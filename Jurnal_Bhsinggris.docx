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11B9DFC" w14:textId="77777777" w:rsidR="00B702E7" w:rsidRPr="0050191F" w:rsidRDefault="00B702E7">
      <w:pPr>
        <w:widowControl w:val="0"/>
        <w:pBdr>
          <w:top w:val="nil"/>
          <w:left w:val="nil"/>
          <w:bottom w:val="nil"/>
          <w:right w:val="nil"/>
          <w:between w:val="nil"/>
        </w:pBdr>
        <w:spacing w:after="0"/>
        <w:rPr>
          <w:rFonts w:ascii="Times New Roman" w:hAnsi="Times New Roman" w:cs="Times New Roman"/>
        </w:rPr>
      </w:pPr>
    </w:p>
    <w:p w14:paraId="7B88AD20" w14:textId="20C30AE6" w:rsidR="00B702E7" w:rsidRPr="0050191F" w:rsidDel="00CE4629" w:rsidRDefault="00530AD0">
      <w:pPr>
        <w:pBdr>
          <w:top w:val="nil"/>
          <w:left w:val="nil"/>
          <w:bottom w:val="nil"/>
          <w:right w:val="nil"/>
          <w:between w:val="nil"/>
        </w:pBdr>
        <w:spacing w:after="0" w:line="240" w:lineRule="auto"/>
        <w:ind w:left="432" w:hanging="432"/>
        <w:jc w:val="center"/>
        <w:rPr>
          <w:del w:id="0" w:author="Jingga Dewa" w:date="2024-07-28T19:12:00Z" w16du:dateUtc="2024-07-29T00:12:00Z"/>
          <w:rFonts w:ascii="Times New Roman" w:eastAsia="Times New Roman" w:hAnsi="Times New Roman" w:cs="Times New Roman"/>
          <w:i/>
          <w:iCs/>
          <w:color w:val="000000"/>
          <w:sz w:val="48"/>
          <w:szCs w:val="48"/>
          <w:highlight w:val="white"/>
        </w:rPr>
      </w:pPr>
      <w:r w:rsidRPr="0050191F">
        <w:rPr>
          <w:rFonts w:ascii="Times New Roman" w:hAnsi="Times New Roman" w:cs="Times New Roman"/>
          <w:i/>
          <w:iCs/>
          <w:sz w:val="48"/>
          <w:szCs w:val="48"/>
        </w:rPr>
        <w:t>PERANCANGAN SISTEM ALAT KEAMANAN DAN PEMANTAUAN HELM ANTI MALING DENGAN FITUR AUTOMATED OBJECT TRACKING BERBASIS APLIKASI ANDROID</w:t>
      </w:r>
    </w:p>
    <w:p w14:paraId="4566A9FF" w14:textId="77777777" w:rsidR="00B702E7" w:rsidRPr="0050191F" w:rsidRDefault="00000000">
      <w:pPr>
        <w:pBdr>
          <w:top w:val="nil"/>
          <w:left w:val="nil"/>
          <w:bottom w:val="nil"/>
          <w:right w:val="nil"/>
          <w:between w:val="nil"/>
        </w:pBdr>
        <w:spacing w:after="0" w:line="240" w:lineRule="auto"/>
        <w:ind w:left="432" w:hanging="432"/>
        <w:jc w:val="center"/>
        <w:rPr>
          <w:rFonts w:ascii="Times New Roman" w:eastAsia="Times New Roman" w:hAnsi="Times New Roman" w:cs="Times New Roman"/>
          <w:b/>
        </w:rPr>
        <w:pPrChange w:id="1" w:author="Jingga Dewa" w:date="2024-07-28T19:12:00Z" w16du:dateUtc="2024-07-29T00:12:00Z">
          <w:pPr>
            <w:spacing w:after="120"/>
            <w:jc w:val="center"/>
          </w:pPr>
        </w:pPrChange>
      </w:pPr>
      <w:del w:id="2" w:author="Jingga Dewa" w:date="2024-07-28T19:11:00Z" w16du:dateUtc="2024-07-29T00:11:00Z">
        <w:r w:rsidRPr="0050191F" w:rsidDel="00CE4629">
          <w:rPr>
            <w:rFonts w:ascii="Times New Roman" w:eastAsia="Times New Roman" w:hAnsi="Times New Roman" w:cs="Times New Roman"/>
            <w:i/>
          </w:rPr>
          <w:delText>[Times New Roman 24, regular, centered]</w:delText>
        </w:r>
      </w:del>
    </w:p>
    <w:p w14:paraId="0E9481C4" w14:textId="29D0CDEF" w:rsidR="00B702E7" w:rsidRPr="0050191F" w:rsidDel="00CE4629" w:rsidRDefault="00530AD0">
      <w:pPr>
        <w:pBdr>
          <w:top w:val="nil"/>
          <w:left w:val="nil"/>
          <w:bottom w:val="nil"/>
          <w:right w:val="nil"/>
          <w:between w:val="nil"/>
        </w:pBdr>
        <w:spacing w:after="0" w:line="240" w:lineRule="auto"/>
        <w:jc w:val="center"/>
        <w:rPr>
          <w:del w:id="3" w:author="Jingga Dewa" w:date="2024-07-28T19:12:00Z" w16du:dateUtc="2024-07-29T00:12:00Z"/>
          <w:rFonts w:ascii="Times New Roman" w:eastAsia="Times New Roman" w:hAnsi="Times New Roman" w:cs="Times New Roman"/>
          <w:b/>
          <w:color w:val="000000"/>
          <w:sz w:val="20"/>
          <w:szCs w:val="20"/>
        </w:rPr>
      </w:pPr>
      <w:r w:rsidRPr="0050191F">
        <w:rPr>
          <w:rFonts w:ascii="Times New Roman" w:eastAsia="Times New Roman" w:hAnsi="Times New Roman" w:cs="Times New Roman"/>
          <w:b/>
          <w:color w:val="000000"/>
          <w:sz w:val="20"/>
          <w:szCs w:val="20"/>
        </w:rPr>
        <w:t>Rafli Dewantoro</w:t>
      </w:r>
      <w:r w:rsidRPr="0050191F">
        <w:rPr>
          <w:rFonts w:ascii="Times New Roman" w:eastAsia="Times New Roman" w:hAnsi="Times New Roman" w:cs="Times New Roman"/>
          <w:b/>
          <w:color w:val="000000"/>
          <w:sz w:val="20"/>
          <w:szCs w:val="20"/>
          <w:vertAlign w:val="superscript"/>
        </w:rPr>
        <w:t>1</w:t>
      </w:r>
      <w:r w:rsidRPr="0050191F">
        <w:rPr>
          <w:rFonts w:ascii="Times New Roman" w:eastAsia="Times New Roman" w:hAnsi="Times New Roman" w:cs="Times New Roman"/>
          <w:b/>
          <w:color w:val="000000"/>
          <w:sz w:val="20"/>
          <w:szCs w:val="20"/>
        </w:rPr>
        <w:t xml:space="preserve">, </w:t>
      </w:r>
      <w:proofErr w:type="spellStart"/>
      <w:r w:rsidRPr="0050191F">
        <w:rPr>
          <w:rFonts w:ascii="Times New Roman" w:eastAsia="Times New Roman" w:hAnsi="Times New Roman" w:cs="Times New Roman"/>
          <w:b/>
          <w:color w:val="000000"/>
          <w:sz w:val="20"/>
          <w:szCs w:val="20"/>
        </w:rPr>
        <w:t>Dianthy</w:t>
      </w:r>
      <w:proofErr w:type="spellEnd"/>
      <w:r w:rsidRPr="0050191F">
        <w:rPr>
          <w:rFonts w:ascii="Times New Roman" w:eastAsia="Times New Roman" w:hAnsi="Times New Roman" w:cs="Times New Roman"/>
          <w:b/>
          <w:color w:val="000000"/>
          <w:sz w:val="20"/>
          <w:szCs w:val="20"/>
        </w:rPr>
        <w:t xml:space="preserve"> </w:t>
      </w:r>
      <w:proofErr w:type="spellStart"/>
      <w:r w:rsidRPr="0050191F">
        <w:rPr>
          <w:rFonts w:ascii="Times New Roman" w:eastAsia="Times New Roman" w:hAnsi="Times New Roman" w:cs="Times New Roman"/>
          <w:b/>
          <w:color w:val="000000"/>
          <w:sz w:val="20"/>
          <w:szCs w:val="20"/>
        </w:rPr>
        <w:t>marya</w:t>
      </w:r>
      <w:proofErr w:type="spellEnd"/>
      <w:r w:rsidRPr="0050191F">
        <w:rPr>
          <w:rFonts w:ascii="Times New Roman" w:eastAsia="Times New Roman" w:hAnsi="Times New Roman" w:cs="Times New Roman"/>
          <w:b/>
          <w:color w:val="000000"/>
          <w:sz w:val="20"/>
          <w:szCs w:val="20"/>
          <w:vertAlign w:val="superscript"/>
        </w:rPr>
        <w:t xml:space="preserve"> 2</w:t>
      </w:r>
      <w:r w:rsidRPr="0050191F">
        <w:rPr>
          <w:rFonts w:ascii="Times New Roman" w:eastAsia="Times New Roman" w:hAnsi="Times New Roman" w:cs="Times New Roman"/>
          <w:b/>
          <w:color w:val="000000"/>
          <w:sz w:val="20"/>
          <w:szCs w:val="20"/>
        </w:rPr>
        <w:t>,</w:t>
      </w:r>
      <w:r w:rsidR="00702C73" w:rsidRPr="0050191F">
        <w:rPr>
          <w:rFonts w:ascii="Times New Roman" w:eastAsia="Times New Roman" w:hAnsi="Times New Roman" w:cs="Times New Roman"/>
          <w:b/>
          <w:color w:val="000000"/>
          <w:sz w:val="20"/>
          <w:szCs w:val="20"/>
        </w:rPr>
        <w:t xml:space="preserve"> </w:t>
      </w:r>
      <w:r w:rsidRPr="0050191F">
        <w:rPr>
          <w:rFonts w:ascii="Times New Roman" w:eastAsia="Times New Roman" w:hAnsi="Times New Roman" w:cs="Times New Roman"/>
          <w:b/>
          <w:color w:val="000000"/>
          <w:sz w:val="20"/>
          <w:szCs w:val="20"/>
        </w:rPr>
        <w:t>Lis Diana Mustafa</w:t>
      </w:r>
      <w:r w:rsidRPr="0050191F">
        <w:rPr>
          <w:rFonts w:ascii="Times New Roman" w:eastAsia="Times New Roman" w:hAnsi="Times New Roman" w:cs="Times New Roman"/>
          <w:b/>
          <w:color w:val="000000"/>
          <w:sz w:val="20"/>
          <w:szCs w:val="20"/>
          <w:vertAlign w:val="superscript"/>
        </w:rPr>
        <w:t xml:space="preserve"> 3</w:t>
      </w:r>
    </w:p>
    <w:p w14:paraId="724305C8" w14:textId="4504B9BB" w:rsidR="00B702E7" w:rsidRPr="0050191F" w:rsidRDefault="00000000">
      <w:pPr>
        <w:pBdr>
          <w:top w:val="nil"/>
          <w:left w:val="nil"/>
          <w:bottom w:val="nil"/>
          <w:right w:val="nil"/>
          <w:between w:val="nil"/>
        </w:pBdr>
        <w:spacing w:after="0" w:line="240" w:lineRule="auto"/>
        <w:jc w:val="center"/>
        <w:rPr>
          <w:rFonts w:ascii="Times New Roman" w:eastAsia="Times New Roman" w:hAnsi="Times New Roman" w:cs="Times New Roman"/>
          <w:color w:val="000000"/>
        </w:rPr>
        <w:pPrChange w:id="4" w:author="Jingga Dewa" w:date="2024-07-28T19:12:00Z" w16du:dateUtc="2024-07-29T00:12:00Z">
          <w:pPr>
            <w:pBdr>
              <w:top w:val="nil"/>
              <w:left w:val="nil"/>
              <w:bottom w:val="nil"/>
              <w:right w:val="nil"/>
              <w:between w:val="nil"/>
            </w:pBdr>
            <w:spacing w:after="120" w:line="240" w:lineRule="auto"/>
            <w:jc w:val="center"/>
          </w:pPr>
        </w:pPrChange>
      </w:pPr>
      <w:del w:id="5" w:author="Jingga Dewa" w:date="2024-07-28T19:11:00Z" w16du:dateUtc="2024-07-29T00:11:00Z">
        <w:r w:rsidRPr="0050191F" w:rsidDel="00CE4629">
          <w:rPr>
            <w:rFonts w:ascii="Times New Roman" w:eastAsia="Times New Roman" w:hAnsi="Times New Roman" w:cs="Times New Roman"/>
            <w:i/>
            <w:color w:val="000000"/>
          </w:rPr>
          <w:delText xml:space="preserve"> [Times New Roman 10, bold, centered]</w:delText>
        </w:r>
      </w:del>
    </w:p>
    <w:p w14:paraId="1041B1BC" w14:textId="3E3AE97B" w:rsidR="00B702E7" w:rsidRPr="0050191F" w:rsidRDefault="00000000">
      <w:pPr>
        <w:pBdr>
          <w:top w:val="nil"/>
          <w:left w:val="nil"/>
          <w:bottom w:val="nil"/>
          <w:right w:val="nil"/>
          <w:between w:val="nil"/>
        </w:pBdr>
        <w:spacing w:after="0" w:line="240" w:lineRule="auto"/>
        <w:jc w:val="center"/>
        <w:rPr>
          <w:rFonts w:ascii="Times New Roman" w:eastAsia="Times New Roman" w:hAnsi="Times New Roman" w:cs="Times New Roman"/>
          <w:color w:val="000000"/>
          <w:sz w:val="20"/>
          <w:szCs w:val="20"/>
        </w:rPr>
      </w:pPr>
      <w:r w:rsidRPr="0050191F">
        <w:rPr>
          <w:rFonts w:ascii="Times New Roman" w:eastAsia="Times New Roman" w:hAnsi="Times New Roman" w:cs="Times New Roman"/>
          <w:color w:val="000000"/>
          <w:sz w:val="20"/>
          <w:szCs w:val="20"/>
          <w:vertAlign w:val="superscript"/>
        </w:rPr>
        <w:t>1,2,3</w:t>
      </w:r>
      <w:r w:rsidRPr="0050191F">
        <w:rPr>
          <w:rFonts w:ascii="Times New Roman" w:eastAsia="Times New Roman" w:hAnsi="Times New Roman" w:cs="Times New Roman"/>
          <w:color w:val="000000"/>
          <w:sz w:val="20"/>
          <w:szCs w:val="20"/>
        </w:rPr>
        <w:t xml:space="preserve"> </w:t>
      </w:r>
      <w:r w:rsidR="00530AD0" w:rsidRPr="0050191F">
        <w:rPr>
          <w:rFonts w:ascii="Times New Roman" w:eastAsia="Times New Roman" w:hAnsi="Times New Roman" w:cs="Times New Roman"/>
          <w:color w:val="000000"/>
          <w:sz w:val="20"/>
          <w:szCs w:val="20"/>
        </w:rPr>
        <w:t>Jaringan Telekomunikasi Digital</w:t>
      </w:r>
      <w:r w:rsidRPr="0050191F">
        <w:rPr>
          <w:rFonts w:ascii="Times New Roman" w:eastAsia="Times New Roman" w:hAnsi="Times New Roman" w:cs="Times New Roman"/>
          <w:color w:val="000000"/>
          <w:sz w:val="20"/>
          <w:szCs w:val="20"/>
        </w:rPr>
        <w:t>,</w:t>
      </w:r>
    </w:p>
    <w:p w14:paraId="434C3850" w14:textId="3F11D733" w:rsidR="00B702E7" w:rsidRPr="0050191F" w:rsidRDefault="00530AD0" w:rsidP="00CE4629">
      <w:pPr>
        <w:pBdr>
          <w:top w:val="nil"/>
          <w:left w:val="nil"/>
          <w:bottom w:val="nil"/>
          <w:right w:val="nil"/>
          <w:between w:val="nil"/>
        </w:pBdr>
        <w:spacing w:after="0" w:line="240" w:lineRule="auto"/>
        <w:jc w:val="center"/>
        <w:rPr>
          <w:rFonts w:ascii="Times New Roman" w:hAnsi="Times New Roman" w:cs="Times New Roman"/>
          <w:sz w:val="20"/>
          <w:szCs w:val="20"/>
        </w:rPr>
      </w:pPr>
      <w:r w:rsidRPr="0050191F">
        <w:rPr>
          <w:rFonts w:ascii="Times New Roman" w:hAnsi="Times New Roman" w:cs="Times New Roman"/>
          <w:sz w:val="20"/>
          <w:szCs w:val="20"/>
        </w:rPr>
        <w:t>Jurusan Teknik Elektro</w:t>
      </w:r>
      <w:r w:rsidRPr="0050191F">
        <w:rPr>
          <w:rFonts w:ascii="Times New Roman" w:eastAsia="Times New Roman" w:hAnsi="Times New Roman" w:cs="Times New Roman"/>
          <w:color w:val="000000"/>
          <w:sz w:val="20"/>
          <w:szCs w:val="20"/>
        </w:rPr>
        <w:t xml:space="preserve">, </w:t>
      </w:r>
      <w:r w:rsidRPr="0050191F">
        <w:rPr>
          <w:rFonts w:ascii="Times New Roman" w:hAnsi="Times New Roman" w:cs="Times New Roman"/>
          <w:sz w:val="20"/>
          <w:szCs w:val="20"/>
        </w:rPr>
        <w:t>Politeknik Negeri Malang</w:t>
      </w:r>
      <w:r w:rsidRPr="0050191F">
        <w:rPr>
          <w:rFonts w:ascii="Times New Roman" w:eastAsia="Times New Roman" w:hAnsi="Times New Roman" w:cs="Times New Roman"/>
          <w:color w:val="000000"/>
          <w:sz w:val="20"/>
          <w:szCs w:val="20"/>
        </w:rPr>
        <w:t xml:space="preserve">, </w:t>
      </w:r>
      <w:r w:rsidRPr="0050191F">
        <w:rPr>
          <w:rFonts w:ascii="Times New Roman" w:hAnsi="Times New Roman" w:cs="Times New Roman"/>
          <w:sz w:val="20"/>
          <w:szCs w:val="20"/>
        </w:rPr>
        <w:t>Indonesia</w:t>
      </w:r>
    </w:p>
    <w:p w14:paraId="5E1925AF" w14:textId="77777777" w:rsidR="00B702E7" w:rsidRPr="0050191F" w:rsidRDefault="00000000">
      <w:pPr>
        <w:spacing w:after="0" w:line="240" w:lineRule="auto"/>
        <w:jc w:val="center"/>
        <w:rPr>
          <w:rFonts w:ascii="Times New Roman" w:eastAsia="Times New Roman" w:hAnsi="Times New Roman" w:cs="Times New Roman"/>
          <w:sz w:val="20"/>
          <w:szCs w:val="20"/>
        </w:rPr>
        <w:pPrChange w:id="6" w:author="Jingga Dewa" w:date="2024-07-28T19:12:00Z" w16du:dateUtc="2024-07-29T00:12:00Z">
          <w:pPr>
            <w:jc w:val="center"/>
          </w:pPr>
        </w:pPrChange>
      </w:pPr>
      <w:del w:id="7" w:author="Jingga Dewa" w:date="2024-07-28T19:11:00Z" w16du:dateUtc="2024-07-29T00:11:00Z">
        <w:r w:rsidRPr="0050191F" w:rsidDel="00CE4629">
          <w:rPr>
            <w:rFonts w:ascii="Times New Roman" w:eastAsia="Times New Roman" w:hAnsi="Times New Roman" w:cs="Times New Roman"/>
            <w:i/>
            <w:sz w:val="20"/>
            <w:szCs w:val="20"/>
          </w:rPr>
          <w:delText>[Times New Roman 10, regular, centered]</w:delText>
        </w:r>
      </w:del>
    </w:p>
    <w:p w14:paraId="05C79580" w14:textId="59ABE06A" w:rsidR="00B702E7" w:rsidRPr="0050191F" w:rsidRDefault="00000000">
      <w:pPr>
        <w:pBdr>
          <w:top w:val="nil"/>
          <w:left w:val="nil"/>
          <w:bottom w:val="nil"/>
          <w:right w:val="nil"/>
          <w:between w:val="nil"/>
        </w:pBdr>
        <w:spacing w:after="0" w:line="240" w:lineRule="auto"/>
        <w:jc w:val="center"/>
        <w:rPr>
          <w:rFonts w:ascii="Times New Roman" w:eastAsia="Times New Roman" w:hAnsi="Times New Roman" w:cs="Times New Roman"/>
          <w:color w:val="000000"/>
          <w:sz w:val="18"/>
          <w:szCs w:val="18"/>
        </w:rPr>
        <w:pPrChange w:id="8" w:author="Jingga Dewa" w:date="2024-07-28T19:12:00Z" w16du:dateUtc="2024-07-29T00:12:00Z">
          <w:pPr>
            <w:pBdr>
              <w:top w:val="nil"/>
              <w:left w:val="nil"/>
              <w:bottom w:val="nil"/>
              <w:right w:val="nil"/>
              <w:between w:val="nil"/>
            </w:pBdr>
            <w:spacing w:before="120" w:after="0" w:line="240" w:lineRule="auto"/>
            <w:jc w:val="center"/>
          </w:pPr>
        </w:pPrChange>
      </w:pPr>
      <w:r>
        <w:fldChar w:fldCharType="begin"/>
      </w:r>
      <w:r>
        <w:instrText>HYPERLINK "mailto:1author1@polinema.ac.id" \h</w:instrText>
      </w:r>
      <w:r>
        <w:fldChar w:fldCharType="separate"/>
      </w:r>
      <w:r w:rsidRPr="0050191F">
        <w:rPr>
          <w:rStyle w:val="Hyperlink"/>
          <w:rFonts w:ascii="Times New Roman" w:hAnsi="Times New Roman" w:cs="Times New Roman"/>
          <w:sz w:val="18"/>
          <w:szCs w:val="18"/>
          <w:u w:val="none"/>
        </w:rPr>
        <w:t>1</w:t>
      </w:r>
      <w:r>
        <w:rPr>
          <w:rStyle w:val="Hyperlink"/>
          <w:rFonts w:ascii="Times New Roman" w:hAnsi="Times New Roman" w:cs="Times New Roman"/>
          <w:sz w:val="18"/>
          <w:szCs w:val="18"/>
          <w:u w:val="none"/>
        </w:rPr>
        <w:fldChar w:fldCharType="end"/>
      </w:r>
      <w:r>
        <w:fldChar w:fldCharType="begin"/>
      </w:r>
      <w:r>
        <w:instrText>HYPERLINK "mailto:1author1@polinema.ac.id" \h</w:instrText>
      </w:r>
      <w:r>
        <w:fldChar w:fldCharType="separate"/>
      </w:r>
      <w:r w:rsidRPr="0050191F">
        <w:rPr>
          <w:rStyle w:val="Hyperlink"/>
          <w:rFonts w:ascii="Times New Roman" w:hAnsi="Times New Roman" w:cs="Times New Roman"/>
          <w:sz w:val="18"/>
          <w:szCs w:val="18"/>
          <w:u w:val="none"/>
        </w:rPr>
        <w:t>@polinema.ac.id</w:t>
      </w:r>
      <w:r>
        <w:rPr>
          <w:rStyle w:val="Hyperlink"/>
          <w:rFonts w:ascii="Times New Roman" w:hAnsi="Times New Roman" w:cs="Times New Roman"/>
          <w:sz w:val="18"/>
          <w:szCs w:val="18"/>
          <w:u w:val="none"/>
        </w:rPr>
        <w:fldChar w:fldCharType="end"/>
      </w:r>
      <w:r w:rsidRPr="0050191F">
        <w:rPr>
          <w:rFonts w:ascii="Times New Roman" w:eastAsia="Times New Roman" w:hAnsi="Times New Roman" w:cs="Times New Roman"/>
          <w:color w:val="000000"/>
          <w:sz w:val="18"/>
          <w:szCs w:val="18"/>
        </w:rPr>
        <w:t xml:space="preserve">, </w:t>
      </w:r>
      <w:r>
        <w:fldChar w:fldCharType="begin"/>
      </w:r>
      <w:r>
        <w:instrText>HYPERLINK "mailto:2author2@polinema.ac.id" \h</w:instrText>
      </w:r>
      <w:r>
        <w:fldChar w:fldCharType="separate"/>
      </w:r>
      <w:r w:rsidRPr="0050191F">
        <w:rPr>
          <w:rFonts w:ascii="Times New Roman" w:eastAsia="Times New Roman" w:hAnsi="Times New Roman" w:cs="Times New Roman"/>
          <w:color w:val="000000"/>
          <w:sz w:val="18"/>
          <w:szCs w:val="18"/>
          <w:vertAlign w:val="superscript"/>
        </w:rPr>
        <w:t>2</w:t>
      </w:r>
      <w:r>
        <w:rPr>
          <w:rFonts w:ascii="Times New Roman" w:eastAsia="Times New Roman" w:hAnsi="Times New Roman" w:cs="Times New Roman"/>
          <w:color w:val="000000"/>
          <w:sz w:val="18"/>
          <w:szCs w:val="18"/>
          <w:vertAlign w:val="superscript"/>
        </w:rPr>
        <w:fldChar w:fldCharType="end"/>
      </w:r>
      <w:r>
        <w:fldChar w:fldCharType="begin"/>
      </w:r>
      <w:r>
        <w:instrText>HYPERLINK "mailto:@polinema.ac.id"</w:instrText>
      </w:r>
      <w:r>
        <w:fldChar w:fldCharType="separate"/>
      </w:r>
      <w:r w:rsidR="00E217BC" w:rsidRPr="0050191F">
        <w:rPr>
          <w:rStyle w:val="Hyperlink"/>
          <w:rFonts w:ascii="Times New Roman" w:eastAsia="Times New Roman" w:hAnsi="Times New Roman" w:cs="Times New Roman"/>
          <w:sz w:val="18"/>
          <w:szCs w:val="18"/>
        </w:rPr>
        <w:t>@polinema.ac.id</w:t>
      </w:r>
      <w:r>
        <w:rPr>
          <w:rStyle w:val="Hyperlink"/>
          <w:rFonts w:ascii="Times New Roman" w:eastAsia="Times New Roman" w:hAnsi="Times New Roman" w:cs="Times New Roman"/>
          <w:sz w:val="18"/>
          <w:szCs w:val="18"/>
        </w:rPr>
        <w:fldChar w:fldCharType="end"/>
      </w:r>
      <w:r w:rsidRPr="0050191F">
        <w:rPr>
          <w:rFonts w:ascii="Times New Roman" w:eastAsia="Times New Roman" w:hAnsi="Times New Roman" w:cs="Times New Roman"/>
          <w:color w:val="000000"/>
          <w:sz w:val="18"/>
          <w:szCs w:val="18"/>
        </w:rPr>
        <w:t xml:space="preserve">, </w:t>
      </w:r>
      <w:r>
        <w:fldChar w:fldCharType="begin"/>
      </w:r>
      <w:r>
        <w:instrText>HYPERLINK "mailto:3author3@polinema.ac.id" \h</w:instrText>
      </w:r>
      <w:r>
        <w:fldChar w:fldCharType="separate"/>
      </w:r>
      <w:r w:rsidRPr="0050191F">
        <w:rPr>
          <w:rFonts w:ascii="Times New Roman" w:eastAsia="Times New Roman" w:hAnsi="Times New Roman" w:cs="Times New Roman"/>
          <w:color w:val="000000"/>
          <w:sz w:val="18"/>
          <w:szCs w:val="18"/>
          <w:vertAlign w:val="superscript"/>
        </w:rPr>
        <w:t>3</w:t>
      </w:r>
      <w:r>
        <w:rPr>
          <w:rFonts w:ascii="Times New Roman" w:eastAsia="Times New Roman" w:hAnsi="Times New Roman" w:cs="Times New Roman"/>
          <w:color w:val="000000"/>
          <w:sz w:val="18"/>
          <w:szCs w:val="18"/>
          <w:vertAlign w:val="superscript"/>
        </w:rPr>
        <w:fldChar w:fldCharType="end"/>
      </w:r>
      <w:r>
        <w:fldChar w:fldCharType="begin"/>
      </w:r>
      <w:r>
        <w:instrText>HYPERLINK "mailto:3author3@polinema.ac.id" \h</w:instrText>
      </w:r>
      <w:r>
        <w:fldChar w:fldCharType="separate"/>
      </w:r>
      <w:r w:rsidRPr="0050191F">
        <w:rPr>
          <w:rFonts w:ascii="Times New Roman" w:eastAsia="Times New Roman" w:hAnsi="Times New Roman" w:cs="Times New Roman"/>
          <w:color w:val="000000"/>
          <w:sz w:val="18"/>
          <w:szCs w:val="18"/>
        </w:rPr>
        <w:t>author3@polinema.ac.id</w:t>
      </w:r>
      <w:r>
        <w:rPr>
          <w:rFonts w:ascii="Times New Roman" w:eastAsia="Times New Roman" w:hAnsi="Times New Roman" w:cs="Times New Roman"/>
          <w:color w:val="000000"/>
          <w:sz w:val="18"/>
          <w:szCs w:val="18"/>
        </w:rPr>
        <w:fldChar w:fldCharType="end"/>
      </w:r>
    </w:p>
    <w:p w14:paraId="54BF0AB1" w14:textId="77777777" w:rsidR="00B702E7" w:rsidRPr="0050191F" w:rsidRDefault="00000000">
      <w:pPr>
        <w:jc w:val="center"/>
        <w:rPr>
          <w:rFonts w:ascii="Times New Roman" w:eastAsia="Times New Roman" w:hAnsi="Times New Roman" w:cs="Times New Roman"/>
          <w:sz w:val="20"/>
          <w:szCs w:val="20"/>
        </w:rPr>
      </w:pPr>
      <w:del w:id="9" w:author="Jingga Dewa" w:date="2024-07-28T19:12:00Z" w16du:dateUtc="2024-07-29T00:12:00Z">
        <w:r w:rsidRPr="0050191F" w:rsidDel="00CE4629">
          <w:rPr>
            <w:rFonts w:ascii="Times New Roman" w:eastAsia="Times New Roman" w:hAnsi="Times New Roman" w:cs="Times New Roman"/>
            <w:i/>
            <w:sz w:val="20"/>
            <w:szCs w:val="20"/>
          </w:rPr>
          <w:delText>[Times New Roman 9, regular, centered]</w:delText>
        </w:r>
      </w:del>
    </w:p>
    <w:p w14:paraId="31EF2339" w14:textId="105F74EE" w:rsidR="00CE4629" w:rsidRPr="001D2840" w:rsidRDefault="00000000" w:rsidP="00CE4629">
      <w:pPr>
        <w:pStyle w:val="NormalWeb"/>
        <w:spacing w:before="0" w:beforeAutospacing="0" w:after="0" w:afterAutospacing="0"/>
        <w:jc w:val="both"/>
        <w:rPr>
          <w:ins w:id="10" w:author="Jingga Dewa" w:date="2024-07-28T19:11:00Z"/>
          <w:b/>
          <w:color w:val="000000"/>
          <w:sz w:val="20"/>
          <w:szCs w:val="20"/>
          <w:rPrChange w:id="11" w:author="Jingga Dewa" w:date="2024-07-28T19:13:00Z" w16du:dateUtc="2024-07-29T00:13:00Z">
            <w:rPr>
              <w:ins w:id="12" w:author="Jingga Dewa" w:date="2024-07-28T19:11:00Z"/>
              <w:b/>
              <w:color w:val="000000"/>
            </w:rPr>
          </w:rPrChange>
        </w:rPr>
      </w:pPr>
      <w:r w:rsidRPr="001D2840">
        <w:rPr>
          <w:b/>
          <w:i/>
          <w:color w:val="000000"/>
          <w:sz w:val="20"/>
          <w:szCs w:val="20"/>
          <w:rPrChange w:id="13" w:author="Jingga Dewa" w:date="2024-07-28T19:13:00Z" w16du:dateUtc="2024-07-29T00:13:00Z">
            <w:rPr>
              <w:b/>
              <w:i/>
              <w:color w:val="000000"/>
            </w:rPr>
          </w:rPrChange>
        </w:rPr>
        <w:t>Abstract</w:t>
      </w:r>
      <w:r w:rsidRPr="001D2840">
        <w:rPr>
          <w:b/>
          <w:color w:val="000000"/>
          <w:sz w:val="20"/>
          <w:szCs w:val="20"/>
          <w:rPrChange w:id="14" w:author="Jingga Dewa" w:date="2024-07-28T19:13:00Z" w16du:dateUtc="2024-07-29T00:13:00Z">
            <w:rPr>
              <w:b/>
              <w:color w:val="000000"/>
            </w:rPr>
          </w:rPrChange>
        </w:rPr>
        <w:t>—</w:t>
      </w:r>
      <w:r w:rsidR="00A3767B" w:rsidRPr="001D2840">
        <w:rPr>
          <w:b/>
          <w:color w:val="000000"/>
          <w:sz w:val="20"/>
          <w:szCs w:val="20"/>
          <w:rPrChange w:id="15" w:author="Jingga Dewa" w:date="2024-07-28T19:13:00Z" w16du:dateUtc="2024-07-29T00:13:00Z">
            <w:rPr>
              <w:b/>
              <w:color w:val="000000"/>
            </w:rPr>
          </w:rPrChange>
        </w:rPr>
        <w:t xml:space="preserve"> </w:t>
      </w:r>
      <w:ins w:id="16" w:author="Jingga Dewa" w:date="2024-07-28T19:11:00Z">
        <w:r w:rsidR="00CE4629" w:rsidRPr="001D2840">
          <w:rPr>
            <w:b/>
            <w:color w:val="000000"/>
            <w:sz w:val="20"/>
            <w:szCs w:val="20"/>
            <w:rPrChange w:id="17" w:author="Jingga Dewa" w:date="2024-07-28T19:13:00Z" w16du:dateUtc="2024-07-29T00:13:00Z">
              <w:rPr>
                <w:b/>
                <w:color w:val="000000"/>
              </w:rPr>
            </w:rPrChange>
          </w:rPr>
          <w:t>Pencurian helm terus meningkat setiap tahun, dan CCTV saja belum cukup aman karena berbagai teknik pencurian yang digunakan. Oleh karena itu, penelitian ini mengembangkan sistem keamanan helm menggunakan pelacakan objek otomatis yang terintegrasi dengan aplikasi Android untuk memantau kondisi sekitar helm dan mendeteksi koordinat.</w:t>
        </w:r>
      </w:ins>
      <w:ins w:id="18" w:author="Jingga Dewa" w:date="2024-07-28T19:11:00Z" w16du:dateUtc="2024-07-29T00:11:00Z">
        <w:r w:rsidR="00CE4629" w:rsidRPr="001D2840">
          <w:rPr>
            <w:b/>
            <w:color w:val="000000"/>
            <w:sz w:val="20"/>
            <w:szCs w:val="20"/>
            <w:rPrChange w:id="19" w:author="Jingga Dewa" w:date="2024-07-28T19:13:00Z" w16du:dateUtc="2024-07-29T00:13:00Z">
              <w:rPr>
                <w:b/>
                <w:color w:val="000000"/>
              </w:rPr>
            </w:rPrChange>
          </w:rPr>
          <w:t xml:space="preserve"> </w:t>
        </w:r>
      </w:ins>
      <w:ins w:id="20" w:author="Jingga Dewa" w:date="2024-07-28T19:11:00Z">
        <w:r w:rsidR="00CE4629" w:rsidRPr="001D2840">
          <w:rPr>
            <w:b/>
            <w:color w:val="000000"/>
            <w:sz w:val="20"/>
            <w:szCs w:val="20"/>
            <w:rPrChange w:id="21" w:author="Jingga Dewa" w:date="2024-07-28T19:13:00Z" w16du:dateUtc="2024-07-29T00:13:00Z">
              <w:rPr>
                <w:b/>
                <w:color w:val="000000"/>
              </w:rPr>
            </w:rPrChange>
          </w:rPr>
          <w:t xml:space="preserve">Hasil menunjukkan bahwa sistem ini dapat mendeteksi kehilangan helm dengan delay pengiriman 1,872 detik dan tingkat keberhasilan 83,33%. Pengujian GPS pada 10 lokasi berbeda menunjukkan rata-rata selisih jarak 0,62 m. Pemantauan kondisi sekitar helm secara berkala memiliki delay 20 detik dengan tingkat keberhasilan pengiriman 100%. QoS menunjukkan delay 2,182 detik (kategori 'Buruk'), throughput 39,976 bit/s (kategori 'Buruk'), packet loss 0% (kategori 'Sangat Bagus'), dan jitter 41,445 ms (kategori 'Bagus'). </w:t>
        </w:r>
        <w:proofErr w:type="spellStart"/>
        <w:r w:rsidR="00CE4629" w:rsidRPr="001D2840">
          <w:rPr>
            <w:b/>
            <w:color w:val="000000"/>
            <w:sz w:val="20"/>
            <w:szCs w:val="20"/>
            <w:rPrChange w:id="22" w:author="Jingga Dewa" w:date="2024-07-28T19:13:00Z" w16du:dateUtc="2024-07-29T00:13:00Z">
              <w:rPr>
                <w:b/>
                <w:color w:val="000000"/>
              </w:rPr>
            </w:rPrChange>
          </w:rPr>
          <w:t>Kesimpulannya</w:t>
        </w:r>
        <w:proofErr w:type="spellEnd"/>
        <w:r w:rsidR="00CE4629" w:rsidRPr="001D2840">
          <w:rPr>
            <w:b/>
            <w:color w:val="000000"/>
            <w:sz w:val="20"/>
            <w:szCs w:val="20"/>
            <w:rPrChange w:id="23" w:author="Jingga Dewa" w:date="2024-07-28T19:13:00Z" w16du:dateUtc="2024-07-29T00:13:00Z">
              <w:rPr>
                <w:b/>
                <w:color w:val="000000"/>
              </w:rPr>
            </w:rPrChange>
          </w:rPr>
          <w:t>, sistem keamanan helm berbasis Android ini berhasil mendeteksi pencurian helm dan memberikan keamanan saat helm terindikasi hilang.</w:t>
        </w:r>
      </w:ins>
    </w:p>
    <w:p w14:paraId="400A152C" w14:textId="3E271554" w:rsidR="00B702E7" w:rsidRPr="0050191F" w:rsidDel="00CE4629" w:rsidRDefault="00A3767B" w:rsidP="004D21C7">
      <w:pPr>
        <w:pStyle w:val="NormalWeb"/>
        <w:spacing w:before="0" w:beforeAutospacing="0" w:after="0" w:afterAutospacing="0"/>
        <w:jc w:val="both"/>
        <w:rPr>
          <w:del w:id="24" w:author="Jingga Dewa" w:date="2024-07-28T19:11:00Z" w16du:dateUtc="2024-07-29T00:11:00Z"/>
          <w:b/>
        </w:rPr>
      </w:pPr>
      <w:del w:id="25" w:author="Jingga Dewa" w:date="2024-07-28T19:11:00Z" w16du:dateUtc="2024-07-29T00:11:00Z">
        <w:r w:rsidRPr="0050191F" w:rsidDel="00CE4629">
          <w:rPr>
            <w:b/>
            <w14:ligatures w14:val="none"/>
          </w:rPr>
          <w:delText>Penelitian ini bertujuan untuk mengatasi masalah pencurian helm</w:delText>
        </w:r>
        <w:r w:rsidR="00E217BC" w:rsidRPr="0050191F" w:rsidDel="00CE4629">
          <w:rPr>
            <w:b/>
            <w14:ligatures w14:val="none"/>
          </w:rPr>
          <w:delText>.</w:delText>
        </w:r>
        <w:r w:rsidRPr="0050191F" w:rsidDel="00CE4629">
          <w:rPr>
            <w:b/>
            <w14:ligatures w14:val="none"/>
          </w:rPr>
          <w:delText xml:space="preserve"> Helm adalah salah satu alat keamanan yang penting bagi pengendara sepeda motor. Namun, helm memiliki kekurangan yaitu belum memiliki sistem keamanan terhadap pencurian, sehingga banyak pengendara motor kehilangan helm yang terparkir di tempat umum. Tujuan penelitian ini adalah merancang alat keamanan helm berbasis Automated Object Tracking menggunakan ESP-32 CAM dan </w:delText>
        </w:r>
        <w:r w:rsidR="00E217BC" w:rsidRPr="0050191F" w:rsidDel="00CE4629">
          <w:rPr>
            <w:b/>
            <w14:ligatures w14:val="none"/>
          </w:rPr>
          <w:delText>microcontroller</w:delText>
        </w:r>
        <w:r w:rsidRPr="0050191F" w:rsidDel="00CE4629">
          <w:rPr>
            <w:b/>
            <w14:ligatures w14:val="none"/>
          </w:rPr>
          <w:delText xml:space="preserve"> ESP-32 Dev Kit untuk mengantisipasi kehilangan atau pencurian helm. Perangkat keras ini dipasangkan pada helm dengan bantuan modul GPS NEO N8M, yang dihubungkan ke database sehingga dapat terintegrasi dengan aplikasi Android pengguna. Pada pengujian </w:delText>
        </w:r>
        <w:r w:rsidRPr="0050191F" w:rsidDel="00CE4629">
          <w:rPr>
            <w:b/>
          </w:rPr>
          <w:delText>simulasi sistem keamanan helm persentase keberhasilan helm mengirim indikasi kemalingan keberhasilan deteksi sebesar 83.33%.</w:delText>
        </w:r>
      </w:del>
    </w:p>
    <w:p w14:paraId="5E347FC2" w14:textId="77777777" w:rsidR="009C0A7B" w:rsidRPr="0050191F" w:rsidRDefault="009C0A7B" w:rsidP="004D21C7">
      <w:pPr>
        <w:pStyle w:val="NormalWeb"/>
        <w:spacing w:before="0" w:beforeAutospacing="0" w:after="0" w:afterAutospacing="0"/>
        <w:jc w:val="both"/>
        <w:rPr>
          <w:b/>
          <w14:ligatures w14:val="none"/>
        </w:rPr>
      </w:pPr>
    </w:p>
    <w:p w14:paraId="37FDDF5E" w14:textId="10199366" w:rsidR="00B702E7" w:rsidRPr="0050191F" w:rsidRDefault="00000000" w:rsidP="00A1770D">
      <w:pPr>
        <w:pBdr>
          <w:top w:val="nil"/>
          <w:left w:val="nil"/>
          <w:bottom w:val="nil"/>
          <w:right w:val="nil"/>
          <w:between w:val="nil"/>
        </w:pBdr>
        <w:spacing w:after="120" w:line="240" w:lineRule="auto"/>
        <w:jc w:val="both"/>
        <w:rPr>
          <w:rFonts w:ascii="Times New Roman" w:eastAsia="Times New Roman" w:hAnsi="Times New Roman" w:cs="Times New Roman"/>
          <w:b/>
          <w:i/>
          <w:color w:val="000000"/>
          <w:sz w:val="18"/>
          <w:szCs w:val="18"/>
        </w:rPr>
        <w:sectPr w:rsidR="00B702E7" w:rsidRPr="0050191F" w:rsidSect="00A1770D">
          <w:headerReference w:type="default" r:id="rId9"/>
          <w:footerReference w:type="default" r:id="rId10"/>
          <w:headerReference w:type="first" r:id="rId11"/>
          <w:footerReference w:type="first" r:id="rId12"/>
          <w:pgSz w:w="11909" w:h="16834" w:code="9"/>
          <w:pgMar w:top="1077" w:right="812" w:bottom="2438" w:left="812" w:header="567" w:footer="851" w:gutter="0"/>
          <w:pgNumType w:start="1"/>
          <w:cols w:space="720"/>
          <w:titlePg/>
        </w:sectPr>
      </w:pPr>
      <w:r w:rsidRPr="0050191F">
        <w:rPr>
          <w:rFonts w:ascii="Times New Roman" w:eastAsia="Times New Roman" w:hAnsi="Times New Roman" w:cs="Times New Roman"/>
          <w:b/>
          <w:i/>
          <w:color w:val="000000"/>
          <w:sz w:val="18"/>
          <w:szCs w:val="18"/>
        </w:rPr>
        <w:t xml:space="preserve">Keywords— </w:t>
      </w:r>
      <w:r w:rsidR="00A1770D" w:rsidRPr="0050191F">
        <w:rPr>
          <w:rFonts w:ascii="Times New Roman" w:eastAsia="Times New Roman" w:hAnsi="Times New Roman" w:cs="Times New Roman"/>
          <w:b/>
          <w:i/>
          <w:color w:val="000000"/>
          <w:sz w:val="18"/>
          <w:szCs w:val="18"/>
        </w:rPr>
        <w:t xml:space="preserve">Automated Object </w:t>
      </w:r>
      <w:proofErr w:type="spellStart"/>
      <w:r w:rsidR="00A1770D" w:rsidRPr="0050191F">
        <w:rPr>
          <w:rFonts w:ascii="Times New Roman" w:eastAsia="Times New Roman" w:hAnsi="Times New Roman" w:cs="Times New Roman"/>
          <w:b/>
          <w:i/>
          <w:color w:val="000000"/>
          <w:sz w:val="18"/>
          <w:szCs w:val="18"/>
        </w:rPr>
        <w:t>Tracking</w:t>
      </w:r>
      <w:r w:rsidRPr="0050191F">
        <w:rPr>
          <w:rFonts w:ascii="Times New Roman" w:eastAsia="Times New Roman" w:hAnsi="Times New Roman" w:cs="Times New Roman"/>
          <w:b/>
          <w:i/>
          <w:color w:val="000000"/>
          <w:sz w:val="18"/>
          <w:szCs w:val="18"/>
        </w:rPr>
        <w:t>.</w:t>
      </w:r>
      <w:r w:rsidR="00A1770D" w:rsidRPr="0050191F">
        <w:rPr>
          <w:rFonts w:ascii="Times New Roman" w:eastAsia="Times New Roman" w:hAnsi="Times New Roman" w:cs="Times New Roman"/>
          <w:b/>
          <w:i/>
          <w:color w:val="000000"/>
          <w:sz w:val="18"/>
          <w:szCs w:val="18"/>
        </w:rPr>
        <w:t>Helm</w:t>
      </w:r>
      <w:proofErr w:type="spellEnd"/>
      <w:r w:rsidR="00A1770D" w:rsidRPr="0050191F">
        <w:rPr>
          <w:rFonts w:ascii="Times New Roman" w:eastAsia="Times New Roman" w:hAnsi="Times New Roman" w:cs="Times New Roman"/>
          <w:b/>
          <w:i/>
          <w:color w:val="000000"/>
          <w:sz w:val="18"/>
          <w:szCs w:val="18"/>
        </w:rPr>
        <w:t xml:space="preserve"> Anti Maling , Sistem Alat Keamanan  Pemantauan Helm, Internet of Things (IoT),</w:t>
      </w:r>
    </w:p>
    <w:p w14:paraId="216EF9CF" w14:textId="77777777" w:rsidR="00B702E7" w:rsidRPr="0050191F" w:rsidRDefault="00000000">
      <w:pPr>
        <w:numPr>
          <w:ilvl w:val="0"/>
          <w:numId w:val="7"/>
        </w:numPr>
        <w:pBdr>
          <w:top w:val="nil"/>
          <w:left w:val="nil"/>
          <w:bottom w:val="nil"/>
          <w:right w:val="nil"/>
          <w:between w:val="nil"/>
        </w:pBdr>
        <w:spacing w:after="0" w:line="240" w:lineRule="auto"/>
        <w:jc w:val="center"/>
        <w:rPr>
          <w:rFonts w:ascii="Times New Roman" w:hAnsi="Times New Roman" w:cs="Times New Roman"/>
        </w:rPr>
      </w:pPr>
      <w:r w:rsidRPr="0050191F">
        <w:rPr>
          <w:rFonts w:ascii="Times New Roman" w:eastAsia="Times New Roman" w:hAnsi="Times New Roman" w:cs="Times New Roman"/>
          <w:smallCaps/>
          <w:color w:val="000000"/>
          <w:sz w:val="20"/>
          <w:szCs w:val="20"/>
        </w:rPr>
        <w:t>INTRODUCTION</w:t>
      </w:r>
    </w:p>
    <w:p w14:paraId="397239D0" w14:textId="51797783" w:rsidR="00B702E7" w:rsidRPr="0050191F" w:rsidRDefault="002970E1">
      <w:pPr>
        <w:pBdr>
          <w:top w:val="nil"/>
          <w:left w:val="nil"/>
          <w:bottom w:val="nil"/>
          <w:right w:val="nil"/>
          <w:between w:val="nil"/>
        </w:pBdr>
        <w:spacing w:after="0" w:line="240" w:lineRule="auto"/>
        <w:ind w:firstLine="216"/>
        <w:jc w:val="both"/>
        <w:rPr>
          <w:rFonts w:ascii="Times New Roman" w:hAnsi="Times New Roman" w:cs="Times New Roman"/>
          <w:sz w:val="20"/>
          <w:szCs w:val="20"/>
        </w:rPr>
      </w:pPr>
      <w:r w:rsidRPr="0050191F">
        <w:rPr>
          <w:rFonts w:ascii="Times New Roman" w:hAnsi="Times New Roman" w:cs="Times New Roman"/>
          <w:sz w:val="20"/>
        </w:rPr>
        <w:t>Helm merupakan salah satu perlengkapan wajib dalam berkendara yang harus digunakan oleh pengendara sepeda motor sebagai salah satu pelindung diri yang mampu mereduksi benturan pada bagian kepala terjadi suatu kecelakaan maka helm sebagai alat keselamatan. Bahkan sudah ada aturan bila pengendara motor diwajibkan memakai helm dengan benar. Yang diatur dalam pasal 57 ayat (1) sampai ayat (2) dan UU No.22 Tahun 2009 tentang lalu lintas dan angkutan jalan.(UU No.22 Tahun 2009 yg berbunyi): “(1) Setiap kendaraan bermotor yang dioperasikan di jalan wajib dilengkapi dengan perlengkapan kendaraan bermotor  termasuk dalam peraturan lalu lintas berkendara</w:t>
      </w:r>
      <w:r w:rsidRPr="0050191F">
        <w:rPr>
          <w:rFonts w:ascii="Times New Roman" w:hAnsi="Times New Roman" w:cs="Times New Roman"/>
          <w:sz w:val="20"/>
          <w:szCs w:val="20"/>
        </w:rPr>
        <w:t xml:space="preserve"> Perlengkapan sebagaimana dimaksud pada ayat 1 bagi sepeda motor berupa helm standar Nasional</w:t>
      </w:r>
      <w:r w:rsidRPr="0050191F">
        <w:rPr>
          <w:rFonts w:ascii="Times New Roman" w:hAnsi="Times New Roman" w:cs="Times New Roman"/>
          <w:sz w:val="20"/>
          <w:szCs w:val="20"/>
        </w:rPr>
        <w:fldChar w:fldCharType="begin" w:fldLock="1"/>
      </w:r>
      <w:r w:rsidRPr="0050191F">
        <w:rPr>
          <w:rFonts w:ascii="Times New Roman" w:hAnsi="Times New Roman" w:cs="Times New Roman"/>
          <w:sz w:val="20"/>
          <w:szCs w:val="20"/>
        </w:rPr>
        <w:instrText>ADDIN CSL_CITATION {"citationItems":[{"id":"ITEM-1","itemData":{"abstract":"Abstrak: Helm adalah salah satu alat keamanan transportasi sepeda motor. Kekurangan helm belum memiliki sistem keamanan terhadap pencurian helm sehingga banyak pengendara motor kehilangan helm yang terparkir di tempat umum. Tujuan penelitian merancang alat keamanan helm berbasis alarm menggunakan arduino nano untuk mengantisipasi adanya kehilangan atau pencurian helm. Metode pengujian yang digunakan adalah white-box, dimana pengujian sistem programnya berdasarkan komponen alat agar berfungsi semestinya dengan melihat internal kode program. Hasil pengujian alat ini adalah alat alarm yang dipasangkan pada helm akan terkoneksi dengan sensor jarak yang diletakkan dibagasi motor. Jika, posisi helm berada 1 s.d. 7 meter dari posisi sensor jarak maka otomatis alarm akan berbunyi. sistem dapat beroperasi dengan baik, dimana pengoperasian menggunakan Sensor magnetic reed switch, alarm buzzer, LCD OLED dan Arduino nano sebagai pusat kendali rangkaian yang diprogram menggunakan Software Arduino IDE. Kata Kunci: alarm, arduino nano, helm, perancangan Abstract: Helmet is one of the safety tools for motorcycle transportation. The shortage of helmets does not yet have a security system against helmet theft, so many motorcyclists lose their helmets parked in public places. The purpose of the study was to design an alarm-based helmet security device using Arduino nano to anticipate the loss or theft of a helmet. The testing method used is white-box, where testing the program system is based on the components of the tool so that it functions properly by looking at the internal program code. The result of testing this tool is that the alarm device mounted on the helmet will be connected to the proximity sensor which is placed in the trunk of the motorcycle. If, the position of the helmet is 1 s.d. 7 meters from the proximity sensor position, the alarm will automatically sound. the system can operate properly, where the operation uses a magnetic reed switch sensor, buzzer alarm, OLED LCD and Arduino nano as a circuit control center programmed using Arduino IDE Software.","author":[{"dropping-particle":"","family":"Hanafie","given":"Ahmad","non-dropping-particle":"","parse-names":false,"suffix":""},{"dropping-particle":"","family":"Haslindah","given":"Andi","non-dropping-particle":"","parse-names":false,"suffix":""},{"dropping-particle":"","family":"Pratama","given":"Romi","non-dropping-particle":"","parse-names":false,"suffix":""}],"container-title":"Jurnal Pengabdian Masyarakat","id":"ITEM-1","issue":"1","issued":{"date-parts":[["2022"]]},"page":"25-33","title":"Perancangan alat keamanan helm berbasis alarm dalam mengatasi pencurian helm di parkiran","type":"article-journal","volume":"1"},"uris":["http://www.mendeley.com/documents/?uuid=291c2dab-8ae0-4d22-8e2d-d8314609db4b"]}],"mendeley":{"formattedCitation":"[1]","plainTextFormattedCitation":"[1]"},"properties":{"noteIndex":0},"schema":"https://github.com/citation-style-language/schema/raw/master/csl-citation.json"}</w:instrText>
      </w:r>
      <w:r w:rsidRPr="0050191F">
        <w:rPr>
          <w:rFonts w:ascii="Times New Roman" w:hAnsi="Times New Roman" w:cs="Times New Roman"/>
          <w:sz w:val="20"/>
          <w:szCs w:val="20"/>
        </w:rPr>
        <w:fldChar w:fldCharType="separate"/>
      </w:r>
      <w:r w:rsidRPr="0050191F">
        <w:rPr>
          <w:rFonts w:ascii="Times New Roman" w:hAnsi="Times New Roman" w:cs="Times New Roman"/>
          <w:noProof/>
          <w:sz w:val="20"/>
          <w:szCs w:val="20"/>
        </w:rPr>
        <w:t>[1]</w:t>
      </w:r>
      <w:r w:rsidRPr="0050191F">
        <w:rPr>
          <w:rFonts w:ascii="Times New Roman" w:hAnsi="Times New Roman" w:cs="Times New Roman"/>
          <w:sz w:val="20"/>
          <w:szCs w:val="20"/>
        </w:rPr>
        <w:fldChar w:fldCharType="end"/>
      </w:r>
    </w:p>
    <w:p w14:paraId="381D37D9" w14:textId="53F44883" w:rsidR="002970E1" w:rsidRPr="0050191F" w:rsidRDefault="002970E1">
      <w:pPr>
        <w:pBdr>
          <w:top w:val="nil"/>
          <w:left w:val="nil"/>
          <w:bottom w:val="nil"/>
          <w:right w:val="nil"/>
          <w:between w:val="nil"/>
        </w:pBdr>
        <w:spacing w:after="0" w:line="240" w:lineRule="auto"/>
        <w:ind w:firstLine="216"/>
        <w:jc w:val="both"/>
        <w:rPr>
          <w:rFonts w:ascii="Times New Roman" w:hAnsi="Times New Roman" w:cs="Times New Roman"/>
          <w:sz w:val="20"/>
        </w:rPr>
      </w:pPr>
      <w:r w:rsidRPr="0050191F">
        <w:rPr>
          <w:rFonts w:ascii="Times New Roman" w:hAnsi="Times New Roman" w:cs="Times New Roman"/>
          <w:sz w:val="20"/>
        </w:rPr>
        <w:t xml:space="preserve">Helm merupakan salah satu perlengkapan wajib dalam berkendara yang harus digunakan oleh pengendara sepeda motor sebagai salah satu pelindung diri yang mampu mereduksi benturan pada bagian kepala terjadi suatu kecelakaan maka helm sebagai alat keselamatan. Bahkan sudah ada aturan bila pengendara motor diwajibkan memakai helm dengan benar. Yang diatur dalam pasal 57 ayat (1) sampai ayat (2) dan UU No.22 Tahun 2009 tentang lalu lintas dan angkutan jalan.(UU No.22 Tahun 2009 yg berbunyi): “(1) Setiap kendaraan bermotor yang dioperasikan di jalan wajib dilengkapi dengan perlengkapan kendaraan bermotor  termasuk dalam peraturan lalu lintas berkendara Perlengkapan </w:t>
      </w:r>
      <w:r w:rsidRPr="0050191F">
        <w:rPr>
          <w:rFonts w:ascii="Times New Roman" w:hAnsi="Times New Roman" w:cs="Times New Roman"/>
          <w:sz w:val="20"/>
        </w:rPr>
        <w:t>sebagaimana dimaksud pada ayat 1 bagi sepeda motor berupa helm standar Nasional</w:t>
      </w:r>
    </w:p>
    <w:p w14:paraId="6E20C291" w14:textId="153B7253" w:rsidR="00B702E7" w:rsidRPr="0050191F" w:rsidRDefault="006C1889">
      <w:pPr>
        <w:pBdr>
          <w:top w:val="nil"/>
          <w:left w:val="nil"/>
          <w:bottom w:val="nil"/>
          <w:right w:val="nil"/>
          <w:between w:val="nil"/>
        </w:pBdr>
        <w:spacing w:after="0" w:line="240" w:lineRule="auto"/>
        <w:ind w:firstLine="216"/>
        <w:jc w:val="both"/>
        <w:rPr>
          <w:rFonts w:ascii="Times New Roman" w:hAnsi="Times New Roman" w:cs="Times New Roman"/>
          <w:sz w:val="20"/>
        </w:rPr>
      </w:pPr>
      <w:r w:rsidRPr="0050191F">
        <w:rPr>
          <w:rFonts w:ascii="Times New Roman" w:hAnsi="Times New Roman" w:cs="Times New Roman"/>
          <w:sz w:val="20"/>
        </w:rPr>
        <w:t>Penelitian sebelumnya telah mengembangkan berbagai sistem keamanan helm, namun sistem-sistem ini belum dilengkapi dengan fitur pemberitahuan langsung ke pemilik saat helm berada di luar jangkauan. Studi kasus lainnya tentang keamanan helm berbasis IoT juga telah dilakukan, namun belum dilengkapi dengan kamera yang dapat menangkap kondisi di sekitar helm secara real-time. Akibatnya, saat terjadi kehilangan, tidak diketahui siapa orang terakhir yang mendekati helm tersebut.</w:t>
      </w:r>
    </w:p>
    <w:p w14:paraId="79D524FD" w14:textId="77777777" w:rsidR="00B702E7" w:rsidRPr="0050191F" w:rsidRDefault="00000000">
      <w:pPr>
        <w:numPr>
          <w:ilvl w:val="0"/>
          <w:numId w:val="7"/>
        </w:numPr>
        <w:pBdr>
          <w:top w:val="nil"/>
          <w:left w:val="nil"/>
          <w:bottom w:val="nil"/>
          <w:right w:val="nil"/>
          <w:between w:val="nil"/>
        </w:pBdr>
        <w:spacing w:after="0" w:line="240" w:lineRule="auto"/>
        <w:jc w:val="center"/>
        <w:rPr>
          <w:rFonts w:ascii="Times New Roman" w:eastAsia="Times New Roman" w:hAnsi="Times New Roman" w:cs="Times New Roman"/>
          <w:smallCaps/>
          <w:color w:val="000000"/>
          <w:sz w:val="20"/>
          <w:szCs w:val="20"/>
        </w:rPr>
      </w:pPr>
      <w:r w:rsidRPr="0050191F">
        <w:rPr>
          <w:rFonts w:ascii="Times New Roman" w:eastAsia="Times New Roman" w:hAnsi="Times New Roman" w:cs="Times New Roman"/>
          <w:smallCaps/>
          <w:color w:val="000000"/>
          <w:sz w:val="20"/>
          <w:szCs w:val="20"/>
        </w:rPr>
        <w:t xml:space="preserve">METHOD </w:t>
      </w:r>
    </w:p>
    <w:p w14:paraId="7C8BDAB1" w14:textId="77777777" w:rsidR="006C1889" w:rsidRPr="0050191F" w:rsidRDefault="006C1889" w:rsidP="006C1889">
      <w:pPr>
        <w:pBdr>
          <w:top w:val="nil"/>
          <w:left w:val="nil"/>
          <w:bottom w:val="nil"/>
          <w:right w:val="nil"/>
          <w:between w:val="nil"/>
        </w:pBdr>
        <w:spacing w:after="0" w:line="240" w:lineRule="auto"/>
        <w:ind w:firstLine="216"/>
        <w:jc w:val="both"/>
        <w:rPr>
          <w:rFonts w:ascii="Times New Roman" w:hAnsi="Times New Roman" w:cs="Times New Roman"/>
          <w:sz w:val="20"/>
        </w:rPr>
      </w:pPr>
    </w:p>
    <w:p w14:paraId="037F5CE0" w14:textId="78C751A0" w:rsidR="006C1889" w:rsidRPr="0050191F" w:rsidRDefault="006C1889" w:rsidP="006C1889">
      <w:pPr>
        <w:pStyle w:val="ListParagraph"/>
        <w:numPr>
          <w:ilvl w:val="0"/>
          <w:numId w:val="8"/>
        </w:numPr>
        <w:pBdr>
          <w:top w:val="nil"/>
          <w:left w:val="nil"/>
          <w:bottom w:val="nil"/>
          <w:right w:val="nil"/>
          <w:between w:val="nil"/>
        </w:pBdr>
        <w:spacing w:after="0" w:line="240" w:lineRule="auto"/>
        <w:ind w:left="284" w:hanging="284"/>
        <w:jc w:val="both"/>
        <w:rPr>
          <w:rFonts w:ascii="Times New Roman" w:hAnsi="Times New Roman" w:cs="Times New Roman"/>
          <w:sz w:val="20"/>
        </w:rPr>
      </w:pPr>
      <w:r w:rsidRPr="0050191F">
        <w:rPr>
          <w:rFonts w:ascii="Times New Roman" w:hAnsi="Times New Roman" w:cs="Times New Roman"/>
          <w:sz w:val="20"/>
        </w:rPr>
        <w:t>Rancangan Penelitian</w:t>
      </w:r>
    </w:p>
    <w:p w14:paraId="6CD75DA8" w14:textId="1C51A6F9" w:rsidR="00B702E7" w:rsidRPr="0050191F" w:rsidRDefault="006C1889" w:rsidP="006C1889">
      <w:pPr>
        <w:pBdr>
          <w:top w:val="nil"/>
          <w:left w:val="nil"/>
          <w:bottom w:val="nil"/>
          <w:right w:val="nil"/>
          <w:between w:val="nil"/>
        </w:pBdr>
        <w:spacing w:after="0" w:line="240" w:lineRule="auto"/>
        <w:ind w:firstLine="216"/>
        <w:jc w:val="both"/>
        <w:rPr>
          <w:rFonts w:ascii="Times New Roman" w:hAnsi="Times New Roman" w:cs="Times New Roman"/>
          <w:sz w:val="20"/>
        </w:rPr>
      </w:pPr>
      <w:r w:rsidRPr="0050191F">
        <w:rPr>
          <w:rFonts w:ascii="Times New Roman" w:hAnsi="Times New Roman" w:cs="Times New Roman"/>
          <w:sz w:val="20"/>
        </w:rPr>
        <w:t>Penelitian ini dilakukan melalui proses yang diawali dari melalui studi literatur, melakukan perancangan penentuan parameter, implementasi perancangan ,pembuatan alat, melakukan pengumpulan dan pengambilan data. Metode penelitian dari sistem pendeteksi pencurian helm berbasis IoT dijelaskan sebagai berikut.</w:t>
      </w:r>
    </w:p>
    <w:p w14:paraId="544E5E7C" w14:textId="77777777" w:rsidR="00614369" w:rsidRPr="0050191F" w:rsidRDefault="00614369" w:rsidP="00614369">
      <w:pPr>
        <w:pBdr>
          <w:top w:val="nil"/>
          <w:left w:val="nil"/>
          <w:bottom w:val="nil"/>
          <w:right w:val="nil"/>
          <w:between w:val="nil"/>
        </w:pBdr>
        <w:spacing w:after="0" w:line="240" w:lineRule="auto"/>
        <w:ind w:firstLine="216"/>
        <w:jc w:val="center"/>
        <w:rPr>
          <w:rFonts w:ascii="Times New Roman" w:hAnsi="Times New Roman" w:cs="Times New Roman"/>
          <w:noProof/>
        </w:rPr>
      </w:pPr>
    </w:p>
    <w:p w14:paraId="207D28AF" w14:textId="77777777" w:rsidR="00614369" w:rsidRPr="0050191F" w:rsidRDefault="00614369" w:rsidP="00614369">
      <w:pPr>
        <w:keepNext/>
        <w:pBdr>
          <w:top w:val="nil"/>
          <w:left w:val="nil"/>
          <w:bottom w:val="nil"/>
          <w:right w:val="nil"/>
          <w:between w:val="nil"/>
        </w:pBdr>
        <w:spacing w:after="0" w:line="240" w:lineRule="auto"/>
        <w:ind w:firstLine="216"/>
        <w:jc w:val="center"/>
        <w:rPr>
          <w:rFonts w:ascii="Times New Roman" w:hAnsi="Times New Roman" w:cs="Times New Roman"/>
        </w:rPr>
      </w:pPr>
      <w:r w:rsidRPr="0050191F">
        <w:rPr>
          <w:rFonts w:ascii="Times New Roman" w:hAnsi="Times New Roman" w:cs="Times New Roman"/>
          <w:noProof/>
        </w:rPr>
        <w:lastRenderedPageBreak/>
        <w:drawing>
          <wp:inline distT="0" distB="0" distL="0" distR="0" wp14:anchorId="2A3EB4B4" wp14:editId="4AFBCFA8">
            <wp:extent cx="2029858" cy="3765550"/>
            <wp:effectExtent l="0" t="0" r="889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7"/>
                    <pic:cNvPicPr>
                      <a:picLocks noChangeAspect="1" noChangeArrowheads="1"/>
                    </pic:cNvPicPr>
                  </pic:nvPicPr>
                  <pic:blipFill rotWithShape="1">
                    <a:blip r:embed="rId13">
                      <a:extLst>
                        <a:ext uri="{28A0092B-C50C-407E-A947-70E740481C1C}">
                          <a14:useLocalDpi xmlns:a14="http://schemas.microsoft.com/office/drawing/2010/main" val="0"/>
                        </a:ext>
                      </a:extLst>
                    </a:blip>
                    <a:srcRect l="-479" t="-669" r="479" b="-1344"/>
                    <a:stretch/>
                  </pic:blipFill>
                  <pic:spPr bwMode="auto">
                    <a:xfrm>
                      <a:off x="0" y="0"/>
                      <a:ext cx="2036313" cy="3777525"/>
                    </a:xfrm>
                    <a:prstGeom prst="rect">
                      <a:avLst/>
                    </a:prstGeom>
                    <a:noFill/>
                    <a:ln>
                      <a:noFill/>
                    </a:ln>
                    <a:extLst>
                      <a:ext uri="{53640926-AAD7-44D8-BBD7-CCE9431645EC}">
                        <a14:shadowObscured xmlns:a14="http://schemas.microsoft.com/office/drawing/2010/main"/>
                      </a:ext>
                    </a:extLst>
                  </pic:spPr>
                </pic:pic>
              </a:graphicData>
            </a:graphic>
          </wp:inline>
        </w:drawing>
      </w:r>
    </w:p>
    <w:p w14:paraId="05F09F81" w14:textId="4CD01C04" w:rsidR="00614369" w:rsidRPr="0050191F" w:rsidRDefault="00614369" w:rsidP="00614369">
      <w:pPr>
        <w:pStyle w:val="Caption"/>
        <w:jc w:val="center"/>
        <w:rPr>
          <w:rFonts w:ascii="Times New Roman" w:hAnsi="Times New Roman" w:cs="Times New Roman"/>
          <w:i w:val="0"/>
          <w:iCs w:val="0"/>
          <w:color w:val="auto"/>
        </w:rPr>
      </w:pPr>
      <w:r w:rsidRPr="0050191F">
        <w:rPr>
          <w:rFonts w:ascii="Times New Roman" w:hAnsi="Times New Roman" w:cs="Times New Roman"/>
          <w:i w:val="0"/>
          <w:iCs w:val="0"/>
          <w:color w:val="auto"/>
        </w:rPr>
        <w:t xml:space="preserve">Gambar </w:t>
      </w:r>
      <w:r w:rsidRPr="0050191F">
        <w:rPr>
          <w:rFonts w:ascii="Times New Roman" w:hAnsi="Times New Roman" w:cs="Times New Roman"/>
          <w:i w:val="0"/>
          <w:iCs w:val="0"/>
          <w:color w:val="auto"/>
        </w:rPr>
        <w:fldChar w:fldCharType="begin"/>
      </w:r>
      <w:r w:rsidRPr="0050191F">
        <w:rPr>
          <w:rFonts w:ascii="Times New Roman" w:hAnsi="Times New Roman" w:cs="Times New Roman"/>
          <w:i w:val="0"/>
          <w:iCs w:val="0"/>
          <w:color w:val="auto"/>
        </w:rPr>
        <w:instrText xml:space="preserve"> SEQ Gambar \* ARABIC </w:instrText>
      </w:r>
      <w:r w:rsidRPr="0050191F">
        <w:rPr>
          <w:rFonts w:ascii="Times New Roman" w:hAnsi="Times New Roman" w:cs="Times New Roman"/>
          <w:i w:val="0"/>
          <w:iCs w:val="0"/>
          <w:color w:val="auto"/>
        </w:rPr>
        <w:fldChar w:fldCharType="separate"/>
      </w:r>
      <w:r w:rsidR="009218F4">
        <w:rPr>
          <w:rFonts w:ascii="Times New Roman" w:hAnsi="Times New Roman" w:cs="Times New Roman"/>
          <w:i w:val="0"/>
          <w:iCs w:val="0"/>
          <w:noProof/>
          <w:color w:val="auto"/>
        </w:rPr>
        <w:t>1</w:t>
      </w:r>
      <w:r w:rsidRPr="0050191F">
        <w:rPr>
          <w:rFonts w:ascii="Times New Roman" w:hAnsi="Times New Roman" w:cs="Times New Roman"/>
          <w:i w:val="0"/>
          <w:iCs w:val="0"/>
          <w:color w:val="auto"/>
        </w:rPr>
        <w:fldChar w:fldCharType="end"/>
      </w:r>
      <w:r w:rsidRPr="0050191F">
        <w:rPr>
          <w:rFonts w:ascii="Times New Roman" w:hAnsi="Times New Roman" w:cs="Times New Roman"/>
          <w:i w:val="0"/>
          <w:iCs w:val="0"/>
          <w:color w:val="auto"/>
        </w:rPr>
        <w:t>. Tahap Penelitian</w:t>
      </w:r>
    </w:p>
    <w:p w14:paraId="3BAF627D" w14:textId="5C1EE6FD" w:rsidR="00614369" w:rsidRPr="0050191F" w:rsidRDefault="00614369" w:rsidP="00256853">
      <w:pPr>
        <w:pBdr>
          <w:top w:val="nil"/>
          <w:left w:val="nil"/>
          <w:bottom w:val="nil"/>
          <w:right w:val="nil"/>
          <w:between w:val="nil"/>
        </w:pBdr>
        <w:spacing w:after="60" w:line="240" w:lineRule="auto"/>
        <w:ind w:firstLine="215"/>
        <w:jc w:val="both"/>
        <w:rPr>
          <w:rFonts w:ascii="Times New Roman" w:eastAsia="Times New Roman" w:hAnsi="Times New Roman" w:cs="Times New Roman"/>
          <w:color w:val="000000"/>
          <w:sz w:val="20"/>
          <w:szCs w:val="20"/>
        </w:rPr>
      </w:pPr>
      <w:r w:rsidRPr="0050191F">
        <w:rPr>
          <w:rFonts w:ascii="Times New Roman" w:eastAsia="Times New Roman" w:hAnsi="Times New Roman" w:cs="Times New Roman"/>
          <w:color w:val="000000"/>
          <w:sz w:val="20"/>
          <w:szCs w:val="20"/>
          <w:highlight w:val="white"/>
        </w:rPr>
        <w:t>Tahap pertama</w:t>
      </w:r>
      <w:r w:rsidR="00256853" w:rsidRPr="0050191F">
        <w:rPr>
          <w:rFonts w:ascii="Times New Roman" w:eastAsia="Times New Roman" w:hAnsi="Times New Roman" w:cs="Times New Roman"/>
          <w:color w:val="000000"/>
          <w:sz w:val="20"/>
          <w:szCs w:val="20"/>
          <w:highlight w:val="white"/>
        </w:rPr>
        <w:t xml:space="preserve"> identifikasi masalah mengenai keamanan helm dari pencuri dilakukan melalui beberapa tahapan, diawali dengan penentuan topik dan rumusan masalah yang jelas. Pencurian helm merupakan salah satu masalah yang menjadi perhatian di kalangan masyarakat saat ini pemanfaatan Internet of Things yang dapat mendeteksi pencurian helm dan melacak lokasi helm jika tercuri Sistem keamanan helm ini dirancang menggunakan perangkat microcontroller.</w:t>
      </w:r>
    </w:p>
    <w:p w14:paraId="34214485" w14:textId="5AC94C78" w:rsidR="00256853" w:rsidRPr="0050191F" w:rsidRDefault="00256853" w:rsidP="00256853">
      <w:pPr>
        <w:pBdr>
          <w:top w:val="nil"/>
          <w:left w:val="nil"/>
          <w:bottom w:val="nil"/>
          <w:right w:val="nil"/>
          <w:between w:val="nil"/>
        </w:pBdr>
        <w:spacing w:after="60" w:line="240" w:lineRule="auto"/>
        <w:ind w:firstLine="215"/>
        <w:jc w:val="both"/>
        <w:rPr>
          <w:rFonts w:ascii="Times New Roman" w:eastAsia="Times New Roman" w:hAnsi="Times New Roman" w:cs="Times New Roman"/>
          <w:color w:val="000000"/>
          <w:sz w:val="20"/>
          <w:szCs w:val="20"/>
        </w:rPr>
      </w:pPr>
      <w:r w:rsidRPr="0050191F">
        <w:rPr>
          <w:rFonts w:ascii="Times New Roman" w:eastAsia="Times New Roman" w:hAnsi="Times New Roman" w:cs="Times New Roman"/>
          <w:color w:val="000000"/>
          <w:sz w:val="20"/>
          <w:szCs w:val="20"/>
          <w:highlight w:val="white"/>
        </w:rPr>
        <w:t>Tahap Kedua studi literatur yaitu mencari sumber-sumber referensi mengenai teori Esp 32,Esp 32 cam,</w:t>
      </w:r>
      <w:r w:rsidR="009A6822">
        <w:rPr>
          <w:rFonts w:ascii="Times New Roman" w:eastAsia="Times New Roman" w:hAnsi="Times New Roman" w:cs="Times New Roman"/>
          <w:color w:val="000000"/>
          <w:sz w:val="20"/>
          <w:szCs w:val="20"/>
          <w:highlight w:val="white"/>
        </w:rPr>
        <w:t xml:space="preserve"> </w:t>
      </w:r>
      <w:r w:rsidRPr="0050191F">
        <w:rPr>
          <w:rFonts w:ascii="Times New Roman" w:eastAsia="Times New Roman" w:hAnsi="Times New Roman" w:cs="Times New Roman"/>
          <w:color w:val="000000"/>
          <w:sz w:val="20"/>
          <w:szCs w:val="20"/>
          <w:highlight w:val="white"/>
        </w:rPr>
        <w:t xml:space="preserve">GPS Neo Blok S M8M,HC-05 metode master and slave, data base, firebase, google drive, </w:t>
      </w:r>
      <w:r w:rsidR="00785E43">
        <w:rPr>
          <w:rFonts w:ascii="Times New Roman" w:eastAsia="Times New Roman" w:hAnsi="Times New Roman" w:cs="Times New Roman"/>
          <w:color w:val="000000"/>
          <w:sz w:val="20"/>
          <w:szCs w:val="20"/>
          <w:highlight w:val="white"/>
        </w:rPr>
        <w:t xml:space="preserve">modem </w:t>
      </w:r>
      <w:proofErr w:type="spellStart"/>
      <w:r w:rsidR="00785E43">
        <w:rPr>
          <w:rFonts w:ascii="Times New Roman" w:eastAsia="Times New Roman" w:hAnsi="Times New Roman" w:cs="Times New Roman"/>
          <w:color w:val="000000"/>
          <w:sz w:val="20"/>
          <w:szCs w:val="20"/>
          <w:highlight w:val="white"/>
        </w:rPr>
        <w:t>wifi</w:t>
      </w:r>
      <w:proofErr w:type="spellEnd"/>
      <w:r w:rsidRPr="0050191F">
        <w:rPr>
          <w:rFonts w:ascii="Times New Roman" w:eastAsia="Times New Roman" w:hAnsi="Times New Roman" w:cs="Times New Roman"/>
          <w:color w:val="000000"/>
          <w:sz w:val="20"/>
          <w:szCs w:val="20"/>
          <w:highlight w:val="white"/>
        </w:rPr>
        <w:t xml:space="preserve">. </w:t>
      </w:r>
      <w:r w:rsidR="009A6822" w:rsidRPr="0050191F">
        <w:rPr>
          <w:rFonts w:ascii="Times New Roman" w:eastAsia="Times New Roman" w:hAnsi="Times New Roman" w:cs="Times New Roman"/>
          <w:color w:val="000000"/>
          <w:sz w:val="20"/>
          <w:szCs w:val="20"/>
          <w:highlight w:val="white"/>
        </w:rPr>
        <w:t>Pemrograman</w:t>
      </w:r>
      <w:r w:rsidRPr="0050191F">
        <w:rPr>
          <w:rFonts w:ascii="Times New Roman" w:eastAsia="Times New Roman" w:hAnsi="Times New Roman" w:cs="Times New Roman"/>
          <w:color w:val="000000"/>
          <w:sz w:val="20"/>
          <w:szCs w:val="20"/>
          <w:highlight w:val="white"/>
        </w:rPr>
        <w:t xml:space="preserve"> C++,Google Scrip, Java. Pada tahap ini penulis mempelajari penggunaan dan karakteristik mengenai sensor dan pemrograman pembuatan sistem.</w:t>
      </w:r>
    </w:p>
    <w:p w14:paraId="375C436E" w14:textId="3C309C91" w:rsidR="00256853" w:rsidRPr="0050191F" w:rsidRDefault="00256853" w:rsidP="00256853">
      <w:pPr>
        <w:pBdr>
          <w:top w:val="nil"/>
          <w:left w:val="nil"/>
          <w:bottom w:val="nil"/>
          <w:right w:val="nil"/>
          <w:between w:val="nil"/>
        </w:pBdr>
        <w:spacing w:after="60" w:line="240" w:lineRule="auto"/>
        <w:ind w:firstLine="215"/>
        <w:jc w:val="both"/>
        <w:rPr>
          <w:rFonts w:ascii="Times New Roman" w:eastAsia="Times New Roman" w:hAnsi="Times New Roman" w:cs="Times New Roman"/>
          <w:color w:val="000000"/>
          <w:sz w:val="20"/>
          <w:szCs w:val="20"/>
          <w:highlight w:val="white"/>
        </w:rPr>
      </w:pPr>
      <w:r w:rsidRPr="0050191F">
        <w:rPr>
          <w:rFonts w:ascii="Times New Roman" w:eastAsia="Times New Roman" w:hAnsi="Times New Roman" w:cs="Times New Roman"/>
          <w:color w:val="000000"/>
          <w:sz w:val="20"/>
          <w:szCs w:val="20"/>
          <w:highlight w:val="white"/>
        </w:rPr>
        <w:t xml:space="preserve">Tahap Ketiga adalah yaitu perancangan Hardware diawali dengan pembuatan diagram blok sebagai garis besar pada perancangan helm anti maling </w:t>
      </w:r>
      <w:r w:rsidR="009A6822" w:rsidRPr="0050191F">
        <w:rPr>
          <w:rFonts w:ascii="Times New Roman" w:eastAsia="Times New Roman" w:hAnsi="Times New Roman" w:cs="Times New Roman"/>
          <w:color w:val="000000"/>
          <w:sz w:val="20"/>
          <w:szCs w:val="20"/>
          <w:highlight w:val="white"/>
        </w:rPr>
        <w:t>berbasis</w:t>
      </w:r>
      <w:r w:rsidRPr="0050191F">
        <w:rPr>
          <w:rFonts w:ascii="Times New Roman" w:eastAsia="Times New Roman" w:hAnsi="Times New Roman" w:cs="Times New Roman"/>
          <w:color w:val="000000"/>
          <w:sz w:val="20"/>
          <w:szCs w:val="20"/>
          <w:highlight w:val="white"/>
        </w:rPr>
        <w:t xml:space="preserve"> automatic object tracking berbasis android. IoT(Internet of Things) Sebagai alat keamanan helm portable.</w:t>
      </w:r>
    </w:p>
    <w:p w14:paraId="5FBA79D5" w14:textId="57F86EC7" w:rsidR="00256853" w:rsidRPr="0050191F" w:rsidRDefault="00256853" w:rsidP="00256853">
      <w:pPr>
        <w:pBdr>
          <w:top w:val="nil"/>
          <w:left w:val="nil"/>
          <w:bottom w:val="nil"/>
          <w:right w:val="nil"/>
          <w:between w:val="nil"/>
        </w:pBdr>
        <w:spacing w:after="60" w:line="240" w:lineRule="auto"/>
        <w:ind w:firstLine="215"/>
        <w:jc w:val="both"/>
        <w:rPr>
          <w:rFonts w:ascii="Times New Roman" w:eastAsia="Times New Roman" w:hAnsi="Times New Roman" w:cs="Times New Roman"/>
          <w:color w:val="000000"/>
          <w:sz w:val="20"/>
          <w:szCs w:val="20"/>
          <w:highlight w:val="white"/>
        </w:rPr>
      </w:pPr>
      <w:r w:rsidRPr="0050191F">
        <w:rPr>
          <w:rFonts w:ascii="Times New Roman" w:eastAsia="Times New Roman" w:hAnsi="Times New Roman" w:cs="Times New Roman"/>
          <w:color w:val="000000"/>
          <w:sz w:val="20"/>
          <w:szCs w:val="20"/>
          <w:highlight w:val="white"/>
        </w:rPr>
        <w:t>Tahap Ke</w:t>
      </w:r>
      <w:r w:rsidR="00AA1B61" w:rsidRPr="0050191F">
        <w:rPr>
          <w:rFonts w:ascii="Times New Roman" w:eastAsia="Times New Roman" w:hAnsi="Times New Roman" w:cs="Times New Roman"/>
          <w:color w:val="000000"/>
          <w:sz w:val="20"/>
          <w:szCs w:val="20"/>
          <w:highlight w:val="white"/>
        </w:rPr>
        <w:t>e</w:t>
      </w:r>
      <w:r w:rsidRPr="0050191F">
        <w:rPr>
          <w:rFonts w:ascii="Times New Roman" w:eastAsia="Times New Roman" w:hAnsi="Times New Roman" w:cs="Times New Roman"/>
          <w:color w:val="000000"/>
          <w:sz w:val="20"/>
          <w:szCs w:val="20"/>
          <w:highlight w:val="white"/>
        </w:rPr>
        <w:t>mpat perancangan software dengan membuat sistem pantau perangkat lunak dan control merancang user interface  dengan intuitif, mudah digunakan, dan sesuai dengan platform android. Database harus dirancang untuk menyimpan data secara efisien dan aman. pemrograman dan alat pengembangan harus dipilih berdasarkan kebutuhan dan batasan aplikasi. Aplikasi harus diuji secara menyeluruh untuk memastikan bahwa aplikasi berfungsi dengan benar dan tidak ada bug.</w:t>
      </w:r>
    </w:p>
    <w:p w14:paraId="2065F808" w14:textId="5B8B5E0B" w:rsidR="00AA1B61" w:rsidRPr="0050191F" w:rsidRDefault="00AA1B61" w:rsidP="00256853">
      <w:pPr>
        <w:pBdr>
          <w:top w:val="nil"/>
          <w:left w:val="nil"/>
          <w:bottom w:val="nil"/>
          <w:right w:val="nil"/>
          <w:between w:val="nil"/>
        </w:pBdr>
        <w:spacing w:after="60" w:line="240" w:lineRule="auto"/>
        <w:ind w:firstLine="215"/>
        <w:jc w:val="both"/>
        <w:rPr>
          <w:rFonts w:ascii="Times New Roman" w:eastAsia="Times New Roman" w:hAnsi="Times New Roman" w:cs="Times New Roman"/>
          <w:color w:val="000000"/>
          <w:sz w:val="20"/>
          <w:szCs w:val="20"/>
          <w:highlight w:val="white"/>
        </w:rPr>
      </w:pPr>
      <w:r w:rsidRPr="0050191F">
        <w:rPr>
          <w:rFonts w:ascii="Times New Roman" w:eastAsia="Times New Roman" w:hAnsi="Times New Roman" w:cs="Times New Roman"/>
          <w:color w:val="000000"/>
          <w:sz w:val="20"/>
          <w:szCs w:val="20"/>
          <w:highlight w:val="white"/>
        </w:rPr>
        <w:t xml:space="preserve">Tahap </w:t>
      </w:r>
      <w:proofErr w:type="spellStart"/>
      <w:r w:rsidRPr="0050191F">
        <w:rPr>
          <w:rFonts w:ascii="Times New Roman" w:eastAsia="Times New Roman" w:hAnsi="Times New Roman" w:cs="Times New Roman"/>
          <w:color w:val="000000"/>
          <w:sz w:val="20"/>
          <w:szCs w:val="20"/>
          <w:highlight w:val="white"/>
        </w:rPr>
        <w:t>kelima,perancangan</w:t>
      </w:r>
      <w:proofErr w:type="spellEnd"/>
      <w:r w:rsidRPr="0050191F">
        <w:rPr>
          <w:rFonts w:ascii="Times New Roman" w:eastAsia="Times New Roman" w:hAnsi="Times New Roman" w:cs="Times New Roman"/>
          <w:color w:val="000000"/>
          <w:sz w:val="20"/>
          <w:szCs w:val="20"/>
          <w:highlight w:val="white"/>
        </w:rPr>
        <w:t xml:space="preserve"> software dengan membuat sistem pantau perangkat lunak dan control merancang user interface  dengan intuitif, mudah digunakan, dan sesuai dengan platform android. Database harus dirancang untuk menyimpan data secara efisien dan aman. pemrograman dan alat pengembangan harus dipilih berdasarkan kebutuhan dan batasan aplikasi. Aplikasi harus diuji secara menyeluruh untuk memastikan bahwa aplikasi berfungsi dengan benar dan tidak ada bug.</w:t>
      </w:r>
    </w:p>
    <w:p w14:paraId="6B3CD515" w14:textId="77777777" w:rsidR="00AA1B61" w:rsidRPr="0050191F" w:rsidRDefault="00AA1B61" w:rsidP="00AA1B61">
      <w:pPr>
        <w:pBdr>
          <w:top w:val="nil"/>
          <w:left w:val="nil"/>
          <w:bottom w:val="nil"/>
          <w:right w:val="nil"/>
          <w:between w:val="nil"/>
        </w:pBdr>
        <w:spacing w:after="60" w:line="240" w:lineRule="auto"/>
        <w:ind w:firstLine="215"/>
        <w:jc w:val="both"/>
        <w:rPr>
          <w:rStyle w:val="oypena"/>
          <w:rFonts w:ascii="Times New Roman" w:hAnsi="Times New Roman" w:cs="Times New Roman"/>
        </w:rPr>
      </w:pPr>
      <w:r w:rsidRPr="0050191F">
        <w:rPr>
          <w:rFonts w:ascii="Times New Roman" w:eastAsia="Times New Roman" w:hAnsi="Times New Roman" w:cs="Times New Roman"/>
          <w:color w:val="000000"/>
          <w:sz w:val="20"/>
          <w:szCs w:val="20"/>
          <w:highlight w:val="white"/>
        </w:rPr>
        <w:t xml:space="preserve">Tahap keenam Analisa hasil dari pengujian alat berupa software dan hardware, Dari segi hardware yang diuji parameter, akurasi koordinat </w:t>
      </w:r>
      <w:proofErr w:type="spellStart"/>
      <w:r w:rsidRPr="0050191F">
        <w:rPr>
          <w:rFonts w:ascii="Times New Roman" w:eastAsia="Times New Roman" w:hAnsi="Times New Roman" w:cs="Times New Roman"/>
          <w:color w:val="000000"/>
          <w:sz w:val="20"/>
          <w:szCs w:val="20"/>
          <w:highlight w:val="white"/>
        </w:rPr>
        <w:t>gps</w:t>
      </w:r>
      <w:proofErr w:type="spellEnd"/>
      <w:r w:rsidRPr="0050191F">
        <w:rPr>
          <w:rFonts w:ascii="Times New Roman" w:eastAsia="Times New Roman" w:hAnsi="Times New Roman" w:cs="Times New Roman"/>
          <w:color w:val="000000"/>
          <w:sz w:val="20"/>
          <w:szCs w:val="20"/>
          <w:highlight w:val="white"/>
        </w:rPr>
        <w:t>,</w:t>
      </w:r>
      <w:r w:rsidRPr="0050191F">
        <w:rPr>
          <w:rFonts w:ascii="Times New Roman" w:eastAsia="Times New Roman" w:hAnsi="Times New Roman" w:cs="Times New Roman"/>
          <w:b/>
          <w:color w:val="000000"/>
          <w:sz w:val="20"/>
          <w:szCs w:val="20"/>
          <w:highlight w:val="white"/>
        </w:rPr>
        <w:t xml:space="preserve"> </w:t>
      </w:r>
      <w:r w:rsidRPr="0050191F">
        <w:rPr>
          <w:rFonts w:ascii="Times New Roman" w:eastAsia="Times New Roman" w:hAnsi="Times New Roman" w:cs="Times New Roman"/>
          <w:color w:val="000000"/>
          <w:sz w:val="20"/>
          <w:szCs w:val="20"/>
          <w:highlight w:val="white"/>
        </w:rPr>
        <w:t>pengujian ketahanan daya dari baterai pada saat sistem aktif, pengujian transmisi HC-05 pengujian esp. 32 cam, pengujian ESP-32CAM pengambilan gambar secara berkala pengujian pengiriman data ke firebase dan  google drive, dari segi aplikasi yang di uji adalah QOS, delay</w:t>
      </w:r>
    </w:p>
    <w:p w14:paraId="43E8A3A2" w14:textId="343193DD" w:rsidR="00AA1B61" w:rsidRPr="0050191F" w:rsidRDefault="00AA1B61" w:rsidP="00AA1B61">
      <w:pPr>
        <w:pBdr>
          <w:top w:val="nil"/>
          <w:left w:val="nil"/>
          <w:bottom w:val="nil"/>
          <w:right w:val="nil"/>
          <w:between w:val="nil"/>
        </w:pBdr>
        <w:spacing w:after="60" w:line="240" w:lineRule="auto"/>
        <w:ind w:firstLine="215"/>
        <w:jc w:val="both"/>
        <w:rPr>
          <w:rFonts w:ascii="Times New Roman" w:eastAsia="Times New Roman" w:hAnsi="Times New Roman" w:cs="Times New Roman"/>
          <w:color w:val="000000"/>
          <w:sz w:val="20"/>
          <w:szCs w:val="20"/>
          <w:highlight w:val="white"/>
        </w:rPr>
      </w:pPr>
      <w:r w:rsidRPr="0050191F">
        <w:rPr>
          <w:rFonts w:ascii="Times New Roman" w:eastAsia="Times New Roman" w:hAnsi="Times New Roman" w:cs="Times New Roman"/>
          <w:color w:val="000000"/>
          <w:sz w:val="20"/>
          <w:szCs w:val="20"/>
          <w:highlight w:val="white"/>
        </w:rPr>
        <w:t>Pada tahap ketujuh, dilakukan pembuatan kesimpulan berdasarkan hasil pengujian dan analisis data. Kesimpulan ditarik berdasarkan rumusan masalah dan tujuan penelitian, serta hasil akhir percobaan. Kesimpulan ini dirumuskan dengan tujuan untuk menjawab pertanyaan penelitian dan memberikan gambaran menyeluruh tentang temuan penelitian.</w:t>
      </w:r>
    </w:p>
    <w:p w14:paraId="042528C8" w14:textId="2A1293AC" w:rsidR="00AA1B61" w:rsidRPr="0050191F" w:rsidRDefault="00AA1B61" w:rsidP="00AA1B61">
      <w:pPr>
        <w:pStyle w:val="ListParagraph"/>
        <w:numPr>
          <w:ilvl w:val="0"/>
          <w:numId w:val="8"/>
        </w:numPr>
        <w:pBdr>
          <w:top w:val="nil"/>
          <w:left w:val="nil"/>
          <w:bottom w:val="nil"/>
          <w:right w:val="nil"/>
          <w:between w:val="nil"/>
        </w:pBdr>
        <w:spacing w:after="0" w:line="240" w:lineRule="auto"/>
        <w:ind w:left="284" w:hanging="284"/>
        <w:jc w:val="both"/>
        <w:rPr>
          <w:rFonts w:ascii="Times New Roman" w:eastAsia="Times New Roman" w:hAnsi="Times New Roman" w:cs="Times New Roman"/>
          <w:color w:val="000000"/>
          <w:sz w:val="20"/>
          <w:szCs w:val="20"/>
          <w:highlight w:val="white"/>
        </w:rPr>
      </w:pPr>
      <w:r w:rsidRPr="0050191F">
        <w:rPr>
          <w:rFonts w:ascii="Times New Roman" w:hAnsi="Times New Roman" w:cs="Times New Roman"/>
          <w:sz w:val="20"/>
        </w:rPr>
        <w:t>Rancangan Penelitian</w:t>
      </w:r>
    </w:p>
    <w:p w14:paraId="5A0564C6" w14:textId="77777777" w:rsidR="00AA1B61" w:rsidRPr="0050191F" w:rsidRDefault="00AA1B61" w:rsidP="00AA1B61">
      <w:pPr>
        <w:pStyle w:val="ListParagraph"/>
        <w:keepNext/>
        <w:pBdr>
          <w:top w:val="nil"/>
          <w:left w:val="nil"/>
          <w:bottom w:val="nil"/>
          <w:right w:val="nil"/>
          <w:between w:val="nil"/>
        </w:pBdr>
        <w:spacing w:after="0" w:line="240" w:lineRule="auto"/>
        <w:ind w:left="288"/>
        <w:jc w:val="center"/>
        <w:rPr>
          <w:rFonts w:ascii="Times New Roman" w:hAnsi="Times New Roman" w:cs="Times New Roman"/>
        </w:rPr>
      </w:pPr>
      <w:r w:rsidRPr="0050191F">
        <w:rPr>
          <w:rFonts w:ascii="Times New Roman" w:eastAsia="Times New Roman" w:hAnsi="Times New Roman" w:cs="Times New Roman"/>
          <w:noProof/>
          <w:szCs w:val="24"/>
          <w:lang w:val="en-ID" w:eastAsia="en-ID"/>
        </w:rPr>
        <w:drawing>
          <wp:inline distT="0" distB="0" distL="0" distR="0" wp14:anchorId="11531922" wp14:editId="1735D767">
            <wp:extent cx="2802629" cy="3325585"/>
            <wp:effectExtent l="0" t="0" r="0" b="8255"/>
            <wp:docPr id="64209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828886" cy="3356741"/>
                    </a:xfrm>
                    <a:prstGeom prst="rect">
                      <a:avLst/>
                    </a:prstGeom>
                    <a:noFill/>
                    <a:ln>
                      <a:noFill/>
                    </a:ln>
                  </pic:spPr>
                </pic:pic>
              </a:graphicData>
            </a:graphic>
          </wp:inline>
        </w:drawing>
      </w:r>
    </w:p>
    <w:p w14:paraId="5FA2613F" w14:textId="5BF3EF4F" w:rsidR="00AA1B61" w:rsidRPr="0050191F" w:rsidRDefault="00AA1B61" w:rsidP="00AA1B61">
      <w:pPr>
        <w:pStyle w:val="Caption"/>
        <w:jc w:val="center"/>
        <w:rPr>
          <w:rFonts w:ascii="Times New Roman" w:hAnsi="Times New Roman" w:cs="Times New Roman"/>
          <w:i w:val="0"/>
          <w:iCs w:val="0"/>
          <w:color w:val="auto"/>
        </w:rPr>
      </w:pPr>
      <w:r w:rsidRPr="0050191F">
        <w:rPr>
          <w:rFonts w:ascii="Times New Roman" w:hAnsi="Times New Roman" w:cs="Times New Roman"/>
          <w:i w:val="0"/>
          <w:iCs w:val="0"/>
          <w:color w:val="auto"/>
        </w:rPr>
        <w:t xml:space="preserve">Gambar </w:t>
      </w:r>
      <w:r w:rsidRPr="0050191F">
        <w:rPr>
          <w:rFonts w:ascii="Times New Roman" w:hAnsi="Times New Roman" w:cs="Times New Roman"/>
          <w:i w:val="0"/>
          <w:iCs w:val="0"/>
          <w:color w:val="auto"/>
        </w:rPr>
        <w:fldChar w:fldCharType="begin"/>
      </w:r>
      <w:r w:rsidRPr="0050191F">
        <w:rPr>
          <w:rFonts w:ascii="Times New Roman" w:hAnsi="Times New Roman" w:cs="Times New Roman"/>
          <w:i w:val="0"/>
          <w:iCs w:val="0"/>
          <w:color w:val="auto"/>
        </w:rPr>
        <w:instrText xml:space="preserve"> SEQ Gambar \* ARABIC </w:instrText>
      </w:r>
      <w:r w:rsidRPr="0050191F">
        <w:rPr>
          <w:rFonts w:ascii="Times New Roman" w:hAnsi="Times New Roman" w:cs="Times New Roman"/>
          <w:i w:val="0"/>
          <w:iCs w:val="0"/>
          <w:color w:val="auto"/>
        </w:rPr>
        <w:fldChar w:fldCharType="separate"/>
      </w:r>
      <w:r w:rsidR="009218F4">
        <w:rPr>
          <w:rFonts w:ascii="Times New Roman" w:hAnsi="Times New Roman" w:cs="Times New Roman"/>
          <w:i w:val="0"/>
          <w:iCs w:val="0"/>
          <w:noProof/>
          <w:color w:val="auto"/>
        </w:rPr>
        <w:t>2</w:t>
      </w:r>
      <w:r w:rsidRPr="0050191F">
        <w:rPr>
          <w:rFonts w:ascii="Times New Roman" w:hAnsi="Times New Roman" w:cs="Times New Roman"/>
          <w:i w:val="0"/>
          <w:iCs w:val="0"/>
          <w:color w:val="auto"/>
        </w:rPr>
        <w:fldChar w:fldCharType="end"/>
      </w:r>
      <w:r w:rsidRPr="0050191F">
        <w:rPr>
          <w:rFonts w:ascii="Times New Roman" w:hAnsi="Times New Roman" w:cs="Times New Roman"/>
          <w:i w:val="0"/>
          <w:iCs w:val="0"/>
          <w:color w:val="auto"/>
        </w:rPr>
        <w:t xml:space="preserve">  Blok Diagram Sistem</w:t>
      </w:r>
    </w:p>
    <w:p w14:paraId="2BE5B622" w14:textId="77777777" w:rsidR="007110B3" w:rsidRPr="0050191F" w:rsidRDefault="007110B3" w:rsidP="001D691E">
      <w:pPr>
        <w:pStyle w:val="ListParagraph"/>
        <w:numPr>
          <w:ilvl w:val="0"/>
          <w:numId w:val="10"/>
        </w:numPr>
        <w:spacing w:after="0" w:line="240" w:lineRule="auto"/>
        <w:ind w:left="284" w:hanging="284"/>
        <w:rPr>
          <w:rFonts w:ascii="Times New Roman" w:hAnsi="Times New Roman" w:cs="Times New Roman"/>
          <w:sz w:val="20"/>
          <w:szCs w:val="20"/>
          <w:highlight w:val="white"/>
        </w:rPr>
      </w:pPr>
      <w:proofErr w:type="spellStart"/>
      <w:r w:rsidRPr="0050191F">
        <w:rPr>
          <w:rFonts w:ascii="Times New Roman" w:hAnsi="Times New Roman" w:cs="Times New Roman"/>
          <w:sz w:val="20"/>
          <w:szCs w:val="20"/>
          <w:highlight w:val="white"/>
        </w:rPr>
        <w:t>Gps</w:t>
      </w:r>
      <w:proofErr w:type="spellEnd"/>
      <w:r w:rsidRPr="0050191F">
        <w:rPr>
          <w:rFonts w:ascii="Times New Roman" w:hAnsi="Times New Roman" w:cs="Times New Roman"/>
          <w:sz w:val="20"/>
          <w:szCs w:val="20"/>
          <w:highlight w:val="white"/>
        </w:rPr>
        <w:t xml:space="preserve"> Neo N8M</w:t>
      </w:r>
    </w:p>
    <w:p w14:paraId="7567C6A9" w14:textId="0477A4D3" w:rsidR="007110B3" w:rsidRPr="0050191F" w:rsidRDefault="007110B3" w:rsidP="001D691E">
      <w:pPr>
        <w:spacing w:after="0" w:line="240" w:lineRule="auto"/>
        <w:jc w:val="both"/>
        <w:rPr>
          <w:rFonts w:ascii="Times New Roman" w:hAnsi="Times New Roman" w:cs="Times New Roman"/>
          <w:sz w:val="20"/>
          <w:lang w:val="en-ID"/>
        </w:rPr>
      </w:pPr>
      <w:r w:rsidRPr="0050191F">
        <w:rPr>
          <w:rFonts w:ascii="Times New Roman" w:hAnsi="Times New Roman" w:cs="Times New Roman"/>
          <w:sz w:val="20"/>
          <w:lang w:val="en-ID"/>
        </w:rPr>
        <w:t>Modul GPS U-Blok Neo M8M  merupakan sensor penerima GPS (Global Positioning System). Pada sistem ini digunakan sebagai pelacakan helm dalam navigasi portable.</w:t>
      </w:r>
    </w:p>
    <w:p w14:paraId="1D976135" w14:textId="3260C24A" w:rsidR="007110B3" w:rsidRPr="0050191F" w:rsidRDefault="007110B3" w:rsidP="001D691E">
      <w:pPr>
        <w:pStyle w:val="ListParagraph"/>
        <w:numPr>
          <w:ilvl w:val="0"/>
          <w:numId w:val="10"/>
        </w:numPr>
        <w:spacing w:after="0" w:line="240" w:lineRule="auto"/>
        <w:ind w:left="284" w:hanging="284"/>
        <w:rPr>
          <w:rFonts w:ascii="Times New Roman" w:hAnsi="Times New Roman" w:cs="Times New Roman"/>
          <w:szCs w:val="24"/>
          <w:lang w:val="en-ID"/>
        </w:rPr>
      </w:pPr>
      <w:r w:rsidRPr="0050191F">
        <w:rPr>
          <w:rFonts w:ascii="Times New Roman" w:hAnsi="Times New Roman" w:cs="Times New Roman"/>
          <w:sz w:val="20"/>
          <w:lang w:val="en-ID"/>
        </w:rPr>
        <w:t>Buzzer</w:t>
      </w:r>
    </w:p>
    <w:p w14:paraId="37BC1A46" w14:textId="2A86E518" w:rsidR="007110B3" w:rsidRPr="0050191F" w:rsidRDefault="00C32B1A" w:rsidP="001D691E">
      <w:pPr>
        <w:spacing w:after="0" w:line="240" w:lineRule="auto"/>
        <w:jc w:val="both"/>
        <w:rPr>
          <w:rFonts w:ascii="Times New Roman" w:hAnsi="Times New Roman" w:cs="Times New Roman"/>
          <w:sz w:val="20"/>
          <w:lang w:val="en-ID"/>
        </w:rPr>
      </w:pPr>
      <w:r w:rsidRPr="0050191F">
        <w:rPr>
          <w:rFonts w:ascii="Times New Roman" w:hAnsi="Times New Roman" w:cs="Times New Roman"/>
          <w:sz w:val="20"/>
          <w:lang w:val="en-ID"/>
        </w:rPr>
        <w:t>Modul Buzzer aktif digunakan pada sistem ini sebagai keamanan menghasilkan efek suara untuk memberi tahu pemilik helm tentang tercuri.</w:t>
      </w:r>
    </w:p>
    <w:p w14:paraId="50836F28" w14:textId="3AD1A1B8" w:rsidR="007110B3" w:rsidRPr="0050191F" w:rsidRDefault="007110B3" w:rsidP="001D691E">
      <w:pPr>
        <w:pStyle w:val="ListParagraph"/>
        <w:numPr>
          <w:ilvl w:val="0"/>
          <w:numId w:val="10"/>
        </w:numPr>
        <w:spacing w:after="0" w:line="240" w:lineRule="auto"/>
        <w:ind w:left="284" w:hanging="284"/>
        <w:rPr>
          <w:rFonts w:ascii="Times New Roman" w:hAnsi="Times New Roman" w:cs="Times New Roman"/>
          <w:szCs w:val="24"/>
          <w:lang w:val="en-ID"/>
        </w:rPr>
      </w:pPr>
      <w:r w:rsidRPr="0050191F">
        <w:rPr>
          <w:rFonts w:ascii="Times New Roman" w:hAnsi="Times New Roman" w:cs="Times New Roman"/>
          <w:i/>
          <w:iCs/>
          <w:sz w:val="20"/>
          <w:lang w:val="en-ID"/>
        </w:rPr>
        <w:lastRenderedPageBreak/>
        <w:t xml:space="preserve">Microcontroller </w:t>
      </w:r>
      <w:r w:rsidRPr="0050191F">
        <w:rPr>
          <w:rFonts w:ascii="Times New Roman" w:hAnsi="Times New Roman" w:cs="Times New Roman"/>
          <w:sz w:val="20"/>
          <w:lang w:val="en-ID"/>
        </w:rPr>
        <w:t>ESP 32</w:t>
      </w:r>
    </w:p>
    <w:p w14:paraId="6A067DB5" w14:textId="28E16D3F" w:rsidR="001D691E" w:rsidRPr="0050191F" w:rsidRDefault="00C32B1A" w:rsidP="001D691E">
      <w:pPr>
        <w:spacing w:after="0" w:line="240" w:lineRule="auto"/>
        <w:jc w:val="both"/>
        <w:rPr>
          <w:rFonts w:ascii="Times New Roman" w:hAnsi="Times New Roman" w:cs="Times New Roman"/>
          <w:sz w:val="20"/>
          <w:lang w:val="en-ID"/>
        </w:rPr>
      </w:pPr>
      <w:r w:rsidRPr="0050191F">
        <w:rPr>
          <w:rFonts w:ascii="Times New Roman" w:hAnsi="Times New Roman" w:cs="Times New Roman"/>
          <w:sz w:val="20"/>
          <w:lang w:val="en-ID"/>
        </w:rPr>
        <w:t>Microcontroller</w:t>
      </w:r>
      <w:r w:rsidR="001D691E" w:rsidRPr="0050191F">
        <w:rPr>
          <w:rFonts w:ascii="Times New Roman" w:hAnsi="Times New Roman" w:cs="Times New Roman"/>
          <w:sz w:val="20"/>
          <w:lang w:val="en-ID"/>
        </w:rPr>
        <w:t xml:space="preserve"> ESP 32 di gunakan sebagai pengendali utama untuk pengolah hasil dari pembacaan data oleh sensor </w:t>
      </w:r>
      <w:proofErr w:type="spellStart"/>
      <w:r w:rsidR="001D691E" w:rsidRPr="0050191F">
        <w:rPr>
          <w:rFonts w:ascii="Times New Roman" w:hAnsi="Times New Roman" w:cs="Times New Roman"/>
          <w:sz w:val="20"/>
          <w:lang w:val="en-ID"/>
        </w:rPr>
        <w:t>sensor</w:t>
      </w:r>
      <w:proofErr w:type="spellEnd"/>
      <w:r w:rsidR="001D691E" w:rsidRPr="0050191F">
        <w:rPr>
          <w:rFonts w:ascii="Times New Roman" w:hAnsi="Times New Roman" w:cs="Times New Roman"/>
          <w:sz w:val="20"/>
          <w:lang w:val="en-ID"/>
        </w:rPr>
        <w:t xml:space="preserve"> yang digunakan dan juga berfungsi sebagai penentu hasil.</w:t>
      </w:r>
    </w:p>
    <w:p w14:paraId="4EE500F8" w14:textId="331F033D" w:rsidR="001D691E" w:rsidRPr="0050191F" w:rsidRDefault="001D691E" w:rsidP="001D691E">
      <w:pPr>
        <w:pStyle w:val="ListParagraph"/>
        <w:numPr>
          <w:ilvl w:val="0"/>
          <w:numId w:val="10"/>
        </w:numPr>
        <w:spacing w:after="0" w:line="240" w:lineRule="auto"/>
        <w:ind w:left="284" w:hanging="284"/>
        <w:rPr>
          <w:rFonts w:ascii="Times New Roman" w:hAnsi="Times New Roman" w:cs="Times New Roman"/>
          <w:szCs w:val="24"/>
          <w:lang w:val="en-ID"/>
        </w:rPr>
      </w:pPr>
      <w:r w:rsidRPr="0050191F">
        <w:rPr>
          <w:rFonts w:ascii="Times New Roman" w:hAnsi="Times New Roman" w:cs="Times New Roman"/>
          <w:szCs w:val="24"/>
          <w:lang w:val="en-ID"/>
        </w:rPr>
        <w:t>HC-05</w:t>
      </w:r>
    </w:p>
    <w:p w14:paraId="7962E8C9" w14:textId="1C3DE8FB" w:rsidR="001D691E" w:rsidRPr="0050191F" w:rsidRDefault="00C32B1A" w:rsidP="00C32B1A">
      <w:pPr>
        <w:spacing w:after="0" w:line="240" w:lineRule="auto"/>
        <w:jc w:val="both"/>
        <w:rPr>
          <w:rFonts w:ascii="Times New Roman" w:hAnsi="Times New Roman" w:cs="Times New Roman"/>
          <w:sz w:val="20"/>
          <w:lang w:val="en-ID"/>
        </w:rPr>
      </w:pPr>
      <w:r w:rsidRPr="0050191F">
        <w:rPr>
          <w:rFonts w:ascii="Times New Roman" w:hAnsi="Times New Roman" w:cs="Times New Roman"/>
          <w:sz w:val="20"/>
          <w:lang w:val="en-ID"/>
        </w:rPr>
        <w:t>Bluetooth HC-05 sebagai koneksi master dan slave sebagai indikator jarak antara helm dengan sepeda motor, sehingga dalam penelitian tersebut dapat menghasilkan suatu sistem yang dapat mendeteksi pencurian helm</w:t>
      </w:r>
    </w:p>
    <w:p w14:paraId="1A450D4A" w14:textId="61164811" w:rsidR="00C32B1A" w:rsidRPr="0050191F" w:rsidRDefault="00C32B1A" w:rsidP="00C32B1A">
      <w:pPr>
        <w:pStyle w:val="ListParagraph"/>
        <w:numPr>
          <w:ilvl w:val="0"/>
          <w:numId w:val="10"/>
        </w:numPr>
        <w:spacing w:after="0" w:line="240" w:lineRule="auto"/>
        <w:ind w:left="284" w:hanging="284"/>
        <w:rPr>
          <w:rFonts w:ascii="Times New Roman" w:hAnsi="Times New Roman" w:cs="Times New Roman"/>
          <w:szCs w:val="24"/>
          <w:lang w:val="en-ID"/>
        </w:rPr>
      </w:pPr>
      <w:r w:rsidRPr="0050191F">
        <w:rPr>
          <w:rFonts w:ascii="Times New Roman" w:hAnsi="Times New Roman" w:cs="Times New Roman"/>
          <w:szCs w:val="24"/>
          <w:lang w:val="en-ID"/>
        </w:rPr>
        <w:t>ESP 32 CAM</w:t>
      </w:r>
    </w:p>
    <w:p w14:paraId="222A5631" w14:textId="1736EF52" w:rsidR="00C32B1A" w:rsidRPr="0050191F" w:rsidRDefault="00C32B1A" w:rsidP="00C32B1A">
      <w:pPr>
        <w:spacing w:after="0" w:line="240" w:lineRule="auto"/>
        <w:jc w:val="both"/>
        <w:rPr>
          <w:rFonts w:ascii="Times New Roman" w:hAnsi="Times New Roman" w:cs="Times New Roman"/>
          <w:sz w:val="20"/>
          <w:lang w:val="en-ID"/>
        </w:rPr>
      </w:pPr>
      <w:r w:rsidRPr="0050191F">
        <w:rPr>
          <w:rFonts w:ascii="Times New Roman" w:hAnsi="Times New Roman" w:cs="Times New Roman"/>
          <w:sz w:val="20"/>
          <w:lang w:val="en-ID"/>
        </w:rPr>
        <w:t>ESP32-CAM memiliki fungsi sebagai pemantau helm di sekitar lingkungan dengan mengambil gambar setiap 30 detik. Modul ini dilengkapi dengan kamera yang mampu menangkap gambar untuk dikirimkan secara real-time</w:t>
      </w:r>
    </w:p>
    <w:p w14:paraId="2ABDA223" w14:textId="6C5AB21B" w:rsidR="00163311" w:rsidRPr="0050191F" w:rsidRDefault="00163311" w:rsidP="00163311">
      <w:pPr>
        <w:pStyle w:val="ListParagraph"/>
        <w:numPr>
          <w:ilvl w:val="0"/>
          <w:numId w:val="10"/>
        </w:numPr>
        <w:spacing w:after="0" w:line="240" w:lineRule="auto"/>
        <w:ind w:left="284" w:hanging="284"/>
        <w:rPr>
          <w:rFonts w:ascii="Times New Roman" w:hAnsi="Times New Roman" w:cs="Times New Roman"/>
          <w:szCs w:val="24"/>
          <w:lang w:val="en-ID"/>
        </w:rPr>
      </w:pPr>
      <w:r w:rsidRPr="0050191F">
        <w:rPr>
          <w:rFonts w:ascii="Times New Roman" w:hAnsi="Times New Roman" w:cs="Times New Roman"/>
          <w:szCs w:val="24"/>
          <w:lang w:val="en-ID"/>
        </w:rPr>
        <w:t>Servo</w:t>
      </w:r>
    </w:p>
    <w:p w14:paraId="2D509E6F" w14:textId="4E4BC11A" w:rsidR="00163311" w:rsidRPr="0050191F" w:rsidRDefault="00163311" w:rsidP="00163311">
      <w:pPr>
        <w:spacing w:after="0" w:line="240" w:lineRule="auto"/>
        <w:jc w:val="both"/>
        <w:rPr>
          <w:rFonts w:ascii="Times New Roman" w:hAnsi="Times New Roman" w:cs="Times New Roman"/>
          <w:sz w:val="20"/>
          <w:lang w:val="en-ID"/>
        </w:rPr>
      </w:pPr>
      <w:r w:rsidRPr="0050191F">
        <w:rPr>
          <w:rFonts w:ascii="Times New Roman" w:hAnsi="Times New Roman" w:cs="Times New Roman"/>
          <w:sz w:val="20"/>
          <w:lang w:val="en-ID"/>
        </w:rPr>
        <w:t xml:space="preserve">Servo digunakan pada sistem sebagai aktuator untuk memutar poros dengan presisi ke sudut yang ditentukan dalam rentang dalam rentang 0 hingga 180 derajat. Membantu pergerakan </w:t>
      </w:r>
      <w:proofErr w:type="spellStart"/>
      <w:r w:rsidRPr="0050191F">
        <w:rPr>
          <w:rFonts w:ascii="Times New Roman" w:hAnsi="Times New Roman" w:cs="Times New Roman"/>
          <w:sz w:val="20"/>
          <w:lang w:val="en-ID"/>
        </w:rPr>
        <w:t>esp</w:t>
      </w:r>
      <w:proofErr w:type="spellEnd"/>
      <w:r w:rsidRPr="0050191F">
        <w:rPr>
          <w:rFonts w:ascii="Times New Roman" w:hAnsi="Times New Roman" w:cs="Times New Roman"/>
          <w:sz w:val="20"/>
          <w:lang w:val="en-ID"/>
        </w:rPr>
        <w:t xml:space="preserve"> 32 cam.</w:t>
      </w:r>
    </w:p>
    <w:p w14:paraId="51E3752D" w14:textId="55B80B7B" w:rsidR="00163311" w:rsidRPr="0050191F" w:rsidRDefault="00163311" w:rsidP="00163311">
      <w:pPr>
        <w:pStyle w:val="ListParagraph"/>
        <w:numPr>
          <w:ilvl w:val="0"/>
          <w:numId w:val="10"/>
        </w:numPr>
        <w:spacing w:after="0" w:line="240" w:lineRule="auto"/>
        <w:ind w:left="284" w:hanging="284"/>
        <w:rPr>
          <w:rFonts w:ascii="Times New Roman" w:hAnsi="Times New Roman" w:cs="Times New Roman"/>
          <w:sz w:val="20"/>
          <w:lang w:val="en-ID"/>
        </w:rPr>
      </w:pPr>
      <w:r w:rsidRPr="0050191F">
        <w:rPr>
          <w:rFonts w:ascii="Times New Roman" w:hAnsi="Times New Roman" w:cs="Times New Roman"/>
          <w:sz w:val="20"/>
          <w:lang w:val="en-ID"/>
        </w:rPr>
        <w:t>Google drive</w:t>
      </w:r>
    </w:p>
    <w:p w14:paraId="00ECA1E5" w14:textId="544E76E4" w:rsidR="00163311" w:rsidRPr="0050191F" w:rsidRDefault="00163311" w:rsidP="00163311">
      <w:pPr>
        <w:spacing w:after="0" w:line="240" w:lineRule="auto"/>
        <w:jc w:val="both"/>
        <w:rPr>
          <w:rFonts w:ascii="Times New Roman" w:hAnsi="Times New Roman" w:cs="Times New Roman"/>
          <w:sz w:val="20"/>
          <w:lang w:val="en-ID"/>
        </w:rPr>
      </w:pPr>
      <w:r w:rsidRPr="0050191F">
        <w:rPr>
          <w:rFonts w:ascii="Times New Roman" w:hAnsi="Times New Roman" w:cs="Times New Roman"/>
          <w:sz w:val="20"/>
          <w:lang w:val="en-ID"/>
        </w:rPr>
        <w:t>Google drive sebagai penyimpanan file berbasis cloud pada sistem sebagai penyimpanan gambar  yang di ambil dari Esp 32 cam kemudian ditampilkan pada aplikasi.</w:t>
      </w:r>
    </w:p>
    <w:p w14:paraId="4CC9384E" w14:textId="54F02E0F" w:rsidR="00163311" w:rsidRPr="0050191F" w:rsidRDefault="00163311" w:rsidP="00163311">
      <w:pPr>
        <w:pStyle w:val="ListParagraph"/>
        <w:numPr>
          <w:ilvl w:val="0"/>
          <w:numId w:val="10"/>
        </w:numPr>
        <w:spacing w:after="0" w:line="240" w:lineRule="auto"/>
        <w:ind w:left="284" w:hanging="284"/>
        <w:rPr>
          <w:rFonts w:ascii="Times New Roman" w:hAnsi="Times New Roman" w:cs="Times New Roman"/>
          <w:sz w:val="20"/>
          <w:lang w:val="en-ID"/>
        </w:rPr>
      </w:pPr>
      <w:r w:rsidRPr="0050191F">
        <w:rPr>
          <w:rFonts w:ascii="Times New Roman" w:hAnsi="Times New Roman" w:cs="Times New Roman"/>
          <w:sz w:val="20"/>
          <w:lang w:val="en-ID"/>
        </w:rPr>
        <w:t>Firebase</w:t>
      </w:r>
    </w:p>
    <w:p w14:paraId="0DAA9317" w14:textId="77777777" w:rsidR="00163311" w:rsidRPr="0050191F" w:rsidRDefault="00163311" w:rsidP="00163311">
      <w:pPr>
        <w:spacing w:after="0" w:line="240" w:lineRule="auto"/>
        <w:jc w:val="both"/>
        <w:rPr>
          <w:rFonts w:ascii="Times New Roman" w:hAnsi="Times New Roman" w:cs="Times New Roman"/>
          <w:sz w:val="20"/>
          <w:lang w:val="en-ID"/>
        </w:rPr>
      </w:pPr>
      <w:r w:rsidRPr="0050191F">
        <w:rPr>
          <w:rFonts w:ascii="Times New Roman" w:hAnsi="Times New Roman" w:cs="Times New Roman"/>
          <w:sz w:val="20"/>
          <w:lang w:val="en-ID"/>
        </w:rPr>
        <w:t>Firebase sebagai penyimpanan data GPS berupa koordinat latitude dan longitude dan data yang di simpan dapat dikirim kan pada aplikasi</w:t>
      </w:r>
    </w:p>
    <w:p w14:paraId="5B409FE0" w14:textId="6B9052D6" w:rsidR="00EA0A09" w:rsidRPr="0050191F" w:rsidRDefault="00EA0A09" w:rsidP="00EA0A09">
      <w:pPr>
        <w:pStyle w:val="ListParagraph"/>
        <w:numPr>
          <w:ilvl w:val="0"/>
          <w:numId w:val="10"/>
        </w:numPr>
        <w:spacing w:after="0" w:line="240" w:lineRule="auto"/>
        <w:ind w:left="284" w:hanging="284"/>
        <w:rPr>
          <w:rFonts w:ascii="Times New Roman" w:hAnsi="Times New Roman" w:cs="Times New Roman"/>
          <w:sz w:val="20"/>
          <w:lang w:val="en-ID"/>
        </w:rPr>
      </w:pPr>
      <w:r w:rsidRPr="0050191F">
        <w:rPr>
          <w:rFonts w:ascii="Times New Roman" w:hAnsi="Times New Roman" w:cs="Times New Roman"/>
          <w:sz w:val="20"/>
          <w:lang w:val="en-ID"/>
        </w:rPr>
        <w:t>Arduino nano</w:t>
      </w:r>
    </w:p>
    <w:p w14:paraId="018C3ECB" w14:textId="09ADA4AE" w:rsidR="00163311" w:rsidRPr="0050191F" w:rsidRDefault="0039045E" w:rsidP="001C28FE">
      <w:pPr>
        <w:spacing w:after="0" w:line="240" w:lineRule="auto"/>
        <w:jc w:val="both"/>
        <w:rPr>
          <w:rFonts w:ascii="Times New Roman" w:hAnsi="Times New Roman" w:cs="Times New Roman"/>
          <w:sz w:val="20"/>
          <w:lang w:val="en-ID"/>
        </w:rPr>
      </w:pPr>
      <w:r w:rsidRPr="0050191F">
        <w:rPr>
          <w:rFonts w:ascii="Times New Roman" w:hAnsi="Times New Roman" w:cs="Times New Roman"/>
          <w:sz w:val="20"/>
          <w:lang w:val="en-ID"/>
        </w:rPr>
        <w:t xml:space="preserve">Arduino Nano digunakan sebagai sistem kontrol utama dalam proteksi helm, diprogram menggunakan bahasa C+ untuk memastikan keamanan dan efisiensi. Dengan memanfaatkan Arduino Nano sebagai </w:t>
      </w:r>
      <w:proofErr w:type="spellStart"/>
      <w:r w:rsidRPr="0050191F">
        <w:rPr>
          <w:rFonts w:ascii="Times New Roman" w:hAnsi="Times New Roman" w:cs="Times New Roman"/>
          <w:sz w:val="20"/>
          <w:lang w:val="en-ID"/>
        </w:rPr>
        <w:t>kontroler</w:t>
      </w:r>
      <w:proofErr w:type="spellEnd"/>
      <w:r w:rsidRPr="0050191F">
        <w:rPr>
          <w:rFonts w:ascii="Times New Roman" w:hAnsi="Times New Roman" w:cs="Times New Roman"/>
          <w:sz w:val="20"/>
          <w:lang w:val="en-ID"/>
        </w:rPr>
        <w:t>, sistem proteksi helm dapat diatur dan dikendalikan secara canggih. Bahasa pemrograman C+ digunakan untuk mengembangkan fitur-fitur keamanan yang diperlukan, memberikan respon yang cepat dan akurat dalam situasi yang beragam.</w:t>
      </w:r>
    </w:p>
    <w:p w14:paraId="20914FAF" w14:textId="51F8B851" w:rsidR="0039045E" w:rsidRPr="0050191F" w:rsidRDefault="00000000" w:rsidP="0039045E">
      <w:pPr>
        <w:numPr>
          <w:ilvl w:val="0"/>
          <w:numId w:val="7"/>
        </w:numPr>
        <w:pBdr>
          <w:top w:val="nil"/>
          <w:left w:val="nil"/>
          <w:bottom w:val="nil"/>
          <w:right w:val="nil"/>
          <w:between w:val="nil"/>
        </w:pBdr>
        <w:spacing w:after="0" w:line="240" w:lineRule="auto"/>
        <w:jc w:val="center"/>
        <w:rPr>
          <w:rFonts w:ascii="Times New Roman" w:hAnsi="Times New Roman" w:cs="Times New Roman"/>
        </w:rPr>
      </w:pPr>
      <w:r w:rsidRPr="0050191F">
        <w:rPr>
          <w:rFonts w:ascii="Times New Roman" w:eastAsia="Times New Roman" w:hAnsi="Times New Roman" w:cs="Times New Roman"/>
          <w:smallCaps/>
          <w:color w:val="000000"/>
          <w:sz w:val="20"/>
          <w:szCs w:val="20"/>
        </w:rPr>
        <w:t>RESULTS AND DISCUSSION</w:t>
      </w:r>
    </w:p>
    <w:p w14:paraId="637990CB" w14:textId="68243A72" w:rsidR="00B702E7" w:rsidRPr="0050191F" w:rsidRDefault="00EA0A09">
      <w:pPr>
        <w:numPr>
          <w:ilvl w:val="0"/>
          <w:numId w:val="6"/>
        </w:numPr>
        <w:pBdr>
          <w:top w:val="nil"/>
          <w:left w:val="nil"/>
          <w:bottom w:val="nil"/>
          <w:right w:val="nil"/>
          <w:between w:val="nil"/>
        </w:pBdr>
        <w:spacing w:before="120" w:after="60" w:line="240" w:lineRule="auto"/>
        <w:jc w:val="both"/>
        <w:rPr>
          <w:rFonts w:ascii="Times New Roman" w:hAnsi="Times New Roman" w:cs="Times New Roman"/>
          <w:iCs/>
        </w:rPr>
      </w:pPr>
      <w:r w:rsidRPr="0050191F">
        <w:rPr>
          <w:rFonts w:ascii="Times New Roman" w:eastAsia="Times New Roman" w:hAnsi="Times New Roman" w:cs="Times New Roman"/>
          <w:iCs/>
          <w:color w:val="000000"/>
          <w:sz w:val="20"/>
          <w:szCs w:val="20"/>
        </w:rPr>
        <w:t xml:space="preserve">Hasil Implementasi </w:t>
      </w:r>
      <w:r w:rsidR="001C28FE" w:rsidRPr="0050191F">
        <w:rPr>
          <w:rFonts w:ascii="Times New Roman" w:eastAsia="Times New Roman" w:hAnsi="Times New Roman" w:cs="Times New Roman"/>
          <w:iCs/>
          <w:color w:val="000000"/>
          <w:sz w:val="20"/>
          <w:szCs w:val="20"/>
        </w:rPr>
        <w:t>Hardware</w:t>
      </w:r>
    </w:p>
    <w:p w14:paraId="673688A5" w14:textId="77777777" w:rsidR="001C28FE" w:rsidRPr="0050191F" w:rsidRDefault="001C28FE" w:rsidP="001C28FE">
      <w:pPr>
        <w:keepNext/>
        <w:pBdr>
          <w:top w:val="nil"/>
          <w:left w:val="nil"/>
          <w:bottom w:val="nil"/>
          <w:right w:val="nil"/>
          <w:between w:val="nil"/>
        </w:pBdr>
        <w:spacing w:before="120" w:after="60" w:line="240" w:lineRule="auto"/>
        <w:jc w:val="center"/>
        <w:rPr>
          <w:rFonts w:ascii="Times New Roman" w:hAnsi="Times New Roman" w:cs="Times New Roman"/>
        </w:rPr>
      </w:pPr>
      <w:r w:rsidRPr="0050191F">
        <w:rPr>
          <w:rFonts w:ascii="Times New Roman" w:hAnsi="Times New Roman" w:cs="Times New Roman"/>
          <w:noProof/>
        </w:rPr>
        <w:drawing>
          <wp:inline distT="0" distB="0" distL="0" distR="0" wp14:anchorId="60FBDE47" wp14:editId="3B42181D">
            <wp:extent cx="2390775" cy="1791075"/>
            <wp:effectExtent l="0" t="0" r="0" b="0"/>
            <wp:docPr id="1790584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584947" name=""/>
                    <pic:cNvPicPr/>
                  </pic:nvPicPr>
                  <pic:blipFill rotWithShape="1">
                    <a:blip r:embed="rId15"/>
                    <a:srcRect l="3668" t="10129" r="2486" b="4086"/>
                    <a:stretch/>
                  </pic:blipFill>
                  <pic:spPr bwMode="auto">
                    <a:xfrm>
                      <a:off x="0" y="0"/>
                      <a:ext cx="2397727" cy="1796283"/>
                    </a:xfrm>
                    <a:prstGeom prst="rect">
                      <a:avLst/>
                    </a:prstGeom>
                    <a:ln>
                      <a:noFill/>
                    </a:ln>
                    <a:extLst>
                      <a:ext uri="{53640926-AAD7-44D8-BBD7-CCE9431645EC}">
                        <a14:shadowObscured xmlns:a14="http://schemas.microsoft.com/office/drawing/2010/main"/>
                      </a:ext>
                    </a:extLst>
                  </pic:spPr>
                </pic:pic>
              </a:graphicData>
            </a:graphic>
          </wp:inline>
        </w:drawing>
      </w:r>
    </w:p>
    <w:p w14:paraId="6F1569A3" w14:textId="54E4C6A4" w:rsidR="001C28FE" w:rsidRPr="0050191F" w:rsidRDefault="001C28FE" w:rsidP="001C28FE">
      <w:pPr>
        <w:pStyle w:val="Caption"/>
        <w:jc w:val="center"/>
        <w:rPr>
          <w:rFonts w:ascii="Times New Roman" w:hAnsi="Times New Roman" w:cs="Times New Roman"/>
          <w:i w:val="0"/>
          <w:iCs w:val="0"/>
          <w:color w:val="auto"/>
        </w:rPr>
      </w:pPr>
      <w:r w:rsidRPr="0050191F">
        <w:rPr>
          <w:rFonts w:ascii="Times New Roman" w:hAnsi="Times New Roman" w:cs="Times New Roman"/>
          <w:color w:val="auto"/>
        </w:rPr>
        <w:t xml:space="preserve">Gambar </w:t>
      </w:r>
      <w:r w:rsidRPr="0050191F">
        <w:rPr>
          <w:rFonts w:ascii="Times New Roman" w:hAnsi="Times New Roman" w:cs="Times New Roman"/>
          <w:color w:val="auto"/>
        </w:rPr>
        <w:fldChar w:fldCharType="begin"/>
      </w:r>
      <w:r w:rsidRPr="0050191F">
        <w:rPr>
          <w:rFonts w:ascii="Times New Roman" w:hAnsi="Times New Roman" w:cs="Times New Roman"/>
          <w:color w:val="auto"/>
        </w:rPr>
        <w:instrText xml:space="preserve"> SEQ Gambar \* ARABIC </w:instrText>
      </w:r>
      <w:r w:rsidRPr="0050191F">
        <w:rPr>
          <w:rFonts w:ascii="Times New Roman" w:hAnsi="Times New Roman" w:cs="Times New Roman"/>
          <w:color w:val="auto"/>
        </w:rPr>
        <w:fldChar w:fldCharType="separate"/>
      </w:r>
      <w:r w:rsidR="009218F4">
        <w:rPr>
          <w:rFonts w:ascii="Times New Roman" w:hAnsi="Times New Roman" w:cs="Times New Roman"/>
          <w:noProof/>
          <w:color w:val="auto"/>
        </w:rPr>
        <w:t>3</w:t>
      </w:r>
      <w:r w:rsidRPr="0050191F">
        <w:rPr>
          <w:rFonts w:ascii="Times New Roman" w:hAnsi="Times New Roman" w:cs="Times New Roman"/>
          <w:color w:val="auto"/>
        </w:rPr>
        <w:fldChar w:fldCharType="end"/>
      </w:r>
      <w:r w:rsidRPr="0050191F">
        <w:rPr>
          <w:rFonts w:ascii="Times New Roman" w:hAnsi="Times New Roman" w:cs="Times New Roman"/>
          <w:color w:val="auto"/>
        </w:rPr>
        <w:t xml:space="preserve"> </w:t>
      </w:r>
      <w:r w:rsidRPr="0050191F">
        <w:rPr>
          <w:rFonts w:ascii="Times New Roman" w:hAnsi="Times New Roman" w:cs="Times New Roman"/>
          <w:i w:val="0"/>
          <w:iCs w:val="0"/>
          <w:color w:val="auto"/>
        </w:rPr>
        <w:t xml:space="preserve"> Tampak Atas Alat</w:t>
      </w:r>
    </w:p>
    <w:p w14:paraId="26A3150C" w14:textId="77777777" w:rsidR="001C28FE" w:rsidRPr="0050191F" w:rsidRDefault="001C28FE" w:rsidP="001C28FE">
      <w:pPr>
        <w:keepNext/>
        <w:jc w:val="center"/>
        <w:rPr>
          <w:rFonts w:ascii="Times New Roman" w:hAnsi="Times New Roman" w:cs="Times New Roman"/>
        </w:rPr>
      </w:pPr>
      <w:r w:rsidRPr="0050191F">
        <w:rPr>
          <w:rFonts w:ascii="Times New Roman" w:hAnsi="Times New Roman" w:cs="Times New Roman"/>
          <w:noProof/>
        </w:rPr>
        <w:drawing>
          <wp:inline distT="0" distB="0" distL="0" distR="0" wp14:anchorId="42E3F918" wp14:editId="33ACC222">
            <wp:extent cx="2691283" cy="1769109"/>
            <wp:effectExtent l="0" t="0" r="0" b="3175"/>
            <wp:docPr id="1220182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444291" name=""/>
                    <pic:cNvPicPr/>
                  </pic:nvPicPr>
                  <pic:blipFill>
                    <a:blip r:embed="rId16"/>
                    <a:stretch>
                      <a:fillRect/>
                    </a:stretch>
                  </pic:blipFill>
                  <pic:spPr>
                    <a:xfrm>
                      <a:off x="0" y="0"/>
                      <a:ext cx="2699076" cy="1774232"/>
                    </a:xfrm>
                    <a:prstGeom prst="rect">
                      <a:avLst/>
                    </a:prstGeom>
                  </pic:spPr>
                </pic:pic>
              </a:graphicData>
            </a:graphic>
          </wp:inline>
        </w:drawing>
      </w:r>
    </w:p>
    <w:p w14:paraId="51CB438C" w14:textId="77764D50" w:rsidR="001C28FE" w:rsidRPr="0050191F" w:rsidRDefault="001C28FE" w:rsidP="001C28FE">
      <w:pPr>
        <w:pStyle w:val="Caption"/>
        <w:jc w:val="center"/>
        <w:rPr>
          <w:rFonts w:ascii="Times New Roman" w:hAnsi="Times New Roman" w:cs="Times New Roman"/>
        </w:rPr>
      </w:pPr>
      <w:r w:rsidRPr="0050191F">
        <w:rPr>
          <w:rFonts w:ascii="Times New Roman" w:hAnsi="Times New Roman" w:cs="Times New Roman"/>
          <w:color w:val="auto"/>
        </w:rPr>
        <w:t xml:space="preserve">Gambar </w:t>
      </w:r>
      <w:r w:rsidRPr="0050191F">
        <w:rPr>
          <w:rFonts w:ascii="Times New Roman" w:hAnsi="Times New Roman" w:cs="Times New Roman"/>
          <w:color w:val="auto"/>
        </w:rPr>
        <w:fldChar w:fldCharType="begin"/>
      </w:r>
      <w:r w:rsidRPr="0050191F">
        <w:rPr>
          <w:rFonts w:ascii="Times New Roman" w:hAnsi="Times New Roman" w:cs="Times New Roman"/>
          <w:color w:val="auto"/>
        </w:rPr>
        <w:instrText xml:space="preserve"> SEQ Gambar \* ARABIC </w:instrText>
      </w:r>
      <w:r w:rsidRPr="0050191F">
        <w:rPr>
          <w:rFonts w:ascii="Times New Roman" w:hAnsi="Times New Roman" w:cs="Times New Roman"/>
          <w:color w:val="auto"/>
        </w:rPr>
        <w:fldChar w:fldCharType="separate"/>
      </w:r>
      <w:r w:rsidR="009218F4">
        <w:rPr>
          <w:rFonts w:ascii="Times New Roman" w:hAnsi="Times New Roman" w:cs="Times New Roman"/>
          <w:noProof/>
          <w:color w:val="auto"/>
        </w:rPr>
        <w:t>4</w:t>
      </w:r>
      <w:r w:rsidRPr="0050191F">
        <w:rPr>
          <w:rFonts w:ascii="Times New Roman" w:hAnsi="Times New Roman" w:cs="Times New Roman"/>
          <w:color w:val="auto"/>
        </w:rPr>
        <w:fldChar w:fldCharType="end"/>
      </w:r>
      <w:r w:rsidRPr="0050191F">
        <w:rPr>
          <w:rFonts w:ascii="Times New Roman" w:hAnsi="Times New Roman" w:cs="Times New Roman"/>
          <w:i w:val="0"/>
          <w:iCs w:val="0"/>
          <w:color w:val="auto"/>
        </w:rPr>
        <w:t xml:space="preserve"> Tampak Kiri dan Kanan Master</w:t>
      </w:r>
    </w:p>
    <w:p w14:paraId="743301A0" w14:textId="77777777" w:rsidR="001C28FE" w:rsidRPr="0050191F" w:rsidRDefault="001C28FE" w:rsidP="001C28FE">
      <w:pPr>
        <w:keepNext/>
        <w:jc w:val="center"/>
        <w:rPr>
          <w:rFonts w:ascii="Times New Roman" w:hAnsi="Times New Roman" w:cs="Times New Roman"/>
        </w:rPr>
      </w:pPr>
      <w:r w:rsidRPr="0050191F">
        <w:rPr>
          <w:rFonts w:ascii="Times New Roman" w:hAnsi="Times New Roman" w:cs="Times New Roman"/>
          <w:noProof/>
        </w:rPr>
        <w:drawing>
          <wp:inline distT="0" distB="0" distL="0" distR="0" wp14:anchorId="2FC094FB" wp14:editId="3D43299A">
            <wp:extent cx="2057762" cy="2043617"/>
            <wp:effectExtent l="0" t="0" r="0" b="0"/>
            <wp:docPr id="15103977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397711" name=""/>
                    <pic:cNvPicPr/>
                  </pic:nvPicPr>
                  <pic:blipFill rotWithShape="1">
                    <a:blip r:embed="rId17"/>
                    <a:srcRect l="1112" t="3659" r="1732" b="3811"/>
                    <a:stretch/>
                  </pic:blipFill>
                  <pic:spPr bwMode="auto">
                    <a:xfrm>
                      <a:off x="0" y="0"/>
                      <a:ext cx="2069162" cy="2054939"/>
                    </a:xfrm>
                    <a:prstGeom prst="rect">
                      <a:avLst/>
                    </a:prstGeom>
                    <a:ln>
                      <a:noFill/>
                    </a:ln>
                    <a:extLst>
                      <a:ext uri="{53640926-AAD7-44D8-BBD7-CCE9431645EC}">
                        <a14:shadowObscured xmlns:a14="http://schemas.microsoft.com/office/drawing/2010/main"/>
                      </a:ext>
                    </a:extLst>
                  </pic:spPr>
                </pic:pic>
              </a:graphicData>
            </a:graphic>
          </wp:inline>
        </w:drawing>
      </w:r>
    </w:p>
    <w:p w14:paraId="59DA2CEB" w14:textId="33827FC5" w:rsidR="001C28FE" w:rsidRPr="0050191F" w:rsidRDefault="001C28FE" w:rsidP="001C28FE">
      <w:pPr>
        <w:pStyle w:val="Caption"/>
        <w:jc w:val="center"/>
        <w:rPr>
          <w:rFonts w:ascii="Times New Roman" w:hAnsi="Times New Roman" w:cs="Times New Roman"/>
          <w:i w:val="0"/>
          <w:iCs w:val="0"/>
          <w:color w:val="auto"/>
        </w:rPr>
      </w:pPr>
      <w:r w:rsidRPr="0050191F">
        <w:rPr>
          <w:rFonts w:ascii="Times New Roman" w:hAnsi="Times New Roman" w:cs="Times New Roman"/>
          <w:color w:val="auto"/>
        </w:rPr>
        <w:t xml:space="preserve">Gambar </w:t>
      </w:r>
      <w:r w:rsidRPr="0050191F">
        <w:rPr>
          <w:rFonts w:ascii="Times New Roman" w:hAnsi="Times New Roman" w:cs="Times New Roman"/>
          <w:color w:val="auto"/>
        </w:rPr>
        <w:fldChar w:fldCharType="begin"/>
      </w:r>
      <w:r w:rsidRPr="0050191F">
        <w:rPr>
          <w:rFonts w:ascii="Times New Roman" w:hAnsi="Times New Roman" w:cs="Times New Roman"/>
          <w:color w:val="auto"/>
        </w:rPr>
        <w:instrText xml:space="preserve"> SEQ Gambar \* ARABIC </w:instrText>
      </w:r>
      <w:r w:rsidRPr="0050191F">
        <w:rPr>
          <w:rFonts w:ascii="Times New Roman" w:hAnsi="Times New Roman" w:cs="Times New Roman"/>
          <w:color w:val="auto"/>
        </w:rPr>
        <w:fldChar w:fldCharType="separate"/>
      </w:r>
      <w:r w:rsidR="009218F4">
        <w:rPr>
          <w:rFonts w:ascii="Times New Roman" w:hAnsi="Times New Roman" w:cs="Times New Roman"/>
          <w:noProof/>
          <w:color w:val="auto"/>
        </w:rPr>
        <w:t>5</w:t>
      </w:r>
      <w:r w:rsidRPr="0050191F">
        <w:rPr>
          <w:rFonts w:ascii="Times New Roman" w:hAnsi="Times New Roman" w:cs="Times New Roman"/>
          <w:color w:val="auto"/>
        </w:rPr>
        <w:fldChar w:fldCharType="end"/>
      </w:r>
      <w:r w:rsidRPr="0050191F">
        <w:rPr>
          <w:rFonts w:ascii="Times New Roman" w:hAnsi="Times New Roman" w:cs="Times New Roman"/>
          <w:i w:val="0"/>
          <w:iCs w:val="0"/>
          <w:color w:val="auto"/>
        </w:rPr>
        <w:t xml:space="preserve"> Tampak Atas Master</w:t>
      </w:r>
    </w:p>
    <w:p w14:paraId="253A6E8D" w14:textId="77777777" w:rsidR="001C28FE" w:rsidRPr="0050191F" w:rsidRDefault="001C28FE" w:rsidP="001C28FE">
      <w:pPr>
        <w:keepNext/>
        <w:jc w:val="center"/>
        <w:rPr>
          <w:rFonts w:ascii="Times New Roman" w:hAnsi="Times New Roman" w:cs="Times New Roman"/>
        </w:rPr>
      </w:pPr>
      <w:r w:rsidRPr="0050191F">
        <w:rPr>
          <w:rFonts w:ascii="Times New Roman" w:hAnsi="Times New Roman" w:cs="Times New Roman"/>
          <w:noProof/>
        </w:rPr>
        <w:drawing>
          <wp:inline distT="0" distB="0" distL="0" distR="0" wp14:anchorId="1152CF4C" wp14:editId="438DF636">
            <wp:extent cx="2590800" cy="2274508"/>
            <wp:effectExtent l="0" t="0" r="0" b="0"/>
            <wp:docPr id="293595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595451" name=""/>
                    <pic:cNvPicPr/>
                  </pic:nvPicPr>
                  <pic:blipFill>
                    <a:blip r:embed="rId18"/>
                    <a:stretch>
                      <a:fillRect/>
                    </a:stretch>
                  </pic:blipFill>
                  <pic:spPr>
                    <a:xfrm>
                      <a:off x="0" y="0"/>
                      <a:ext cx="2595377" cy="2278526"/>
                    </a:xfrm>
                    <a:prstGeom prst="rect">
                      <a:avLst/>
                    </a:prstGeom>
                  </pic:spPr>
                </pic:pic>
              </a:graphicData>
            </a:graphic>
          </wp:inline>
        </w:drawing>
      </w:r>
    </w:p>
    <w:p w14:paraId="21297510" w14:textId="56E696FC" w:rsidR="00B702E7" w:rsidRPr="0050191F" w:rsidRDefault="001C28FE" w:rsidP="00BA7E38">
      <w:pPr>
        <w:pStyle w:val="Caption"/>
        <w:jc w:val="center"/>
        <w:rPr>
          <w:rFonts w:ascii="Times New Roman" w:hAnsi="Times New Roman" w:cs="Times New Roman"/>
          <w:i w:val="0"/>
          <w:iCs w:val="0"/>
        </w:rPr>
      </w:pPr>
      <w:r w:rsidRPr="0050191F">
        <w:rPr>
          <w:rFonts w:ascii="Times New Roman" w:hAnsi="Times New Roman" w:cs="Times New Roman"/>
          <w:i w:val="0"/>
          <w:iCs w:val="0"/>
          <w:color w:val="auto"/>
        </w:rPr>
        <w:t xml:space="preserve">Gambar </w:t>
      </w:r>
      <w:r w:rsidRPr="0050191F">
        <w:rPr>
          <w:rFonts w:ascii="Times New Roman" w:hAnsi="Times New Roman" w:cs="Times New Roman"/>
          <w:i w:val="0"/>
          <w:iCs w:val="0"/>
          <w:color w:val="auto"/>
        </w:rPr>
        <w:fldChar w:fldCharType="begin"/>
      </w:r>
      <w:r w:rsidRPr="0050191F">
        <w:rPr>
          <w:rFonts w:ascii="Times New Roman" w:hAnsi="Times New Roman" w:cs="Times New Roman"/>
          <w:i w:val="0"/>
          <w:iCs w:val="0"/>
          <w:color w:val="auto"/>
        </w:rPr>
        <w:instrText xml:space="preserve"> SEQ Gambar \* ARABIC </w:instrText>
      </w:r>
      <w:r w:rsidRPr="0050191F">
        <w:rPr>
          <w:rFonts w:ascii="Times New Roman" w:hAnsi="Times New Roman" w:cs="Times New Roman"/>
          <w:i w:val="0"/>
          <w:iCs w:val="0"/>
          <w:color w:val="auto"/>
        </w:rPr>
        <w:fldChar w:fldCharType="separate"/>
      </w:r>
      <w:r w:rsidR="009218F4">
        <w:rPr>
          <w:rFonts w:ascii="Times New Roman" w:hAnsi="Times New Roman" w:cs="Times New Roman"/>
          <w:i w:val="0"/>
          <w:iCs w:val="0"/>
          <w:noProof/>
          <w:color w:val="auto"/>
        </w:rPr>
        <w:t>6</w:t>
      </w:r>
      <w:r w:rsidRPr="0050191F">
        <w:rPr>
          <w:rFonts w:ascii="Times New Roman" w:hAnsi="Times New Roman" w:cs="Times New Roman"/>
          <w:i w:val="0"/>
          <w:iCs w:val="0"/>
          <w:color w:val="auto"/>
        </w:rPr>
        <w:fldChar w:fldCharType="end"/>
      </w:r>
      <w:r w:rsidRPr="0050191F">
        <w:rPr>
          <w:rFonts w:ascii="Times New Roman" w:hAnsi="Times New Roman" w:cs="Times New Roman"/>
          <w:i w:val="0"/>
          <w:iCs w:val="0"/>
          <w:color w:val="auto"/>
        </w:rPr>
        <w:t xml:space="preserve"> Tampak Kiri dan Kanan Slave</w:t>
      </w:r>
    </w:p>
    <w:p w14:paraId="4E7CB869" w14:textId="14955F9B" w:rsidR="00B702E7" w:rsidRPr="0050191F" w:rsidRDefault="00BA7E38">
      <w:pPr>
        <w:numPr>
          <w:ilvl w:val="0"/>
          <w:numId w:val="6"/>
        </w:numPr>
        <w:pBdr>
          <w:top w:val="nil"/>
          <w:left w:val="nil"/>
          <w:bottom w:val="nil"/>
          <w:right w:val="nil"/>
          <w:between w:val="nil"/>
        </w:pBdr>
        <w:spacing w:before="120" w:after="60" w:line="240" w:lineRule="auto"/>
        <w:jc w:val="both"/>
        <w:rPr>
          <w:rFonts w:ascii="Times New Roman" w:hAnsi="Times New Roman" w:cs="Times New Roman"/>
        </w:rPr>
      </w:pPr>
      <w:r w:rsidRPr="0050191F">
        <w:rPr>
          <w:rFonts w:ascii="Times New Roman" w:eastAsia="Times New Roman" w:hAnsi="Times New Roman" w:cs="Times New Roman"/>
          <w:i/>
          <w:color w:val="000000"/>
          <w:sz w:val="20"/>
          <w:szCs w:val="20"/>
        </w:rPr>
        <w:t>Hasil Implementasi Software</w:t>
      </w:r>
    </w:p>
    <w:p w14:paraId="58195E83" w14:textId="0B689142" w:rsidR="00F90B8D" w:rsidRPr="0050191F" w:rsidRDefault="00FF1AEF" w:rsidP="00F90B8D">
      <w:pPr>
        <w:pStyle w:val="Caption"/>
        <w:numPr>
          <w:ilvl w:val="0"/>
          <w:numId w:val="12"/>
        </w:numPr>
        <w:jc w:val="center"/>
        <w:rPr>
          <w:rFonts w:ascii="Times New Roman" w:hAnsi="Times New Roman" w:cs="Times New Roman"/>
          <w:noProof/>
        </w:rPr>
      </w:pPr>
      <w:r w:rsidRPr="0050191F">
        <w:rPr>
          <w:rFonts w:ascii="Times New Roman" w:hAnsi="Times New Roman" w:cs="Times New Roman"/>
          <w:i w:val="0"/>
          <w:iCs w:val="0"/>
          <w:noProof/>
          <w:color w:val="auto"/>
        </w:rPr>
        <w:lastRenderedPageBreak/>
        <w:drawing>
          <wp:inline distT="0" distB="0" distL="0" distR="0" wp14:anchorId="70BC2CFB" wp14:editId="7F71B1B2">
            <wp:extent cx="939249" cy="1371600"/>
            <wp:effectExtent l="0" t="0" r="0" b="0"/>
            <wp:docPr id="1308785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785200" name=""/>
                    <pic:cNvPicPr/>
                  </pic:nvPicPr>
                  <pic:blipFill>
                    <a:blip r:embed="rId19"/>
                    <a:stretch>
                      <a:fillRect/>
                    </a:stretch>
                  </pic:blipFill>
                  <pic:spPr>
                    <a:xfrm>
                      <a:off x="0" y="0"/>
                      <a:ext cx="952828" cy="1391430"/>
                    </a:xfrm>
                    <a:prstGeom prst="rect">
                      <a:avLst/>
                    </a:prstGeom>
                  </pic:spPr>
                </pic:pic>
              </a:graphicData>
            </a:graphic>
          </wp:inline>
        </w:drawing>
      </w:r>
      <w:r w:rsidR="00F90B8D" w:rsidRPr="0050191F">
        <w:rPr>
          <w:rFonts w:ascii="Times New Roman" w:hAnsi="Times New Roman" w:cs="Times New Roman"/>
        </w:rPr>
        <w:t xml:space="preserve">    (b)</w:t>
      </w:r>
      <w:r w:rsidR="00F90B8D" w:rsidRPr="0050191F">
        <w:rPr>
          <w:rFonts w:ascii="Times New Roman" w:hAnsi="Times New Roman" w:cs="Times New Roman"/>
          <w:noProof/>
        </w:rPr>
        <w:t xml:space="preserve"> </w:t>
      </w:r>
      <w:r w:rsidR="00786E72" w:rsidRPr="0050191F">
        <w:rPr>
          <w:rFonts w:ascii="Times New Roman" w:hAnsi="Times New Roman" w:cs="Times New Roman"/>
          <w:noProof/>
        </w:rPr>
        <w:drawing>
          <wp:inline distT="0" distB="0" distL="0" distR="0" wp14:anchorId="3B93DF80" wp14:editId="17E488A1">
            <wp:extent cx="1194798" cy="1484198"/>
            <wp:effectExtent l="0" t="0" r="5715" b="1905"/>
            <wp:docPr id="963641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345074" name=""/>
                    <pic:cNvPicPr/>
                  </pic:nvPicPr>
                  <pic:blipFill rotWithShape="1">
                    <a:blip r:embed="rId20"/>
                    <a:srcRect l="7001" t="3753" r="1378" b="3605"/>
                    <a:stretch/>
                  </pic:blipFill>
                  <pic:spPr bwMode="auto">
                    <a:xfrm>
                      <a:off x="0" y="0"/>
                      <a:ext cx="1248271" cy="1550623"/>
                    </a:xfrm>
                    <a:prstGeom prst="rect">
                      <a:avLst/>
                    </a:prstGeom>
                    <a:ln>
                      <a:noFill/>
                    </a:ln>
                    <a:extLst>
                      <a:ext uri="{53640926-AAD7-44D8-BBD7-CCE9431645EC}">
                        <a14:shadowObscured xmlns:a14="http://schemas.microsoft.com/office/drawing/2010/main"/>
                      </a:ext>
                    </a:extLst>
                  </pic:spPr>
                </pic:pic>
              </a:graphicData>
            </a:graphic>
          </wp:inline>
        </w:drawing>
      </w:r>
    </w:p>
    <w:p w14:paraId="70F5AA21" w14:textId="617C2593" w:rsidR="00BA7E38" w:rsidRPr="0050191F" w:rsidRDefault="00F90B8D" w:rsidP="00485E45">
      <w:pPr>
        <w:pStyle w:val="Caption"/>
        <w:jc w:val="center"/>
        <w:rPr>
          <w:rFonts w:ascii="Times New Roman" w:hAnsi="Times New Roman" w:cs="Times New Roman"/>
          <w:i w:val="0"/>
          <w:iCs w:val="0"/>
          <w:color w:val="auto"/>
        </w:rPr>
      </w:pPr>
      <w:r w:rsidRPr="0050191F">
        <w:rPr>
          <w:rFonts w:ascii="Times New Roman" w:hAnsi="Times New Roman" w:cs="Times New Roman"/>
        </w:rPr>
        <w:t>(c)</w:t>
      </w:r>
      <w:r w:rsidR="009A6C77" w:rsidRPr="0050191F">
        <w:rPr>
          <w:rFonts w:ascii="Times New Roman" w:hAnsi="Times New Roman" w:cs="Times New Roman"/>
        </w:rPr>
        <w:t xml:space="preserve"> </w:t>
      </w:r>
      <w:r w:rsidR="00786E72" w:rsidRPr="0050191F">
        <w:rPr>
          <w:rFonts w:ascii="Times New Roman" w:hAnsi="Times New Roman" w:cs="Times New Roman"/>
          <w:noProof/>
        </w:rPr>
        <w:t xml:space="preserve"> </w:t>
      </w:r>
      <w:r w:rsidR="00FF1AEF" w:rsidRPr="0050191F">
        <w:rPr>
          <w:rFonts w:ascii="Times New Roman" w:hAnsi="Times New Roman" w:cs="Times New Roman"/>
          <w:noProof/>
        </w:rPr>
        <w:drawing>
          <wp:inline distT="0" distB="0" distL="0" distR="0" wp14:anchorId="29DABF8A" wp14:editId="58FA487C">
            <wp:extent cx="762000" cy="1693389"/>
            <wp:effectExtent l="0" t="0" r="0" b="2540"/>
            <wp:docPr id="64747255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779246" cy="1731715"/>
                    </a:xfrm>
                    <a:prstGeom prst="rect">
                      <a:avLst/>
                    </a:prstGeom>
                    <a:noFill/>
                    <a:ln>
                      <a:noFill/>
                    </a:ln>
                  </pic:spPr>
                </pic:pic>
              </a:graphicData>
            </a:graphic>
          </wp:inline>
        </w:drawing>
      </w:r>
      <w:r w:rsidRPr="0050191F">
        <w:rPr>
          <w:rFonts w:ascii="Times New Roman" w:hAnsi="Times New Roman" w:cs="Times New Roman"/>
          <w:noProof/>
        </w:rPr>
        <w:t xml:space="preserve">             </w:t>
      </w:r>
      <w:r w:rsidRPr="0050191F">
        <w:rPr>
          <w:rFonts w:ascii="Times New Roman" w:hAnsi="Times New Roman" w:cs="Times New Roman"/>
        </w:rPr>
        <w:t>(d)</w:t>
      </w:r>
      <w:r w:rsidRPr="0050191F">
        <w:rPr>
          <w:rFonts w:ascii="Times New Roman" w:hAnsi="Times New Roman" w:cs="Times New Roman"/>
          <w:noProof/>
        </w:rPr>
        <w:t xml:space="preserve"> </w:t>
      </w:r>
      <w:r w:rsidR="00FF1AEF" w:rsidRPr="0050191F">
        <w:rPr>
          <w:rFonts w:ascii="Times New Roman" w:hAnsi="Times New Roman" w:cs="Times New Roman"/>
          <w:noProof/>
        </w:rPr>
        <w:drawing>
          <wp:inline distT="0" distB="0" distL="0" distR="0" wp14:anchorId="6AEA0630" wp14:editId="0EFE6A32">
            <wp:extent cx="767443" cy="1705486"/>
            <wp:effectExtent l="0" t="0" r="0" b="0"/>
            <wp:docPr id="202244895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793130" cy="1762570"/>
                    </a:xfrm>
                    <a:prstGeom prst="rect">
                      <a:avLst/>
                    </a:prstGeom>
                    <a:noFill/>
                    <a:ln>
                      <a:noFill/>
                    </a:ln>
                  </pic:spPr>
                </pic:pic>
              </a:graphicData>
            </a:graphic>
          </wp:inline>
        </w:drawing>
      </w:r>
      <w:r w:rsidR="00FF1AEF" w:rsidRPr="0050191F">
        <w:rPr>
          <w:rFonts w:ascii="Times New Roman" w:hAnsi="Times New Roman" w:cs="Times New Roman"/>
          <w:noProof/>
        </w:rPr>
        <w:t xml:space="preserve">              </w:t>
      </w:r>
    </w:p>
    <w:p w14:paraId="07FA0090" w14:textId="0AE3ACDA" w:rsidR="00B702E7" w:rsidRPr="0050191F" w:rsidRDefault="00716661" w:rsidP="00716661">
      <w:pPr>
        <w:pBdr>
          <w:top w:val="nil"/>
          <w:left w:val="nil"/>
          <w:bottom w:val="nil"/>
          <w:right w:val="nil"/>
          <w:between w:val="nil"/>
        </w:pBdr>
        <w:spacing w:before="120" w:after="60" w:line="240" w:lineRule="auto"/>
        <w:rPr>
          <w:rFonts w:ascii="Times New Roman" w:eastAsia="Times New Roman" w:hAnsi="Times New Roman" w:cs="Times New Roman"/>
          <w:b/>
          <w:bCs/>
          <w:iCs/>
          <w:color w:val="000000"/>
          <w:sz w:val="20"/>
          <w:szCs w:val="20"/>
        </w:rPr>
      </w:pPr>
      <w:r w:rsidRPr="0050191F">
        <w:rPr>
          <w:rFonts w:ascii="Times New Roman" w:eastAsia="Times New Roman" w:hAnsi="Times New Roman" w:cs="Times New Roman"/>
          <w:b/>
          <w:bCs/>
          <w:iCs/>
          <w:color w:val="000000"/>
          <w:sz w:val="20"/>
          <w:szCs w:val="20"/>
        </w:rPr>
        <w:t>Hasil Pengujian Sensor</w:t>
      </w:r>
    </w:p>
    <w:p w14:paraId="2B2EC2DC" w14:textId="2493C000" w:rsidR="00716661" w:rsidRPr="0050191F" w:rsidRDefault="00716661" w:rsidP="003915C7">
      <w:pPr>
        <w:pBdr>
          <w:top w:val="nil"/>
          <w:left w:val="nil"/>
          <w:bottom w:val="nil"/>
          <w:right w:val="nil"/>
          <w:between w:val="nil"/>
        </w:pBdr>
        <w:spacing w:after="0" w:line="240" w:lineRule="auto"/>
        <w:ind w:firstLine="216"/>
        <w:jc w:val="both"/>
        <w:rPr>
          <w:rFonts w:ascii="Times New Roman" w:hAnsi="Times New Roman" w:cs="Times New Roman"/>
          <w:iCs/>
        </w:rPr>
      </w:pPr>
      <w:r w:rsidRPr="0050191F">
        <w:rPr>
          <w:rFonts w:ascii="Times New Roman" w:eastAsia="Times New Roman" w:hAnsi="Times New Roman" w:cs="Times New Roman"/>
          <w:color w:val="000000"/>
          <w:sz w:val="20"/>
          <w:szCs w:val="20"/>
          <w:highlight w:val="white"/>
        </w:rPr>
        <w:t>Berikut adalah hasil pengujian modul GPS dan Servo. Pengujian ini dilakukan untuk memastikan bahwa kedua modul tersebut berfungsi dengan baik dan sesuai dengan spesifikasi yang diharapkan. Dalam pengujian ini, modul GPS diuji untuk menentukan akurasi dan kecepatan dalam menentukan posisi, sementara modul Servo diuji untuk memeriksa kecepatan respon dan presisi gerakan.</w:t>
      </w:r>
    </w:p>
    <w:p w14:paraId="1CF43D73" w14:textId="513F53AA" w:rsidR="00B702E7" w:rsidRPr="0050191F" w:rsidRDefault="00716661" w:rsidP="00716661">
      <w:pPr>
        <w:pBdr>
          <w:top w:val="nil"/>
          <w:left w:val="nil"/>
          <w:bottom w:val="nil"/>
          <w:right w:val="nil"/>
          <w:between w:val="nil"/>
        </w:pBdr>
        <w:spacing w:after="0" w:line="240" w:lineRule="auto"/>
        <w:jc w:val="both"/>
        <w:rPr>
          <w:rFonts w:ascii="Times New Roman" w:eastAsia="Times New Roman" w:hAnsi="Times New Roman" w:cs="Times New Roman"/>
          <w:b/>
          <w:bCs/>
          <w:color w:val="000000"/>
          <w:sz w:val="20"/>
          <w:szCs w:val="20"/>
          <w:highlight w:val="white"/>
        </w:rPr>
      </w:pPr>
      <w:r w:rsidRPr="0050191F">
        <w:rPr>
          <w:rFonts w:ascii="Times New Roman" w:eastAsia="Times New Roman" w:hAnsi="Times New Roman" w:cs="Times New Roman"/>
          <w:b/>
          <w:bCs/>
          <w:color w:val="000000"/>
          <w:sz w:val="20"/>
          <w:szCs w:val="20"/>
          <w:highlight w:val="white"/>
        </w:rPr>
        <w:t>Hasil Pengujian</w:t>
      </w:r>
      <w:r w:rsidR="00C36C05" w:rsidRPr="0050191F">
        <w:rPr>
          <w:rFonts w:ascii="Times New Roman" w:eastAsia="Times New Roman" w:hAnsi="Times New Roman" w:cs="Times New Roman"/>
          <w:b/>
          <w:bCs/>
          <w:color w:val="000000"/>
          <w:sz w:val="20"/>
          <w:szCs w:val="20"/>
          <w:highlight w:val="white"/>
        </w:rPr>
        <w:t xml:space="preserve"> Ketepatan</w:t>
      </w:r>
      <w:r w:rsidRPr="0050191F">
        <w:rPr>
          <w:rFonts w:ascii="Times New Roman" w:eastAsia="Times New Roman" w:hAnsi="Times New Roman" w:cs="Times New Roman"/>
          <w:b/>
          <w:bCs/>
          <w:color w:val="000000"/>
          <w:sz w:val="20"/>
          <w:szCs w:val="20"/>
          <w:highlight w:val="white"/>
        </w:rPr>
        <w:t xml:space="preserve"> Modul GPS</w:t>
      </w:r>
    </w:p>
    <w:p w14:paraId="0DF5CF3F" w14:textId="23F895F7" w:rsidR="00716661" w:rsidRPr="0050191F" w:rsidRDefault="00716661" w:rsidP="00716661">
      <w:pPr>
        <w:pBdr>
          <w:top w:val="nil"/>
          <w:left w:val="nil"/>
          <w:bottom w:val="nil"/>
          <w:right w:val="nil"/>
          <w:between w:val="nil"/>
        </w:pBdr>
        <w:spacing w:after="0" w:line="240" w:lineRule="auto"/>
        <w:ind w:firstLine="216"/>
        <w:jc w:val="both"/>
        <w:rPr>
          <w:rFonts w:ascii="Times New Roman" w:eastAsia="Times New Roman" w:hAnsi="Times New Roman" w:cs="Times New Roman"/>
          <w:color w:val="000000"/>
          <w:sz w:val="20"/>
          <w:szCs w:val="20"/>
          <w:highlight w:val="white"/>
        </w:rPr>
      </w:pPr>
      <w:r w:rsidRPr="0050191F">
        <w:rPr>
          <w:rFonts w:ascii="Times New Roman" w:eastAsia="Times New Roman" w:hAnsi="Times New Roman" w:cs="Times New Roman"/>
          <w:color w:val="000000"/>
          <w:sz w:val="20"/>
          <w:szCs w:val="20"/>
          <w:highlight w:val="white"/>
        </w:rPr>
        <w:t xml:space="preserve">Tabel 4. </w:t>
      </w:r>
      <w:r w:rsidRPr="0050191F">
        <w:rPr>
          <w:rFonts w:ascii="Times New Roman" w:eastAsia="Times New Roman" w:hAnsi="Times New Roman" w:cs="Times New Roman"/>
          <w:color w:val="000000"/>
          <w:sz w:val="20"/>
          <w:szCs w:val="20"/>
          <w:highlight w:val="white"/>
        </w:rPr>
        <w:fldChar w:fldCharType="begin"/>
      </w:r>
      <w:r w:rsidRPr="0050191F">
        <w:rPr>
          <w:rFonts w:ascii="Times New Roman" w:eastAsia="Times New Roman" w:hAnsi="Times New Roman" w:cs="Times New Roman"/>
          <w:color w:val="000000"/>
          <w:sz w:val="20"/>
          <w:szCs w:val="20"/>
          <w:highlight w:val="white"/>
        </w:rPr>
        <w:instrText xml:space="preserve"> SEQ Tabel_4. \* ARABIC </w:instrText>
      </w:r>
      <w:r w:rsidRPr="0050191F">
        <w:rPr>
          <w:rFonts w:ascii="Times New Roman" w:eastAsia="Times New Roman" w:hAnsi="Times New Roman" w:cs="Times New Roman"/>
          <w:color w:val="000000"/>
          <w:sz w:val="20"/>
          <w:szCs w:val="20"/>
          <w:highlight w:val="white"/>
        </w:rPr>
        <w:fldChar w:fldCharType="separate"/>
      </w:r>
      <w:r w:rsidR="00C90D78">
        <w:rPr>
          <w:rFonts w:ascii="Times New Roman" w:eastAsia="Times New Roman" w:hAnsi="Times New Roman" w:cs="Times New Roman"/>
          <w:noProof/>
          <w:color w:val="000000"/>
          <w:sz w:val="20"/>
          <w:szCs w:val="20"/>
          <w:highlight w:val="white"/>
        </w:rPr>
        <w:t>1</w:t>
      </w:r>
      <w:r w:rsidRPr="0050191F">
        <w:rPr>
          <w:rFonts w:ascii="Times New Roman" w:eastAsia="Times New Roman" w:hAnsi="Times New Roman" w:cs="Times New Roman"/>
          <w:color w:val="000000"/>
          <w:sz w:val="20"/>
          <w:szCs w:val="20"/>
          <w:highlight w:val="white"/>
        </w:rPr>
        <w:fldChar w:fldCharType="end"/>
      </w:r>
      <w:r w:rsidRPr="0050191F">
        <w:rPr>
          <w:rFonts w:ascii="Times New Roman" w:eastAsia="Times New Roman" w:hAnsi="Times New Roman" w:cs="Times New Roman"/>
          <w:color w:val="000000"/>
          <w:sz w:val="20"/>
          <w:szCs w:val="20"/>
          <w:highlight w:val="white"/>
        </w:rPr>
        <w:t xml:space="preserve">  Perbandingan GPS Smartphone dan </w:t>
      </w:r>
      <w:proofErr w:type="spellStart"/>
      <w:r w:rsidRPr="0050191F">
        <w:rPr>
          <w:rFonts w:ascii="Times New Roman" w:eastAsia="Times New Roman" w:hAnsi="Times New Roman" w:cs="Times New Roman"/>
          <w:color w:val="000000"/>
          <w:sz w:val="20"/>
          <w:szCs w:val="20"/>
          <w:highlight w:val="white"/>
        </w:rPr>
        <w:t>Ublox</w:t>
      </w:r>
      <w:proofErr w:type="spellEnd"/>
      <w:r w:rsidRPr="0050191F">
        <w:rPr>
          <w:rFonts w:ascii="Times New Roman" w:eastAsia="Times New Roman" w:hAnsi="Times New Roman" w:cs="Times New Roman"/>
          <w:color w:val="000000"/>
          <w:sz w:val="20"/>
          <w:szCs w:val="20"/>
          <w:highlight w:val="white"/>
        </w:rPr>
        <w:t xml:space="preserve"> 8m</w:t>
      </w:r>
    </w:p>
    <w:tbl>
      <w:tblPr>
        <w:tblStyle w:val="TableGrid"/>
        <w:tblW w:w="4893" w:type="dxa"/>
        <w:tblInd w:w="108" w:type="dxa"/>
        <w:tblBorders>
          <w:left w:val="none" w:sz="0" w:space="0" w:color="auto"/>
          <w:right w:val="none" w:sz="0" w:space="0" w:color="auto"/>
          <w:insideV w:val="none" w:sz="0" w:space="0" w:color="auto"/>
        </w:tblBorders>
        <w:tblLook w:val="04A0" w:firstRow="1" w:lastRow="0" w:firstColumn="1" w:lastColumn="0" w:noHBand="0" w:noVBand="1"/>
      </w:tblPr>
      <w:tblGrid>
        <w:gridCol w:w="2646"/>
        <w:gridCol w:w="2526"/>
      </w:tblGrid>
      <w:tr w:rsidR="00716661" w:rsidRPr="0050191F" w14:paraId="65F1C7A1" w14:textId="77777777" w:rsidTr="00716661">
        <w:tc>
          <w:tcPr>
            <w:tcW w:w="2503" w:type="dxa"/>
          </w:tcPr>
          <w:p w14:paraId="16D87639" w14:textId="77777777" w:rsidR="00716661" w:rsidRPr="0050191F" w:rsidRDefault="00716661" w:rsidP="00926088">
            <w:pPr>
              <w:jc w:val="center"/>
              <w:rPr>
                <w:rFonts w:ascii="Times New Roman" w:hAnsi="Times New Roman" w:cs="Times New Roman"/>
                <w:sz w:val="18"/>
                <w:szCs w:val="18"/>
              </w:rPr>
            </w:pPr>
            <w:r w:rsidRPr="0050191F">
              <w:rPr>
                <w:rFonts w:ascii="Times New Roman" w:hAnsi="Times New Roman" w:cs="Times New Roman"/>
                <w:sz w:val="18"/>
                <w:szCs w:val="18"/>
              </w:rPr>
              <w:t>GPS Smartphone</w:t>
            </w:r>
          </w:p>
        </w:tc>
        <w:tc>
          <w:tcPr>
            <w:tcW w:w="2390" w:type="dxa"/>
          </w:tcPr>
          <w:p w14:paraId="093C360A" w14:textId="77777777" w:rsidR="00716661" w:rsidRPr="0050191F" w:rsidRDefault="00716661" w:rsidP="00926088">
            <w:pPr>
              <w:jc w:val="center"/>
              <w:rPr>
                <w:rFonts w:ascii="Times New Roman" w:hAnsi="Times New Roman" w:cs="Times New Roman"/>
                <w:sz w:val="18"/>
                <w:szCs w:val="18"/>
              </w:rPr>
            </w:pPr>
            <w:r w:rsidRPr="0050191F">
              <w:rPr>
                <w:rFonts w:ascii="Times New Roman" w:hAnsi="Times New Roman" w:cs="Times New Roman"/>
                <w:sz w:val="18"/>
                <w:szCs w:val="18"/>
              </w:rPr>
              <w:t xml:space="preserve">GPS </w:t>
            </w:r>
            <w:proofErr w:type="spellStart"/>
            <w:r w:rsidRPr="0050191F">
              <w:rPr>
                <w:rFonts w:ascii="Times New Roman" w:hAnsi="Times New Roman" w:cs="Times New Roman"/>
                <w:sz w:val="18"/>
                <w:szCs w:val="18"/>
              </w:rPr>
              <w:t>Ublox</w:t>
            </w:r>
            <w:proofErr w:type="spellEnd"/>
            <w:r w:rsidRPr="0050191F">
              <w:rPr>
                <w:rFonts w:ascii="Times New Roman" w:hAnsi="Times New Roman" w:cs="Times New Roman"/>
                <w:sz w:val="18"/>
                <w:szCs w:val="18"/>
              </w:rPr>
              <w:t xml:space="preserve"> m8m</w:t>
            </w:r>
          </w:p>
        </w:tc>
      </w:tr>
      <w:tr w:rsidR="00716661" w:rsidRPr="0050191F" w14:paraId="08211F91" w14:textId="77777777" w:rsidTr="00716661">
        <w:tc>
          <w:tcPr>
            <w:tcW w:w="2503" w:type="dxa"/>
          </w:tcPr>
          <w:p w14:paraId="07845135" w14:textId="3CB1F10A" w:rsidR="00716661" w:rsidRPr="0050191F" w:rsidRDefault="00716661" w:rsidP="00716661">
            <w:pPr>
              <w:rPr>
                <w:rFonts w:ascii="Times New Roman" w:hAnsi="Times New Roman" w:cs="Times New Roman"/>
              </w:rPr>
            </w:pPr>
            <w:r w:rsidRPr="0050191F">
              <w:rPr>
                <w:rFonts w:ascii="Times New Roman" w:hAnsi="Times New Roman" w:cs="Times New Roman"/>
                <w:noProof/>
              </w:rPr>
              <w:drawing>
                <wp:inline distT="0" distB="0" distL="0" distR="0" wp14:anchorId="79C4A981" wp14:editId="317C6586">
                  <wp:extent cx="1536692" cy="1078523"/>
                  <wp:effectExtent l="0" t="0" r="6985" b="7620"/>
                  <wp:docPr id="1729301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b="5286"/>
                          <a:stretch/>
                        </pic:blipFill>
                        <pic:spPr bwMode="auto">
                          <a:xfrm>
                            <a:off x="0" y="0"/>
                            <a:ext cx="1567105" cy="109986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390" w:type="dxa"/>
          </w:tcPr>
          <w:p w14:paraId="7A2C14A6" w14:textId="1791E41B" w:rsidR="00716661" w:rsidRPr="0050191F" w:rsidRDefault="00716661" w:rsidP="00716661">
            <w:pPr>
              <w:rPr>
                <w:rFonts w:ascii="Times New Roman" w:hAnsi="Times New Roman" w:cs="Times New Roman"/>
              </w:rPr>
            </w:pPr>
            <w:r w:rsidRPr="0050191F">
              <w:rPr>
                <w:rFonts w:ascii="Times New Roman" w:hAnsi="Times New Roman" w:cs="Times New Roman"/>
                <w:noProof/>
              </w:rPr>
              <w:drawing>
                <wp:inline distT="0" distB="0" distL="0" distR="0" wp14:anchorId="27183EA6" wp14:editId="7DD6A7C5">
                  <wp:extent cx="1459230" cy="1090246"/>
                  <wp:effectExtent l="0" t="0" r="7620" b="0"/>
                  <wp:docPr id="1950100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100216" name=""/>
                          <pic:cNvPicPr/>
                        </pic:nvPicPr>
                        <pic:blipFill rotWithShape="1">
                          <a:blip r:embed="rId24"/>
                          <a:srcRect b="7375"/>
                          <a:stretch/>
                        </pic:blipFill>
                        <pic:spPr bwMode="auto">
                          <a:xfrm>
                            <a:off x="0" y="0"/>
                            <a:ext cx="1472423" cy="1100103"/>
                          </a:xfrm>
                          <a:prstGeom prst="rect">
                            <a:avLst/>
                          </a:prstGeom>
                          <a:ln>
                            <a:noFill/>
                          </a:ln>
                          <a:extLst>
                            <a:ext uri="{53640926-AAD7-44D8-BBD7-CCE9431645EC}">
                              <a14:shadowObscured xmlns:a14="http://schemas.microsoft.com/office/drawing/2010/main"/>
                            </a:ext>
                          </a:extLst>
                        </pic:spPr>
                      </pic:pic>
                    </a:graphicData>
                  </a:graphic>
                </wp:inline>
              </w:drawing>
            </w:r>
          </w:p>
        </w:tc>
      </w:tr>
    </w:tbl>
    <w:p w14:paraId="007EADA6" w14:textId="3E028B8F" w:rsidR="00716661" w:rsidRPr="0050191F" w:rsidRDefault="00716661" w:rsidP="00716661">
      <w:pPr>
        <w:pBdr>
          <w:top w:val="nil"/>
          <w:left w:val="nil"/>
          <w:bottom w:val="nil"/>
          <w:right w:val="nil"/>
          <w:between w:val="nil"/>
        </w:pBdr>
        <w:spacing w:after="0" w:line="240" w:lineRule="auto"/>
        <w:jc w:val="both"/>
        <w:rPr>
          <w:rFonts w:ascii="Times New Roman" w:eastAsia="Times New Roman" w:hAnsi="Times New Roman" w:cs="Times New Roman"/>
          <w:color w:val="000000"/>
          <w:sz w:val="20"/>
          <w:szCs w:val="20"/>
          <w:highlight w:val="white"/>
        </w:rPr>
      </w:pPr>
      <w:r w:rsidRPr="0050191F">
        <w:rPr>
          <w:rFonts w:ascii="Times New Roman" w:eastAsia="Times New Roman" w:hAnsi="Times New Roman" w:cs="Times New Roman"/>
          <w:color w:val="000000"/>
          <w:sz w:val="20"/>
          <w:szCs w:val="20"/>
          <w:highlight w:val="white"/>
        </w:rPr>
        <w:t>Pengambilan data dalam tabel 4.3 diatas dilakukan dalam 10 kali percobaan dan memasukkan data ke dalam tabel 4.4 untuk penghitungan rata-rata perbandingan data sensor.</w:t>
      </w:r>
    </w:p>
    <w:tbl>
      <w:tblPr>
        <w:tblStyle w:val="TableGrid"/>
        <w:tblW w:w="4991" w:type="dxa"/>
        <w:tblLook w:val="04A0" w:firstRow="1" w:lastRow="0" w:firstColumn="1" w:lastColumn="0" w:noHBand="0" w:noVBand="1"/>
      </w:tblPr>
      <w:tblGrid>
        <w:gridCol w:w="1033"/>
        <w:gridCol w:w="956"/>
        <w:gridCol w:w="1167"/>
        <w:gridCol w:w="1155"/>
        <w:gridCol w:w="686"/>
      </w:tblGrid>
      <w:tr w:rsidR="00CA5572" w:rsidRPr="0050191F" w14:paraId="2502578F" w14:textId="712E33C6" w:rsidTr="002C3B54">
        <w:tc>
          <w:tcPr>
            <w:tcW w:w="1031" w:type="dxa"/>
          </w:tcPr>
          <w:p w14:paraId="05F325BA" w14:textId="593691DB" w:rsidR="002333BB" w:rsidRPr="0050191F" w:rsidRDefault="002333BB" w:rsidP="00716661">
            <w:pPr>
              <w:jc w:val="both"/>
              <w:rPr>
                <w:rFonts w:ascii="Times New Roman" w:eastAsia="Times New Roman" w:hAnsi="Times New Roman" w:cs="Times New Roman"/>
                <w:b/>
                <w:bCs/>
                <w:color w:val="000000"/>
                <w:sz w:val="20"/>
                <w:szCs w:val="20"/>
                <w:highlight w:val="white"/>
              </w:rPr>
            </w:pPr>
            <w:r w:rsidRPr="0050191F">
              <w:rPr>
                <w:rFonts w:ascii="Times New Roman" w:hAnsi="Times New Roman" w:cs="Times New Roman"/>
                <w:b/>
                <w:bCs/>
                <w:sz w:val="18"/>
                <w:szCs w:val="18"/>
              </w:rPr>
              <w:t>Percobaan</w:t>
            </w:r>
          </w:p>
        </w:tc>
        <w:tc>
          <w:tcPr>
            <w:tcW w:w="955" w:type="dxa"/>
          </w:tcPr>
          <w:p w14:paraId="5BFB0CD0" w14:textId="3FACBA7C" w:rsidR="002333BB" w:rsidRPr="0050191F" w:rsidRDefault="002333BB" w:rsidP="00716661">
            <w:pPr>
              <w:jc w:val="both"/>
              <w:rPr>
                <w:rFonts w:ascii="Times New Roman" w:eastAsia="Times New Roman" w:hAnsi="Times New Roman" w:cs="Times New Roman"/>
                <w:b/>
                <w:bCs/>
                <w:color w:val="000000"/>
                <w:sz w:val="20"/>
                <w:szCs w:val="20"/>
                <w:highlight w:val="white"/>
              </w:rPr>
            </w:pPr>
            <w:proofErr w:type="spellStart"/>
            <w:r w:rsidRPr="0050191F">
              <w:rPr>
                <w:rFonts w:ascii="Times New Roman" w:hAnsi="Times New Roman" w:cs="Times New Roman"/>
                <w:b/>
                <w:bCs/>
                <w:sz w:val="18"/>
                <w:szCs w:val="18"/>
              </w:rPr>
              <w:t>Kordinat</w:t>
            </w:r>
            <w:proofErr w:type="spellEnd"/>
          </w:p>
        </w:tc>
        <w:tc>
          <w:tcPr>
            <w:tcW w:w="1166" w:type="dxa"/>
          </w:tcPr>
          <w:p w14:paraId="7459B732" w14:textId="77777777" w:rsidR="002333BB" w:rsidRPr="0050191F" w:rsidRDefault="002333BB" w:rsidP="002333BB">
            <w:pPr>
              <w:jc w:val="both"/>
              <w:rPr>
                <w:rFonts w:ascii="Times New Roman" w:hAnsi="Times New Roman" w:cs="Times New Roman"/>
                <w:b/>
                <w:bCs/>
                <w:sz w:val="18"/>
                <w:szCs w:val="18"/>
              </w:rPr>
            </w:pPr>
            <w:r w:rsidRPr="0050191F">
              <w:rPr>
                <w:rFonts w:ascii="Times New Roman" w:hAnsi="Times New Roman" w:cs="Times New Roman"/>
                <w:b/>
                <w:bCs/>
                <w:sz w:val="18"/>
                <w:szCs w:val="18"/>
              </w:rPr>
              <w:t>GPS</w:t>
            </w:r>
          </w:p>
          <w:p w14:paraId="492762E6" w14:textId="30D5E74F" w:rsidR="002333BB" w:rsidRPr="0050191F" w:rsidRDefault="002333BB" w:rsidP="002333BB">
            <w:pPr>
              <w:jc w:val="both"/>
              <w:rPr>
                <w:rFonts w:ascii="Times New Roman" w:eastAsia="Times New Roman" w:hAnsi="Times New Roman" w:cs="Times New Roman"/>
                <w:b/>
                <w:bCs/>
                <w:color w:val="000000"/>
                <w:sz w:val="20"/>
                <w:szCs w:val="20"/>
                <w:highlight w:val="white"/>
              </w:rPr>
            </w:pPr>
            <w:r w:rsidRPr="0050191F">
              <w:rPr>
                <w:rFonts w:ascii="Times New Roman" w:hAnsi="Times New Roman" w:cs="Times New Roman"/>
                <w:b/>
                <w:bCs/>
                <w:sz w:val="18"/>
                <w:szCs w:val="18"/>
              </w:rPr>
              <w:t>Smartphone</w:t>
            </w:r>
          </w:p>
        </w:tc>
        <w:tc>
          <w:tcPr>
            <w:tcW w:w="1154" w:type="dxa"/>
          </w:tcPr>
          <w:p w14:paraId="4BED0F88" w14:textId="77777777" w:rsidR="002333BB" w:rsidRPr="0050191F" w:rsidRDefault="002333BB" w:rsidP="002333BB">
            <w:pPr>
              <w:jc w:val="both"/>
              <w:rPr>
                <w:rFonts w:ascii="Times New Roman" w:hAnsi="Times New Roman" w:cs="Times New Roman"/>
                <w:b/>
                <w:bCs/>
                <w:sz w:val="18"/>
                <w:szCs w:val="18"/>
              </w:rPr>
            </w:pPr>
            <w:r w:rsidRPr="0050191F">
              <w:rPr>
                <w:rFonts w:ascii="Times New Roman" w:hAnsi="Times New Roman" w:cs="Times New Roman"/>
                <w:b/>
                <w:bCs/>
                <w:sz w:val="18"/>
                <w:szCs w:val="18"/>
              </w:rPr>
              <w:t>GPS Ublok</w:t>
            </w:r>
          </w:p>
          <w:p w14:paraId="0709FB82" w14:textId="6079B117" w:rsidR="002333BB" w:rsidRPr="0050191F" w:rsidRDefault="002333BB" w:rsidP="002333BB">
            <w:pPr>
              <w:jc w:val="both"/>
              <w:rPr>
                <w:rFonts w:ascii="Times New Roman" w:eastAsia="Times New Roman" w:hAnsi="Times New Roman" w:cs="Times New Roman"/>
                <w:b/>
                <w:bCs/>
                <w:color w:val="000000"/>
                <w:sz w:val="20"/>
                <w:szCs w:val="20"/>
                <w:highlight w:val="white"/>
              </w:rPr>
            </w:pPr>
            <w:r w:rsidRPr="0050191F">
              <w:rPr>
                <w:rFonts w:ascii="Times New Roman" w:hAnsi="Times New Roman" w:cs="Times New Roman"/>
                <w:b/>
                <w:bCs/>
                <w:sz w:val="18"/>
                <w:szCs w:val="18"/>
              </w:rPr>
              <w:t>m8m</w:t>
            </w:r>
          </w:p>
        </w:tc>
        <w:tc>
          <w:tcPr>
            <w:tcW w:w="685" w:type="dxa"/>
          </w:tcPr>
          <w:p w14:paraId="594E8640" w14:textId="00DCD71E" w:rsidR="002333BB" w:rsidRPr="0050191F" w:rsidRDefault="002333BB" w:rsidP="002333BB">
            <w:pPr>
              <w:jc w:val="both"/>
              <w:rPr>
                <w:rFonts w:ascii="Times New Roman" w:hAnsi="Times New Roman" w:cs="Times New Roman"/>
                <w:b/>
                <w:bCs/>
                <w:sz w:val="18"/>
                <w:szCs w:val="18"/>
              </w:rPr>
            </w:pPr>
            <w:r w:rsidRPr="0050191F">
              <w:rPr>
                <w:rFonts w:ascii="Times New Roman" w:hAnsi="Times New Roman" w:cs="Times New Roman"/>
                <w:b/>
                <w:bCs/>
                <w:sz w:val="18"/>
                <w:szCs w:val="18"/>
              </w:rPr>
              <w:t>Offset (m)</w:t>
            </w:r>
          </w:p>
        </w:tc>
      </w:tr>
      <w:tr w:rsidR="00CA5572" w:rsidRPr="0050191F" w14:paraId="10F37652" w14:textId="5588CB34" w:rsidTr="002C3B54">
        <w:tc>
          <w:tcPr>
            <w:tcW w:w="1031" w:type="dxa"/>
            <w:vMerge w:val="restart"/>
            <w:vAlign w:val="center"/>
          </w:tcPr>
          <w:p w14:paraId="65E5DEAA" w14:textId="2E179486" w:rsidR="002333BB" w:rsidRPr="0050191F" w:rsidRDefault="002333BB" w:rsidP="002333BB">
            <w:pPr>
              <w:jc w:val="center"/>
              <w:rPr>
                <w:rFonts w:ascii="Times New Roman" w:eastAsia="Times New Roman" w:hAnsi="Times New Roman" w:cs="Times New Roman"/>
                <w:color w:val="000000"/>
                <w:sz w:val="20"/>
                <w:szCs w:val="20"/>
                <w:highlight w:val="white"/>
              </w:rPr>
            </w:pPr>
            <w:r w:rsidRPr="0050191F">
              <w:rPr>
                <w:rFonts w:ascii="Times New Roman" w:eastAsia="Times New Roman" w:hAnsi="Times New Roman" w:cs="Times New Roman"/>
                <w:color w:val="000000"/>
                <w:sz w:val="18"/>
                <w:szCs w:val="18"/>
                <w:highlight w:val="white"/>
              </w:rPr>
              <w:t>1</w:t>
            </w:r>
          </w:p>
        </w:tc>
        <w:tc>
          <w:tcPr>
            <w:tcW w:w="955" w:type="dxa"/>
          </w:tcPr>
          <w:p w14:paraId="3E9C182B" w14:textId="027DE3AD" w:rsidR="002333BB" w:rsidRPr="0050191F" w:rsidRDefault="002333BB" w:rsidP="002333BB">
            <w:pPr>
              <w:jc w:val="center"/>
              <w:rPr>
                <w:rFonts w:ascii="Times New Roman" w:eastAsia="Times New Roman" w:hAnsi="Times New Roman" w:cs="Times New Roman"/>
                <w:b/>
                <w:bCs/>
                <w:color w:val="000000"/>
                <w:sz w:val="20"/>
                <w:szCs w:val="20"/>
                <w:highlight w:val="white"/>
              </w:rPr>
            </w:pPr>
            <w:r w:rsidRPr="0050191F">
              <w:rPr>
                <w:rFonts w:ascii="Times New Roman" w:eastAsia="Times New Roman" w:hAnsi="Times New Roman" w:cs="Times New Roman"/>
                <w:color w:val="000000"/>
                <w:sz w:val="18"/>
                <w:szCs w:val="18"/>
                <w:highlight w:val="white"/>
              </w:rPr>
              <w:t>Latitude</w:t>
            </w:r>
          </w:p>
        </w:tc>
        <w:tc>
          <w:tcPr>
            <w:tcW w:w="1166" w:type="dxa"/>
          </w:tcPr>
          <w:p w14:paraId="0557FF7E" w14:textId="6D45B02C" w:rsidR="002333BB" w:rsidRPr="0050191F" w:rsidRDefault="002333BB" w:rsidP="002333BB">
            <w:pPr>
              <w:jc w:val="center"/>
              <w:rPr>
                <w:rFonts w:ascii="Times New Roman" w:eastAsia="Times New Roman" w:hAnsi="Times New Roman" w:cs="Times New Roman"/>
                <w:b/>
                <w:bCs/>
                <w:color w:val="000000"/>
                <w:sz w:val="20"/>
                <w:szCs w:val="20"/>
                <w:highlight w:val="white"/>
              </w:rPr>
            </w:pPr>
            <w:r w:rsidRPr="0050191F">
              <w:rPr>
                <w:rFonts w:ascii="Times New Roman" w:eastAsia="Times New Roman" w:hAnsi="Times New Roman" w:cs="Times New Roman"/>
                <w:color w:val="000000"/>
                <w:sz w:val="18"/>
                <w:szCs w:val="18"/>
                <w:highlight w:val="white"/>
              </w:rPr>
              <w:t>-7.947422</w:t>
            </w:r>
          </w:p>
        </w:tc>
        <w:tc>
          <w:tcPr>
            <w:tcW w:w="1154" w:type="dxa"/>
            <w:vAlign w:val="center"/>
          </w:tcPr>
          <w:p w14:paraId="1BF13E65" w14:textId="58D7577D" w:rsidR="002333BB" w:rsidRPr="0050191F" w:rsidRDefault="002333BB" w:rsidP="002333BB">
            <w:pPr>
              <w:jc w:val="center"/>
              <w:rPr>
                <w:rFonts w:ascii="Times New Roman" w:eastAsia="Times New Roman" w:hAnsi="Times New Roman" w:cs="Times New Roman"/>
                <w:color w:val="000000"/>
                <w:sz w:val="18"/>
                <w:szCs w:val="18"/>
                <w:highlight w:val="white"/>
              </w:rPr>
            </w:pPr>
            <w:r w:rsidRPr="0050191F">
              <w:rPr>
                <w:rFonts w:ascii="Times New Roman" w:eastAsia="Times New Roman" w:hAnsi="Times New Roman" w:cs="Times New Roman"/>
                <w:color w:val="000000"/>
                <w:sz w:val="18"/>
                <w:szCs w:val="18"/>
                <w:highlight w:val="white"/>
              </w:rPr>
              <w:t>-7.947418</w:t>
            </w:r>
          </w:p>
        </w:tc>
        <w:tc>
          <w:tcPr>
            <w:tcW w:w="685" w:type="dxa"/>
            <w:vMerge w:val="restart"/>
            <w:vAlign w:val="center"/>
          </w:tcPr>
          <w:p w14:paraId="5C7ADA05" w14:textId="5D74B07B" w:rsidR="002333BB" w:rsidRPr="0050191F" w:rsidRDefault="002333BB" w:rsidP="002333BB">
            <w:pPr>
              <w:jc w:val="center"/>
              <w:rPr>
                <w:rFonts w:ascii="Times New Roman" w:eastAsia="Times New Roman" w:hAnsi="Times New Roman" w:cs="Times New Roman"/>
                <w:b/>
                <w:bCs/>
                <w:color w:val="000000"/>
                <w:sz w:val="20"/>
                <w:szCs w:val="20"/>
                <w:highlight w:val="white"/>
              </w:rPr>
            </w:pPr>
            <w:r w:rsidRPr="0050191F">
              <w:rPr>
                <w:rFonts w:ascii="Times New Roman" w:eastAsia="Times New Roman" w:hAnsi="Times New Roman" w:cs="Times New Roman"/>
                <w:color w:val="000000"/>
                <w:sz w:val="18"/>
                <w:szCs w:val="18"/>
                <w:highlight w:val="white"/>
              </w:rPr>
              <w:t>1m</w:t>
            </w:r>
          </w:p>
        </w:tc>
      </w:tr>
      <w:tr w:rsidR="00CA5572" w:rsidRPr="0050191F" w14:paraId="313833E2" w14:textId="77777777" w:rsidTr="002C3B54">
        <w:tc>
          <w:tcPr>
            <w:tcW w:w="1031" w:type="dxa"/>
            <w:vMerge/>
          </w:tcPr>
          <w:p w14:paraId="469E6AE7" w14:textId="77777777" w:rsidR="002333BB" w:rsidRPr="0050191F" w:rsidRDefault="002333BB" w:rsidP="002333BB">
            <w:pPr>
              <w:jc w:val="both"/>
              <w:rPr>
                <w:rFonts w:ascii="Times New Roman" w:eastAsia="Times New Roman" w:hAnsi="Times New Roman" w:cs="Times New Roman"/>
                <w:b/>
                <w:bCs/>
                <w:color w:val="000000"/>
                <w:sz w:val="20"/>
                <w:szCs w:val="20"/>
                <w:highlight w:val="white"/>
              </w:rPr>
            </w:pPr>
          </w:p>
        </w:tc>
        <w:tc>
          <w:tcPr>
            <w:tcW w:w="955" w:type="dxa"/>
          </w:tcPr>
          <w:p w14:paraId="467805AC" w14:textId="0287243B" w:rsidR="002333BB" w:rsidRPr="0050191F" w:rsidRDefault="002333BB" w:rsidP="002333BB">
            <w:pPr>
              <w:jc w:val="center"/>
              <w:rPr>
                <w:rFonts w:ascii="Times New Roman" w:eastAsia="Times New Roman" w:hAnsi="Times New Roman" w:cs="Times New Roman"/>
                <w:b/>
                <w:bCs/>
                <w:color w:val="000000"/>
                <w:sz w:val="20"/>
                <w:szCs w:val="20"/>
                <w:highlight w:val="white"/>
              </w:rPr>
            </w:pPr>
            <w:r w:rsidRPr="0050191F">
              <w:rPr>
                <w:rFonts w:ascii="Times New Roman" w:eastAsia="Times New Roman" w:hAnsi="Times New Roman" w:cs="Times New Roman"/>
                <w:color w:val="000000"/>
                <w:sz w:val="18"/>
                <w:szCs w:val="18"/>
                <w:highlight w:val="white"/>
              </w:rPr>
              <w:t>Longitude</w:t>
            </w:r>
          </w:p>
        </w:tc>
        <w:tc>
          <w:tcPr>
            <w:tcW w:w="1166" w:type="dxa"/>
          </w:tcPr>
          <w:p w14:paraId="057E6497" w14:textId="5F1961D8" w:rsidR="002333BB" w:rsidRPr="0050191F" w:rsidRDefault="002333BB" w:rsidP="002333BB">
            <w:pPr>
              <w:jc w:val="center"/>
              <w:rPr>
                <w:rFonts w:ascii="Times New Roman" w:eastAsia="Times New Roman" w:hAnsi="Times New Roman" w:cs="Times New Roman"/>
                <w:b/>
                <w:bCs/>
                <w:color w:val="000000"/>
                <w:sz w:val="20"/>
                <w:szCs w:val="20"/>
                <w:highlight w:val="white"/>
              </w:rPr>
            </w:pPr>
            <w:r w:rsidRPr="0050191F">
              <w:rPr>
                <w:rFonts w:ascii="Times New Roman" w:eastAsia="Times New Roman" w:hAnsi="Times New Roman" w:cs="Times New Roman"/>
                <w:color w:val="000000"/>
                <w:sz w:val="18"/>
                <w:szCs w:val="18"/>
                <w:highlight w:val="white"/>
              </w:rPr>
              <w:t>112.615672</w:t>
            </w:r>
          </w:p>
        </w:tc>
        <w:tc>
          <w:tcPr>
            <w:tcW w:w="1154" w:type="dxa"/>
            <w:vAlign w:val="center"/>
          </w:tcPr>
          <w:p w14:paraId="5CE5A4CF" w14:textId="58444D18" w:rsidR="002333BB" w:rsidRPr="0050191F" w:rsidRDefault="002333BB" w:rsidP="002333BB">
            <w:pPr>
              <w:jc w:val="center"/>
              <w:rPr>
                <w:rFonts w:ascii="Times New Roman" w:eastAsia="Times New Roman" w:hAnsi="Times New Roman" w:cs="Times New Roman"/>
                <w:color w:val="000000"/>
                <w:sz w:val="18"/>
                <w:szCs w:val="18"/>
                <w:highlight w:val="white"/>
              </w:rPr>
            </w:pPr>
            <w:r w:rsidRPr="0050191F">
              <w:rPr>
                <w:rFonts w:ascii="Times New Roman" w:eastAsia="Times New Roman" w:hAnsi="Times New Roman" w:cs="Times New Roman"/>
                <w:color w:val="000000"/>
                <w:sz w:val="18"/>
                <w:szCs w:val="18"/>
                <w:highlight w:val="white"/>
              </w:rPr>
              <w:t>112.615776</w:t>
            </w:r>
          </w:p>
        </w:tc>
        <w:tc>
          <w:tcPr>
            <w:tcW w:w="685" w:type="dxa"/>
            <w:vMerge/>
          </w:tcPr>
          <w:p w14:paraId="70F07CA0" w14:textId="77777777" w:rsidR="002333BB" w:rsidRPr="0050191F" w:rsidRDefault="002333BB" w:rsidP="002333BB">
            <w:pPr>
              <w:jc w:val="both"/>
              <w:rPr>
                <w:rFonts w:ascii="Times New Roman" w:eastAsia="Times New Roman" w:hAnsi="Times New Roman" w:cs="Times New Roman"/>
                <w:b/>
                <w:bCs/>
                <w:color w:val="000000"/>
                <w:sz w:val="20"/>
                <w:szCs w:val="20"/>
                <w:highlight w:val="white"/>
              </w:rPr>
            </w:pPr>
          </w:p>
        </w:tc>
      </w:tr>
      <w:tr w:rsidR="00CA5572" w:rsidRPr="0050191F" w14:paraId="09FB132A" w14:textId="1E29E464" w:rsidTr="002C3B54">
        <w:tc>
          <w:tcPr>
            <w:tcW w:w="1031" w:type="dxa"/>
            <w:vMerge w:val="restart"/>
            <w:vAlign w:val="center"/>
          </w:tcPr>
          <w:p w14:paraId="670EE228" w14:textId="57D608E3" w:rsidR="002333BB" w:rsidRPr="0050191F" w:rsidRDefault="002333BB" w:rsidP="002333BB">
            <w:pPr>
              <w:jc w:val="center"/>
              <w:rPr>
                <w:rFonts w:ascii="Times New Roman" w:eastAsia="Times New Roman" w:hAnsi="Times New Roman" w:cs="Times New Roman"/>
                <w:color w:val="000000"/>
                <w:sz w:val="20"/>
                <w:szCs w:val="20"/>
                <w:highlight w:val="white"/>
              </w:rPr>
            </w:pPr>
            <w:r w:rsidRPr="0050191F">
              <w:rPr>
                <w:rFonts w:ascii="Times New Roman" w:eastAsia="Times New Roman" w:hAnsi="Times New Roman" w:cs="Times New Roman"/>
                <w:color w:val="000000"/>
                <w:sz w:val="18"/>
                <w:szCs w:val="18"/>
                <w:highlight w:val="white"/>
              </w:rPr>
              <w:t>2</w:t>
            </w:r>
          </w:p>
        </w:tc>
        <w:tc>
          <w:tcPr>
            <w:tcW w:w="955" w:type="dxa"/>
            <w:vAlign w:val="center"/>
          </w:tcPr>
          <w:p w14:paraId="4107057A" w14:textId="491FC52E" w:rsidR="002333BB" w:rsidRPr="0050191F" w:rsidRDefault="002333BB" w:rsidP="002333BB">
            <w:pPr>
              <w:jc w:val="center"/>
              <w:rPr>
                <w:rFonts w:ascii="Times New Roman" w:eastAsia="Times New Roman" w:hAnsi="Times New Roman" w:cs="Times New Roman"/>
                <w:color w:val="000000"/>
                <w:sz w:val="18"/>
                <w:szCs w:val="18"/>
                <w:highlight w:val="white"/>
              </w:rPr>
            </w:pPr>
            <w:r w:rsidRPr="0050191F">
              <w:rPr>
                <w:rFonts w:ascii="Times New Roman" w:eastAsia="Times New Roman" w:hAnsi="Times New Roman" w:cs="Times New Roman"/>
                <w:color w:val="000000"/>
                <w:sz w:val="18"/>
                <w:szCs w:val="18"/>
                <w:highlight w:val="white"/>
              </w:rPr>
              <w:t>Latitude</w:t>
            </w:r>
          </w:p>
        </w:tc>
        <w:tc>
          <w:tcPr>
            <w:tcW w:w="1166" w:type="dxa"/>
            <w:vAlign w:val="center"/>
          </w:tcPr>
          <w:p w14:paraId="4569F735" w14:textId="62DC5D69" w:rsidR="002333BB" w:rsidRPr="0050191F" w:rsidRDefault="002333BB" w:rsidP="002333BB">
            <w:pPr>
              <w:jc w:val="center"/>
              <w:rPr>
                <w:rFonts w:ascii="Times New Roman" w:eastAsia="Times New Roman" w:hAnsi="Times New Roman" w:cs="Times New Roman"/>
                <w:color w:val="000000"/>
                <w:sz w:val="18"/>
                <w:szCs w:val="18"/>
                <w:highlight w:val="white"/>
              </w:rPr>
            </w:pPr>
            <w:r w:rsidRPr="0050191F">
              <w:rPr>
                <w:rFonts w:ascii="Times New Roman" w:eastAsia="Times New Roman" w:hAnsi="Times New Roman" w:cs="Times New Roman"/>
                <w:color w:val="000000"/>
                <w:sz w:val="18"/>
                <w:szCs w:val="18"/>
                <w:highlight w:val="white"/>
              </w:rPr>
              <w:t>-7.947448</w:t>
            </w:r>
          </w:p>
        </w:tc>
        <w:tc>
          <w:tcPr>
            <w:tcW w:w="1154" w:type="dxa"/>
            <w:vAlign w:val="center"/>
          </w:tcPr>
          <w:p w14:paraId="0D3D7696" w14:textId="3AF86DF8" w:rsidR="002333BB" w:rsidRPr="0050191F" w:rsidRDefault="002333BB" w:rsidP="002333BB">
            <w:pPr>
              <w:jc w:val="center"/>
              <w:rPr>
                <w:rFonts w:ascii="Times New Roman" w:eastAsia="Times New Roman" w:hAnsi="Times New Roman" w:cs="Times New Roman"/>
                <w:color w:val="000000"/>
                <w:sz w:val="18"/>
                <w:szCs w:val="18"/>
                <w:highlight w:val="white"/>
              </w:rPr>
            </w:pPr>
            <w:r w:rsidRPr="0050191F">
              <w:rPr>
                <w:rFonts w:ascii="Times New Roman" w:eastAsia="Times New Roman" w:hAnsi="Times New Roman" w:cs="Times New Roman"/>
                <w:color w:val="000000"/>
                <w:sz w:val="18"/>
                <w:szCs w:val="18"/>
                <w:highlight w:val="white"/>
              </w:rPr>
              <w:t>-7.947481</w:t>
            </w:r>
          </w:p>
        </w:tc>
        <w:tc>
          <w:tcPr>
            <w:tcW w:w="685" w:type="dxa"/>
            <w:vMerge w:val="restart"/>
            <w:vAlign w:val="center"/>
          </w:tcPr>
          <w:p w14:paraId="6CAED59C" w14:textId="0D26DB94" w:rsidR="002333BB" w:rsidRPr="0050191F" w:rsidRDefault="002333BB" w:rsidP="002333BB">
            <w:pPr>
              <w:jc w:val="center"/>
              <w:rPr>
                <w:rFonts w:ascii="Times New Roman" w:eastAsia="Times New Roman" w:hAnsi="Times New Roman" w:cs="Times New Roman"/>
                <w:b/>
                <w:bCs/>
                <w:color w:val="000000"/>
                <w:sz w:val="20"/>
                <w:szCs w:val="20"/>
                <w:highlight w:val="white"/>
              </w:rPr>
            </w:pPr>
            <w:r w:rsidRPr="0050191F">
              <w:rPr>
                <w:rFonts w:ascii="Times New Roman" w:eastAsia="Times New Roman" w:hAnsi="Times New Roman" w:cs="Times New Roman"/>
                <w:color w:val="000000"/>
                <w:sz w:val="18"/>
                <w:szCs w:val="18"/>
                <w:highlight w:val="white"/>
              </w:rPr>
              <w:t>7m</w:t>
            </w:r>
          </w:p>
        </w:tc>
      </w:tr>
      <w:tr w:rsidR="00CA5572" w:rsidRPr="0050191F" w14:paraId="5F5F2D16" w14:textId="77777777" w:rsidTr="002C3B54">
        <w:tc>
          <w:tcPr>
            <w:tcW w:w="1031" w:type="dxa"/>
            <w:vMerge/>
            <w:vAlign w:val="center"/>
          </w:tcPr>
          <w:p w14:paraId="4BB2E19B" w14:textId="77777777" w:rsidR="002333BB" w:rsidRPr="0050191F" w:rsidRDefault="002333BB" w:rsidP="002333BB">
            <w:pPr>
              <w:jc w:val="center"/>
              <w:rPr>
                <w:rFonts w:ascii="Times New Roman" w:eastAsia="Times New Roman" w:hAnsi="Times New Roman" w:cs="Times New Roman"/>
                <w:color w:val="000000"/>
                <w:sz w:val="20"/>
                <w:szCs w:val="20"/>
                <w:highlight w:val="white"/>
              </w:rPr>
            </w:pPr>
          </w:p>
        </w:tc>
        <w:tc>
          <w:tcPr>
            <w:tcW w:w="955" w:type="dxa"/>
            <w:vAlign w:val="center"/>
          </w:tcPr>
          <w:p w14:paraId="2885E588" w14:textId="679FA15A" w:rsidR="002333BB" w:rsidRPr="0050191F" w:rsidRDefault="002333BB" w:rsidP="002333BB">
            <w:pPr>
              <w:jc w:val="center"/>
              <w:rPr>
                <w:rFonts w:ascii="Times New Roman" w:eastAsia="Times New Roman" w:hAnsi="Times New Roman" w:cs="Times New Roman"/>
                <w:color w:val="000000"/>
                <w:sz w:val="18"/>
                <w:szCs w:val="18"/>
                <w:highlight w:val="white"/>
              </w:rPr>
            </w:pPr>
            <w:r w:rsidRPr="0050191F">
              <w:rPr>
                <w:rFonts w:ascii="Times New Roman" w:eastAsia="Times New Roman" w:hAnsi="Times New Roman" w:cs="Times New Roman"/>
                <w:color w:val="000000"/>
                <w:sz w:val="18"/>
                <w:szCs w:val="18"/>
                <w:highlight w:val="white"/>
              </w:rPr>
              <w:t>Longitude</w:t>
            </w:r>
          </w:p>
        </w:tc>
        <w:tc>
          <w:tcPr>
            <w:tcW w:w="1166" w:type="dxa"/>
            <w:vAlign w:val="center"/>
          </w:tcPr>
          <w:p w14:paraId="33C34D4D" w14:textId="71FDE6DD" w:rsidR="002333BB" w:rsidRPr="0050191F" w:rsidRDefault="002333BB" w:rsidP="002333BB">
            <w:pPr>
              <w:jc w:val="center"/>
              <w:rPr>
                <w:rFonts w:ascii="Times New Roman" w:eastAsia="Times New Roman" w:hAnsi="Times New Roman" w:cs="Times New Roman"/>
                <w:color w:val="000000"/>
                <w:sz w:val="18"/>
                <w:szCs w:val="18"/>
                <w:highlight w:val="white"/>
              </w:rPr>
            </w:pPr>
            <w:r w:rsidRPr="0050191F">
              <w:rPr>
                <w:rFonts w:ascii="Times New Roman" w:eastAsia="Times New Roman" w:hAnsi="Times New Roman" w:cs="Times New Roman"/>
                <w:color w:val="000000"/>
                <w:sz w:val="18"/>
                <w:szCs w:val="18"/>
                <w:highlight w:val="white"/>
              </w:rPr>
              <w:t>112.615824</w:t>
            </w:r>
          </w:p>
        </w:tc>
        <w:tc>
          <w:tcPr>
            <w:tcW w:w="1154" w:type="dxa"/>
            <w:vAlign w:val="center"/>
          </w:tcPr>
          <w:p w14:paraId="667953F8" w14:textId="348E9F14" w:rsidR="002333BB" w:rsidRPr="0050191F" w:rsidRDefault="002333BB" w:rsidP="002333BB">
            <w:pPr>
              <w:jc w:val="center"/>
              <w:rPr>
                <w:rFonts w:ascii="Times New Roman" w:eastAsia="Times New Roman" w:hAnsi="Times New Roman" w:cs="Times New Roman"/>
                <w:color w:val="000000"/>
                <w:sz w:val="18"/>
                <w:szCs w:val="18"/>
                <w:highlight w:val="white"/>
              </w:rPr>
            </w:pPr>
            <w:r w:rsidRPr="0050191F">
              <w:rPr>
                <w:rFonts w:ascii="Times New Roman" w:eastAsia="Times New Roman" w:hAnsi="Times New Roman" w:cs="Times New Roman"/>
                <w:color w:val="000000"/>
                <w:sz w:val="18"/>
                <w:szCs w:val="18"/>
                <w:highlight w:val="white"/>
              </w:rPr>
              <w:t>112.615768</w:t>
            </w:r>
          </w:p>
        </w:tc>
        <w:tc>
          <w:tcPr>
            <w:tcW w:w="685" w:type="dxa"/>
            <w:vMerge/>
          </w:tcPr>
          <w:p w14:paraId="5797387E" w14:textId="77777777" w:rsidR="002333BB" w:rsidRPr="0050191F" w:rsidRDefault="002333BB" w:rsidP="002333BB">
            <w:pPr>
              <w:jc w:val="both"/>
              <w:rPr>
                <w:rFonts w:ascii="Times New Roman" w:eastAsia="Times New Roman" w:hAnsi="Times New Roman" w:cs="Times New Roman"/>
                <w:b/>
                <w:bCs/>
                <w:color w:val="000000"/>
                <w:sz w:val="20"/>
                <w:szCs w:val="20"/>
                <w:highlight w:val="white"/>
              </w:rPr>
            </w:pPr>
          </w:p>
        </w:tc>
      </w:tr>
      <w:tr w:rsidR="00CA5572" w:rsidRPr="0050191F" w14:paraId="442DE4D9" w14:textId="77777777" w:rsidTr="002C3B54">
        <w:tc>
          <w:tcPr>
            <w:tcW w:w="1031" w:type="dxa"/>
            <w:vMerge w:val="restart"/>
            <w:vAlign w:val="center"/>
          </w:tcPr>
          <w:p w14:paraId="1385DE4E" w14:textId="3EB8FBEB" w:rsidR="002333BB" w:rsidRPr="0050191F" w:rsidRDefault="002333BB" w:rsidP="002333BB">
            <w:pPr>
              <w:jc w:val="center"/>
              <w:rPr>
                <w:rFonts w:ascii="Times New Roman" w:eastAsia="Times New Roman" w:hAnsi="Times New Roman" w:cs="Times New Roman"/>
                <w:color w:val="000000"/>
                <w:sz w:val="18"/>
                <w:szCs w:val="18"/>
                <w:highlight w:val="white"/>
              </w:rPr>
            </w:pPr>
            <w:r w:rsidRPr="0050191F">
              <w:rPr>
                <w:rFonts w:ascii="Times New Roman" w:eastAsia="Times New Roman" w:hAnsi="Times New Roman" w:cs="Times New Roman"/>
                <w:color w:val="000000"/>
                <w:sz w:val="18"/>
                <w:szCs w:val="18"/>
                <w:highlight w:val="white"/>
              </w:rPr>
              <w:t>3</w:t>
            </w:r>
          </w:p>
        </w:tc>
        <w:tc>
          <w:tcPr>
            <w:tcW w:w="955" w:type="dxa"/>
            <w:vAlign w:val="center"/>
          </w:tcPr>
          <w:p w14:paraId="11AE059E" w14:textId="7BC04975" w:rsidR="002333BB" w:rsidRPr="0050191F" w:rsidRDefault="002333BB" w:rsidP="002333BB">
            <w:pPr>
              <w:jc w:val="center"/>
              <w:rPr>
                <w:rFonts w:ascii="Times New Roman" w:eastAsia="Times New Roman" w:hAnsi="Times New Roman" w:cs="Times New Roman"/>
                <w:color w:val="000000"/>
                <w:sz w:val="18"/>
                <w:szCs w:val="18"/>
                <w:highlight w:val="white"/>
              </w:rPr>
            </w:pPr>
            <w:r w:rsidRPr="0050191F">
              <w:rPr>
                <w:rFonts w:ascii="Times New Roman" w:eastAsia="Times New Roman" w:hAnsi="Times New Roman" w:cs="Times New Roman"/>
                <w:color w:val="000000"/>
                <w:sz w:val="18"/>
                <w:szCs w:val="18"/>
                <w:highlight w:val="white"/>
              </w:rPr>
              <w:t>Latitude</w:t>
            </w:r>
          </w:p>
        </w:tc>
        <w:tc>
          <w:tcPr>
            <w:tcW w:w="1166" w:type="dxa"/>
            <w:vAlign w:val="center"/>
          </w:tcPr>
          <w:p w14:paraId="5C1A497A" w14:textId="1ACF09AA" w:rsidR="002333BB" w:rsidRPr="0050191F" w:rsidRDefault="002333BB" w:rsidP="002333BB">
            <w:pPr>
              <w:jc w:val="center"/>
              <w:rPr>
                <w:rFonts w:ascii="Times New Roman" w:eastAsia="Times New Roman" w:hAnsi="Times New Roman" w:cs="Times New Roman"/>
                <w:color w:val="000000"/>
                <w:sz w:val="18"/>
                <w:szCs w:val="18"/>
                <w:highlight w:val="white"/>
              </w:rPr>
            </w:pPr>
            <w:r w:rsidRPr="0050191F">
              <w:rPr>
                <w:rFonts w:ascii="Times New Roman" w:eastAsia="Times New Roman" w:hAnsi="Times New Roman" w:cs="Times New Roman"/>
                <w:color w:val="000000"/>
                <w:sz w:val="18"/>
                <w:szCs w:val="18"/>
                <w:highlight w:val="white"/>
              </w:rPr>
              <w:t>-7.947469</w:t>
            </w:r>
          </w:p>
        </w:tc>
        <w:tc>
          <w:tcPr>
            <w:tcW w:w="1154" w:type="dxa"/>
            <w:vAlign w:val="center"/>
          </w:tcPr>
          <w:p w14:paraId="7781A74E" w14:textId="13B2717D" w:rsidR="002333BB" w:rsidRPr="0050191F" w:rsidRDefault="002333BB" w:rsidP="002333BB">
            <w:pPr>
              <w:jc w:val="center"/>
              <w:rPr>
                <w:rFonts w:ascii="Times New Roman" w:eastAsia="Times New Roman" w:hAnsi="Times New Roman" w:cs="Times New Roman"/>
                <w:color w:val="000000"/>
                <w:sz w:val="18"/>
                <w:szCs w:val="18"/>
                <w:highlight w:val="white"/>
              </w:rPr>
            </w:pPr>
            <w:r w:rsidRPr="0050191F">
              <w:rPr>
                <w:rFonts w:ascii="Times New Roman" w:eastAsia="Times New Roman" w:hAnsi="Times New Roman" w:cs="Times New Roman"/>
                <w:color w:val="000000"/>
                <w:sz w:val="18"/>
                <w:szCs w:val="18"/>
                <w:highlight w:val="white"/>
              </w:rPr>
              <w:t>-7.947505</w:t>
            </w:r>
          </w:p>
        </w:tc>
        <w:tc>
          <w:tcPr>
            <w:tcW w:w="685" w:type="dxa"/>
            <w:vMerge w:val="restart"/>
            <w:vAlign w:val="center"/>
          </w:tcPr>
          <w:p w14:paraId="43FC614F" w14:textId="297CC7F1" w:rsidR="002333BB" w:rsidRPr="0050191F" w:rsidRDefault="002333BB" w:rsidP="002333BB">
            <w:pPr>
              <w:jc w:val="center"/>
              <w:rPr>
                <w:rFonts w:ascii="Times New Roman" w:eastAsia="Times New Roman" w:hAnsi="Times New Roman" w:cs="Times New Roman"/>
                <w:color w:val="000000"/>
                <w:sz w:val="20"/>
                <w:szCs w:val="20"/>
                <w:highlight w:val="white"/>
              </w:rPr>
            </w:pPr>
            <w:r w:rsidRPr="0050191F">
              <w:rPr>
                <w:rFonts w:ascii="Times New Roman" w:eastAsia="Times New Roman" w:hAnsi="Times New Roman" w:cs="Times New Roman"/>
                <w:color w:val="000000"/>
                <w:sz w:val="18"/>
                <w:szCs w:val="18"/>
                <w:highlight w:val="white"/>
              </w:rPr>
              <w:t>4m</w:t>
            </w:r>
          </w:p>
        </w:tc>
      </w:tr>
      <w:tr w:rsidR="00CA5572" w:rsidRPr="0050191F" w14:paraId="63BB5762" w14:textId="77777777" w:rsidTr="002C3B54">
        <w:tc>
          <w:tcPr>
            <w:tcW w:w="1031" w:type="dxa"/>
            <w:vMerge/>
            <w:vAlign w:val="center"/>
          </w:tcPr>
          <w:p w14:paraId="409A48CE" w14:textId="77777777" w:rsidR="002333BB" w:rsidRPr="0050191F" w:rsidRDefault="002333BB" w:rsidP="002333BB">
            <w:pPr>
              <w:jc w:val="center"/>
              <w:rPr>
                <w:rFonts w:ascii="Times New Roman" w:eastAsia="Times New Roman" w:hAnsi="Times New Roman" w:cs="Times New Roman"/>
                <w:color w:val="000000"/>
                <w:sz w:val="18"/>
                <w:szCs w:val="18"/>
                <w:highlight w:val="white"/>
              </w:rPr>
            </w:pPr>
          </w:p>
        </w:tc>
        <w:tc>
          <w:tcPr>
            <w:tcW w:w="955" w:type="dxa"/>
            <w:vAlign w:val="center"/>
          </w:tcPr>
          <w:p w14:paraId="79E7E4A5" w14:textId="3FB87AC3" w:rsidR="002333BB" w:rsidRPr="0050191F" w:rsidRDefault="002333BB" w:rsidP="002333BB">
            <w:pPr>
              <w:jc w:val="center"/>
              <w:rPr>
                <w:rFonts w:ascii="Times New Roman" w:eastAsia="Times New Roman" w:hAnsi="Times New Roman" w:cs="Times New Roman"/>
                <w:color w:val="000000"/>
                <w:sz w:val="18"/>
                <w:szCs w:val="18"/>
                <w:highlight w:val="white"/>
              </w:rPr>
            </w:pPr>
            <w:r w:rsidRPr="0050191F">
              <w:rPr>
                <w:rFonts w:ascii="Times New Roman" w:eastAsia="Times New Roman" w:hAnsi="Times New Roman" w:cs="Times New Roman"/>
                <w:color w:val="000000"/>
                <w:sz w:val="18"/>
                <w:szCs w:val="18"/>
                <w:highlight w:val="white"/>
              </w:rPr>
              <w:t>Longitude</w:t>
            </w:r>
          </w:p>
        </w:tc>
        <w:tc>
          <w:tcPr>
            <w:tcW w:w="1166" w:type="dxa"/>
            <w:vAlign w:val="center"/>
          </w:tcPr>
          <w:p w14:paraId="503B77AA" w14:textId="234A6714" w:rsidR="002333BB" w:rsidRPr="0050191F" w:rsidRDefault="002333BB" w:rsidP="002333BB">
            <w:pPr>
              <w:jc w:val="center"/>
              <w:rPr>
                <w:rFonts w:ascii="Times New Roman" w:eastAsia="Times New Roman" w:hAnsi="Times New Roman" w:cs="Times New Roman"/>
                <w:color w:val="000000"/>
                <w:sz w:val="18"/>
                <w:szCs w:val="18"/>
                <w:highlight w:val="white"/>
              </w:rPr>
            </w:pPr>
            <w:r w:rsidRPr="0050191F">
              <w:rPr>
                <w:rFonts w:ascii="Times New Roman" w:eastAsia="Times New Roman" w:hAnsi="Times New Roman" w:cs="Times New Roman"/>
                <w:color w:val="000000"/>
                <w:sz w:val="18"/>
                <w:szCs w:val="18"/>
                <w:highlight w:val="white"/>
              </w:rPr>
              <w:t>112.615828</w:t>
            </w:r>
          </w:p>
        </w:tc>
        <w:tc>
          <w:tcPr>
            <w:tcW w:w="1154" w:type="dxa"/>
            <w:vAlign w:val="center"/>
          </w:tcPr>
          <w:p w14:paraId="146A99FD" w14:textId="786134BE" w:rsidR="002333BB" w:rsidRPr="0050191F" w:rsidRDefault="002333BB" w:rsidP="002333BB">
            <w:pPr>
              <w:jc w:val="center"/>
              <w:rPr>
                <w:rFonts w:ascii="Times New Roman" w:eastAsia="Times New Roman" w:hAnsi="Times New Roman" w:cs="Times New Roman"/>
                <w:color w:val="000000"/>
                <w:sz w:val="18"/>
                <w:szCs w:val="18"/>
                <w:highlight w:val="white"/>
              </w:rPr>
            </w:pPr>
            <w:r w:rsidRPr="0050191F">
              <w:rPr>
                <w:rFonts w:ascii="Times New Roman" w:eastAsia="Times New Roman" w:hAnsi="Times New Roman" w:cs="Times New Roman"/>
                <w:color w:val="000000"/>
                <w:sz w:val="18"/>
                <w:szCs w:val="18"/>
                <w:highlight w:val="white"/>
              </w:rPr>
              <w:t>112.615822</w:t>
            </w:r>
          </w:p>
        </w:tc>
        <w:tc>
          <w:tcPr>
            <w:tcW w:w="685" w:type="dxa"/>
            <w:vMerge/>
          </w:tcPr>
          <w:p w14:paraId="58A24198" w14:textId="77777777" w:rsidR="002333BB" w:rsidRPr="0050191F" w:rsidRDefault="002333BB" w:rsidP="002333BB">
            <w:pPr>
              <w:jc w:val="both"/>
              <w:rPr>
                <w:rFonts w:ascii="Times New Roman" w:eastAsia="Times New Roman" w:hAnsi="Times New Roman" w:cs="Times New Roman"/>
                <w:b/>
                <w:bCs/>
                <w:color w:val="000000"/>
                <w:sz w:val="20"/>
                <w:szCs w:val="20"/>
                <w:highlight w:val="white"/>
              </w:rPr>
            </w:pPr>
          </w:p>
        </w:tc>
      </w:tr>
      <w:tr w:rsidR="00CA5572" w:rsidRPr="0050191F" w14:paraId="07FD589E" w14:textId="77777777" w:rsidTr="002C3B54">
        <w:tc>
          <w:tcPr>
            <w:tcW w:w="1031" w:type="dxa"/>
            <w:vMerge w:val="restart"/>
            <w:vAlign w:val="center"/>
          </w:tcPr>
          <w:p w14:paraId="798F344B" w14:textId="0FA5A7DE" w:rsidR="00867BE2" w:rsidRPr="0050191F" w:rsidRDefault="00867BE2" w:rsidP="00867BE2">
            <w:pPr>
              <w:jc w:val="center"/>
              <w:rPr>
                <w:rFonts w:ascii="Times New Roman" w:eastAsia="Times New Roman" w:hAnsi="Times New Roman" w:cs="Times New Roman"/>
                <w:color w:val="000000"/>
                <w:sz w:val="18"/>
                <w:szCs w:val="18"/>
                <w:highlight w:val="white"/>
              </w:rPr>
            </w:pPr>
            <w:r w:rsidRPr="0050191F">
              <w:rPr>
                <w:rFonts w:ascii="Times New Roman" w:eastAsia="Times New Roman" w:hAnsi="Times New Roman" w:cs="Times New Roman"/>
                <w:color w:val="000000"/>
                <w:sz w:val="18"/>
                <w:szCs w:val="18"/>
                <w:highlight w:val="white"/>
              </w:rPr>
              <w:t>4</w:t>
            </w:r>
          </w:p>
        </w:tc>
        <w:tc>
          <w:tcPr>
            <w:tcW w:w="955" w:type="dxa"/>
            <w:vAlign w:val="center"/>
          </w:tcPr>
          <w:p w14:paraId="05D60F78" w14:textId="1D486A38" w:rsidR="00867BE2" w:rsidRPr="0050191F" w:rsidRDefault="00867BE2" w:rsidP="00867BE2">
            <w:pPr>
              <w:jc w:val="center"/>
              <w:rPr>
                <w:rFonts w:ascii="Times New Roman" w:eastAsia="Times New Roman" w:hAnsi="Times New Roman" w:cs="Times New Roman"/>
                <w:color w:val="000000"/>
                <w:sz w:val="18"/>
                <w:szCs w:val="18"/>
                <w:highlight w:val="white"/>
              </w:rPr>
            </w:pPr>
            <w:r w:rsidRPr="0050191F">
              <w:rPr>
                <w:rFonts w:ascii="Times New Roman" w:eastAsia="Times New Roman" w:hAnsi="Times New Roman" w:cs="Times New Roman"/>
                <w:color w:val="000000"/>
                <w:sz w:val="18"/>
                <w:szCs w:val="18"/>
                <w:highlight w:val="white"/>
              </w:rPr>
              <w:t>Latitude</w:t>
            </w:r>
          </w:p>
        </w:tc>
        <w:tc>
          <w:tcPr>
            <w:tcW w:w="1166" w:type="dxa"/>
            <w:vAlign w:val="center"/>
          </w:tcPr>
          <w:p w14:paraId="001C2991" w14:textId="5F1FF360" w:rsidR="00867BE2" w:rsidRPr="0050191F" w:rsidRDefault="00867BE2" w:rsidP="00867BE2">
            <w:pPr>
              <w:jc w:val="center"/>
              <w:rPr>
                <w:rFonts w:ascii="Times New Roman" w:eastAsia="Times New Roman" w:hAnsi="Times New Roman" w:cs="Times New Roman"/>
                <w:color w:val="000000"/>
                <w:sz w:val="18"/>
                <w:szCs w:val="18"/>
                <w:highlight w:val="white"/>
              </w:rPr>
            </w:pPr>
            <w:r w:rsidRPr="0050191F">
              <w:rPr>
                <w:rFonts w:ascii="Times New Roman" w:eastAsia="Times New Roman" w:hAnsi="Times New Roman" w:cs="Times New Roman"/>
                <w:color w:val="000000"/>
                <w:sz w:val="18"/>
                <w:szCs w:val="18"/>
                <w:highlight w:val="white"/>
              </w:rPr>
              <w:t>-7.947449</w:t>
            </w:r>
          </w:p>
        </w:tc>
        <w:tc>
          <w:tcPr>
            <w:tcW w:w="1154" w:type="dxa"/>
            <w:vAlign w:val="center"/>
          </w:tcPr>
          <w:p w14:paraId="53735147" w14:textId="67C896AB" w:rsidR="00867BE2" w:rsidRPr="0050191F" w:rsidRDefault="00867BE2" w:rsidP="00867BE2">
            <w:pPr>
              <w:jc w:val="center"/>
              <w:rPr>
                <w:rFonts w:ascii="Times New Roman" w:eastAsia="Times New Roman" w:hAnsi="Times New Roman" w:cs="Times New Roman"/>
                <w:color w:val="000000"/>
                <w:sz w:val="18"/>
                <w:szCs w:val="18"/>
                <w:highlight w:val="white"/>
              </w:rPr>
            </w:pPr>
            <w:r w:rsidRPr="0050191F">
              <w:rPr>
                <w:rFonts w:ascii="Times New Roman" w:eastAsia="Times New Roman" w:hAnsi="Times New Roman" w:cs="Times New Roman"/>
                <w:color w:val="000000"/>
                <w:sz w:val="18"/>
                <w:szCs w:val="18"/>
                <w:highlight w:val="white"/>
              </w:rPr>
              <w:t>-7.947547</w:t>
            </w:r>
          </w:p>
        </w:tc>
        <w:tc>
          <w:tcPr>
            <w:tcW w:w="685" w:type="dxa"/>
            <w:vMerge w:val="restart"/>
            <w:vAlign w:val="center"/>
          </w:tcPr>
          <w:p w14:paraId="0A01F414" w14:textId="6A84E4FC" w:rsidR="00867BE2" w:rsidRPr="0050191F" w:rsidRDefault="00867BE2" w:rsidP="00867BE2">
            <w:pPr>
              <w:jc w:val="center"/>
              <w:rPr>
                <w:rFonts w:ascii="Times New Roman" w:eastAsia="Times New Roman" w:hAnsi="Times New Roman" w:cs="Times New Roman"/>
                <w:b/>
                <w:bCs/>
                <w:color w:val="000000"/>
                <w:sz w:val="20"/>
                <w:szCs w:val="20"/>
                <w:highlight w:val="white"/>
              </w:rPr>
            </w:pPr>
            <w:r w:rsidRPr="0050191F">
              <w:rPr>
                <w:rFonts w:ascii="Times New Roman" w:eastAsia="Times New Roman" w:hAnsi="Times New Roman" w:cs="Times New Roman"/>
                <w:color w:val="000000"/>
                <w:sz w:val="18"/>
                <w:szCs w:val="18"/>
                <w:highlight w:val="white"/>
              </w:rPr>
              <w:t>7m</w:t>
            </w:r>
          </w:p>
        </w:tc>
      </w:tr>
      <w:tr w:rsidR="00CA5572" w:rsidRPr="0050191F" w14:paraId="34DBC7BF" w14:textId="77777777" w:rsidTr="002C3B54">
        <w:tc>
          <w:tcPr>
            <w:tcW w:w="1031" w:type="dxa"/>
            <w:vMerge/>
            <w:vAlign w:val="center"/>
          </w:tcPr>
          <w:p w14:paraId="47C7A4A9" w14:textId="77777777" w:rsidR="00867BE2" w:rsidRPr="0050191F" w:rsidRDefault="00867BE2" w:rsidP="00867BE2">
            <w:pPr>
              <w:jc w:val="center"/>
              <w:rPr>
                <w:rFonts w:ascii="Times New Roman" w:eastAsia="Times New Roman" w:hAnsi="Times New Roman" w:cs="Times New Roman"/>
                <w:color w:val="000000"/>
                <w:sz w:val="18"/>
                <w:szCs w:val="18"/>
                <w:highlight w:val="white"/>
              </w:rPr>
            </w:pPr>
          </w:p>
        </w:tc>
        <w:tc>
          <w:tcPr>
            <w:tcW w:w="955" w:type="dxa"/>
            <w:vAlign w:val="center"/>
          </w:tcPr>
          <w:p w14:paraId="5104D012" w14:textId="1CA2075F" w:rsidR="00867BE2" w:rsidRPr="0050191F" w:rsidRDefault="00867BE2" w:rsidP="00867BE2">
            <w:pPr>
              <w:jc w:val="center"/>
              <w:rPr>
                <w:rFonts w:ascii="Times New Roman" w:eastAsia="Times New Roman" w:hAnsi="Times New Roman" w:cs="Times New Roman"/>
                <w:color w:val="000000"/>
                <w:sz w:val="18"/>
                <w:szCs w:val="18"/>
                <w:highlight w:val="white"/>
              </w:rPr>
            </w:pPr>
            <w:r w:rsidRPr="0050191F">
              <w:rPr>
                <w:rFonts w:ascii="Times New Roman" w:eastAsia="Times New Roman" w:hAnsi="Times New Roman" w:cs="Times New Roman"/>
                <w:color w:val="000000"/>
                <w:sz w:val="18"/>
                <w:szCs w:val="18"/>
                <w:highlight w:val="white"/>
              </w:rPr>
              <w:t>Longitude</w:t>
            </w:r>
          </w:p>
        </w:tc>
        <w:tc>
          <w:tcPr>
            <w:tcW w:w="1166" w:type="dxa"/>
            <w:vAlign w:val="center"/>
          </w:tcPr>
          <w:p w14:paraId="40AF12DD" w14:textId="15491470" w:rsidR="00867BE2" w:rsidRPr="0050191F" w:rsidRDefault="00867BE2" w:rsidP="00867BE2">
            <w:pPr>
              <w:jc w:val="center"/>
              <w:rPr>
                <w:rFonts w:ascii="Times New Roman" w:eastAsia="Times New Roman" w:hAnsi="Times New Roman" w:cs="Times New Roman"/>
                <w:color w:val="000000"/>
                <w:sz w:val="18"/>
                <w:szCs w:val="18"/>
                <w:highlight w:val="white"/>
              </w:rPr>
            </w:pPr>
            <w:r w:rsidRPr="0050191F">
              <w:rPr>
                <w:rFonts w:ascii="Times New Roman" w:eastAsia="Times New Roman" w:hAnsi="Times New Roman" w:cs="Times New Roman"/>
                <w:color w:val="000000"/>
                <w:sz w:val="18"/>
                <w:szCs w:val="18"/>
                <w:highlight w:val="white"/>
              </w:rPr>
              <w:t>112.615868</w:t>
            </w:r>
          </w:p>
        </w:tc>
        <w:tc>
          <w:tcPr>
            <w:tcW w:w="1154" w:type="dxa"/>
            <w:vAlign w:val="center"/>
          </w:tcPr>
          <w:p w14:paraId="17737756" w14:textId="2FA1B8E6" w:rsidR="00867BE2" w:rsidRPr="0050191F" w:rsidRDefault="00867BE2" w:rsidP="00867BE2">
            <w:pPr>
              <w:jc w:val="center"/>
              <w:rPr>
                <w:rFonts w:ascii="Times New Roman" w:eastAsia="Times New Roman" w:hAnsi="Times New Roman" w:cs="Times New Roman"/>
                <w:color w:val="000000"/>
                <w:sz w:val="18"/>
                <w:szCs w:val="18"/>
                <w:highlight w:val="white"/>
              </w:rPr>
            </w:pPr>
            <w:r w:rsidRPr="0050191F">
              <w:rPr>
                <w:rFonts w:ascii="Times New Roman" w:eastAsia="Times New Roman" w:hAnsi="Times New Roman" w:cs="Times New Roman"/>
                <w:color w:val="000000"/>
                <w:sz w:val="18"/>
                <w:szCs w:val="18"/>
                <w:highlight w:val="white"/>
              </w:rPr>
              <w:t>112.615852</w:t>
            </w:r>
          </w:p>
        </w:tc>
        <w:tc>
          <w:tcPr>
            <w:tcW w:w="685" w:type="dxa"/>
            <w:vMerge/>
          </w:tcPr>
          <w:p w14:paraId="43B5E9EB" w14:textId="77777777" w:rsidR="00867BE2" w:rsidRPr="0050191F" w:rsidRDefault="00867BE2" w:rsidP="00867BE2">
            <w:pPr>
              <w:jc w:val="both"/>
              <w:rPr>
                <w:rFonts w:ascii="Times New Roman" w:eastAsia="Times New Roman" w:hAnsi="Times New Roman" w:cs="Times New Roman"/>
                <w:b/>
                <w:bCs/>
                <w:color w:val="000000"/>
                <w:sz w:val="20"/>
                <w:szCs w:val="20"/>
                <w:highlight w:val="white"/>
              </w:rPr>
            </w:pPr>
          </w:p>
        </w:tc>
      </w:tr>
      <w:tr w:rsidR="00CA5572" w:rsidRPr="0050191F" w14:paraId="05CF2E6F" w14:textId="77777777" w:rsidTr="002C3B54">
        <w:tc>
          <w:tcPr>
            <w:tcW w:w="1031" w:type="dxa"/>
            <w:vMerge w:val="restart"/>
            <w:vAlign w:val="center"/>
          </w:tcPr>
          <w:p w14:paraId="4AEE5793" w14:textId="44B21668" w:rsidR="002C3B54" w:rsidRPr="0050191F" w:rsidRDefault="002C3B54" w:rsidP="002C3B54">
            <w:pPr>
              <w:jc w:val="center"/>
              <w:rPr>
                <w:rFonts w:ascii="Times New Roman" w:eastAsia="Times New Roman" w:hAnsi="Times New Roman" w:cs="Times New Roman"/>
                <w:color w:val="000000"/>
                <w:sz w:val="18"/>
                <w:szCs w:val="18"/>
                <w:highlight w:val="white"/>
              </w:rPr>
            </w:pPr>
            <w:r w:rsidRPr="0050191F">
              <w:rPr>
                <w:rFonts w:ascii="Times New Roman" w:eastAsia="Times New Roman" w:hAnsi="Times New Roman" w:cs="Times New Roman"/>
                <w:color w:val="000000"/>
                <w:sz w:val="18"/>
                <w:szCs w:val="18"/>
                <w:highlight w:val="white"/>
              </w:rPr>
              <w:t>5</w:t>
            </w:r>
          </w:p>
        </w:tc>
        <w:tc>
          <w:tcPr>
            <w:tcW w:w="955" w:type="dxa"/>
            <w:vAlign w:val="center"/>
          </w:tcPr>
          <w:p w14:paraId="34A29232" w14:textId="39B8CD6D" w:rsidR="002C3B54" w:rsidRPr="0050191F" w:rsidRDefault="002C3B54" w:rsidP="002C3B54">
            <w:pPr>
              <w:jc w:val="center"/>
              <w:rPr>
                <w:rFonts w:ascii="Times New Roman" w:eastAsia="Times New Roman" w:hAnsi="Times New Roman" w:cs="Times New Roman"/>
                <w:color w:val="000000"/>
                <w:sz w:val="18"/>
                <w:szCs w:val="18"/>
                <w:highlight w:val="white"/>
              </w:rPr>
            </w:pPr>
            <w:r w:rsidRPr="0050191F">
              <w:rPr>
                <w:rFonts w:ascii="Times New Roman" w:eastAsia="Times New Roman" w:hAnsi="Times New Roman" w:cs="Times New Roman"/>
                <w:color w:val="000000"/>
                <w:sz w:val="18"/>
                <w:szCs w:val="18"/>
                <w:highlight w:val="white"/>
              </w:rPr>
              <w:t>Latitude</w:t>
            </w:r>
          </w:p>
        </w:tc>
        <w:tc>
          <w:tcPr>
            <w:tcW w:w="1166" w:type="dxa"/>
            <w:vAlign w:val="center"/>
          </w:tcPr>
          <w:p w14:paraId="5BCF624D" w14:textId="38CEFD72" w:rsidR="002C3B54" w:rsidRPr="0050191F" w:rsidRDefault="002C3B54" w:rsidP="002C3B54">
            <w:pPr>
              <w:jc w:val="center"/>
              <w:rPr>
                <w:rFonts w:ascii="Times New Roman" w:eastAsia="Times New Roman" w:hAnsi="Times New Roman" w:cs="Times New Roman"/>
                <w:color w:val="000000"/>
                <w:sz w:val="18"/>
                <w:szCs w:val="18"/>
                <w:highlight w:val="white"/>
              </w:rPr>
            </w:pPr>
            <w:r w:rsidRPr="0050191F">
              <w:rPr>
                <w:rFonts w:ascii="Times New Roman" w:eastAsia="Times New Roman" w:hAnsi="Times New Roman" w:cs="Times New Roman"/>
                <w:color w:val="000000"/>
                <w:sz w:val="18"/>
                <w:szCs w:val="18"/>
                <w:highlight w:val="white"/>
              </w:rPr>
              <w:t>-7.947583</w:t>
            </w:r>
          </w:p>
        </w:tc>
        <w:tc>
          <w:tcPr>
            <w:tcW w:w="1154" w:type="dxa"/>
            <w:vAlign w:val="center"/>
          </w:tcPr>
          <w:p w14:paraId="3DFB1185" w14:textId="1EC1383F" w:rsidR="002C3B54" w:rsidRPr="0050191F" w:rsidRDefault="002C3B54" w:rsidP="002C3B54">
            <w:pPr>
              <w:jc w:val="center"/>
              <w:rPr>
                <w:rFonts w:ascii="Times New Roman" w:eastAsia="Times New Roman" w:hAnsi="Times New Roman" w:cs="Times New Roman"/>
                <w:color w:val="000000"/>
                <w:sz w:val="18"/>
                <w:szCs w:val="18"/>
                <w:highlight w:val="white"/>
              </w:rPr>
            </w:pPr>
            <w:r w:rsidRPr="0050191F">
              <w:rPr>
                <w:rFonts w:ascii="Times New Roman" w:eastAsia="Times New Roman" w:hAnsi="Times New Roman" w:cs="Times New Roman"/>
                <w:color w:val="000000"/>
                <w:sz w:val="18"/>
                <w:szCs w:val="18"/>
                <w:highlight w:val="white"/>
              </w:rPr>
              <w:t>-7.947580</w:t>
            </w:r>
          </w:p>
        </w:tc>
        <w:tc>
          <w:tcPr>
            <w:tcW w:w="685" w:type="dxa"/>
            <w:vMerge w:val="restart"/>
            <w:vAlign w:val="center"/>
          </w:tcPr>
          <w:p w14:paraId="63DBE438" w14:textId="56DF59C2" w:rsidR="002C3B54" w:rsidRPr="0050191F" w:rsidRDefault="002C3B54" w:rsidP="002C3B54">
            <w:pPr>
              <w:jc w:val="center"/>
              <w:rPr>
                <w:rFonts w:ascii="Times New Roman" w:eastAsia="Times New Roman" w:hAnsi="Times New Roman" w:cs="Times New Roman"/>
                <w:b/>
                <w:bCs/>
                <w:color w:val="000000"/>
                <w:sz w:val="20"/>
                <w:szCs w:val="20"/>
                <w:highlight w:val="white"/>
              </w:rPr>
            </w:pPr>
            <w:r w:rsidRPr="0050191F">
              <w:rPr>
                <w:rFonts w:ascii="Times New Roman" w:eastAsia="Times New Roman" w:hAnsi="Times New Roman" w:cs="Times New Roman"/>
                <w:color w:val="000000"/>
                <w:sz w:val="18"/>
                <w:szCs w:val="18"/>
                <w:highlight w:val="white"/>
              </w:rPr>
              <w:t>5m</w:t>
            </w:r>
          </w:p>
        </w:tc>
      </w:tr>
      <w:tr w:rsidR="00CA5572" w:rsidRPr="0050191F" w14:paraId="71DEA121" w14:textId="77777777" w:rsidTr="002C3B54">
        <w:tc>
          <w:tcPr>
            <w:tcW w:w="1031" w:type="dxa"/>
            <w:vMerge/>
            <w:vAlign w:val="center"/>
          </w:tcPr>
          <w:p w14:paraId="2A649979" w14:textId="77777777" w:rsidR="002C3B54" w:rsidRPr="0050191F" w:rsidRDefault="002C3B54" w:rsidP="002C3B54">
            <w:pPr>
              <w:jc w:val="center"/>
              <w:rPr>
                <w:rFonts w:ascii="Times New Roman" w:eastAsia="Times New Roman" w:hAnsi="Times New Roman" w:cs="Times New Roman"/>
                <w:color w:val="000000"/>
                <w:sz w:val="18"/>
                <w:szCs w:val="18"/>
                <w:highlight w:val="white"/>
              </w:rPr>
            </w:pPr>
          </w:p>
        </w:tc>
        <w:tc>
          <w:tcPr>
            <w:tcW w:w="955" w:type="dxa"/>
            <w:vAlign w:val="center"/>
          </w:tcPr>
          <w:p w14:paraId="70608302" w14:textId="01ADB255" w:rsidR="002C3B54" w:rsidRPr="0050191F" w:rsidRDefault="002C3B54" w:rsidP="002C3B54">
            <w:pPr>
              <w:jc w:val="center"/>
              <w:rPr>
                <w:rFonts w:ascii="Times New Roman" w:eastAsia="Times New Roman" w:hAnsi="Times New Roman" w:cs="Times New Roman"/>
                <w:color w:val="000000"/>
                <w:sz w:val="18"/>
                <w:szCs w:val="18"/>
                <w:highlight w:val="white"/>
              </w:rPr>
            </w:pPr>
            <w:r w:rsidRPr="0050191F">
              <w:rPr>
                <w:rFonts w:ascii="Times New Roman" w:eastAsia="Times New Roman" w:hAnsi="Times New Roman" w:cs="Times New Roman"/>
                <w:color w:val="000000"/>
                <w:sz w:val="18"/>
                <w:szCs w:val="18"/>
                <w:highlight w:val="white"/>
              </w:rPr>
              <w:t>Longitude</w:t>
            </w:r>
          </w:p>
        </w:tc>
        <w:tc>
          <w:tcPr>
            <w:tcW w:w="1166" w:type="dxa"/>
            <w:vAlign w:val="center"/>
          </w:tcPr>
          <w:p w14:paraId="418ECB94" w14:textId="77DDE1EA" w:rsidR="002C3B54" w:rsidRPr="0050191F" w:rsidRDefault="002C3B54" w:rsidP="002C3B54">
            <w:pPr>
              <w:jc w:val="center"/>
              <w:rPr>
                <w:rFonts w:ascii="Times New Roman" w:eastAsia="Times New Roman" w:hAnsi="Times New Roman" w:cs="Times New Roman"/>
                <w:color w:val="000000"/>
                <w:sz w:val="18"/>
                <w:szCs w:val="18"/>
                <w:highlight w:val="white"/>
              </w:rPr>
            </w:pPr>
            <w:r w:rsidRPr="0050191F">
              <w:rPr>
                <w:rFonts w:ascii="Times New Roman" w:eastAsia="Times New Roman" w:hAnsi="Times New Roman" w:cs="Times New Roman"/>
                <w:color w:val="000000"/>
                <w:sz w:val="18"/>
                <w:szCs w:val="18"/>
                <w:highlight w:val="white"/>
              </w:rPr>
              <w:t>112.615936</w:t>
            </w:r>
          </w:p>
        </w:tc>
        <w:tc>
          <w:tcPr>
            <w:tcW w:w="1154" w:type="dxa"/>
            <w:vAlign w:val="center"/>
          </w:tcPr>
          <w:p w14:paraId="1E24BD51" w14:textId="75979A7B" w:rsidR="002C3B54" w:rsidRPr="0050191F" w:rsidRDefault="002C3B54" w:rsidP="002C3B54">
            <w:pPr>
              <w:jc w:val="center"/>
              <w:rPr>
                <w:rFonts w:ascii="Times New Roman" w:eastAsia="Times New Roman" w:hAnsi="Times New Roman" w:cs="Times New Roman"/>
                <w:color w:val="000000"/>
                <w:sz w:val="18"/>
                <w:szCs w:val="18"/>
                <w:highlight w:val="white"/>
              </w:rPr>
            </w:pPr>
            <w:r w:rsidRPr="0050191F">
              <w:rPr>
                <w:rFonts w:ascii="Times New Roman" w:eastAsia="Times New Roman" w:hAnsi="Times New Roman" w:cs="Times New Roman"/>
                <w:color w:val="000000"/>
                <w:sz w:val="18"/>
                <w:szCs w:val="18"/>
                <w:highlight w:val="white"/>
              </w:rPr>
              <w:t>112.615883</w:t>
            </w:r>
          </w:p>
        </w:tc>
        <w:tc>
          <w:tcPr>
            <w:tcW w:w="685" w:type="dxa"/>
            <w:vMerge/>
          </w:tcPr>
          <w:p w14:paraId="027F8A05" w14:textId="77777777" w:rsidR="002C3B54" w:rsidRPr="0050191F" w:rsidRDefault="002C3B54" w:rsidP="002C3B54">
            <w:pPr>
              <w:jc w:val="both"/>
              <w:rPr>
                <w:rFonts w:ascii="Times New Roman" w:eastAsia="Times New Roman" w:hAnsi="Times New Roman" w:cs="Times New Roman"/>
                <w:b/>
                <w:bCs/>
                <w:color w:val="000000"/>
                <w:sz w:val="20"/>
                <w:szCs w:val="20"/>
                <w:highlight w:val="white"/>
              </w:rPr>
            </w:pPr>
          </w:p>
        </w:tc>
      </w:tr>
      <w:tr w:rsidR="00CA5572" w:rsidRPr="0050191F" w14:paraId="36EDDA3B" w14:textId="77777777" w:rsidTr="002C3B54">
        <w:tc>
          <w:tcPr>
            <w:tcW w:w="1031" w:type="dxa"/>
            <w:vMerge w:val="restart"/>
            <w:vAlign w:val="center"/>
          </w:tcPr>
          <w:p w14:paraId="33B27F92" w14:textId="4766362C" w:rsidR="002C3B54" w:rsidRPr="0050191F" w:rsidRDefault="002C3B54" w:rsidP="002C3B54">
            <w:pPr>
              <w:jc w:val="center"/>
              <w:rPr>
                <w:rFonts w:ascii="Times New Roman" w:eastAsia="Times New Roman" w:hAnsi="Times New Roman" w:cs="Times New Roman"/>
                <w:color w:val="000000"/>
                <w:sz w:val="18"/>
                <w:szCs w:val="18"/>
                <w:highlight w:val="white"/>
              </w:rPr>
            </w:pPr>
            <w:r w:rsidRPr="0050191F">
              <w:rPr>
                <w:rFonts w:ascii="Times New Roman" w:eastAsia="Times New Roman" w:hAnsi="Times New Roman" w:cs="Times New Roman"/>
                <w:color w:val="000000"/>
                <w:sz w:val="18"/>
                <w:szCs w:val="18"/>
                <w:highlight w:val="white"/>
              </w:rPr>
              <w:t>6</w:t>
            </w:r>
          </w:p>
        </w:tc>
        <w:tc>
          <w:tcPr>
            <w:tcW w:w="955" w:type="dxa"/>
            <w:vAlign w:val="center"/>
          </w:tcPr>
          <w:p w14:paraId="61D4E48C" w14:textId="66A9E8D8" w:rsidR="002C3B54" w:rsidRPr="0050191F" w:rsidRDefault="002C3B54" w:rsidP="002C3B54">
            <w:pPr>
              <w:jc w:val="center"/>
              <w:rPr>
                <w:rFonts w:ascii="Times New Roman" w:eastAsia="Times New Roman" w:hAnsi="Times New Roman" w:cs="Times New Roman"/>
                <w:color w:val="000000"/>
                <w:sz w:val="18"/>
                <w:szCs w:val="18"/>
                <w:highlight w:val="white"/>
              </w:rPr>
            </w:pPr>
            <w:r w:rsidRPr="0050191F">
              <w:rPr>
                <w:rFonts w:ascii="Times New Roman" w:eastAsia="Times New Roman" w:hAnsi="Times New Roman" w:cs="Times New Roman"/>
                <w:color w:val="000000"/>
                <w:sz w:val="18"/>
                <w:szCs w:val="18"/>
                <w:highlight w:val="white"/>
              </w:rPr>
              <w:t>Latitude</w:t>
            </w:r>
          </w:p>
        </w:tc>
        <w:tc>
          <w:tcPr>
            <w:tcW w:w="1166" w:type="dxa"/>
            <w:vAlign w:val="center"/>
          </w:tcPr>
          <w:p w14:paraId="3F50A6E7" w14:textId="553BCB11" w:rsidR="002C3B54" w:rsidRPr="0050191F" w:rsidRDefault="002C3B54" w:rsidP="002C3B54">
            <w:pPr>
              <w:jc w:val="center"/>
              <w:rPr>
                <w:rFonts w:ascii="Times New Roman" w:eastAsia="Times New Roman" w:hAnsi="Times New Roman" w:cs="Times New Roman"/>
                <w:color w:val="000000"/>
                <w:sz w:val="18"/>
                <w:szCs w:val="18"/>
                <w:highlight w:val="white"/>
              </w:rPr>
            </w:pPr>
            <w:r w:rsidRPr="0050191F">
              <w:rPr>
                <w:rFonts w:ascii="Times New Roman" w:eastAsia="Times New Roman" w:hAnsi="Times New Roman" w:cs="Times New Roman"/>
                <w:color w:val="000000"/>
                <w:sz w:val="18"/>
                <w:szCs w:val="18"/>
                <w:highlight w:val="white"/>
              </w:rPr>
              <w:t>-7.947583</w:t>
            </w:r>
          </w:p>
        </w:tc>
        <w:tc>
          <w:tcPr>
            <w:tcW w:w="1154" w:type="dxa"/>
            <w:vAlign w:val="center"/>
          </w:tcPr>
          <w:p w14:paraId="141FAFCE" w14:textId="71EA1C78" w:rsidR="002C3B54" w:rsidRPr="0050191F" w:rsidRDefault="002C3B54" w:rsidP="002C3B54">
            <w:pPr>
              <w:jc w:val="center"/>
              <w:rPr>
                <w:rFonts w:ascii="Times New Roman" w:eastAsia="Times New Roman" w:hAnsi="Times New Roman" w:cs="Times New Roman"/>
                <w:color w:val="000000"/>
                <w:sz w:val="18"/>
                <w:szCs w:val="18"/>
                <w:highlight w:val="white"/>
              </w:rPr>
            </w:pPr>
            <w:r w:rsidRPr="0050191F">
              <w:rPr>
                <w:rFonts w:ascii="Times New Roman" w:eastAsia="Times New Roman" w:hAnsi="Times New Roman" w:cs="Times New Roman"/>
                <w:color w:val="000000"/>
                <w:sz w:val="18"/>
                <w:szCs w:val="18"/>
                <w:highlight w:val="white"/>
              </w:rPr>
              <w:t>-7.947580</w:t>
            </w:r>
          </w:p>
        </w:tc>
        <w:tc>
          <w:tcPr>
            <w:tcW w:w="685" w:type="dxa"/>
            <w:vMerge w:val="restart"/>
            <w:vAlign w:val="center"/>
          </w:tcPr>
          <w:p w14:paraId="1EA83B0B" w14:textId="63B0B2F0" w:rsidR="002C3B54" w:rsidRPr="0050191F" w:rsidRDefault="002C3B54" w:rsidP="002C3B54">
            <w:pPr>
              <w:jc w:val="center"/>
              <w:rPr>
                <w:rFonts w:ascii="Times New Roman" w:eastAsia="Times New Roman" w:hAnsi="Times New Roman" w:cs="Times New Roman"/>
                <w:b/>
                <w:bCs/>
                <w:color w:val="000000"/>
                <w:sz w:val="20"/>
                <w:szCs w:val="20"/>
                <w:highlight w:val="white"/>
              </w:rPr>
            </w:pPr>
            <w:r w:rsidRPr="0050191F">
              <w:rPr>
                <w:rFonts w:ascii="Times New Roman" w:eastAsia="Times New Roman" w:hAnsi="Times New Roman" w:cs="Times New Roman"/>
                <w:color w:val="000000"/>
                <w:sz w:val="18"/>
                <w:szCs w:val="18"/>
                <w:highlight w:val="white"/>
              </w:rPr>
              <w:t>5m</w:t>
            </w:r>
          </w:p>
        </w:tc>
      </w:tr>
      <w:tr w:rsidR="00CA5572" w:rsidRPr="0050191F" w14:paraId="4C73D709" w14:textId="77777777" w:rsidTr="002C3B54">
        <w:tc>
          <w:tcPr>
            <w:tcW w:w="1031" w:type="dxa"/>
            <w:vMerge/>
            <w:vAlign w:val="center"/>
          </w:tcPr>
          <w:p w14:paraId="4100D0AB" w14:textId="77777777" w:rsidR="002C3B54" w:rsidRPr="0050191F" w:rsidRDefault="002C3B54" w:rsidP="002C3B54">
            <w:pPr>
              <w:jc w:val="center"/>
              <w:rPr>
                <w:rFonts w:ascii="Times New Roman" w:eastAsia="Times New Roman" w:hAnsi="Times New Roman" w:cs="Times New Roman"/>
                <w:color w:val="000000"/>
                <w:sz w:val="18"/>
                <w:szCs w:val="18"/>
                <w:highlight w:val="white"/>
              </w:rPr>
            </w:pPr>
          </w:p>
        </w:tc>
        <w:tc>
          <w:tcPr>
            <w:tcW w:w="955" w:type="dxa"/>
            <w:vAlign w:val="center"/>
          </w:tcPr>
          <w:p w14:paraId="57520D1B" w14:textId="1F5692E4" w:rsidR="002C3B54" w:rsidRPr="0050191F" w:rsidRDefault="002C3B54" w:rsidP="002C3B54">
            <w:pPr>
              <w:jc w:val="center"/>
              <w:rPr>
                <w:rFonts w:ascii="Times New Roman" w:eastAsia="Times New Roman" w:hAnsi="Times New Roman" w:cs="Times New Roman"/>
                <w:color w:val="000000"/>
                <w:sz w:val="18"/>
                <w:szCs w:val="18"/>
                <w:highlight w:val="white"/>
              </w:rPr>
            </w:pPr>
            <w:r w:rsidRPr="0050191F">
              <w:rPr>
                <w:rFonts w:ascii="Times New Roman" w:eastAsia="Times New Roman" w:hAnsi="Times New Roman" w:cs="Times New Roman"/>
                <w:color w:val="000000"/>
                <w:sz w:val="18"/>
                <w:szCs w:val="18"/>
                <w:highlight w:val="white"/>
              </w:rPr>
              <w:t>Longitude</w:t>
            </w:r>
          </w:p>
        </w:tc>
        <w:tc>
          <w:tcPr>
            <w:tcW w:w="1166" w:type="dxa"/>
            <w:vAlign w:val="center"/>
          </w:tcPr>
          <w:p w14:paraId="01CDAE9D" w14:textId="3D532ADE" w:rsidR="002C3B54" w:rsidRPr="0050191F" w:rsidRDefault="002C3B54" w:rsidP="002C3B54">
            <w:pPr>
              <w:jc w:val="center"/>
              <w:rPr>
                <w:rFonts w:ascii="Times New Roman" w:eastAsia="Times New Roman" w:hAnsi="Times New Roman" w:cs="Times New Roman"/>
                <w:color w:val="000000"/>
                <w:sz w:val="18"/>
                <w:szCs w:val="18"/>
                <w:highlight w:val="white"/>
              </w:rPr>
            </w:pPr>
            <w:r w:rsidRPr="0050191F">
              <w:rPr>
                <w:rFonts w:ascii="Times New Roman" w:eastAsia="Times New Roman" w:hAnsi="Times New Roman" w:cs="Times New Roman"/>
                <w:color w:val="000000"/>
                <w:sz w:val="18"/>
                <w:szCs w:val="18"/>
                <w:highlight w:val="white"/>
              </w:rPr>
              <w:t>112.615936</w:t>
            </w:r>
          </w:p>
        </w:tc>
        <w:tc>
          <w:tcPr>
            <w:tcW w:w="1154" w:type="dxa"/>
            <w:vAlign w:val="center"/>
          </w:tcPr>
          <w:p w14:paraId="4AB05C6E" w14:textId="3AA0697B" w:rsidR="002C3B54" w:rsidRPr="0050191F" w:rsidRDefault="002C3B54" w:rsidP="002C3B54">
            <w:pPr>
              <w:jc w:val="center"/>
              <w:rPr>
                <w:rFonts w:ascii="Times New Roman" w:eastAsia="Times New Roman" w:hAnsi="Times New Roman" w:cs="Times New Roman"/>
                <w:color w:val="000000"/>
                <w:sz w:val="18"/>
                <w:szCs w:val="18"/>
                <w:highlight w:val="white"/>
              </w:rPr>
            </w:pPr>
            <w:r w:rsidRPr="0050191F">
              <w:rPr>
                <w:rFonts w:ascii="Times New Roman" w:eastAsia="Times New Roman" w:hAnsi="Times New Roman" w:cs="Times New Roman"/>
                <w:color w:val="000000"/>
                <w:sz w:val="18"/>
                <w:szCs w:val="18"/>
                <w:highlight w:val="white"/>
              </w:rPr>
              <w:t>112.615883</w:t>
            </w:r>
          </w:p>
        </w:tc>
        <w:tc>
          <w:tcPr>
            <w:tcW w:w="685" w:type="dxa"/>
            <w:vMerge/>
          </w:tcPr>
          <w:p w14:paraId="6AD6C5EC" w14:textId="77777777" w:rsidR="002C3B54" w:rsidRPr="0050191F" w:rsidRDefault="002C3B54" w:rsidP="002C3B54">
            <w:pPr>
              <w:jc w:val="both"/>
              <w:rPr>
                <w:rFonts w:ascii="Times New Roman" w:eastAsia="Times New Roman" w:hAnsi="Times New Roman" w:cs="Times New Roman"/>
                <w:b/>
                <w:bCs/>
                <w:color w:val="000000"/>
                <w:sz w:val="20"/>
                <w:szCs w:val="20"/>
                <w:highlight w:val="white"/>
              </w:rPr>
            </w:pPr>
          </w:p>
        </w:tc>
      </w:tr>
      <w:tr w:rsidR="00CA5572" w:rsidRPr="0050191F" w14:paraId="64B3F6E9" w14:textId="77777777" w:rsidTr="002214D1">
        <w:tc>
          <w:tcPr>
            <w:tcW w:w="1031" w:type="dxa"/>
          </w:tcPr>
          <w:p w14:paraId="3A9DA8A8" w14:textId="5ACEC812" w:rsidR="00CA5572" w:rsidRPr="0050191F" w:rsidRDefault="00CA5572" w:rsidP="00485E45">
            <w:pPr>
              <w:jc w:val="center"/>
              <w:rPr>
                <w:rFonts w:ascii="Times New Roman" w:eastAsia="Times New Roman" w:hAnsi="Times New Roman" w:cs="Times New Roman"/>
                <w:color w:val="000000"/>
                <w:sz w:val="18"/>
                <w:szCs w:val="18"/>
                <w:highlight w:val="white"/>
              </w:rPr>
            </w:pPr>
            <w:r w:rsidRPr="0050191F">
              <w:rPr>
                <w:rFonts w:ascii="Times New Roman" w:hAnsi="Times New Roman" w:cs="Times New Roman"/>
                <w:b/>
                <w:bCs/>
                <w:sz w:val="18"/>
                <w:szCs w:val="18"/>
              </w:rPr>
              <w:t>Percobaan</w:t>
            </w:r>
          </w:p>
        </w:tc>
        <w:tc>
          <w:tcPr>
            <w:tcW w:w="955" w:type="dxa"/>
          </w:tcPr>
          <w:p w14:paraId="4D5C0E7F" w14:textId="49DE4E61" w:rsidR="00CA5572" w:rsidRPr="0050191F" w:rsidRDefault="00CA5572" w:rsidP="00485E45">
            <w:pPr>
              <w:jc w:val="center"/>
              <w:rPr>
                <w:rFonts w:ascii="Times New Roman" w:eastAsia="Times New Roman" w:hAnsi="Times New Roman" w:cs="Times New Roman"/>
                <w:color w:val="000000"/>
                <w:sz w:val="18"/>
                <w:szCs w:val="18"/>
                <w:highlight w:val="white"/>
              </w:rPr>
            </w:pPr>
            <w:proofErr w:type="spellStart"/>
            <w:r w:rsidRPr="0050191F">
              <w:rPr>
                <w:rFonts w:ascii="Times New Roman" w:hAnsi="Times New Roman" w:cs="Times New Roman"/>
                <w:b/>
                <w:bCs/>
                <w:sz w:val="18"/>
                <w:szCs w:val="18"/>
              </w:rPr>
              <w:t>Kordinat</w:t>
            </w:r>
            <w:proofErr w:type="spellEnd"/>
          </w:p>
        </w:tc>
        <w:tc>
          <w:tcPr>
            <w:tcW w:w="1166" w:type="dxa"/>
          </w:tcPr>
          <w:p w14:paraId="7071B208" w14:textId="77777777" w:rsidR="00CA5572" w:rsidRPr="0050191F" w:rsidRDefault="00CA5572" w:rsidP="00485E45">
            <w:pPr>
              <w:jc w:val="center"/>
              <w:rPr>
                <w:rFonts w:ascii="Times New Roman" w:hAnsi="Times New Roman" w:cs="Times New Roman"/>
                <w:b/>
                <w:bCs/>
                <w:sz w:val="18"/>
                <w:szCs w:val="18"/>
              </w:rPr>
            </w:pPr>
            <w:r w:rsidRPr="0050191F">
              <w:rPr>
                <w:rFonts w:ascii="Times New Roman" w:hAnsi="Times New Roman" w:cs="Times New Roman"/>
                <w:b/>
                <w:bCs/>
                <w:sz w:val="18"/>
                <w:szCs w:val="18"/>
              </w:rPr>
              <w:t>GPS</w:t>
            </w:r>
          </w:p>
          <w:p w14:paraId="5FA4F354" w14:textId="54C7D218" w:rsidR="00CA5572" w:rsidRPr="0050191F" w:rsidRDefault="00CA5572" w:rsidP="00485E45">
            <w:pPr>
              <w:jc w:val="center"/>
              <w:rPr>
                <w:rFonts w:ascii="Times New Roman" w:eastAsia="Times New Roman" w:hAnsi="Times New Roman" w:cs="Times New Roman"/>
                <w:color w:val="000000"/>
                <w:sz w:val="18"/>
                <w:szCs w:val="18"/>
                <w:highlight w:val="white"/>
              </w:rPr>
            </w:pPr>
            <w:r w:rsidRPr="0050191F">
              <w:rPr>
                <w:rFonts w:ascii="Times New Roman" w:hAnsi="Times New Roman" w:cs="Times New Roman"/>
                <w:b/>
                <w:bCs/>
                <w:sz w:val="18"/>
                <w:szCs w:val="18"/>
              </w:rPr>
              <w:t>Smartphone</w:t>
            </w:r>
          </w:p>
        </w:tc>
        <w:tc>
          <w:tcPr>
            <w:tcW w:w="1154" w:type="dxa"/>
          </w:tcPr>
          <w:p w14:paraId="10D3BFDC" w14:textId="77777777" w:rsidR="00CA5572" w:rsidRPr="0050191F" w:rsidRDefault="00CA5572" w:rsidP="00485E45">
            <w:pPr>
              <w:jc w:val="center"/>
              <w:rPr>
                <w:rFonts w:ascii="Times New Roman" w:hAnsi="Times New Roman" w:cs="Times New Roman"/>
                <w:b/>
                <w:bCs/>
                <w:sz w:val="18"/>
                <w:szCs w:val="18"/>
              </w:rPr>
            </w:pPr>
            <w:r w:rsidRPr="0050191F">
              <w:rPr>
                <w:rFonts w:ascii="Times New Roman" w:hAnsi="Times New Roman" w:cs="Times New Roman"/>
                <w:b/>
                <w:bCs/>
                <w:sz w:val="18"/>
                <w:szCs w:val="18"/>
              </w:rPr>
              <w:t xml:space="preserve">GPS </w:t>
            </w:r>
            <w:proofErr w:type="spellStart"/>
            <w:r w:rsidRPr="0050191F">
              <w:rPr>
                <w:rFonts w:ascii="Times New Roman" w:hAnsi="Times New Roman" w:cs="Times New Roman"/>
                <w:b/>
                <w:bCs/>
                <w:sz w:val="18"/>
                <w:szCs w:val="18"/>
              </w:rPr>
              <w:t>Ublok</w:t>
            </w:r>
            <w:proofErr w:type="spellEnd"/>
          </w:p>
          <w:p w14:paraId="5617CB82" w14:textId="267405EF" w:rsidR="00CA5572" w:rsidRPr="0050191F" w:rsidRDefault="00CA5572" w:rsidP="00485E45">
            <w:pPr>
              <w:jc w:val="center"/>
              <w:rPr>
                <w:rFonts w:ascii="Times New Roman" w:eastAsia="Times New Roman" w:hAnsi="Times New Roman" w:cs="Times New Roman"/>
                <w:color w:val="000000"/>
                <w:sz w:val="18"/>
                <w:szCs w:val="18"/>
                <w:highlight w:val="white"/>
              </w:rPr>
            </w:pPr>
            <w:r w:rsidRPr="0050191F">
              <w:rPr>
                <w:rFonts w:ascii="Times New Roman" w:hAnsi="Times New Roman" w:cs="Times New Roman"/>
                <w:b/>
                <w:bCs/>
                <w:sz w:val="18"/>
                <w:szCs w:val="18"/>
              </w:rPr>
              <w:t>m8m</w:t>
            </w:r>
          </w:p>
        </w:tc>
        <w:tc>
          <w:tcPr>
            <w:tcW w:w="685" w:type="dxa"/>
          </w:tcPr>
          <w:p w14:paraId="69E72CF1" w14:textId="4C145F57" w:rsidR="00CA5572" w:rsidRPr="0050191F" w:rsidRDefault="00CA5572" w:rsidP="00CA5572">
            <w:pPr>
              <w:jc w:val="both"/>
              <w:rPr>
                <w:rFonts w:ascii="Times New Roman" w:eastAsia="Times New Roman" w:hAnsi="Times New Roman" w:cs="Times New Roman"/>
                <w:b/>
                <w:bCs/>
                <w:color w:val="000000"/>
                <w:sz w:val="20"/>
                <w:szCs w:val="20"/>
                <w:highlight w:val="white"/>
              </w:rPr>
            </w:pPr>
            <w:r w:rsidRPr="0050191F">
              <w:rPr>
                <w:rFonts w:ascii="Times New Roman" w:hAnsi="Times New Roman" w:cs="Times New Roman"/>
                <w:b/>
                <w:bCs/>
                <w:sz w:val="18"/>
                <w:szCs w:val="18"/>
              </w:rPr>
              <w:t>Offset (m)</w:t>
            </w:r>
          </w:p>
        </w:tc>
      </w:tr>
      <w:tr w:rsidR="00CA5572" w:rsidRPr="0050191F" w14:paraId="028CA8B4" w14:textId="77777777" w:rsidTr="002C3B54">
        <w:tc>
          <w:tcPr>
            <w:tcW w:w="1031" w:type="dxa"/>
            <w:vMerge w:val="restart"/>
            <w:vAlign w:val="center"/>
          </w:tcPr>
          <w:p w14:paraId="4014D4E2" w14:textId="4C79C2AA" w:rsidR="002C3B54" w:rsidRPr="0050191F" w:rsidRDefault="002C3B54" w:rsidP="002C3B54">
            <w:pPr>
              <w:jc w:val="center"/>
              <w:rPr>
                <w:rFonts w:ascii="Times New Roman" w:eastAsia="Times New Roman" w:hAnsi="Times New Roman" w:cs="Times New Roman"/>
                <w:color w:val="000000"/>
                <w:sz w:val="18"/>
                <w:szCs w:val="18"/>
                <w:highlight w:val="white"/>
              </w:rPr>
            </w:pPr>
            <w:r w:rsidRPr="0050191F">
              <w:rPr>
                <w:rFonts w:ascii="Times New Roman" w:eastAsia="Times New Roman" w:hAnsi="Times New Roman" w:cs="Times New Roman"/>
                <w:color w:val="000000"/>
                <w:sz w:val="18"/>
                <w:szCs w:val="18"/>
                <w:highlight w:val="white"/>
              </w:rPr>
              <w:t>7</w:t>
            </w:r>
          </w:p>
        </w:tc>
        <w:tc>
          <w:tcPr>
            <w:tcW w:w="955" w:type="dxa"/>
            <w:vAlign w:val="center"/>
          </w:tcPr>
          <w:p w14:paraId="7A37AC94" w14:textId="62FC0F6B" w:rsidR="002C3B54" w:rsidRPr="0050191F" w:rsidRDefault="002C3B54" w:rsidP="002C3B54">
            <w:pPr>
              <w:jc w:val="center"/>
              <w:rPr>
                <w:rFonts w:ascii="Times New Roman" w:eastAsia="Times New Roman" w:hAnsi="Times New Roman" w:cs="Times New Roman"/>
                <w:color w:val="000000"/>
                <w:sz w:val="18"/>
                <w:szCs w:val="18"/>
                <w:highlight w:val="white"/>
              </w:rPr>
            </w:pPr>
            <w:r w:rsidRPr="0050191F">
              <w:rPr>
                <w:rFonts w:ascii="Times New Roman" w:eastAsia="Times New Roman" w:hAnsi="Times New Roman" w:cs="Times New Roman"/>
                <w:color w:val="000000"/>
                <w:sz w:val="18"/>
                <w:szCs w:val="18"/>
                <w:highlight w:val="white"/>
              </w:rPr>
              <w:t>Latitude</w:t>
            </w:r>
          </w:p>
        </w:tc>
        <w:tc>
          <w:tcPr>
            <w:tcW w:w="1166" w:type="dxa"/>
            <w:vAlign w:val="center"/>
          </w:tcPr>
          <w:p w14:paraId="44E498BC" w14:textId="4A255A28" w:rsidR="002C3B54" w:rsidRPr="0050191F" w:rsidRDefault="002C3B54" w:rsidP="002C3B54">
            <w:pPr>
              <w:jc w:val="center"/>
              <w:rPr>
                <w:rFonts w:ascii="Times New Roman" w:eastAsia="Times New Roman" w:hAnsi="Times New Roman" w:cs="Times New Roman"/>
                <w:color w:val="000000"/>
                <w:sz w:val="18"/>
                <w:szCs w:val="18"/>
                <w:highlight w:val="white"/>
              </w:rPr>
            </w:pPr>
            <w:r w:rsidRPr="0050191F">
              <w:rPr>
                <w:rFonts w:ascii="Times New Roman" w:eastAsia="Times New Roman" w:hAnsi="Times New Roman" w:cs="Times New Roman"/>
                <w:color w:val="000000"/>
                <w:sz w:val="18"/>
                <w:szCs w:val="18"/>
                <w:highlight w:val="white"/>
              </w:rPr>
              <w:t>-7.947575</w:t>
            </w:r>
          </w:p>
        </w:tc>
        <w:tc>
          <w:tcPr>
            <w:tcW w:w="1154" w:type="dxa"/>
            <w:vAlign w:val="center"/>
          </w:tcPr>
          <w:p w14:paraId="10C43E97" w14:textId="28714396" w:rsidR="002C3B54" w:rsidRPr="0050191F" w:rsidRDefault="002C3B54" w:rsidP="002C3B54">
            <w:pPr>
              <w:jc w:val="center"/>
              <w:rPr>
                <w:rFonts w:ascii="Times New Roman" w:eastAsia="Times New Roman" w:hAnsi="Times New Roman" w:cs="Times New Roman"/>
                <w:color w:val="000000"/>
                <w:sz w:val="18"/>
                <w:szCs w:val="18"/>
                <w:highlight w:val="white"/>
              </w:rPr>
            </w:pPr>
            <w:r w:rsidRPr="0050191F">
              <w:rPr>
                <w:rFonts w:ascii="Times New Roman" w:eastAsia="Times New Roman" w:hAnsi="Times New Roman" w:cs="Times New Roman"/>
                <w:color w:val="000000"/>
                <w:sz w:val="18"/>
                <w:szCs w:val="18"/>
                <w:highlight w:val="white"/>
              </w:rPr>
              <w:t>-7,9476288</w:t>
            </w:r>
          </w:p>
        </w:tc>
        <w:tc>
          <w:tcPr>
            <w:tcW w:w="685" w:type="dxa"/>
            <w:vMerge w:val="restart"/>
            <w:vAlign w:val="center"/>
          </w:tcPr>
          <w:p w14:paraId="53A1D59C" w14:textId="70AE7817" w:rsidR="002C3B54" w:rsidRPr="0050191F" w:rsidRDefault="002C3B54" w:rsidP="002C3B54">
            <w:pPr>
              <w:jc w:val="center"/>
              <w:rPr>
                <w:rFonts w:ascii="Times New Roman" w:eastAsia="Times New Roman" w:hAnsi="Times New Roman" w:cs="Times New Roman"/>
                <w:b/>
                <w:bCs/>
                <w:color w:val="000000"/>
                <w:sz w:val="20"/>
                <w:szCs w:val="20"/>
                <w:highlight w:val="white"/>
              </w:rPr>
            </w:pPr>
            <w:r w:rsidRPr="0050191F">
              <w:rPr>
                <w:rFonts w:ascii="Times New Roman" w:eastAsia="Times New Roman" w:hAnsi="Times New Roman" w:cs="Times New Roman"/>
                <w:color w:val="000000"/>
                <w:sz w:val="18"/>
                <w:szCs w:val="18"/>
                <w:highlight w:val="white"/>
              </w:rPr>
              <w:t>5m</w:t>
            </w:r>
          </w:p>
        </w:tc>
      </w:tr>
      <w:tr w:rsidR="00CA5572" w:rsidRPr="0050191F" w14:paraId="69BDA242" w14:textId="77777777" w:rsidTr="002C3B54">
        <w:tc>
          <w:tcPr>
            <w:tcW w:w="1031" w:type="dxa"/>
            <w:vMerge/>
            <w:vAlign w:val="center"/>
          </w:tcPr>
          <w:p w14:paraId="6BBFF178" w14:textId="77777777" w:rsidR="002C3B54" w:rsidRPr="0050191F" w:rsidRDefault="002C3B54" w:rsidP="002C3B54">
            <w:pPr>
              <w:jc w:val="center"/>
              <w:rPr>
                <w:rFonts w:ascii="Times New Roman" w:eastAsia="Times New Roman" w:hAnsi="Times New Roman" w:cs="Times New Roman"/>
                <w:color w:val="000000"/>
                <w:sz w:val="18"/>
                <w:szCs w:val="18"/>
                <w:highlight w:val="white"/>
              </w:rPr>
            </w:pPr>
          </w:p>
        </w:tc>
        <w:tc>
          <w:tcPr>
            <w:tcW w:w="955" w:type="dxa"/>
            <w:vAlign w:val="center"/>
          </w:tcPr>
          <w:p w14:paraId="3D9F84E6" w14:textId="7AE864FE" w:rsidR="002C3B54" w:rsidRPr="0050191F" w:rsidRDefault="002C3B54" w:rsidP="002C3B54">
            <w:pPr>
              <w:jc w:val="center"/>
              <w:rPr>
                <w:rFonts w:ascii="Times New Roman" w:eastAsia="Times New Roman" w:hAnsi="Times New Roman" w:cs="Times New Roman"/>
                <w:color w:val="000000"/>
                <w:sz w:val="18"/>
                <w:szCs w:val="18"/>
                <w:highlight w:val="white"/>
              </w:rPr>
            </w:pPr>
            <w:r w:rsidRPr="0050191F">
              <w:rPr>
                <w:rFonts w:ascii="Times New Roman" w:eastAsia="Times New Roman" w:hAnsi="Times New Roman" w:cs="Times New Roman"/>
                <w:color w:val="000000"/>
                <w:sz w:val="18"/>
                <w:szCs w:val="18"/>
                <w:highlight w:val="white"/>
              </w:rPr>
              <w:t>Longitude</w:t>
            </w:r>
          </w:p>
        </w:tc>
        <w:tc>
          <w:tcPr>
            <w:tcW w:w="1166" w:type="dxa"/>
            <w:vAlign w:val="center"/>
          </w:tcPr>
          <w:p w14:paraId="2BBA5295" w14:textId="16007A6A" w:rsidR="002C3B54" w:rsidRPr="0050191F" w:rsidRDefault="002C3B54" w:rsidP="002C3B54">
            <w:pPr>
              <w:jc w:val="center"/>
              <w:rPr>
                <w:rFonts w:ascii="Times New Roman" w:eastAsia="Times New Roman" w:hAnsi="Times New Roman" w:cs="Times New Roman"/>
                <w:color w:val="000000"/>
                <w:sz w:val="18"/>
                <w:szCs w:val="18"/>
                <w:highlight w:val="white"/>
              </w:rPr>
            </w:pPr>
            <w:r w:rsidRPr="0050191F">
              <w:rPr>
                <w:rFonts w:ascii="Times New Roman" w:eastAsia="Times New Roman" w:hAnsi="Times New Roman" w:cs="Times New Roman"/>
                <w:color w:val="000000"/>
                <w:sz w:val="18"/>
                <w:szCs w:val="18"/>
                <w:highlight w:val="white"/>
              </w:rPr>
              <w:t>112.615971</w:t>
            </w:r>
          </w:p>
        </w:tc>
        <w:tc>
          <w:tcPr>
            <w:tcW w:w="1154" w:type="dxa"/>
            <w:vAlign w:val="center"/>
          </w:tcPr>
          <w:p w14:paraId="25FEEE9B" w14:textId="1C3AA38B" w:rsidR="002C3B54" w:rsidRPr="0050191F" w:rsidRDefault="002C3B54" w:rsidP="002C3B54">
            <w:pPr>
              <w:jc w:val="center"/>
              <w:rPr>
                <w:rFonts w:ascii="Times New Roman" w:eastAsia="Times New Roman" w:hAnsi="Times New Roman" w:cs="Times New Roman"/>
                <w:color w:val="000000"/>
                <w:sz w:val="18"/>
                <w:szCs w:val="18"/>
                <w:highlight w:val="white"/>
              </w:rPr>
            </w:pPr>
            <w:r w:rsidRPr="0050191F">
              <w:rPr>
                <w:rFonts w:ascii="Times New Roman" w:eastAsia="Times New Roman" w:hAnsi="Times New Roman" w:cs="Times New Roman"/>
                <w:color w:val="000000"/>
                <w:sz w:val="18"/>
                <w:szCs w:val="18"/>
                <w:highlight w:val="white"/>
              </w:rPr>
              <w:t>112,6159762</w:t>
            </w:r>
          </w:p>
        </w:tc>
        <w:tc>
          <w:tcPr>
            <w:tcW w:w="685" w:type="dxa"/>
            <w:vMerge/>
          </w:tcPr>
          <w:p w14:paraId="401466EF" w14:textId="77777777" w:rsidR="002C3B54" w:rsidRPr="0050191F" w:rsidRDefault="002C3B54" w:rsidP="002C3B54">
            <w:pPr>
              <w:jc w:val="both"/>
              <w:rPr>
                <w:rFonts w:ascii="Times New Roman" w:eastAsia="Times New Roman" w:hAnsi="Times New Roman" w:cs="Times New Roman"/>
                <w:b/>
                <w:bCs/>
                <w:color w:val="000000"/>
                <w:sz w:val="20"/>
                <w:szCs w:val="20"/>
                <w:highlight w:val="white"/>
              </w:rPr>
            </w:pPr>
          </w:p>
        </w:tc>
      </w:tr>
      <w:tr w:rsidR="00CA5572" w:rsidRPr="0050191F" w14:paraId="7BDAFEA6" w14:textId="77777777" w:rsidTr="00CA5572">
        <w:tc>
          <w:tcPr>
            <w:tcW w:w="1031" w:type="dxa"/>
            <w:vMerge w:val="restart"/>
            <w:vAlign w:val="center"/>
          </w:tcPr>
          <w:p w14:paraId="15885565" w14:textId="0BB38458" w:rsidR="00CA5572" w:rsidRPr="0050191F" w:rsidRDefault="00CA5572" w:rsidP="00CA5572">
            <w:pPr>
              <w:jc w:val="center"/>
              <w:rPr>
                <w:rFonts w:ascii="Times New Roman" w:eastAsia="Times New Roman" w:hAnsi="Times New Roman" w:cs="Times New Roman"/>
                <w:color w:val="000000"/>
                <w:sz w:val="18"/>
                <w:szCs w:val="18"/>
                <w:highlight w:val="white"/>
              </w:rPr>
            </w:pPr>
            <w:r w:rsidRPr="0050191F">
              <w:rPr>
                <w:rFonts w:ascii="Times New Roman" w:eastAsia="Times New Roman" w:hAnsi="Times New Roman" w:cs="Times New Roman"/>
                <w:color w:val="000000"/>
                <w:sz w:val="18"/>
                <w:szCs w:val="18"/>
                <w:highlight w:val="white"/>
              </w:rPr>
              <w:t>8</w:t>
            </w:r>
          </w:p>
        </w:tc>
        <w:tc>
          <w:tcPr>
            <w:tcW w:w="955" w:type="dxa"/>
            <w:vAlign w:val="center"/>
          </w:tcPr>
          <w:p w14:paraId="2A40D391" w14:textId="269A2303" w:rsidR="00CA5572" w:rsidRPr="0050191F" w:rsidRDefault="00CA5572" w:rsidP="00CA5572">
            <w:pPr>
              <w:jc w:val="center"/>
              <w:rPr>
                <w:rFonts w:ascii="Times New Roman" w:eastAsia="Times New Roman" w:hAnsi="Times New Roman" w:cs="Times New Roman"/>
                <w:color w:val="000000"/>
                <w:sz w:val="18"/>
                <w:szCs w:val="18"/>
                <w:highlight w:val="white"/>
              </w:rPr>
            </w:pPr>
            <w:r w:rsidRPr="0050191F">
              <w:rPr>
                <w:rFonts w:ascii="Times New Roman" w:eastAsia="Times New Roman" w:hAnsi="Times New Roman" w:cs="Times New Roman"/>
                <w:color w:val="000000"/>
                <w:sz w:val="18"/>
                <w:szCs w:val="18"/>
                <w:highlight w:val="white"/>
              </w:rPr>
              <w:t>Latitude</w:t>
            </w:r>
          </w:p>
        </w:tc>
        <w:tc>
          <w:tcPr>
            <w:tcW w:w="1166" w:type="dxa"/>
            <w:vAlign w:val="center"/>
          </w:tcPr>
          <w:p w14:paraId="14012D48" w14:textId="66D526E8" w:rsidR="00CA5572" w:rsidRPr="0050191F" w:rsidRDefault="00CA5572" w:rsidP="00CA5572">
            <w:pPr>
              <w:jc w:val="center"/>
              <w:rPr>
                <w:rFonts w:ascii="Times New Roman" w:eastAsia="Times New Roman" w:hAnsi="Times New Roman" w:cs="Times New Roman"/>
                <w:color w:val="000000"/>
                <w:sz w:val="18"/>
                <w:szCs w:val="18"/>
                <w:highlight w:val="white"/>
              </w:rPr>
            </w:pPr>
            <w:r w:rsidRPr="0050191F">
              <w:rPr>
                <w:rFonts w:ascii="Times New Roman" w:eastAsia="Times New Roman" w:hAnsi="Times New Roman" w:cs="Times New Roman"/>
                <w:color w:val="000000"/>
                <w:sz w:val="18"/>
                <w:szCs w:val="18"/>
                <w:highlight w:val="white"/>
              </w:rPr>
              <w:t>-7.947639</w:t>
            </w:r>
          </w:p>
        </w:tc>
        <w:tc>
          <w:tcPr>
            <w:tcW w:w="1154" w:type="dxa"/>
            <w:vAlign w:val="center"/>
          </w:tcPr>
          <w:p w14:paraId="0C32E133" w14:textId="1A4270C5" w:rsidR="00CA5572" w:rsidRPr="0050191F" w:rsidRDefault="00CA5572" w:rsidP="00CA5572">
            <w:pPr>
              <w:jc w:val="center"/>
              <w:rPr>
                <w:rFonts w:ascii="Times New Roman" w:eastAsia="Times New Roman" w:hAnsi="Times New Roman" w:cs="Times New Roman"/>
                <w:color w:val="000000"/>
                <w:sz w:val="18"/>
                <w:szCs w:val="18"/>
                <w:highlight w:val="white"/>
              </w:rPr>
            </w:pPr>
            <w:r w:rsidRPr="0050191F">
              <w:rPr>
                <w:rFonts w:ascii="Times New Roman" w:eastAsia="Times New Roman" w:hAnsi="Times New Roman" w:cs="Times New Roman"/>
                <w:color w:val="000000"/>
                <w:sz w:val="18"/>
                <w:szCs w:val="18"/>
                <w:highlight w:val="white"/>
              </w:rPr>
              <w:t>-7,9475988</w:t>
            </w:r>
          </w:p>
        </w:tc>
        <w:tc>
          <w:tcPr>
            <w:tcW w:w="685" w:type="dxa"/>
            <w:vMerge w:val="restart"/>
            <w:vAlign w:val="center"/>
          </w:tcPr>
          <w:p w14:paraId="16F6244B" w14:textId="3E0B82EE" w:rsidR="00CA5572" w:rsidRPr="0050191F" w:rsidRDefault="00CA5572" w:rsidP="00CA5572">
            <w:pPr>
              <w:jc w:val="center"/>
              <w:rPr>
                <w:rFonts w:ascii="Times New Roman" w:eastAsia="Times New Roman" w:hAnsi="Times New Roman" w:cs="Times New Roman"/>
                <w:b/>
                <w:bCs/>
                <w:color w:val="000000"/>
                <w:sz w:val="20"/>
                <w:szCs w:val="20"/>
                <w:highlight w:val="white"/>
              </w:rPr>
            </w:pPr>
            <w:r w:rsidRPr="0050191F">
              <w:rPr>
                <w:rFonts w:ascii="Times New Roman" w:eastAsia="Times New Roman" w:hAnsi="Times New Roman" w:cs="Times New Roman"/>
                <w:color w:val="000000"/>
                <w:sz w:val="18"/>
                <w:szCs w:val="18"/>
                <w:highlight w:val="white"/>
              </w:rPr>
              <w:t>5m</w:t>
            </w:r>
          </w:p>
        </w:tc>
      </w:tr>
      <w:tr w:rsidR="00CA5572" w:rsidRPr="0050191F" w14:paraId="486004AE" w14:textId="77777777" w:rsidTr="002C3B54">
        <w:tc>
          <w:tcPr>
            <w:tcW w:w="1031" w:type="dxa"/>
            <w:vMerge/>
            <w:vAlign w:val="center"/>
          </w:tcPr>
          <w:p w14:paraId="2D39D952" w14:textId="77777777" w:rsidR="00CA5572" w:rsidRPr="0050191F" w:rsidRDefault="00CA5572" w:rsidP="00CA5572">
            <w:pPr>
              <w:jc w:val="center"/>
              <w:rPr>
                <w:rFonts w:ascii="Times New Roman" w:eastAsia="Times New Roman" w:hAnsi="Times New Roman" w:cs="Times New Roman"/>
                <w:color w:val="000000"/>
                <w:sz w:val="18"/>
                <w:szCs w:val="18"/>
                <w:highlight w:val="white"/>
              </w:rPr>
            </w:pPr>
          </w:p>
        </w:tc>
        <w:tc>
          <w:tcPr>
            <w:tcW w:w="955" w:type="dxa"/>
            <w:vAlign w:val="center"/>
          </w:tcPr>
          <w:p w14:paraId="1F52F376" w14:textId="023E00F0" w:rsidR="00CA5572" w:rsidRPr="0050191F" w:rsidRDefault="00CA5572" w:rsidP="00CA5572">
            <w:pPr>
              <w:jc w:val="center"/>
              <w:rPr>
                <w:rFonts w:ascii="Times New Roman" w:eastAsia="Times New Roman" w:hAnsi="Times New Roman" w:cs="Times New Roman"/>
                <w:color w:val="000000"/>
                <w:sz w:val="18"/>
                <w:szCs w:val="18"/>
                <w:highlight w:val="white"/>
              </w:rPr>
            </w:pPr>
            <w:r w:rsidRPr="0050191F">
              <w:rPr>
                <w:rFonts w:ascii="Times New Roman" w:eastAsia="Times New Roman" w:hAnsi="Times New Roman" w:cs="Times New Roman"/>
                <w:color w:val="000000"/>
                <w:sz w:val="18"/>
                <w:szCs w:val="18"/>
                <w:highlight w:val="white"/>
              </w:rPr>
              <w:t>Longitude</w:t>
            </w:r>
          </w:p>
        </w:tc>
        <w:tc>
          <w:tcPr>
            <w:tcW w:w="1166" w:type="dxa"/>
            <w:vAlign w:val="center"/>
          </w:tcPr>
          <w:p w14:paraId="4C52B315" w14:textId="01ECEAEB" w:rsidR="00CA5572" w:rsidRPr="0050191F" w:rsidRDefault="00CA5572" w:rsidP="00CA5572">
            <w:pPr>
              <w:jc w:val="center"/>
              <w:rPr>
                <w:rFonts w:ascii="Times New Roman" w:eastAsia="Times New Roman" w:hAnsi="Times New Roman" w:cs="Times New Roman"/>
                <w:color w:val="000000"/>
                <w:sz w:val="18"/>
                <w:szCs w:val="18"/>
                <w:highlight w:val="white"/>
              </w:rPr>
            </w:pPr>
            <w:r w:rsidRPr="0050191F">
              <w:rPr>
                <w:rFonts w:ascii="Times New Roman" w:eastAsia="Times New Roman" w:hAnsi="Times New Roman" w:cs="Times New Roman"/>
                <w:color w:val="000000"/>
                <w:sz w:val="18"/>
                <w:szCs w:val="18"/>
                <w:highlight w:val="white"/>
              </w:rPr>
              <w:t>112.615969</w:t>
            </w:r>
          </w:p>
        </w:tc>
        <w:tc>
          <w:tcPr>
            <w:tcW w:w="1154" w:type="dxa"/>
            <w:vAlign w:val="center"/>
          </w:tcPr>
          <w:p w14:paraId="1BAD15D5" w14:textId="78FCF96E" w:rsidR="00CA5572" w:rsidRPr="0050191F" w:rsidRDefault="00CA5572" w:rsidP="00CA5572">
            <w:pPr>
              <w:jc w:val="center"/>
              <w:rPr>
                <w:rFonts w:ascii="Times New Roman" w:eastAsia="Times New Roman" w:hAnsi="Times New Roman" w:cs="Times New Roman"/>
                <w:color w:val="000000"/>
                <w:sz w:val="18"/>
                <w:szCs w:val="18"/>
                <w:highlight w:val="white"/>
              </w:rPr>
            </w:pPr>
            <w:r w:rsidRPr="0050191F">
              <w:rPr>
                <w:rFonts w:ascii="Times New Roman" w:eastAsia="Times New Roman" w:hAnsi="Times New Roman" w:cs="Times New Roman"/>
                <w:color w:val="000000"/>
                <w:sz w:val="18"/>
                <w:szCs w:val="18"/>
                <w:highlight w:val="white"/>
              </w:rPr>
              <w:t>112,6159983</w:t>
            </w:r>
          </w:p>
        </w:tc>
        <w:tc>
          <w:tcPr>
            <w:tcW w:w="685" w:type="dxa"/>
            <w:vMerge/>
          </w:tcPr>
          <w:p w14:paraId="5A2B40C1" w14:textId="77777777" w:rsidR="00CA5572" w:rsidRPr="0050191F" w:rsidRDefault="00CA5572" w:rsidP="00CA5572">
            <w:pPr>
              <w:jc w:val="both"/>
              <w:rPr>
                <w:rFonts w:ascii="Times New Roman" w:eastAsia="Times New Roman" w:hAnsi="Times New Roman" w:cs="Times New Roman"/>
                <w:b/>
                <w:bCs/>
                <w:color w:val="000000"/>
                <w:sz w:val="20"/>
                <w:szCs w:val="20"/>
                <w:highlight w:val="white"/>
              </w:rPr>
            </w:pPr>
          </w:p>
        </w:tc>
      </w:tr>
      <w:tr w:rsidR="00CA5572" w:rsidRPr="0050191F" w14:paraId="2C546FCB" w14:textId="77777777" w:rsidTr="00CA5572">
        <w:tc>
          <w:tcPr>
            <w:tcW w:w="1031" w:type="dxa"/>
            <w:vMerge w:val="restart"/>
            <w:vAlign w:val="center"/>
          </w:tcPr>
          <w:p w14:paraId="70C6664D" w14:textId="18F263EA" w:rsidR="00CA5572" w:rsidRPr="0050191F" w:rsidRDefault="00CA5572" w:rsidP="00CA5572">
            <w:pPr>
              <w:jc w:val="center"/>
              <w:rPr>
                <w:rFonts w:ascii="Times New Roman" w:eastAsia="Times New Roman" w:hAnsi="Times New Roman" w:cs="Times New Roman"/>
                <w:color w:val="000000"/>
                <w:sz w:val="18"/>
                <w:szCs w:val="18"/>
                <w:highlight w:val="white"/>
              </w:rPr>
            </w:pPr>
            <w:r w:rsidRPr="0050191F">
              <w:rPr>
                <w:rFonts w:ascii="Times New Roman" w:eastAsia="Times New Roman" w:hAnsi="Times New Roman" w:cs="Times New Roman"/>
                <w:color w:val="000000"/>
                <w:sz w:val="18"/>
                <w:szCs w:val="18"/>
                <w:highlight w:val="white"/>
              </w:rPr>
              <w:t>9</w:t>
            </w:r>
          </w:p>
        </w:tc>
        <w:tc>
          <w:tcPr>
            <w:tcW w:w="955" w:type="dxa"/>
            <w:vAlign w:val="center"/>
          </w:tcPr>
          <w:p w14:paraId="064F89CB" w14:textId="0E83F1C4" w:rsidR="00CA5572" w:rsidRPr="0050191F" w:rsidRDefault="00CA5572" w:rsidP="00CA5572">
            <w:pPr>
              <w:jc w:val="center"/>
              <w:rPr>
                <w:rFonts w:ascii="Times New Roman" w:eastAsia="Times New Roman" w:hAnsi="Times New Roman" w:cs="Times New Roman"/>
                <w:color w:val="000000"/>
                <w:sz w:val="18"/>
                <w:szCs w:val="18"/>
                <w:highlight w:val="white"/>
              </w:rPr>
            </w:pPr>
            <w:r w:rsidRPr="0050191F">
              <w:rPr>
                <w:rFonts w:ascii="Times New Roman" w:eastAsia="Times New Roman" w:hAnsi="Times New Roman" w:cs="Times New Roman"/>
                <w:color w:val="000000"/>
                <w:sz w:val="18"/>
                <w:szCs w:val="18"/>
                <w:highlight w:val="white"/>
              </w:rPr>
              <w:t>Latitude</w:t>
            </w:r>
          </w:p>
        </w:tc>
        <w:tc>
          <w:tcPr>
            <w:tcW w:w="1166" w:type="dxa"/>
            <w:vAlign w:val="center"/>
          </w:tcPr>
          <w:p w14:paraId="3465E0ED" w14:textId="2CF1B381" w:rsidR="00CA5572" w:rsidRPr="0050191F" w:rsidRDefault="00CA5572" w:rsidP="00CA5572">
            <w:pPr>
              <w:jc w:val="center"/>
              <w:rPr>
                <w:rFonts w:ascii="Times New Roman" w:eastAsia="Times New Roman" w:hAnsi="Times New Roman" w:cs="Times New Roman"/>
                <w:color w:val="000000"/>
                <w:sz w:val="18"/>
                <w:szCs w:val="18"/>
                <w:highlight w:val="white"/>
              </w:rPr>
            </w:pPr>
            <w:r w:rsidRPr="0050191F">
              <w:rPr>
                <w:rFonts w:ascii="Times New Roman" w:eastAsia="Times New Roman" w:hAnsi="Times New Roman" w:cs="Times New Roman"/>
                <w:color w:val="000000"/>
                <w:sz w:val="18"/>
                <w:szCs w:val="18"/>
                <w:highlight w:val="white"/>
              </w:rPr>
              <w:t>-7.947663</w:t>
            </w:r>
          </w:p>
        </w:tc>
        <w:tc>
          <w:tcPr>
            <w:tcW w:w="1154" w:type="dxa"/>
            <w:vAlign w:val="center"/>
          </w:tcPr>
          <w:p w14:paraId="4372B612" w14:textId="4F8014F5" w:rsidR="00CA5572" w:rsidRPr="0050191F" w:rsidRDefault="00CA5572" w:rsidP="00CA5572">
            <w:pPr>
              <w:jc w:val="center"/>
              <w:rPr>
                <w:rFonts w:ascii="Times New Roman" w:eastAsia="Times New Roman" w:hAnsi="Times New Roman" w:cs="Times New Roman"/>
                <w:color w:val="000000"/>
                <w:sz w:val="18"/>
                <w:szCs w:val="18"/>
                <w:highlight w:val="white"/>
              </w:rPr>
            </w:pPr>
            <w:r w:rsidRPr="0050191F">
              <w:rPr>
                <w:rFonts w:ascii="Times New Roman" w:eastAsia="Times New Roman" w:hAnsi="Times New Roman" w:cs="Times New Roman"/>
                <w:color w:val="000000"/>
                <w:sz w:val="18"/>
                <w:szCs w:val="18"/>
                <w:highlight w:val="white"/>
              </w:rPr>
              <w:t>-7,9476388</w:t>
            </w:r>
          </w:p>
        </w:tc>
        <w:tc>
          <w:tcPr>
            <w:tcW w:w="685" w:type="dxa"/>
            <w:vMerge w:val="restart"/>
            <w:vAlign w:val="center"/>
          </w:tcPr>
          <w:p w14:paraId="22BF9F71" w14:textId="5DB8D0D4" w:rsidR="00CA5572" w:rsidRPr="0050191F" w:rsidRDefault="00CA5572" w:rsidP="00CA5572">
            <w:pPr>
              <w:jc w:val="center"/>
              <w:rPr>
                <w:rFonts w:ascii="Times New Roman" w:eastAsia="Times New Roman" w:hAnsi="Times New Roman" w:cs="Times New Roman"/>
                <w:b/>
                <w:bCs/>
                <w:color w:val="000000"/>
                <w:sz w:val="20"/>
                <w:szCs w:val="20"/>
                <w:highlight w:val="white"/>
              </w:rPr>
            </w:pPr>
            <w:r w:rsidRPr="0050191F">
              <w:rPr>
                <w:rFonts w:ascii="Times New Roman" w:eastAsia="Times New Roman" w:hAnsi="Times New Roman" w:cs="Times New Roman"/>
                <w:color w:val="000000"/>
                <w:sz w:val="18"/>
                <w:szCs w:val="18"/>
                <w:highlight w:val="white"/>
              </w:rPr>
              <w:t>3m</w:t>
            </w:r>
          </w:p>
        </w:tc>
      </w:tr>
      <w:tr w:rsidR="00CA5572" w:rsidRPr="0050191F" w14:paraId="41B51C3C" w14:textId="77777777" w:rsidTr="002C3B54">
        <w:tc>
          <w:tcPr>
            <w:tcW w:w="1031" w:type="dxa"/>
            <w:vMerge/>
            <w:vAlign w:val="center"/>
          </w:tcPr>
          <w:p w14:paraId="43CC77AA" w14:textId="77777777" w:rsidR="00CA5572" w:rsidRPr="0050191F" w:rsidRDefault="00CA5572" w:rsidP="00CA5572">
            <w:pPr>
              <w:jc w:val="center"/>
              <w:rPr>
                <w:rFonts w:ascii="Times New Roman" w:eastAsia="Times New Roman" w:hAnsi="Times New Roman" w:cs="Times New Roman"/>
                <w:color w:val="000000"/>
                <w:sz w:val="18"/>
                <w:szCs w:val="18"/>
                <w:highlight w:val="white"/>
              </w:rPr>
            </w:pPr>
          </w:p>
        </w:tc>
        <w:tc>
          <w:tcPr>
            <w:tcW w:w="955" w:type="dxa"/>
            <w:vAlign w:val="center"/>
          </w:tcPr>
          <w:p w14:paraId="161794D2" w14:textId="76DEA020" w:rsidR="00CA5572" w:rsidRPr="0050191F" w:rsidRDefault="00CA5572" w:rsidP="00CA5572">
            <w:pPr>
              <w:jc w:val="center"/>
              <w:rPr>
                <w:rFonts w:ascii="Times New Roman" w:eastAsia="Times New Roman" w:hAnsi="Times New Roman" w:cs="Times New Roman"/>
                <w:color w:val="000000"/>
                <w:sz w:val="18"/>
                <w:szCs w:val="18"/>
                <w:highlight w:val="white"/>
              </w:rPr>
            </w:pPr>
            <w:r w:rsidRPr="0050191F">
              <w:rPr>
                <w:rFonts w:ascii="Times New Roman" w:eastAsia="Times New Roman" w:hAnsi="Times New Roman" w:cs="Times New Roman"/>
                <w:color w:val="000000"/>
                <w:sz w:val="18"/>
                <w:szCs w:val="18"/>
                <w:highlight w:val="white"/>
              </w:rPr>
              <w:t>Longitude</w:t>
            </w:r>
          </w:p>
        </w:tc>
        <w:tc>
          <w:tcPr>
            <w:tcW w:w="1166" w:type="dxa"/>
            <w:vAlign w:val="center"/>
          </w:tcPr>
          <w:p w14:paraId="21B4EA86" w14:textId="7FB0E493" w:rsidR="00CA5572" w:rsidRPr="0050191F" w:rsidRDefault="00CA5572" w:rsidP="00CA5572">
            <w:pPr>
              <w:jc w:val="center"/>
              <w:rPr>
                <w:rFonts w:ascii="Times New Roman" w:eastAsia="Times New Roman" w:hAnsi="Times New Roman" w:cs="Times New Roman"/>
                <w:color w:val="000000"/>
                <w:sz w:val="18"/>
                <w:szCs w:val="18"/>
                <w:highlight w:val="white"/>
              </w:rPr>
            </w:pPr>
            <w:r w:rsidRPr="0050191F">
              <w:rPr>
                <w:rFonts w:ascii="Times New Roman" w:eastAsia="Times New Roman" w:hAnsi="Times New Roman" w:cs="Times New Roman"/>
                <w:color w:val="000000"/>
                <w:sz w:val="18"/>
                <w:szCs w:val="18"/>
                <w:highlight w:val="white"/>
              </w:rPr>
              <w:t>112.616064</w:t>
            </w:r>
          </w:p>
        </w:tc>
        <w:tc>
          <w:tcPr>
            <w:tcW w:w="1154" w:type="dxa"/>
            <w:vAlign w:val="center"/>
          </w:tcPr>
          <w:p w14:paraId="3495CCEE" w14:textId="403DD8FC" w:rsidR="00CA5572" w:rsidRPr="0050191F" w:rsidRDefault="00CA5572" w:rsidP="00CA5572">
            <w:pPr>
              <w:jc w:val="center"/>
              <w:rPr>
                <w:rFonts w:ascii="Times New Roman" w:eastAsia="Times New Roman" w:hAnsi="Times New Roman" w:cs="Times New Roman"/>
                <w:color w:val="000000"/>
                <w:sz w:val="18"/>
                <w:szCs w:val="18"/>
                <w:highlight w:val="white"/>
              </w:rPr>
            </w:pPr>
            <w:r w:rsidRPr="0050191F">
              <w:rPr>
                <w:rFonts w:ascii="Times New Roman" w:eastAsia="Times New Roman" w:hAnsi="Times New Roman" w:cs="Times New Roman"/>
                <w:color w:val="000000"/>
                <w:sz w:val="18"/>
                <w:szCs w:val="18"/>
                <w:highlight w:val="white"/>
              </w:rPr>
              <w:t>112,6160739</w:t>
            </w:r>
          </w:p>
        </w:tc>
        <w:tc>
          <w:tcPr>
            <w:tcW w:w="685" w:type="dxa"/>
            <w:vMerge/>
          </w:tcPr>
          <w:p w14:paraId="71E38D6A" w14:textId="77777777" w:rsidR="00CA5572" w:rsidRPr="0050191F" w:rsidRDefault="00CA5572" w:rsidP="00CA5572">
            <w:pPr>
              <w:jc w:val="both"/>
              <w:rPr>
                <w:rFonts w:ascii="Times New Roman" w:eastAsia="Times New Roman" w:hAnsi="Times New Roman" w:cs="Times New Roman"/>
                <w:b/>
                <w:bCs/>
                <w:color w:val="000000"/>
                <w:sz w:val="20"/>
                <w:szCs w:val="20"/>
                <w:highlight w:val="white"/>
              </w:rPr>
            </w:pPr>
          </w:p>
        </w:tc>
      </w:tr>
      <w:tr w:rsidR="00CA5572" w:rsidRPr="0050191F" w14:paraId="5BD93029" w14:textId="77777777" w:rsidTr="00CA5572">
        <w:tc>
          <w:tcPr>
            <w:tcW w:w="1031" w:type="dxa"/>
            <w:vMerge w:val="restart"/>
            <w:vAlign w:val="center"/>
          </w:tcPr>
          <w:p w14:paraId="0729D567" w14:textId="158FFFC7" w:rsidR="00CA5572" w:rsidRPr="0050191F" w:rsidRDefault="00CA5572" w:rsidP="00CA5572">
            <w:pPr>
              <w:jc w:val="center"/>
              <w:rPr>
                <w:rFonts w:ascii="Times New Roman" w:eastAsia="Times New Roman" w:hAnsi="Times New Roman" w:cs="Times New Roman"/>
                <w:color w:val="000000"/>
                <w:sz w:val="18"/>
                <w:szCs w:val="18"/>
                <w:highlight w:val="white"/>
              </w:rPr>
            </w:pPr>
            <w:r w:rsidRPr="0050191F">
              <w:rPr>
                <w:rFonts w:ascii="Times New Roman" w:eastAsia="Times New Roman" w:hAnsi="Times New Roman" w:cs="Times New Roman"/>
                <w:color w:val="000000"/>
                <w:sz w:val="18"/>
                <w:szCs w:val="18"/>
                <w:highlight w:val="white"/>
              </w:rPr>
              <w:t>10</w:t>
            </w:r>
          </w:p>
        </w:tc>
        <w:tc>
          <w:tcPr>
            <w:tcW w:w="955" w:type="dxa"/>
            <w:vAlign w:val="center"/>
          </w:tcPr>
          <w:p w14:paraId="6AEC7CB3" w14:textId="08AFF8A8" w:rsidR="00CA5572" w:rsidRPr="0050191F" w:rsidRDefault="00CA5572" w:rsidP="00CA5572">
            <w:pPr>
              <w:jc w:val="center"/>
              <w:rPr>
                <w:rFonts w:ascii="Times New Roman" w:eastAsia="Times New Roman" w:hAnsi="Times New Roman" w:cs="Times New Roman"/>
                <w:color w:val="000000"/>
                <w:sz w:val="18"/>
                <w:szCs w:val="18"/>
                <w:highlight w:val="white"/>
              </w:rPr>
            </w:pPr>
            <w:r w:rsidRPr="0050191F">
              <w:rPr>
                <w:rFonts w:ascii="Times New Roman" w:eastAsia="Times New Roman" w:hAnsi="Times New Roman" w:cs="Times New Roman"/>
                <w:color w:val="000000"/>
                <w:sz w:val="18"/>
                <w:szCs w:val="18"/>
                <w:highlight w:val="white"/>
              </w:rPr>
              <w:t>Latitude</w:t>
            </w:r>
          </w:p>
        </w:tc>
        <w:tc>
          <w:tcPr>
            <w:tcW w:w="1166" w:type="dxa"/>
            <w:vAlign w:val="center"/>
          </w:tcPr>
          <w:p w14:paraId="0D78C648" w14:textId="165679BF" w:rsidR="00CA5572" w:rsidRPr="0050191F" w:rsidRDefault="00CA5572" w:rsidP="00CA5572">
            <w:pPr>
              <w:jc w:val="center"/>
              <w:rPr>
                <w:rFonts w:ascii="Times New Roman" w:eastAsia="Times New Roman" w:hAnsi="Times New Roman" w:cs="Times New Roman"/>
                <w:color w:val="000000"/>
                <w:sz w:val="18"/>
                <w:szCs w:val="18"/>
                <w:highlight w:val="white"/>
              </w:rPr>
            </w:pPr>
            <w:r w:rsidRPr="0050191F">
              <w:rPr>
                <w:rFonts w:ascii="Times New Roman" w:eastAsia="Times New Roman" w:hAnsi="Times New Roman" w:cs="Times New Roman"/>
                <w:color w:val="000000"/>
                <w:sz w:val="18"/>
                <w:szCs w:val="18"/>
                <w:highlight w:val="white"/>
              </w:rPr>
              <w:t>-7. 947673</w:t>
            </w:r>
          </w:p>
        </w:tc>
        <w:tc>
          <w:tcPr>
            <w:tcW w:w="1154" w:type="dxa"/>
            <w:vAlign w:val="center"/>
          </w:tcPr>
          <w:p w14:paraId="6D5B7752" w14:textId="0E896457" w:rsidR="00CA5572" w:rsidRPr="0050191F" w:rsidRDefault="00CA5572" w:rsidP="00CA5572">
            <w:pPr>
              <w:jc w:val="center"/>
              <w:rPr>
                <w:rFonts w:ascii="Times New Roman" w:eastAsia="Times New Roman" w:hAnsi="Times New Roman" w:cs="Times New Roman"/>
                <w:color w:val="000000"/>
                <w:sz w:val="18"/>
                <w:szCs w:val="18"/>
                <w:highlight w:val="white"/>
              </w:rPr>
            </w:pPr>
            <w:r w:rsidRPr="0050191F">
              <w:rPr>
                <w:rFonts w:ascii="Times New Roman" w:eastAsia="Times New Roman" w:hAnsi="Times New Roman" w:cs="Times New Roman"/>
                <w:color w:val="000000"/>
                <w:sz w:val="18"/>
                <w:szCs w:val="18"/>
                <w:highlight w:val="white"/>
              </w:rPr>
              <w:t>-7,9476435</w:t>
            </w:r>
          </w:p>
        </w:tc>
        <w:tc>
          <w:tcPr>
            <w:tcW w:w="685" w:type="dxa"/>
            <w:vMerge w:val="restart"/>
            <w:vAlign w:val="center"/>
          </w:tcPr>
          <w:p w14:paraId="68FD6359" w14:textId="2882113C" w:rsidR="00CA5572" w:rsidRPr="0050191F" w:rsidRDefault="00CA5572" w:rsidP="00CA5572">
            <w:pPr>
              <w:jc w:val="center"/>
              <w:rPr>
                <w:rFonts w:ascii="Times New Roman" w:eastAsia="Times New Roman" w:hAnsi="Times New Roman" w:cs="Times New Roman"/>
                <w:b/>
                <w:bCs/>
                <w:color w:val="000000"/>
                <w:sz w:val="20"/>
                <w:szCs w:val="20"/>
                <w:highlight w:val="white"/>
              </w:rPr>
            </w:pPr>
            <w:r w:rsidRPr="0050191F">
              <w:rPr>
                <w:rFonts w:ascii="Times New Roman" w:eastAsia="Times New Roman" w:hAnsi="Times New Roman" w:cs="Times New Roman"/>
                <w:color w:val="000000"/>
                <w:sz w:val="18"/>
                <w:szCs w:val="18"/>
                <w:highlight w:val="white"/>
              </w:rPr>
              <w:t>4m</w:t>
            </w:r>
          </w:p>
        </w:tc>
      </w:tr>
      <w:tr w:rsidR="00CA5572" w:rsidRPr="0050191F" w14:paraId="1DC71EC9" w14:textId="77777777" w:rsidTr="002C3B54">
        <w:tc>
          <w:tcPr>
            <w:tcW w:w="1031" w:type="dxa"/>
            <w:vMerge/>
            <w:vAlign w:val="center"/>
          </w:tcPr>
          <w:p w14:paraId="2F71AE14" w14:textId="77777777" w:rsidR="00CA5572" w:rsidRPr="0050191F" w:rsidRDefault="00CA5572" w:rsidP="00CA5572">
            <w:pPr>
              <w:jc w:val="center"/>
              <w:rPr>
                <w:rFonts w:ascii="Times New Roman" w:eastAsia="Times New Roman" w:hAnsi="Times New Roman" w:cs="Times New Roman"/>
                <w:color w:val="000000"/>
                <w:sz w:val="18"/>
                <w:szCs w:val="18"/>
                <w:highlight w:val="white"/>
              </w:rPr>
            </w:pPr>
          </w:p>
        </w:tc>
        <w:tc>
          <w:tcPr>
            <w:tcW w:w="955" w:type="dxa"/>
            <w:vAlign w:val="center"/>
          </w:tcPr>
          <w:p w14:paraId="373006CA" w14:textId="61E30C23" w:rsidR="00CA5572" w:rsidRPr="0050191F" w:rsidRDefault="00CA5572" w:rsidP="00CA5572">
            <w:pPr>
              <w:jc w:val="center"/>
              <w:rPr>
                <w:rFonts w:ascii="Times New Roman" w:eastAsia="Times New Roman" w:hAnsi="Times New Roman" w:cs="Times New Roman"/>
                <w:color w:val="000000"/>
                <w:sz w:val="18"/>
                <w:szCs w:val="18"/>
                <w:highlight w:val="white"/>
              </w:rPr>
            </w:pPr>
            <w:r w:rsidRPr="0050191F">
              <w:rPr>
                <w:rFonts w:ascii="Times New Roman" w:eastAsia="Times New Roman" w:hAnsi="Times New Roman" w:cs="Times New Roman"/>
                <w:color w:val="000000"/>
                <w:sz w:val="18"/>
                <w:szCs w:val="18"/>
                <w:highlight w:val="white"/>
              </w:rPr>
              <w:t>Longitude</w:t>
            </w:r>
          </w:p>
        </w:tc>
        <w:tc>
          <w:tcPr>
            <w:tcW w:w="1166" w:type="dxa"/>
            <w:vAlign w:val="center"/>
          </w:tcPr>
          <w:p w14:paraId="48813ED6" w14:textId="47DB09D0" w:rsidR="00CA5572" w:rsidRPr="0050191F" w:rsidRDefault="00CA5572" w:rsidP="00CA5572">
            <w:pPr>
              <w:jc w:val="center"/>
              <w:rPr>
                <w:rFonts w:ascii="Times New Roman" w:eastAsia="Times New Roman" w:hAnsi="Times New Roman" w:cs="Times New Roman"/>
                <w:color w:val="000000"/>
                <w:sz w:val="18"/>
                <w:szCs w:val="18"/>
                <w:highlight w:val="white"/>
              </w:rPr>
            </w:pPr>
            <w:r w:rsidRPr="0050191F">
              <w:rPr>
                <w:rFonts w:ascii="Times New Roman" w:eastAsia="Times New Roman" w:hAnsi="Times New Roman" w:cs="Times New Roman"/>
                <w:color w:val="000000"/>
                <w:sz w:val="18"/>
                <w:szCs w:val="18"/>
                <w:highlight w:val="white"/>
              </w:rPr>
              <w:t>112.616073</w:t>
            </w:r>
          </w:p>
        </w:tc>
        <w:tc>
          <w:tcPr>
            <w:tcW w:w="1154" w:type="dxa"/>
            <w:vAlign w:val="center"/>
          </w:tcPr>
          <w:p w14:paraId="21546E36" w14:textId="391450D9" w:rsidR="00CA5572" w:rsidRPr="0050191F" w:rsidRDefault="00CA5572" w:rsidP="00CA5572">
            <w:pPr>
              <w:jc w:val="center"/>
              <w:rPr>
                <w:rFonts w:ascii="Times New Roman" w:eastAsia="Times New Roman" w:hAnsi="Times New Roman" w:cs="Times New Roman"/>
                <w:color w:val="000000"/>
                <w:sz w:val="18"/>
                <w:szCs w:val="18"/>
                <w:highlight w:val="white"/>
              </w:rPr>
            </w:pPr>
            <w:r w:rsidRPr="0050191F">
              <w:rPr>
                <w:rFonts w:ascii="Times New Roman" w:eastAsia="Times New Roman" w:hAnsi="Times New Roman" w:cs="Times New Roman"/>
                <w:color w:val="000000"/>
                <w:sz w:val="18"/>
                <w:szCs w:val="18"/>
                <w:highlight w:val="white"/>
              </w:rPr>
              <w:t>112,6161041</w:t>
            </w:r>
          </w:p>
        </w:tc>
        <w:tc>
          <w:tcPr>
            <w:tcW w:w="685" w:type="dxa"/>
            <w:vMerge/>
          </w:tcPr>
          <w:p w14:paraId="3F14D89F" w14:textId="77777777" w:rsidR="00CA5572" w:rsidRPr="0050191F" w:rsidRDefault="00CA5572" w:rsidP="00CA5572">
            <w:pPr>
              <w:jc w:val="both"/>
              <w:rPr>
                <w:rFonts w:ascii="Times New Roman" w:eastAsia="Times New Roman" w:hAnsi="Times New Roman" w:cs="Times New Roman"/>
                <w:b/>
                <w:bCs/>
                <w:color w:val="000000"/>
                <w:sz w:val="20"/>
                <w:szCs w:val="20"/>
                <w:highlight w:val="white"/>
              </w:rPr>
            </w:pPr>
          </w:p>
        </w:tc>
      </w:tr>
    </w:tbl>
    <w:p w14:paraId="7D05B32A" w14:textId="3ED514F4" w:rsidR="002333BB" w:rsidRPr="0050191F" w:rsidRDefault="00CA5572" w:rsidP="00CA5572">
      <w:pPr>
        <w:pBdr>
          <w:top w:val="nil"/>
          <w:left w:val="nil"/>
          <w:bottom w:val="nil"/>
          <w:right w:val="nil"/>
          <w:between w:val="nil"/>
        </w:pBdr>
        <w:spacing w:after="0" w:line="240" w:lineRule="auto"/>
        <w:ind w:firstLine="216"/>
        <w:jc w:val="both"/>
        <w:rPr>
          <w:rFonts w:ascii="Times New Roman" w:eastAsia="Times New Roman" w:hAnsi="Times New Roman" w:cs="Times New Roman"/>
          <w:color w:val="000000"/>
          <w:sz w:val="20"/>
          <w:szCs w:val="20"/>
        </w:rPr>
      </w:pPr>
      <w:r w:rsidRPr="0050191F">
        <w:rPr>
          <w:rFonts w:ascii="Times New Roman" w:eastAsia="Times New Roman" w:hAnsi="Times New Roman" w:cs="Times New Roman"/>
          <w:color w:val="000000"/>
          <w:sz w:val="20"/>
          <w:szCs w:val="20"/>
        </w:rPr>
        <w:t xml:space="preserve">Data hasil dari pengujian GPS dilakukan pada 10 titik lokasi yang berbeda didapatkan nilai rata-rata selisih jarak pada perangkat GPS helm dengan perangkat GPS smartphone, yaitu sebesar 5,60 m. dari nilai tersebut bisa didapatkan jarak selisih antara GPS pada helm dengan GPS pada smartphone. Android menggunakan metode Haversine. Rumus dapat dilihat pada persamaan 2.1. Dari rumus tersebut dapat digunakan perhitungan secara teori menggunakan Haversine. Berikut contoh </w:t>
      </w:r>
      <w:r w:rsidR="00786E72" w:rsidRPr="0050191F">
        <w:rPr>
          <w:rFonts w:ascii="Times New Roman" w:eastAsia="Times New Roman" w:hAnsi="Times New Roman" w:cs="Times New Roman"/>
          <w:color w:val="000000"/>
          <w:sz w:val="20"/>
          <w:szCs w:val="20"/>
        </w:rPr>
        <w:t xml:space="preserve">rumus </w:t>
      </w:r>
      <w:r w:rsidRPr="0050191F">
        <w:rPr>
          <w:rFonts w:ascii="Times New Roman" w:eastAsia="Times New Roman" w:hAnsi="Times New Roman" w:cs="Times New Roman"/>
          <w:color w:val="000000"/>
          <w:sz w:val="20"/>
          <w:szCs w:val="20"/>
        </w:rPr>
        <w:t>perhitungan teori diambil  dari tabel 4.3</w:t>
      </w:r>
    </w:p>
    <w:p w14:paraId="63E0FF23" w14:textId="3DFF671F" w:rsidR="00872E3F" w:rsidRPr="0050191F" w:rsidRDefault="00872E3F" w:rsidP="00872E3F">
      <w:pPr>
        <w:pBdr>
          <w:top w:val="nil"/>
          <w:left w:val="nil"/>
          <w:bottom w:val="nil"/>
          <w:right w:val="nil"/>
          <w:between w:val="nil"/>
        </w:pBdr>
        <w:spacing w:after="0" w:line="240" w:lineRule="auto"/>
        <w:ind w:firstLine="216"/>
        <w:jc w:val="both"/>
        <w:rPr>
          <w:rFonts w:ascii="Times New Roman" w:eastAsia="Times New Roman" w:hAnsi="Times New Roman" w:cs="Times New Roman"/>
          <w:color w:val="000000"/>
          <w:sz w:val="20"/>
          <w:szCs w:val="20"/>
        </w:rPr>
      </w:pPr>
      <m:oMathPara>
        <m:oMathParaPr>
          <m:jc m:val="left"/>
        </m:oMathParaPr>
        <m:oMath>
          <m:r>
            <w:rPr>
              <w:rFonts w:ascii="Cambria Math" w:eastAsia="Times New Roman" w:hAnsi="Cambria Math" w:cs="Times New Roman"/>
              <w:color w:val="000000"/>
              <w:sz w:val="20"/>
              <w:szCs w:val="20"/>
            </w:rPr>
            <m:t>x</m:t>
          </m:r>
          <m:r>
            <m:rPr>
              <m:sty m:val="p"/>
            </m:rPr>
            <w:rPr>
              <w:rFonts w:ascii="Cambria Math" w:eastAsia="Times New Roman" w:hAnsi="Cambria Math" w:cs="Times New Roman"/>
              <w:color w:val="000000"/>
              <w:sz w:val="20"/>
              <w:szCs w:val="20"/>
            </w:rPr>
            <m:t>=</m:t>
          </m:r>
          <m:d>
            <m:dPr>
              <m:ctrlPr>
                <w:rPr>
                  <w:rFonts w:ascii="Cambria Math" w:eastAsia="Times New Roman" w:hAnsi="Cambria Math" w:cs="Times New Roman"/>
                  <w:color w:val="000000"/>
                  <w:sz w:val="20"/>
                  <w:szCs w:val="20"/>
                </w:rPr>
              </m:ctrlPr>
            </m:dPr>
            <m:e>
              <m:r>
                <w:rPr>
                  <w:rFonts w:ascii="Cambria Math" w:eastAsia="Times New Roman" w:hAnsi="Cambria Math" w:cs="Times New Roman"/>
                  <w:color w:val="000000"/>
                  <w:sz w:val="20"/>
                  <w:szCs w:val="20"/>
                </w:rPr>
                <m:t>lon</m:t>
              </m:r>
              <m:r>
                <m:rPr>
                  <m:sty m:val="p"/>
                </m:rPr>
                <w:rPr>
                  <w:rFonts w:ascii="Cambria Math" w:eastAsia="Times New Roman" w:hAnsi="Cambria Math" w:cs="Times New Roman"/>
                  <w:color w:val="000000"/>
                  <w:sz w:val="20"/>
                  <w:szCs w:val="20"/>
                </w:rPr>
                <m:t>2-</m:t>
              </m:r>
              <m:r>
                <w:rPr>
                  <w:rFonts w:ascii="Cambria Math" w:eastAsia="Times New Roman" w:hAnsi="Cambria Math" w:cs="Times New Roman"/>
                  <w:color w:val="000000"/>
                  <w:sz w:val="20"/>
                  <w:szCs w:val="20"/>
                </w:rPr>
                <m:t>lon</m:t>
              </m:r>
              <m:r>
                <m:rPr>
                  <m:sty m:val="p"/>
                </m:rPr>
                <w:rPr>
                  <w:rFonts w:ascii="Cambria Math" w:eastAsia="Times New Roman" w:hAnsi="Cambria Math" w:cs="Times New Roman"/>
                  <w:color w:val="000000"/>
                  <w:sz w:val="20"/>
                  <w:szCs w:val="20"/>
                </w:rPr>
                <m:t>1</m:t>
              </m:r>
            </m:e>
          </m:d>
          <m:r>
            <m:rPr>
              <m:sty m:val="p"/>
            </m:rPr>
            <w:rPr>
              <w:rFonts w:ascii="Cambria Math" w:eastAsia="Times New Roman" w:hAnsi="Cambria Math" w:cs="Times New Roman"/>
              <w:color w:val="000000"/>
              <w:sz w:val="20"/>
              <w:szCs w:val="20"/>
            </w:rPr>
            <m:t>*</m:t>
          </m:r>
          <m:r>
            <w:rPr>
              <w:rFonts w:ascii="Cambria Math" w:eastAsia="Times New Roman" w:hAnsi="Cambria Math" w:cs="Times New Roman"/>
              <w:color w:val="000000"/>
              <w:sz w:val="20"/>
              <w:szCs w:val="20"/>
            </w:rPr>
            <m:t>cos</m:t>
          </m:r>
          <m:d>
            <m:dPr>
              <m:ctrlPr>
                <w:rPr>
                  <w:rFonts w:ascii="Cambria Math" w:eastAsia="Times New Roman" w:hAnsi="Cambria Math" w:cs="Times New Roman"/>
                  <w:color w:val="000000"/>
                  <w:sz w:val="20"/>
                  <w:szCs w:val="20"/>
                </w:rPr>
              </m:ctrlPr>
            </m:dPr>
            <m:e>
              <m:f>
                <m:fPr>
                  <m:ctrlPr>
                    <w:rPr>
                      <w:rFonts w:ascii="Cambria Math" w:eastAsia="Times New Roman" w:hAnsi="Cambria Math" w:cs="Times New Roman"/>
                      <w:color w:val="000000"/>
                      <w:sz w:val="20"/>
                      <w:szCs w:val="20"/>
                    </w:rPr>
                  </m:ctrlPr>
                </m:fPr>
                <m:num>
                  <m:r>
                    <w:rPr>
                      <w:rFonts w:ascii="Cambria Math" w:eastAsia="Times New Roman" w:hAnsi="Cambria Math" w:cs="Times New Roman"/>
                      <w:color w:val="000000"/>
                      <w:sz w:val="20"/>
                      <w:szCs w:val="20"/>
                    </w:rPr>
                    <m:t>lat</m:t>
                  </m:r>
                  <m:r>
                    <m:rPr>
                      <m:sty m:val="p"/>
                    </m:rPr>
                    <w:rPr>
                      <w:rFonts w:ascii="Cambria Math" w:eastAsia="Times New Roman" w:hAnsi="Cambria Math" w:cs="Times New Roman"/>
                      <w:color w:val="000000"/>
                      <w:sz w:val="20"/>
                      <w:szCs w:val="20"/>
                    </w:rPr>
                    <m:t>1+</m:t>
                  </m:r>
                  <m:r>
                    <w:rPr>
                      <w:rFonts w:ascii="Cambria Math" w:eastAsia="Times New Roman" w:hAnsi="Cambria Math" w:cs="Times New Roman"/>
                      <w:color w:val="000000"/>
                      <w:sz w:val="20"/>
                      <w:szCs w:val="20"/>
                    </w:rPr>
                    <m:t>lat</m:t>
                  </m:r>
                  <m:r>
                    <m:rPr>
                      <m:sty m:val="p"/>
                    </m:rPr>
                    <w:rPr>
                      <w:rFonts w:ascii="Cambria Math" w:eastAsia="Times New Roman" w:hAnsi="Cambria Math" w:cs="Times New Roman"/>
                      <w:color w:val="000000"/>
                      <w:sz w:val="20"/>
                      <w:szCs w:val="20"/>
                    </w:rPr>
                    <m:t>2</m:t>
                  </m:r>
                </m:num>
                <m:den>
                  <m:r>
                    <m:rPr>
                      <m:sty m:val="p"/>
                    </m:rPr>
                    <w:rPr>
                      <w:rFonts w:ascii="Cambria Math" w:eastAsia="Times New Roman" w:hAnsi="Cambria Math" w:cs="Times New Roman"/>
                      <w:color w:val="000000"/>
                      <w:sz w:val="20"/>
                      <w:szCs w:val="20"/>
                    </w:rPr>
                    <m:t>2</m:t>
                  </m:r>
                </m:den>
              </m:f>
            </m:e>
          </m:d>
        </m:oMath>
      </m:oMathPara>
    </w:p>
    <w:p w14:paraId="49A8C60B" w14:textId="4D52C23D" w:rsidR="00872E3F" w:rsidRPr="0050191F" w:rsidRDefault="00872E3F" w:rsidP="00872E3F">
      <w:pPr>
        <w:pBdr>
          <w:top w:val="nil"/>
          <w:left w:val="nil"/>
          <w:bottom w:val="nil"/>
          <w:right w:val="nil"/>
          <w:between w:val="nil"/>
        </w:pBdr>
        <w:spacing w:after="0" w:line="240" w:lineRule="auto"/>
        <w:ind w:firstLine="216"/>
        <w:jc w:val="both"/>
        <w:rPr>
          <w:rFonts w:ascii="Times New Roman" w:eastAsia="Times New Roman" w:hAnsi="Times New Roman" w:cs="Times New Roman"/>
          <w:color w:val="000000"/>
          <w:sz w:val="20"/>
          <w:szCs w:val="20"/>
        </w:rPr>
      </w:pPr>
      <m:oMathPara>
        <m:oMathParaPr>
          <m:jc m:val="left"/>
        </m:oMathParaPr>
        <m:oMath>
          <m:r>
            <w:rPr>
              <w:rFonts w:ascii="Cambria Math" w:eastAsia="Times New Roman" w:hAnsi="Cambria Math" w:cs="Times New Roman"/>
              <w:color w:val="000000"/>
              <w:sz w:val="20"/>
              <w:szCs w:val="20"/>
            </w:rPr>
            <m:t>y</m:t>
          </m:r>
          <m:r>
            <m:rPr>
              <m:sty m:val="p"/>
            </m:rPr>
            <w:rPr>
              <w:rFonts w:ascii="Cambria Math" w:eastAsia="Times New Roman" w:hAnsi="Cambria Math" w:cs="Times New Roman"/>
              <w:color w:val="000000"/>
              <w:sz w:val="20"/>
              <w:szCs w:val="20"/>
            </w:rPr>
            <m:t>=</m:t>
          </m:r>
          <m:d>
            <m:dPr>
              <m:ctrlPr>
                <w:rPr>
                  <w:rFonts w:ascii="Cambria Math" w:eastAsia="Times New Roman" w:hAnsi="Cambria Math" w:cs="Times New Roman"/>
                  <w:color w:val="000000"/>
                  <w:sz w:val="20"/>
                  <w:szCs w:val="20"/>
                </w:rPr>
              </m:ctrlPr>
            </m:dPr>
            <m:e>
              <m:r>
                <w:rPr>
                  <w:rFonts w:ascii="Cambria Math" w:eastAsia="Times New Roman" w:hAnsi="Cambria Math" w:cs="Times New Roman"/>
                  <w:color w:val="000000"/>
                  <w:sz w:val="20"/>
                  <w:szCs w:val="20"/>
                </w:rPr>
                <m:t>lat</m:t>
              </m:r>
              <m:r>
                <m:rPr>
                  <m:sty m:val="p"/>
                </m:rPr>
                <w:rPr>
                  <w:rFonts w:ascii="Cambria Math" w:eastAsia="Times New Roman" w:hAnsi="Cambria Math" w:cs="Times New Roman"/>
                  <w:color w:val="000000"/>
                  <w:sz w:val="20"/>
                  <w:szCs w:val="20"/>
                </w:rPr>
                <m:t>2-</m:t>
              </m:r>
              <m:r>
                <w:rPr>
                  <w:rFonts w:ascii="Cambria Math" w:eastAsia="Times New Roman" w:hAnsi="Cambria Math" w:cs="Times New Roman"/>
                  <w:color w:val="000000"/>
                  <w:sz w:val="20"/>
                  <w:szCs w:val="20"/>
                </w:rPr>
                <m:t>lat</m:t>
              </m:r>
              <m:r>
                <m:rPr>
                  <m:sty m:val="p"/>
                </m:rPr>
                <w:rPr>
                  <w:rFonts w:ascii="Cambria Math" w:eastAsia="Times New Roman" w:hAnsi="Cambria Math" w:cs="Times New Roman"/>
                  <w:color w:val="000000"/>
                  <w:sz w:val="20"/>
                  <w:szCs w:val="20"/>
                </w:rPr>
                <m:t>1</m:t>
              </m:r>
            </m:e>
          </m:d>
        </m:oMath>
      </m:oMathPara>
    </w:p>
    <w:p w14:paraId="6AC27626" w14:textId="48B75545" w:rsidR="00872E3F" w:rsidRPr="0050191F" w:rsidRDefault="00872E3F" w:rsidP="00872E3F">
      <w:pPr>
        <w:pBdr>
          <w:top w:val="nil"/>
          <w:left w:val="nil"/>
          <w:bottom w:val="nil"/>
          <w:right w:val="nil"/>
          <w:between w:val="nil"/>
        </w:pBdr>
        <w:spacing w:after="0" w:line="240" w:lineRule="auto"/>
        <w:ind w:firstLine="216"/>
        <w:jc w:val="both"/>
        <w:rPr>
          <w:rFonts w:ascii="Times New Roman" w:eastAsia="Times New Roman" w:hAnsi="Times New Roman" w:cs="Times New Roman"/>
          <w:color w:val="000000"/>
          <w:sz w:val="20"/>
          <w:szCs w:val="20"/>
        </w:rPr>
      </w:pPr>
      <m:oMathPara>
        <m:oMathParaPr>
          <m:jc m:val="left"/>
        </m:oMathParaPr>
        <m:oMath>
          <m:r>
            <w:rPr>
              <w:rFonts w:ascii="Cambria Math" w:eastAsia="Times New Roman" w:hAnsi="Cambria Math" w:cs="Times New Roman"/>
              <w:color w:val="000000"/>
              <w:sz w:val="20"/>
              <w:szCs w:val="20"/>
            </w:rPr>
            <m:t>d</m:t>
          </m:r>
          <m:r>
            <m:rPr>
              <m:sty m:val="p"/>
            </m:rPr>
            <w:rPr>
              <w:rFonts w:ascii="Cambria Math" w:eastAsia="Times New Roman" w:hAnsi="Cambria Math" w:cs="Times New Roman"/>
              <w:color w:val="000000"/>
              <w:sz w:val="20"/>
              <w:szCs w:val="20"/>
            </w:rPr>
            <m:t xml:space="preserve">= </m:t>
          </m:r>
          <m:rad>
            <m:radPr>
              <m:degHide m:val="1"/>
              <m:ctrlPr>
                <w:rPr>
                  <w:rFonts w:ascii="Cambria Math" w:eastAsia="Times New Roman" w:hAnsi="Cambria Math" w:cs="Times New Roman"/>
                  <w:color w:val="000000"/>
                  <w:sz w:val="20"/>
                  <w:szCs w:val="20"/>
                </w:rPr>
              </m:ctrlPr>
            </m:radPr>
            <m:deg/>
            <m:e>
              <m:r>
                <m:rPr>
                  <m:sty m:val="p"/>
                </m:rPr>
                <w:rPr>
                  <w:rFonts w:ascii="Cambria Math" w:eastAsia="Times New Roman" w:hAnsi="Cambria Math" w:cs="Times New Roman"/>
                  <w:color w:val="000000"/>
                  <w:sz w:val="20"/>
                  <w:szCs w:val="20"/>
                </w:rPr>
                <m:t>(</m:t>
              </m:r>
              <m:r>
                <w:rPr>
                  <w:rFonts w:ascii="Cambria Math" w:eastAsia="Times New Roman" w:hAnsi="Cambria Math" w:cs="Times New Roman"/>
                  <w:color w:val="000000"/>
                  <w:sz w:val="20"/>
                  <w:szCs w:val="20"/>
                </w:rPr>
                <m:t>x</m:t>
              </m:r>
              <m:r>
                <m:rPr>
                  <m:sty m:val="p"/>
                </m:rPr>
                <w:rPr>
                  <w:rFonts w:ascii="Cambria Math" w:eastAsia="Times New Roman" w:hAnsi="Cambria Math" w:cs="Times New Roman"/>
                  <w:color w:val="000000"/>
                  <w:sz w:val="20"/>
                  <w:szCs w:val="20"/>
                </w:rPr>
                <m:t>×</m:t>
              </m:r>
              <m:r>
                <w:rPr>
                  <w:rFonts w:ascii="Cambria Math" w:eastAsia="Times New Roman" w:hAnsi="Cambria Math" w:cs="Times New Roman"/>
                  <w:color w:val="000000"/>
                  <w:sz w:val="20"/>
                  <w:szCs w:val="20"/>
                </w:rPr>
                <m:t>x</m:t>
              </m:r>
              <m:r>
                <m:rPr>
                  <m:sty m:val="p"/>
                </m:rPr>
                <w:rPr>
                  <w:rFonts w:ascii="Cambria Math" w:eastAsia="Times New Roman" w:hAnsi="Cambria Math" w:cs="Times New Roman"/>
                  <w:color w:val="000000"/>
                  <w:sz w:val="20"/>
                  <w:szCs w:val="20"/>
                </w:rPr>
                <m:t>+</m:t>
              </m:r>
              <m:r>
                <w:rPr>
                  <w:rFonts w:ascii="Cambria Math" w:eastAsia="Times New Roman" w:hAnsi="Cambria Math" w:cs="Times New Roman"/>
                  <w:color w:val="000000"/>
                  <w:sz w:val="20"/>
                  <w:szCs w:val="20"/>
                </w:rPr>
                <m:t>y</m:t>
              </m:r>
              <m:r>
                <m:rPr>
                  <m:sty m:val="p"/>
                </m:rPr>
                <w:rPr>
                  <w:rFonts w:ascii="Cambria Math" w:eastAsia="Times New Roman" w:hAnsi="Cambria Math" w:cs="Times New Roman"/>
                  <w:color w:val="000000"/>
                  <w:sz w:val="20"/>
                  <w:szCs w:val="20"/>
                </w:rPr>
                <m:t>×</m:t>
              </m:r>
              <m:r>
                <w:rPr>
                  <w:rFonts w:ascii="Cambria Math" w:eastAsia="Times New Roman" w:hAnsi="Cambria Math" w:cs="Times New Roman"/>
                  <w:color w:val="000000"/>
                  <w:sz w:val="20"/>
                  <w:szCs w:val="20"/>
                </w:rPr>
                <m:t>y</m:t>
              </m:r>
            </m:e>
          </m:rad>
          <m:r>
            <m:rPr>
              <m:sty m:val="p"/>
            </m:rPr>
            <w:rPr>
              <w:rFonts w:ascii="Cambria Math" w:eastAsia="Times New Roman" w:hAnsi="Cambria Math" w:cs="Times New Roman"/>
              <w:color w:val="000000"/>
              <w:sz w:val="20"/>
              <w:szCs w:val="20"/>
            </w:rPr>
            <m:t>)×</m:t>
          </m:r>
          <m:r>
            <w:rPr>
              <w:rFonts w:ascii="Cambria Math" w:eastAsia="Times New Roman" w:hAnsi="Cambria Math" w:cs="Times New Roman"/>
              <w:color w:val="000000"/>
              <w:sz w:val="20"/>
              <w:szCs w:val="20"/>
            </w:rPr>
            <m:t>R</m:t>
          </m:r>
        </m:oMath>
      </m:oMathPara>
    </w:p>
    <w:p w14:paraId="413B8E0F" w14:textId="77777777" w:rsidR="00872E3F" w:rsidRPr="0050191F" w:rsidRDefault="00872E3F" w:rsidP="00872E3F">
      <w:pPr>
        <w:pBdr>
          <w:top w:val="nil"/>
          <w:left w:val="nil"/>
          <w:bottom w:val="nil"/>
          <w:right w:val="nil"/>
          <w:between w:val="nil"/>
        </w:pBdr>
        <w:spacing w:after="0" w:line="240" w:lineRule="auto"/>
        <w:ind w:firstLine="216"/>
        <w:jc w:val="both"/>
        <w:rPr>
          <w:rFonts w:ascii="Times New Roman" w:eastAsia="Times New Roman" w:hAnsi="Times New Roman" w:cs="Times New Roman"/>
          <w:color w:val="000000"/>
          <w:sz w:val="20"/>
          <w:szCs w:val="20"/>
        </w:rPr>
      </w:pPr>
      <w:r w:rsidRPr="0050191F">
        <w:rPr>
          <w:rFonts w:ascii="Times New Roman" w:eastAsia="Times New Roman" w:hAnsi="Times New Roman" w:cs="Times New Roman"/>
          <w:color w:val="000000"/>
          <w:sz w:val="20"/>
          <w:szCs w:val="20"/>
        </w:rPr>
        <w:t>Keterangan:</w:t>
      </w:r>
    </w:p>
    <w:p w14:paraId="24C5B1C3" w14:textId="77777777" w:rsidR="00872E3F" w:rsidRPr="0050191F" w:rsidRDefault="00872E3F" w:rsidP="00872E3F">
      <w:pPr>
        <w:pBdr>
          <w:top w:val="nil"/>
          <w:left w:val="nil"/>
          <w:bottom w:val="nil"/>
          <w:right w:val="nil"/>
          <w:between w:val="nil"/>
        </w:pBdr>
        <w:spacing w:after="0" w:line="240" w:lineRule="auto"/>
        <w:ind w:firstLine="216"/>
        <w:jc w:val="both"/>
        <w:rPr>
          <w:rFonts w:ascii="Times New Roman" w:eastAsia="Times New Roman" w:hAnsi="Times New Roman" w:cs="Times New Roman"/>
          <w:color w:val="000000"/>
          <w:sz w:val="20"/>
          <w:szCs w:val="20"/>
        </w:rPr>
      </w:pPr>
      <w:r w:rsidRPr="0050191F">
        <w:rPr>
          <w:rFonts w:ascii="Times New Roman" w:eastAsia="Times New Roman" w:hAnsi="Times New Roman" w:cs="Times New Roman"/>
          <w:color w:val="000000"/>
          <w:sz w:val="20"/>
          <w:szCs w:val="20"/>
        </w:rPr>
        <w:t>x</w:t>
      </w:r>
      <w:r w:rsidRPr="0050191F">
        <w:rPr>
          <w:rFonts w:ascii="Times New Roman" w:eastAsia="Times New Roman" w:hAnsi="Times New Roman" w:cs="Times New Roman"/>
          <w:color w:val="000000"/>
          <w:sz w:val="20"/>
          <w:szCs w:val="20"/>
        </w:rPr>
        <w:tab/>
      </w:r>
      <w:r w:rsidRPr="0050191F">
        <w:rPr>
          <w:rFonts w:ascii="Times New Roman" w:eastAsia="Times New Roman" w:hAnsi="Times New Roman" w:cs="Times New Roman"/>
          <w:color w:val="000000"/>
          <w:sz w:val="20"/>
          <w:szCs w:val="20"/>
        </w:rPr>
        <w:tab/>
        <w:t>=Longitude (Lintang)</w:t>
      </w:r>
    </w:p>
    <w:p w14:paraId="4F415749" w14:textId="77777777" w:rsidR="00872E3F" w:rsidRPr="0050191F" w:rsidRDefault="00872E3F" w:rsidP="00872E3F">
      <w:pPr>
        <w:pBdr>
          <w:top w:val="nil"/>
          <w:left w:val="nil"/>
          <w:bottom w:val="nil"/>
          <w:right w:val="nil"/>
          <w:between w:val="nil"/>
        </w:pBdr>
        <w:spacing w:after="0" w:line="240" w:lineRule="auto"/>
        <w:ind w:firstLine="216"/>
        <w:jc w:val="both"/>
        <w:rPr>
          <w:rFonts w:ascii="Times New Roman" w:eastAsia="Times New Roman" w:hAnsi="Times New Roman" w:cs="Times New Roman"/>
          <w:color w:val="000000"/>
          <w:sz w:val="20"/>
          <w:szCs w:val="20"/>
        </w:rPr>
      </w:pPr>
      <w:r w:rsidRPr="0050191F">
        <w:rPr>
          <w:rFonts w:ascii="Times New Roman" w:eastAsia="Times New Roman" w:hAnsi="Times New Roman" w:cs="Times New Roman"/>
          <w:color w:val="000000"/>
          <w:sz w:val="20"/>
          <w:szCs w:val="20"/>
        </w:rPr>
        <w:t xml:space="preserve">y </w:t>
      </w:r>
      <w:r w:rsidRPr="0050191F">
        <w:rPr>
          <w:rFonts w:ascii="Times New Roman" w:eastAsia="Times New Roman" w:hAnsi="Times New Roman" w:cs="Times New Roman"/>
          <w:color w:val="000000"/>
          <w:sz w:val="20"/>
          <w:szCs w:val="20"/>
        </w:rPr>
        <w:tab/>
      </w:r>
      <w:r w:rsidRPr="0050191F">
        <w:rPr>
          <w:rFonts w:ascii="Times New Roman" w:eastAsia="Times New Roman" w:hAnsi="Times New Roman" w:cs="Times New Roman"/>
          <w:color w:val="000000"/>
          <w:sz w:val="20"/>
          <w:szCs w:val="20"/>
        </w:rPr>
        <w:tab/>
        <w:t>=Latitude (Bujur)</w:t>
      </w:r>
    </w:p>
    <w:p w14:paraId="18BE765F" w14:textId="77777777" w:rsidR="00872E3F" w:rsidRPr="0050191F" w:rsidRDefault="00872E3F" w:rsidP="00872E3F">
      <w:pPr>
        <w:pBdr>
          <w:top w:val="nil"/>
          <w:left w:val="nil"/>
          <w:bottom w:val="nil"/>
          <w:right w:val="nil"/>
          <w:between w:val="nil"/>
        </w:pBdr>
        <w:spacing w:after="0" w:line="240" w:lineRule="auto"/>
        <w:ind w:firstLine="216"/>
        <w:jc w:val="both"/>
        <w:rPr>
          <w:rFonts w:ascii="Times New Roman" w:eastAsia="Times New Roman" w:hAnsi="Times New Roman" w:cs="Times New Roman"/>
          <w:color w:val="000000"/>
          <w:sz w:val="20"/>
          <w:szCs w:val="20"/>
        </w:rPr>
      </w:pPr>
      <w:r w:rsidRPr="0050191F">
        <w:rPr>
          <w:rFonts w:ascii="Times New Roman" w:eastAsia="Times New Roman" w:hAnsi="Times New Roman" w:cs="Times New Roman"/>
          <w:color w:val="000000"/>
          <w:sz w:val="20"/>
          <w:szCs w:val="20"/>
        </w:rPr>
        <w:t xml:space="preserve">d </w:t>
      </w:r>
      <w:r w:rsidRPr="0050191F">
        <w:rPr>
          <w:rFonts w:ascii="Times New Roman" w:eastAsia="Times New Roman" w:hAnsi="Times New Roman" w:cs="Times New Roman"/>
          <w:color w:val="000000"/>
          <w:sz w:val="20"/>
          <w:szCs w:val="20"/>
        </w:rPr>
        <w:tab/>
      </w:r>
      <w:r w:rsidRPr="0050191F">
        <w:rPr>
          <w:rFonts w:ascii="Times New Roman" w:eastAsia="Times New Roman" w:hAnsi="Times New Roman" w:cs="Times New Roman"/>
          <w:color w:val="000000"/>
          <w:sz w:val="20"/>
          <w:szCs w:val="20"/>
        </w:rPr>
        <w:tab/>
        <w:t>=Jarak</w:t>
      </w:r>
    </w:p>
    <w:p w14:paraId="5DCFCEBC" w14:textId="77777777" w:rsidR="00872E3F" w:rsidRPr="0050191F" w:rsidRDefault="00872E3F" w:rsidP="00872E3F">
      <w:pPr>
        <w:pBdr>
          <w:top w:val="nil"/>
          <w:left w:val="nil"/>
          <w:bottom w:val="nil"/>
          <w:right w:val="nil"/>
          <w:between w:val="nil"/>
        </w:pBdr>
        <w:spacing w:after="0" w:line="240" w:lineRule="auto"/>
        <w:ind w:firstLine="216"/>
        <w:jc w:val="both"/>
        <w:rPr>
          <w:rFonts w:ascii="Times New Roman" w:eastAsia="Times New Roman" w:hAnsi="Times New Roman" w:cs="Times New Roman"/>
          <w:color w:val="000000"/>
          <w:sz w:val="20"/>
          <w:szCs w:val="20"/>
        </w:rPr>
      </w:pPr>
      <w:r w:rsidRPr="0050191F">
        <w:rPr>
          <w:rFonts w:ascii="Times New Roman" w:eastAsia="Times New Roman" w:hAnsi="Times New Roman" w:cs="Times New Roman"/>
          <w:color w:val="000000"/>
          <w:sz w:val="20"/>
          <w:szCs w:val="20"/>
        </w:rPr>
        <w:t xml:space="preserve">R </w:t>
      </w:r>
      <w:r w:rsidRPr="0050191F">
        <w:rPr>
          <w:rFonts w:ascii="Times New Roman" w:eastAsia="Times New Roman" w:hAnsi="Times New Roman" w:cs="Times New Roman"/>
          <w:color w:val="000000"/>
          <w:sz w:val="20"/>
          <w:szCs w:val="20"/>
        </w:rPr>
        <w:tab/>
      </w:r>
      <w:r w:rsidRPr="0050191F">
        <w:rPr>
          <w:rFonts w:ascii="Times New Roman" w:eastAsia="Times New Roman" w:hAnsi="Times New Roman" w:cs="Times New Roman"/>
          <w:color w:val="000000"/>
          <w:sz w:val="20"/>
          <w:szCs w:val="20"/>
        </w:rPr>
        <w:tab/>
        <w:t>=Radius Bumi = 6371 km =6371000m</w:t>
      </w:r>
    </w:p>
    <w:p w14:paraId="6C12F84C" w14:textId="05077BC0" w:rsidR="00BF7CF9" w:rsidRPr="0050191F" w:rsidRDefault="00872E3F" w:rsidP="00872E3F">
      <w:pPr>
        <w:pBdr>
          <w:top w:val="nil"/>
          <w:left w:val="nil"/>
          <w:bottom w:val="nil"/>
          <w:right w:val="nil"/>
          <w:between w:val="nil"/>
        </w:pBdr>
        <w:spacing w:after="0" w:line="240" w:lineRule="auto"/>
        <w:ind w:firstLine="216"/>
        <w:jc w:val="both"/>
        <w:rPr>
          <w:rFonts w:ascii="Times New Roman" w:eastAsia="Times New Roman" w:hAnsi="Times New Roman" w:cs="Times New Roman"/>
          <w:color w:val="000000"/>
          <w:sz w:val="20"/>
          <w:szCs w:val="20"/>
        </w:rPr>
      </w:pPr>
      <w:r w:rsidRPr="0050191F">
        <w:rPr>
          <w:rFonts w:ascii="Times New Roman" w:eastAsia="Times New Roman" w:hAnsi="Times New Roman" w:cs="Times New Roman"/>
          <w:color w:val="000000"/>
          <w:sz w:val="20"/>
          <w:szCs w:val="20"/>
        </w:rPr>
        <w:t xml:space="preserve">1 derajat </w:t>
      </w:r>
      <w:r w:rsidRPr="0050191F">
        <w:rPr>
          <w:rFonts w:ascii="Times New Roman" w:eastAsia="Times New Roman" w:hAnsi="Times New Roman" w:cs="Times New Roman"/>
          <w:color w:val="000000"/>
          <w:sz w:val="20"/>
          <w:szCs w:val="20"/>
        </w:rPr>
        <w:tab/>
        <w:t>=0,017</w:t>
      </w:r>
      <w:r w:rsidR="009A6C77" w:rsidRPr="0050191F">
        <w:rPr>
          <w:rFonts w:ascii="Times New Roman" w:eastAsia="Times New Roman" w:hAnsi="Times New Roman" w:cs="Times New Roman"/>
          <w:color w:val="000000"/>
          <w:sz w:val="20"/>
          <w:szCs w:val="20"/>
        </w:rPr>
        <w:tab/>
      </w:r>
      <w:r w:rsidRPr="0050191F">
        <w:rPr>
          <w:rFonts w:ascii="Times New Roman" w:eastAsia="Times New Roman" w:hAnsi="Times New Roman" w:cs="Times New Roman"/>
          <w:color w:val="000000"/>
          <w:sz w:val="20"/>
          <w:szCs w:val="20"/>
        </w:rPr>
        <w:t>4532925</w:t>
      </w:r>
      <w:r w:rsidR="009A6C77" w:rsidRPr="0050191F">
        <w:rPr>
          <w:rFonts w:ascii="Times New Roman" w:eastAsia="Times New Roman" w:hAnsi="Times New Roman" w:cs="Times New Roman"/>
          <w:color w:val="000000"/>
          <w:sz w:val="20"/>
          <w:szCs w:val="20"/>
        </w:rPr>
        <w:t xml:space="preserve">  </w:t>
      </w:r>
    </w:p>
    <w:p w14:paraId="6797C34E" w14:textId="78DE1C3B" w:rsidR="009A6C77" w:rsidRPr="0050191F" w:rsidRDefault="009A6C77" w:rsidP="009A6C77">
      <w:pPr>
        <w:pBdr>
          <w:top w:val="nil"/>
          <w:left w:val="nil"/>
          <w:bottom w:val="nil"/>
          <w:right w:val="nil"/>
          <w:between w:val="nil"/>
        </w:pBdr>
        <w:spacing w:after="0" w:line="240" w:lineRule="auto"/>
        <w:jc w:val="both"/>
        <w:rPr>
          <w:rFonts w:ascii="Times New Roman" w:eastAsia="Times New Roman" w:hAnsi="Times New Roman" w:cs="Times New Roman"/>
          <w:b/>
          <w:bCs/>
          <w:color w:val="000000"/>
          <w:sz w:val="20"/>
          <w:szCs w:val="20"/>
        </w:rPr>
      </w:pPr>
      <w:r w:rsidRPr="0050191F">
        <w:rPr>
          <w:rFonts w:ascii="Times New Roman" w:eastAsia="Times New Roman" w:hAnsi="Times New Roman" w:cs="Times New Roman"/>
          <w:b/>
          <w:bCs/>
          <w:color w:val="000000"/>
          <w:sz w:val="20"/>
          <w:szCs w:val="20"/>
        </w:rPr>
        <w:t>Hasil Pengujian Kalibrasi Akurasi Servo</w:t>
      </w:r>
    </w:p>
    <w:p w14:paraId="74817C5F" w14:textId="575C9916" w:rsidR="009A6C77" w:rsidRPr="0050191F" w:rsidRDefault="00EA56CB" w:rsidP="00EA56CB">
      <w:pPr>
        <w:spacing w:after="0" w:line="240" w:lineRule="auto"/>
        <w:jc w:val="both"/>
        <w:rPr>
          <w:rFonts w:ascii="Times New Roman" w:eastAsia="Times New Roman" w:hAnsi="Times New Roman" w:cs="Times New Roman"/>
          <w:color w:val="000000"/>
          <w:sz w:val="20"/>
          <w:szCs w:val="20"/>
          <w:highlight w:val="white"/>
        </w:rPr>
      </w:pPr>
      <w:r w:rsidRPr="00EA56CB">
        <w:rPr>
          <w:rFonts w:ascii="Times New Roman" w:hAnsi="Times New Roman" w:cs="Times New Roman"/>
          <w:sz w:val="20"/>
          <w:szCs w:val="20"/>
        </w:rPr>
        <w:t xml:space="preserve">Untuk mengetahui </w:t>
      </w:r>
      <w:proofErr w:type="spellStart"/>
      <w:r w:rsidRPr="00EA56CB">
        <w:rPr>
          <w:rFonts w:ascii="Times New Roman" w:hAnsi="Times New Roman" w:cs="Times New Roman"/>
          <w:sz w:val="20"/>
          <w:szCs w:val="20"/>
        </w:rPr>
        <w:t>kepresisian</w:t>
      </w:r>
      <w:proofErr w:type="spellEnd"/>
      <w:r w:rsidRPr="00EA56CB">
        <w:rPr>
          <w:rFonts w:ascii="Times New Roman" w:hAnsi="Times New Roman" w:cs="Times New Roman"/>
          <w:sz w:val="20"/>
          <w:szCs w:val="20"/>
        </w:rPr>
        <w:t xml:space="preserve"> titik sudut yang diarahkan oleh motor servo, maka  lakukan perbandingan sudut antara motor servo dengan busur. Pengujian ini dilakukan untuk mengetahui tingkat ketepatan sudut dari gerak motor servo. Berikut ini adalah tabel hasil pengujian perbandingan antara motor servo dengan busur.</w:t>
      </w:r>
    </w:p>
    <w:p w14:paraId="1D96D123" w14:textId="32FE971E" w:rsidR="0050191F" w:rsidRPr="0050191F" w:rsidRDefault="0050191F" w:rsidP="0050191F">
      <w:pPr>
        <w:pStyle w:val="Caption"/>
        <w:keepNext/>
        <w:jc w:val="center"/>
        <w:rPr>
          <w:rFonts w:ascii="Times New Roman" w:hAnsi="Times New Roman" w:cs="Times New Roman"/>
          <w:i w:val="0"/>
          <w:iCs w:val="0"/>
        </w:rPr>
      </w:pPr>
      <w:r w:rsidRPr="009A6822">
        <w:rPr>
          <w:rFonts w:ascii="Times New Roman" w:hAnsi="Times New Roman" w:cs="Times New Roman"/>
          <w:i w:val="0"/>
          <w:iCs w:val="0"/>
          <w:color w:val="auto"/>
          <w:sz w:val="20"/>
          <w:szCs w:val="20"/>
        </w:rPr>
        <w:t xml:space="preserve">Tabel 2. </w:t>
      </w:r>
      <w:r w:rsidRPr="009A6822">
        <w:rPr>
          <w:rFonts w:ascii="Times New Roman" w:hAnsi="Times New Roman" w:cs="Times New Roman"/>
          <w:i w:val="0"/>
          <w:iCs w:val="0"/>
          <w:color w:val="auto"/>
          <w:sz w:val="20"/>
          <w:szCs w:val="20"/>
        </w:rPr>
        <w:fldChar w:fldCharType="begin"/>
      </w:r>
      <w:r w:rsidRPr="009A6822">
        <w:rPr>
          <w:rFonts w:ascii="Times New Roman" w:hAnsi="Times New Roman" w:cs="Times New Roman"/>
          <w:i w:val="0"/>
          <w:iCs w:val="0"/>
          <w:color w:val="auto"/>
          <w:sz w:val="20"/>
          <w:szCs w:val="20"/>
        </w:rPr>
        <w:instrText xml:space="preserve"> SEQ Tabel_2. \* ARABIC </w:instrText>
      </w:r>
      <w:r w:rsidRPr="009A6822">
        <w:rPr>
          <w:rFonts w:ascii="Times New Roman" w:hAnsi="Times New Roman" w:cs="Times New Roman"/>
          <w:i w:val="0"/>
          <w:iCs w:val="0"/>
          <w:color w:val="auto"/>
          <w:sz w:val="20"/>
          <w:szCs w:val="20"/>
        </w:rPr>
        <w:fldChar w:fldCharType="separate"/>
      </w:r>
      <w:r w:rsidR="009218F4">
        <w:rPr>
          <w:rFonts w:ascii="Times New Roman" w:hAnsi="Times New Roman" w:cs="Times New Roman"/>
          <w:i w:val="0"/>
          <w:iCs w:val="0"/>
          <w:noProof/>
          <w:color w:val="auto"/>
          <w:sz w:val="20"/>
          <w:szCs w:val="20"/>
        </w:rPr>
        <w:t>1</w:t>
      </w:r>
      <w:r w:rsidRPr="009A6822">
        <w:rPr>
          <w:rFonts w:ascii="Times New Roman" w:hAnsi="Times New Roman" w:cs="Times New Roman"/>
          <w:i w:val="0"/>
          <w:iCs w:val="0"/>
          <w:color w:val="auto"/>
          <w:sz w:val="20"/>
          <w:szCs w:val="20"/>
        </w:rPr>
        <w:fldChar w:fldCharType="end"/>
      </w:r>
      <w:r w:rsidRPr="009A6822">
        <w:rPr>
          <w:rFonts w:ascii="Times New Roman" w:hAnsi="Times New Roman" w:cs="Times New Roman"/>
          <w:i w:val="0"/>
          <w:iCs w:val="0"/>
          <w:color w:val="auto"/>
          <w:sz w:val="20"/>
          <w:szCs w:val="20"/>
        </w:rPr>
        <w:t xml:space="preserve"> Hasil Perbandingan Sudut Antara Motor Servo Dengan Busur</w:t>
      </w:r>
    </w:p>
    <w:tbl>
      <w:tblPr>
        <w:tblStyle w:val="TableGrid"/>
        <w:tblW w:w="4883" w:type="dxa"/>
        <w:tblInd w:w="108" w:type="dxa"/>
        <w:tblLook w:val="04A0" w:firstRow="1" w:lastRow="0" w:firstColumn="1" w:lastColumn="0" w:noHBand="0" w:noVBand="1"/>
      </w:tblPr>
      <w:tblGrid>
        <w:gridCol w:w="683"/>
        <w:gridCol w:w="1664"/>
        <w:gridCol w:w="1292"/>
        <w:gridCol w:w="1244"/>
      </w:tblGrid>
      <w:tr w:rsidR="009A6C77" w:rsidRPr="0050191F" w14:paraId="69E8BE97" w14:textId="77777777" w:rsidTr="009A6C77">
        <w:tc>
          <w:tcPr>
            <w:tcW w:w="683" w:type="dxa"/>
            <w:vAlign w:val="center"/>
          </w:tcPr>
          <w:p w14:paraId="1CD3F328" w14:textId="77777777" w:rsidR="009A6C77" w:rsidRPr="00A95560" w:rsidRDefault="009A6C77" w:rsidP="00A95560">
            <w:pPr>
              <w:jc w:val="center"/>
              <w:rPr>
                <w:rFonts w:ascii="Times New Roman" w:hAnsi="Times New Roman" w:cs="Times New Roman"/>
                <w:b/>
                <w:bCs/>
                <w:sz w:val="16"/>
                <w:szCs w:val="16"/>
              </w:rPr>
            </w:pPr>
            <w:r w:rsidRPr="00A95560">
              <w:rPr>
                <w:rFonts w:ascii="Times New Roman" w:hAnsi="Times New Roman" w:cs="Times New Roman"/>
                <w:b/>
                <w:bCs/>
                <w:sz w:val="16"/>
                <w:szCs w:val="16"/>
              </w:rPr>
              <w:t>No</w:t>
            </w:r>
          </w:p>
        </w:tc>
        <w:tc>
          <w:tcPr>
            <w:tcW w:w="1664" w:type="dxa"/>
            <w:vAlign w:val="center"/>
          </w:tcPr>
          <w:p w14:paraId="0A2412DC" w14:textId="77777777" w:rsidR="009A6C77" w:rsidRPr="00A95560" w:rsidRDefault="009A6C77" w:rsidP="00A95560">
            <w:pPr>
              <w:jc w:val="center"/>
              <w:rPr>
                <w:rFonts w:ascii="Times New Roman" w:hAnsi="Times New Roman" w:cs="Times New Roman"/>
                <w:b/>
                <w:bCs/>
                <w:sz w:val="16"/>
                <w:szCs w:val="16"/>
              </w:rPr>
            </w:pPr>
            <w:r w:rsidRPr="00A95560">
              <w:rPr>
                <w:rFonts w:ascii="Times New Roman" w:hAnsi="Times New Roman" w:cs="Times New Roman"/>
                <w:b/>
                <w:bCs/>
                <w:sz w:val="16"/>
                <w:szCs w:val="16"/>
              </w:rPr>
              <w:t>Busur</w:t>
            </w:r>
          </w:p>
        </w:tc>
        <w:tc>
          <w:tcPr>
            <w:tcW w:w="1292" w:type="dxa"/>
            <w:vAlign w:val="center"/>
          </w:tcPr>
          <w:p w14:paraId="24F446C8" w14:textId="77777777" w:rsidR="009A6C77" w:rsidRPr="00A95560" w:rsidRDefault="009A6C77" w:rsidP="00A95560">
            <w:pPr>
              <w:jc w:val="center"/>
              <w:rPr>
                <w:rFonts w:ascii="Times New Roman" w:hAnsi="Times New Roman" w:cs="Times New Roman"/>
                <w:b/>
                <w:bCs/>
                <w:sz w:val="16"/>
                <w:szCs w:val="16"/>
              </w:rPr>
            </w:pPr>
            <w:r w:rsidRPr="00A95560">
              <w:rPr>
                <w:rFonts w:ascii="Times New Roman" w:hAnsi="Times New Roman" w:cs="Times New Roman"/>
                <w:b/>
                <w:bCs/>
                <w:sz w:val="16"/>
                <w:szCs w:val="16"/>
              </w:rPr>
              <w:t>Motor Servo</w:t>
            </w:r>
          </w:p>
        </w:tc>
        <w:tc>
          <w:tcPr>
            <w:tcW w:w="1244" w:type="dxa"/>
            <w:vAlign w:val="center"/>
          </w:tcPr>
          <w:p w14:paraId="4A4C3DB9" w14:textId="77777777" w:rsidR="009A6C77" w:rsidRPr="00A95560" w:rsidRDefault="009A6C77" w:rsidP="00A95560">
            <w:pPr>
              <w:jc w:val="center"/>
              <w:rPr>
                <w:rFonts w:ascii="Times New Roman" w:hAnsi="Times New Roman" w:cs="Times New Roman"/>
                <w:b/>
                <w:bCs/>
                <w:sz w:val="16"/>
                <w:szCs w:val="16"/>
              </w:rPr>
            </w:pPr>
            <w:r w:rsidRPr="00A95560">
              <w:rPr>
                <w:rFonts w:ascii="Times New Roman" w:hAnsi="Times New Roman" w:cs="Times New Roman"/>
                <w:b/>
                <w:bCs/>
                <w:sz w:val="16"/>
                <w:szCs w:val="16"/>
              </w:rPr>
              <w:t>Selisih</w:t>
            </w:r>
          </w:p>
        </w:tc>
      </w:tr>
      <w:tr w:rsidR="009A6C77" w:rsidRPr="0050191F" w14:paraId="4DAD7EAD" w14:textId="77777777" w:rsidTr="009A6C77">
        <w:tc>
          <w:tcPr>
            <w:tcW w:w="683" w:type="dxa"/>
          </w:tcPr>
          <w:p w14:paraId="20E4A5A3" w14:textId="77777777" w:rsidR="009A6C77" w:rsidRPr="0050191F" w:rsidRDefault="009A6C77" w:rsidP="00740876">
            <w:pPr>
              <w:spacing w:line="360" w:lineRule="auto"/>
              <w:jc w:val="center"/>
              <w:rPr>
                <w:rFonts w:ascii="Times New Roman" w:hAnsi="Times New Roman" w:cs="Times New Roman"/>
                <w:sz w:val="20"/>
                <w:szCs w:val="20"/>
                <w:lang w:val="id-ID"/>
              </w:rPr>
            </w:pPr>
            <w:r w:rsidRPr="0050191F">
              <w:rPr>
                <w:rFonts w:ascii="Times New Roman" w:hAnsi="Times New Roman" w:cs="Times New Roman"/>
                <w:sz w:val="20"/>
                <w:szCs w:val="20"/>
                <w:lang w:val="id-ID"/>
              </w:rPr>
              <w:t>1</w:t>
            </w:r>
          </w:p>
        </w:tc>
        <w:tc>
          <w:tcPr>
            <w:tcW w:w="1664" w:type="dxa"/>
            <w:vAlign w:val="center"/>
          </w:tcPr>
          <w:p w14:paraId="7EB31E93" w14:textId="77777777" w:rsidR="009A6C77" w:rsidRPr="0050191F" w:rsidRDefault="00000000" w:rsidP="00740876">
            <w:pPr>
              <w:spacing w:line="360" w:lineRule="auto"/>
              <w:jc w:val="center"/>
              <w:rPr>
                <w:rFonts w:ascii="Times New Roman" w:hAnsi="Times New Roman" w:cs="Times New Roman"/>
                <w:sz w:val="20"/>
                <w:szCs w:val="20"/>
                <w:lang w:val="id-ID"/>
              </w:rPr>
            </w:pPr>
            <m:oMathPara>
              <m:oMath>
                <m:sSup>
                  <m:sSupPr>
                    <m:ctrlPr>
                      <w:rPr>
                        <w:rFonts w:ascii="Cambria Math" w:hAnsi="Cambria Math" w:cs="Times New Roman"/>
                        <w:sz w:val="20"/>
                        <w:szCs w:val="20"/>
                        <w:lang w:val="id-ID"/>
                      </w:rPr>
                    </m:ctrlPr>
                  </m:sSupPr>
                  <m:e>
                    <m:r>
                      <w:rPr>
                        <w:rFonts w:ascii="Cambria Math" w:hAnsi="Cambria Math" w:cs="Times New Roman"/>
                        <w:sz w:val="20"/>
                        <w:szCs w:val="20"/>
                        <w:lang w:val="id-ID"/>
                      </w:rPr>
                      <m:t>0</m:t>
                    </m:r>
                  </m:e>
                  <m:sup>
                    <m:r>
                      <w:rPr>
                        <w:rFonts w:ascii="Cambria Math" w:hAnsi="Cambria Math" w:cs="Times New Roman"/>
                        <w:sz w:val="20"/>
                        <w:szCs w:val="20"/>
                        <w:lang w:val="id-ID"/>
                      </w:rPr>
                      <m:t>0</m:t>
                    </m:r>
                  </m:sup>
                </m:sSup>
              </m:oMath>
            </m:oMathPara>
          </w:p>
        </w:tc>
        <w:tc>
          <w:tcPr>
            <w:tcW w:w="1292" w:type="dxa"/>
          </w:tcPr>
          <w:p w14:paraId="38A8EEBB" w14:textId="77777777" w:rsidR="009A6C77" w:rsidRPr="0050191F" w:rsidRDefault="00000000" w:rsidP="00740876">
            <w:pPr>
              <w:spacing w:line="360" w:lineRule="auto"/>
              <w:jc w:val="center"/>
              <w:rPr>
                <w:rFonts w:ascii="Times New Roman" w:hAnsi="Times New Roman" w:cs="Times New Roman"/>
                <w:sz w:val="20"/>
                <w:szCs w:val="20"/>
                <w:lang w:val="id-ID"/>
              </w:rPr>
            </w:pPr>
            <m:oMathPara>
              <m:oMath>
                <m:sSup>
                  <m:sSupPr>
                    <m:ctrlPr>
                      <w:rPr>
                        <w:rFonts w:ascii="Cambria Math" w:hAnsi="Cambria Math" w:cs="Times New Roman"/>
                        <w:sz w:val="20"/>
                        <w:szCs w:val="20"/>
                        <w:lang w:val="id-ID"/>
                      </w:rPr>
                    </m:ctrlPr>
                  </m:sSupPr>
                  <m:e>
                    <m:r>
                      <w:rPr>
                        <w:rFonts w:ascii="Cambria Math" w:hAnsi="Cambria Math" w:cs="Times New Roman"/>
                        <w:sz w:val="20"/>
                        <w:szCs w:val="20"/>
                        <w:lang w:val="id-ID"/>
                      </w:rPr>
                      <m:t>0</m:t>
                    </m:r>
                  </m:e>
                  <m:sup>
                    <m:r>
                      <w:rPr>
                        <w:rFonts w:ascii="Cambria Math" w:hAnsi="Cambria Math" w:cs="Times New Roman"/>
                        <w:sz w:val="20"/>
                        <w:szCs w:val="20"/>
                        <w:lang w:val="id-ID"/>
                      </w:rPr>
                      <m:t>0</m:t>
                    </m:r>
                  </m:sup>
                </m:sSup>
              </m:oMath>
            </m:oMathPara>
          </w:p>
        </w:tc>
        <w:tc>
          <w:tcPr>
            <w:tcW w:w="1244" w:type="dxa"/>
          </w:tcPr>
          <w:p w14:paraId="43DB4331" w14:textId="77777777" w:rsidR="009A6C77" w:rsidRPr="0050191F" w:rsidRDefault="00000000" w:rsidP="00740876">
            <w:pPr>
              <w:spacing w:line="360" w:lineRule="auto"/>
              <w:jc w:val="center"/>
              <w:rPr>
                <w:rFonts w:ascii="Times New Roman" w:hAnsi="Times New Roman" w:cs="Times New Roman"/>
                <w:sz w:val="20"/>
                <w:szCs w:val="20"/>
                <w:lang w:val="id-ID"/>
              </w:rPr>
            </w:pPr>
            <m:oMathPara>
              <m:oMath>
                <m:sSup>
                  <m:sSupPr>
                    <m:ctrlPr>
                      <w:rPr>
                        <w:rFonts w:ascii="Cambria Math" w:hAnsi="Cambria Math" w:cs="Times New Roman"/>
                        <w:sz w:val="20"/>
                        <w:szCs w:val="20"/>
                        <w:lang w:val="id-ID"/>
                      </w:rPr>
                    </m:ctrlPr>
                  </m:sSupPr>
                  <m:e>
                    <m:r>
                      <w:rPr>
                        <w:rFonts w:ascii="Cambria Math" w:hAnsi="Cambria Math" w:cs="Times New Roman"/>
                        <w:sz w:val="20"/>
                        <w:szCs w:val="20"/>
                        <w:lang w:val="id-ID"/>
                      </w:rPr>
                      <m:t>0</m:t>
                    </m:r>
                  </m:e>
                  <m:sup>
                    <m:r>
                      <w:rPr>
                        <w:rFonts w:ascii="Cambria Math" w:hAnsi="Cambria Math" w:cs="Times New Roman"/>
                        <w:sz w:val="20"/>
                        <w:szCs w:val="20"/>
                        <w:lang w:val="id-ID"/>
                      </w:rPr>
                      <m:t>0</m:t>
                    </m:r>
                  </m:sup>
                </m:sSup>
              </m:oMath>
            </m:oMathPara>
          </w:p>
        </w:tc>
      </w:tr>
      <w:tr w:rsidR="009A6C77" w:rsidRPr="0050191F" w14:paraId="1DB32247" w14:textId="77777777" w:rsidTr="009A6C77">
        <w:tc>
          <w:tcPr>
            <w:tcW w:w="683" w:type="dxa"/>
          </w:tcPr>
          <w:p w14:paraId="13E17E74" w14:textId="77777777" w:rsidR="009A6C77" w:rsidRPr="0050191F" w:rsidRDefault="009A6C77" w:rsidP="00740876">
            <w:pPr>
              <w:spacing w:line="360" w:lineRule="auto"/>
              <w:jc w:val="center"/>
              <w:rPr>
                <w:rFonts w:ascii="Times New Roman" w:hAnsi="Times New Roman" w:cs="Times New Roman"/>
                <w:sz w:val="20"/>
                <w:szCs w:val="20"/>
                <w:lang w:val="id-ID"/>
              </w:rPr>
            </w:pPr>
            <w:r w:rsidRPr="0050191F">
              <w:rPr>
                <w:rFonts w:ascii="Times New Roman" w:hAnsi="Times New Roman" w:cs="Times New Roman"/>
                <w:sz w:val="20"/>
                <w:szCs w:val="20"/>
                <w:lang w:val="id-ID"/>
              </w:rPr>
              <w:t>2</w:t>
            </w:r>
          </w:p>
        </w:tc>
        <w:tc>
          <w:tcPr>
            <w:tcW w:w="1664" w:type="dxa"/>
            <w:vAlign w:val="center"/>
          </w:tcPr>
          <w:p w14:paraId="4CBCE62E" w14:textId="77777777" w:rsidR="009A6C77" w:rsidRPr="0050191F" w:rsidRDefault="009A6C77" w:rsidP="00740876">
            <w:pPr>
              <w:spacing w:line="360" w:lineRule="auto"/>
              <w:jc w:val="center"/>
              <w:rPr>
                <w:rFonts w:ascii="Times New Roman" w:hAnsi="Times New Roman" w:cs="Times New Roman"/>
                <w:sz w:val="20"/>
                <w:szCs w:val="20"/>
                <w:lang w:val="id-ID"/>
              </w:rPr>
            </w:pPr>
            <m:oMathPara>
              <m:oMath>
                <m:r>
                  <w:rPr>
                    <w:rFonts w:ascii="Cambria Math" w:hAnsi="Cambria Math" w:cs="Times New Roman"/>
                    <w:sz w:val="20"/>
                    <w:szCs w:val="20"/>
                    <w:lang w:val="id-ID"/>
                  </w:rPr>
                  <m:t>3</m:t>
                </m:r>
                <m:sSup>
                  <m:sSupPr>
                    <m:ctrlPr>
                      <w:rPr>
                        <w:rFonts w:ascii="Cambria Math" w:hAnsi="Cambria Math" w:cs="Times New Roman"/>
                        <w:sz w:val="20"/>
                        <w:szCs w:val="20"/>
                        <w:lang w:val="id-ID"/>
                      </w:rPr>
                    </m:ctrlPr>
                  </m:sSupPr>
                  <m:e>
                    <m:r>
                      <w:rPr>
                        <w:rFonts w:ascii="Cambria Math" w:hAnsi="Cambria Math" w:cs="Times New Roman"/>
                        <w:sz w:val="20"/>
                        <w:szCs w:val="20"/>
                        <w:lang w:val="id-ID"/>
                      </w:rPr>
                      <m:t>0</m:t>
                    </m:r>
                  </m:e>
                  <m:sup>
                    <m:r>
                      <w:rPr>
                        <w:rFonts w:ascii="Cambria Math" w:hAnsi="Cambria Math" w:cs="Times New Roman"/>
                        <w:sz w:val="20"/>
                        <w:szCs w:val="20"/>
                        <w:lang w:val="id-ID"/>
                      </w:rPr>
                      <m:t>0</m:t>
                    </m:r>
                  </m:sup>
                </m:sSup>
              </m:oMath>
            </m:oMathPara>
          </w:p>
        </w:tc>
        <w:tc>
          <w:tcPr>
            <w:tcW w:w="1292" w:type="dxa"/>
          </w:tcPr>
          <w:p w14:paraId="05D75BD7" w14:textId="77777777" w:rsidR="009A6C77" w:rsidRPr="0050191F" w:rsidRDefault="009A6C77" w:rsidP="00740876">
            <w:pPr>
              <w:spacing w:line="360" w:lineRule="auto"/>
              <w:jc w:val="center"/>
              <w:rPr>
                <w:rFonts w:ascii="Times New Roman" w:hAnsi="Times New Roman" w:cs="Times New Roman"/>
                <w:sz w:val="20"/>
                <w:szCs w:val="20"/>
                <w:lang w:val="id-ID"/>
              </w:rPr>
            </w:pPr>
            <m:oMathPara>
              <m:oMath>
                <m:r>
                  <w:rPr>
                    <w:rFonts w:ascii="Cambria Math" w:hAnsi="Cambria Math" w:cs="Times New Roman"/>
                    <w:sz w:val="20"/>
                    <w:szCs w:val="20"/>
                    <w:lang w:val="id-ID"/>
                  </w:rPr>
                  <m:t>3</m:t>
                </m:r>
                <m:sSup>
                  <m:sSupPr>
                    <m:ctrlPr>
                      <w:rPr>
                        <w:rFonts w:ascii="Cambria Math" w:hAnsi="Cambria Math" w:cs="Times New Roman"/>
                        <w:sz w:val="20"/>
                        <w:szCs w:val="20"/>
                        <w:lang w:val="id-ID"/>
                      </w:rPr>
                    </m:ctrlPr>
                  </m:sSupPr>
                  <m:e>
                    <m:r>
                      <w:rPr>
                        <w:rFonts w:ascii="Cambria Math" w:hAnsi="Cambria Math" w:cs="Times New Roman"/>
                        <w:sz w:val="20"/>
                        <w:szCs w:val="20"/>
                        <w:lang w:val="id-ID"/>
                      </w:rPr>
                      <m:t>0</m:t>
                    </m:r>
                  </m:e>
                  <m:sup>
                    <m:r>
                      <w:rPr>
                        <w:rFonts w:ascii="Cambria Math" w:hAnsi="Cambria Math" w:cs="Times New Roman"/>
                        <w:sz w:val="20"/>
                        <w:szCs w:val="20"/>
                        <w:lang w:val="id-ID"/>
                      </w:rPr>
                      <m:t>0</m:t>
                    </m:r>
                  </m:sup>
                </m:sSup>
              </m:oMath>
            </m:oMathPara>
          </w:p>
        </w:tc>
        <w:tc>
          <w:tcPr>
            <w:tcW w:w="1244" w:type="dxa"/>
          </w:tcPr>
          <w:p w14:paraId="31EAF483" w14:textId="77777777" w:rsidR="009A6C77" w:rsidRPr="0050191F" w:rsidRDefault="00000000" w:rsidP="00740876">
            <w:pPr>
              <w:spacing w:line="360" w:lineRule="auto"/>
              <w:jc w:val="center"/>
              <w:rPr>
                <w:rFonts w:ascii="Times New Roman" w:hAnsi="Times New Roman" w:cs="Times New Roman"/>
                <w:sz w:val="20"/>
                <w:szCs w:val="20"/>
                <w:lang w:val="id-ID"/>
              </w:rPr>
            </w:pPr>
            <m:oMathPara>
              <m:oMath>
                <m:sSup>
                  <m:sSupPr>
                    <m:ctrlPr>
                      <w:rPr>
                        <w:rFonts w:ascii="Cambria Math" w:hAnsi="Cambria Math" w:cs="Times New Roman"/>
                        <w:sz w:val="20"/>
                        <w:szCs w:val="20"/>
                        <w:lang w:val="id-ID"/>
                      </w:rPr>
                    </m:ctrlPr>
                  </m:sSupPr>
                  <m:e>
                    <m:r>
                      <w:rPr>
                        <w:rFonts w:ascii="Cambria Math" w:hAnsi="Cambria Math" w:cs="Times New Roman"/>
                        <w:sz w:val="20"/>
                        <w:szCs w:val="20"/>
                        <w:lang w:val="id-ID"/>
                      </w:rPr>
                      <m:t>0</m:t>
                    </m:r>
                  </m:e>
                  <m:sup>
                    <m:r>
                      <w:rPr>
                        <w:rFonts w:ascii="Cambria Math" w:hAnsi="Cambria Math" w:cs="Times New Roman"/>
                        <w:sz w:val="20"/>
                        <w:szCs w:val="20"/>
                        <w:lang w:val="id-ID"/>
                      </w:rPr>
                      <m:t>0</m:t>
                    </m:r>
                  </m:sup>
                </m:sSup>
              </m:oMath>
            </m:oMathPara>
          </w:p>
        </w:tc>
      </w:tr>
      <w:tr w:rsidR="009A6C77" w:rsidRPr="0050191F" w14:paraId="5F7D2E2D" w14:textId="77777777" w:rsidTr="009A6C77">
        <w:tc>
          <w:tcPr>
            <w:tcW w:w="683" w:type="dxa"/>
          </w:tcPr>
          <w:p w14:paraId="7C36CBB7" w14:textId="77777777" w:rsidR="009A6C77" w:rsidRPr="0050191F" w:rsidRDefault="009A6C77" w:rsidP="00740876">
            <w:pPr>
              <w:spacing w:line="360" w:lineRule="auto"/>
              <w:jc w:val="center"/>
              <w:rPr>
                <w:rFonts w:ascii="Times New Roman" w:hAnsi="Times New Roman" w:cs="Times New Roman"/>
                <w:sz w:val="20"/>
                <w:szCs w:val="20"/>
                <w:lang w:val="id-ID"/>
              </w:rPr>
            </w:pPr>
            <w:r w:rsidRPr="0050191F">
              <w:rPr>
                <w:rFonts w:ascii="Times New Roman" w:hAnsi="Times New Roman" w:cs="Times New Roman"/>
                <w:sz w:val="20"/>
                <w:szCs w:val="20"/>
                <w:lang w:val="id-ID"/>
              </w:rPr>
              <w:t>3</w:t>
            </w:r>
          </w:p>
        </w:tc>
        <w:tc>
          <w:tcPr>
            <w:tcW w:w="1664" w:type="dxa"/>
            <w:vAlign w:val="center"/>
          </w:tcPr>
          <w:p w14:paraId="5D322816" w14:textId="77777777" w:rsidR="009A6C77" w:rsidRPr="0050191F" w:rsidRDefault="009A6C77" w:rsidP="00740876">
            <w:pPr>
              <w:spacing w:line="360" w:lineRule="auto"/>
              <w:jc w:val="center"/>
              <w:rPr>
                <w:rFonts w:ascii="Times New Roman" w:hAnsi="Times New Roman" w:cs="Times New Roman"/>
                <w:sz w:val="20"/>
                <w:szCs w:val="20"/>
                <w:lang w:val="id-ID"/>
              </w:rPr>
            </w:pPr>
            <m:oMathPara>
              <m:oMath>
                <m:r>
                  <w:rPr>
                    <w:rFonts w:ascii="Cambria Math" w:hAnsi="Cambria Math" w:cs="Times New Roman"/>
                    <w:sz w:val="20"/>
                    <w:szCs w:val="20"/>
                    <w:lang w:val="id-ID"/>
                  </w:rPr>
                  <m:t>6</m:t>
                </m:r>
                <m:sSup>
                  <m:sSupPr>
                    <m:ctrlPr>
                      <w:rPr>
                        <w:rFonts w:ascii="Cambria Math" w:hAnsi="Cambria Math" w:cs="Times New Roman"/>
                        <w:sz w:val="20"/>
                        <w:szCs w:val="20"/>
                        <w:lang w:val="id-ID"/>
                      </w:rPr>
                    </m:ctrlPr>
                  </m:sSupPr>
                  <m:e>
                    <m:r>
                      <w:rPr>
                        <w:rFonts w:ascii="Cambria Math" w:hAnsi="Cambria Math" w:cs="Times New Roman"/>
                        <w:sz w:val="20"/>
                        <w:szCs w:val="20"/>
                        <w:lang w:val="id-ID"/>
                      </w:rPr>
                      <m:t>0</m:t>
                    </m:r>
                  </m:e>
                  <m:sup>
                    <m:r>
                      <w:rPr>
                        <w:rFonts w:ascii="Cambria Math" w:hAnsi="Cambria Math" w:cs="Times New Roman"/>
                        <w:sz w:val="20"/>
                        <w:szCs w:val="20"/>
                        <w:lang w:val="id-ID"/>
                      </w:rPr>
                      <m:t>0</m:t>
                    </m:r>
                  </m:sup>
                </m:sSup>
              </m:oMath>
            </m:oMathPara>
          </w:p>
        </w:tc>
        <w:tc>
          <w:tcPr>
            <w:tcW w:w="1292" w:type="dxa"/>
          </w:tcPr>
          <w:p w14:paraId="6838B087" w14:textId="77777777" w:rsidR="009A6C77" w:rsidRPr="0050191F" w:rsidRDefault="009A6C77" w:rsidP="00740876">
            <w:pPr>
              <w:spacing w:line="360" w:lineRule="auto"/>
              <w:jc w:val="center"/>
              <w:rPr>
                <w:rFonts w:ascii="Times New Roman" w:hAnsi="Times New Roman" w:cs="Times New Roman"/>
                <w:sz w:val="20"/>
                <w:szCs w:val="20"/>
                <w:lang w:val="id-ID"/>
              </w:rPr>
            </w:pPr>
            <m:oMathPara>
              <m:oMath>
                <m:r>
                  <w:rPr>
                    <w:rFonts w:ascii="Cambria Math" w:hAnsi="Cambria Math" w:cs="Times New Roman"/>
                    <w:sz w:val="20"/>
                    <w:szCs w:val="20"/>
                    <w:lang w:val="id-ID"/>
                  </w:rPr>
                  <m:t>6</m:t>
                </m:r>
                <m:sSup>
                  <m:sSupPr>
                    <m:ctrlPr>
                      <w:rPr>
                        <w:rFonts w:ascii="Cambria Math" w:hAnsi="Cambria Math" w:cs="Times New Roman"/>
                        <w:sz w:val="20"/>
                        <w:szCs w:val="20"/>
                        <w:lang w:val="id-ID"/>
                      </w:rPr>
                    </m:ctrlPr>
                  </m:sSupPr>
                  <m:e>
                    <m:r>
                      <w:rPr>
                        <w:rFonts w:ascii="Cambria Math" w:hAnsi="Cambria Math" w:cs="Times New Roman"/>
                        <w:sz w:val="20"/>
                        <w:szCs w:val="20"/>
                        <w:lang w:val="id-ID"/>
                      </w:rPr>
                      <m:t>0</m:t>
                    </m:r>
                  </m:e>
                  <m:sup>
                    <m:r>
                      <w:rPr>
                        <w:rFonts w:ascii="Cambria Math" w:hAnsi="Cambria Math" w:cs="Times New Roman"/>
                        <w:sz w:val="20"/>
                        <w:szCs w:val="20"/>
                        <w:lang w:val="id-ID"/>
                      </w:rPr>
                      <m:t>0</m:t>
                    </m:r>
                  </m:sup>
                </m:sSup>
              </m:oMath>
            </m:oMathPara>
          </w:p>
        </w:tc>
        <w:tc>
          <w:tcPr>
            <w:tcW w:w="1244" w:type="dxa"/>
          </w:tcPr>
          <w:p w14:paraId="61D91165" w14:textId="77777777" w:rsidR="009A6C77" w:rsidRPr="0050191F" w:rsidRDefault="00000000" w:rsidP="00740876">
            <w:pPr>
              <w:spacing w:line="360" w:lineRule="auto"/>
              <w:jc w:val="center"/>
              <w:rPr>
                <w:rFonts w:ascii="Times New Roman" w:hAnsi="Times New Roman" w:cs="Times New Roman"/>
                <w:sz w:val="20"/>
                <w:szCs w:val="20"/>
                <w:lang w:val="id-ID"/>
              </w:rPr>
            </w:pPr>
            <m:oMathPara>
              <m:oMath>
                <m:sSup>
                  <m:sSupPr>
                    <m:ctrlPr>
                      <w:rPr>
                        <w:rFonts w:ascii="Cambria Math" w:hAnsi="Cambria Math" w:cs="Times New Roman"/>
                        <w:sz w:val="20"/>
                        <w:szCs w:val="20"/>
                        <w:lang w:val="id-ID"/>
                      </w:rPr>
                    </m:ctrlPr>
                  </m:sSupPr>
                  <m:e>
                    <m:r>
                      <w:rPr>
                        <w:rFonts w:ascii="Cambria Math" w:hAnsi="Cambria Math" w:cs="Times New Roman"/>
                        <w:sz w:val="20"/>
                        <w:szCs w:val="20"/>
                        <w:lang w:val="id-ID"/>
                      </w:rPr>
                      <m:t>0</m:t>
                    </m:r>
                  </m:e>
                  <m:sup>
                    <m:r>
                      <w:rPr>
                        <w:rFonts w:ascii="Cambria Math" w:hAnsi="Cambria Math" w:cs="Times New Roman"/>
                        <w:sz w:val="20"/>
                        <w:szCs w:val="20"/>
                        <w:lang w:val="id-ID"/>
                      </w:rPr>
                      <m:t>0</m:t>
                    </m:r>
                  </m:sup>
                </m:sSup>
              </m:oMath>
            </m:oMathPara>
          </w:p>
        </w:tc>
      </w:tr>
      <w:tr w:rsidR="009A6C77" w:rsidRPr="0050191F" w14:paraId="79EF7C1B" w14:textId="77777777" w:rsidTr="009A6C77">
        <w:tc>
          <w:tcPr>
            <w:tcW w:w="683" w:type="dxa"/>
          </w:tcPr>
          <w:p w14:paraId="6061500F" w14:textId="77777777" w:rsidR="009A6C77" w:rsidRPr="0050191F" w:rsidRDefault="009A6C77" w:rsidP="00740876">
            <w:pPr>
              <w:spacing w:line="360" w:lineRule="auto"/>
              <w:jc w:val="center"/>
              <w:rPr>
                <w:rFonts w:ascii="Times New Roman" w:hAnsi="Times New Roman" w:cs="Times New Roman"/>
                <w:sz w:val="20"/>
                <w:szCs w:val="20"/>
                <w:lang w:val="id-ID"/>
              </w:rPr>
            </w:pPr>
            <w:r w:rsidRPr="0050191F">
              <w:rPr>
                <w:rFonts w:ascii="Times New Roman" w:hAnsi="Times New Roman" w:cs="Times New Roman"/>
                <w:sz w:val="20"/>
                <w:szCs w:val="20"/>
                <w:lang w:val="id-ID"/>
              </w:rPr>
              <w:t>4</w:t>
            </w:r>
          </w:p>
        </w:tc>
        <w:tc>
          <w:tcPr>
            <w:tcW w:w="1664" w:type="dxa"/>
            <w:vAlign w:val="center"/>
          </w:tcPr>
          <w:p w14:paraId="104935E1" w14:textId="77777777" w:rsidR="009A6C77" w:rsidRPr="0050191F" w:rsidRDefault="009A6C77" w:rsidP="00740876">
            <w:pPr>
              <w:spacing w:line="360" w:lineRule="auto"/>
              <w:jc w:val="center"/>
              <w:rPr>
                <w:rFonts w:ascii="Times New Roman" w:hAnsi="Times New Roman" w:cs="Times New Roman"/>
                <w:sz w:val="20"/>
                <w:szCs w:val="20"/>
                <w:lang w:val="id-ID"/>
              </w:rPr>
            </w:pPr>
            <m:oMathPara>
              <m:oMath>
                <m:r>
                  <w:rPr>
                    <w:rFonts w:ascii="Cambria Math" w:hAnsi="Cambria Math" w:cs="Times New Roman"/>
                    <w:sz w:val="20"/>
                    <w:szCs w:val="20"/>
                    <w:lang w:val="id-ID"/>
                  </w:rPr>
                  <m:t>9</m:t>
                </m:r>
                <m:sSup>
                  <m:sSupPr>
                    <m:ctrlPr>
                      <w:rPr>
                        <w:rFonts w:ascii="Cambria Math" w:hAnsi="Cambria Math" w:cs="Times New Roman"/>
                        <w:sz w:val="20"/>
                        <w:szCs w:val="20"/>
                        <w:lang w:val="id-ID"/>
                      </w:rPr>
                    </m:ctrlPr>
                  </m:sSupPr>
                  <m:e>
                    <m:r>
                      <w:rPr>
                        <w:rFonts w:ascii="Cambria Math" w:hAnsi="Cambria Math" w:cs="Times New Roman"/>
                        <w:sz w:val="20"/>
                        <w:szCs w:val="20"/>
                        <w:lang w:val="id-ID"/>
                      </w:rPr>
                      <m:t>0</m:t>
                    </m:r>
                  </m:e>
                  <m:sup>
                    <m:r>
                      <w:rPr>
                        <w:rFonts w:ascii="Cambria Math" w:hAnsi="Cambria Math" w:cs="Times New Roman"/>
                        <w:sz w:val="20"/>
                        <w:szCs w:val="20"/>
                        <w:lang w:val="id-ID"/>
                      </w:rPr>
                      <m:t>0</m:t>
                    </m:r>
                  </m:sup>
                </m:sSup>
              </m:oMath>
            </m:oMathPara>
          </w:p>
        </w:tc>
        <w:tc>
          <w:tcPr>
            <w:tcW w:w="1292" w:type="dxa"/>
          </w:tcPr>
          <w:p w14:paraId="63A4B7D3" w14:textId="77777777" w:rsidR="009A6C77" w:rsidRPr="0050191F" w:rsidRDefault="009A6C77" w:rsidP="00740876">
            <w:pPr>
              <w:spacing w:line="360" w:lineRule="auto"/>
              <w:jc w:val="center"/>
              <w:rPr>
                <w:rFonts w:ascii="Times New Roman" w:hAnsi="Times New Roman" w:cs="Times New Roman"/>
                <w:sz w:val="20"/>
                <w:szCs w:val="20"/>
                <w:lang w:val="id-ID"/>
              </w:rPr>
            </w:pPr>
            <m:oMathPara>
              <m:oMath>
                <m:r>
                  <w:rPr>
                    <w:rFonts w:ascii="Cambria Math" w:hAnsi="Cambria Math" w:cs="Times New Roman"/>
                    <w:sz w:val="20"/>
                    <w:szCs w:val="20"/>
                    <w:lang w:val="id-ID"/>
                  </w:rPr>
                  <m:t>9</m:t>
                </m:r>
                <m:sSup>
                  <m:sSupPr>
                    <m:ctrlPr>
                      <w:rPr>
                        <w:rFonts w:ascii="Cambria Math" w:hAnsi="Cambria Math" w:cs="Times New Roman"/>
                        <w:sz w:val="20"/>
                        <w:szCs w:val="20"/>
                        <w:lang w:val="id-ID"/>
                      </w:rPr>
                    </m:ctrlPr>
                  </m:sSupPr>
                  <m:e>
                    <m:r>
                      <w:rPr>
                        <w:rFonts w:ascii="Cambria Math" w:hAnsi="Cambria Math" w:cs="Times New Roman"/>
                        <w:sz w:val="20"/>
                        <w:szCs w:val="20"/>
                        <w:lang w:val="id-ID"/>
                      </w:rPr>
                      <m:t>0</m:t>
                    </m:r>
                  </m:e>
                  <m:sup>
                    <m:r>
                      <w:rPr>
                        <w:rFonts w:ascii="Cambria Math" w:hAnsi="Cambria Math" w:cs="Times New Roman"/>
                        <w:sz w:val="20"/>
                        <w:szCs w:val="20"/>
                        <w:lang w:val="id-ID"/>
                      </w:rPr>
                      <m:t>0</m:t>
                    </m:r>
                  </m:sup>
                </m:sSup>
              </m:oMath>
            </m:oMathPara>
          </w:p>
        </w:tc>
        <w:tc>
          <w:tcPr>
            <w:tcW w:w="1244" w:type="dxa"/>
          </w:tcPr>
          <w:p w14:paraId="412D179B" w14:textId="77777777" w:rsidR="009A6C77" w:rsidRPr="0050191F" w:rsidRDefault="00000000" w:rsidP="00740876">
            <w:pPr>
              <w:spacing w:line="360" w:lineRule="auto"/>
              <w:jc w:val="center"/>
              <w:rPr>
                <w:rFonts w:ascii="Times New Roman" w:hAnsi="Times New Roman" w:cs="Times New Roman"/>
                <w:sz w:val="20"/>
                <w:szCs w:val="20"/>
                <w:lang w:val="id-ID"/>
              </w:rPr>
            </w:pPr>
            <m:oMathPara>
              <m:oMath>
                <m:sSup>
                  <m:sSupPr>
                    <m:ctrlPr>
                      <w:rPr>
                        <w:rFonts w:ascii="Cambria Math" w:hAnsi="Cambria Math" w:cs="Times New Roman"/>
                        <w:sz w:val="20"/>
                        <w:szCs w:val="20"/>
                        <w:lang w:val="id-ID"/>
                      </w:rPr>
                    </m:ctrlPr>
                  </m:sSupPr>
                  <m:e>
                    <m:r>
                      <w:rPr>
                        <w:rFonts w:ascii="Cambria Math" w:hAnsi="Cambria Math" w:cs="Times New Roman"/>
                        <w:sz w:val="20"/>
                        <w:szCs w:val="20"/>
                        <w:lang w:val="id-ID"/>
                      </w:rPr>
                      <m:t>0</m:t>
                    </m:r>
                  </m:e>
                  <m:sup>
                    <m:r>
                      <w:rPr>
                        <w:rFonts w:ascii="Cambria Math" w:hAnsi="Cambria Math" w:cs="Times New Roman"/>
                        <w:sz w:val="20"/>
                        <w:szCs w:val="20"/>
                        <w:lang w:val="id-ID"/>
                      </w:rPr>
                      <m:t>0</m:t>
                    </m:r>
                  </m:sup>
                </m:sSup>
              </m:oMath>
            </m:oMathPara>
          </w:p>
        </w:tc>
      </w:tr>
      <w:tr w:rsidR="009A6C77" w:rsidRPr="0050191F" w14:paraId="2627B418" w14:textId="77777777" w:rsidTr="009A6C77">
        <w:tc>
          <w:tcPr>
            <w:tcW w:w="683" w:type="dxa"/>
          </w:tcPr>
          <w:p w14:paraId="7379201A" w14:textId="77777777" w:rsidR="009A6C77" w:rsidRPr="0050191F" w:rsidRDefault="009A6C77" w:rsidP="00740876">
            <w:pPr>
              <w:spacing w:line="360" w:lineRule="auto"/>
              <w:jc w:val="center"/>
              <w:rPr>
                <w:rFonts w:ascii="Times New Roman" w:hAnsi="Times New Roman" w:cs="Times New Roman"/>
                <w:sz w:val="20"/>
                <w:szCs w:val="20"/>
                <w:lang w:val="id-ID"/>
              </w:rPr>
            </w:pPr>
            <w:r w:rsidRPr="0050191F">
              <w:rPr>
                <w:rFonts w:ascii="Times New Roman" w:hAnsi="Times New Roman" w:cs="Times New Roman"/>
                <w:sz w:val="20"/>
                <w:szCs w:val="20"/>
                <w:lang w:val="id-ID"/>
              </w:rPr>
              <w:lastRenderedPageBreak/>
              <w:t>5</w:t>
            </w:r>
          </w:p>
        </w:tc>
        <w:tc>
          <w:tcPr>
            <w:tcW w:w="1664" w:type="dxa"/>
            <w:vAlign w:val="center"/>
          </w:tcPr>
          <w:p w14:paraId="08D16EE0" w14:textId="77777777" w:rsidR="009A6C77" w:rsidRPr="0050191F" w:rsidRDefault="009A6C77" w:rsidP="00740876">
            <w:pPr>
              <w:spacing w:line="360" w:lineRule="auto"/>
              <w:jc w:val="center"/>
              <w:rPr>
                <w:rFonts w:ascii="Times New Roman" w:hAnsi="Times New Roman" w:cs="Times New Roman"/>
                <w:sz w:val="20"/>
                <w:szCs w:val="20"/>
                <w:lang w:val="id-ID"/>
              </w:rPr>
            </w:pPr>
            <m:oMathPara>
              <m:oMath>
                <m:r>
                  <w:rPr>
                    <w:rFonts w:ascii="Cambria Math" w:hAnsi="Cambria Math" w:cs="Times New Roman"/>
                    <w:sz w:val="20"/>
                    <w:szCs w:val="20"/>
                    <w:lang w:val="id-ID"/>
                  </w:rPr>
                  <m:t>12</m:t>
                </m:r>
                <m:sSup>
                  <m:sSupPr>
                    <m:ctrlPr>
                      <w:rPr>
                        <w:rFonts w:ascii="Cambria Math" w:hAnsi="Cambria Math" w:cs="Times New Roman"/>
                        <w:sz w:val="20"/>
                        <w:szCs w:val="20"/>
                        <w:lang w:val="id-ID"/>
                      </w:rPr>
                    </m:ctrlPr>
                  </m:sSupPr>
                  <m:e>
                    <m:r>
                      <w:rPr>
                        <w:rFonts w:ascii="Cambria Math" w:hAnsi="Cambria Math" w:cs="Times New Roman"/>
                        <w:sz w:val="20"/>
                        <w:szCs w:val="20"/>
                        <w:lang w:val="id-ID"/>
                      </w:rPr>
                      <m:t>0</m:t>
                    </m:r>
                  </m:e>
                  <m:sup>
                    <m:r>
                      <w:rPr>
                        <w:rFonts w:ascii="Cambria Math" w:hAnsi="Cambria Math" w:cs="Times New Roman"/>
                        <w:sz w:val="20"/>
                        <w:szCs w:val="20"/>
                        <w:lang w:val="id-ID"/>
                      </w:rPr>
                      <m:t>0</m:t>
                    </m:r>
                  </m:sup>
                </m:sSup>
              </m:oMath>
            </m:oMathPara>
          </w:p>
        </w:tc>
        <w:tc>
          <w:tcPr>
            <w:tcW w:w="1292" w:type="dxa"/>
          </w:tcPr>
          <w:p w14:paraId="65972A5D" w14:textId="77777777" w:rsidR="009A6C77" w:rsidRPr="0050191F" w:rsidRDefault="009A6C77" w:rsidP="00740876">
            <w:pPr>
              <w:spacing w:line="360" w:lineRule="auto"/>
              <w:jc w:val="center"/>
              <w:rPr>
                <w:rFonts w:ascii="Times New Roman" w:hAnsi="Times New Roman" w:cs="Times New Roman"/>
                <w:sz w:val="20"/>
                <w:szCs w:val="20"/>
                <w:lang w:val="id-ID"/>
              </w:rPr>
            </w:pPr>
            <m:oMathPara>
              <m:oMath>
                <m:r>
                  <w:rPr>
                    <w:rFonts w:ascii="Cambria Math" w:hAnsi="Cambria Math" w:cs="Times New Roman"/>
                    <w:sz w:val="20"/>
                    <w:szCs w:val="20"/>
                    <w:lang w:val="id-ID"/>
                  </w:rPr>
                  <m:t>12</m:t>
                </m:r>
                <m:sSup>
                  <m:sSupPr>
                    <m:ctrlPr>
                      <w:rPr>
                        <w:rFonts w:ascii="Cambria Math" w:hAnsi="Cambria Math" w:cs="Times New Roman"/>
                        <w:sz w:val="20"/>
                        <w:szCs w:val="20"/>
                        <w:lang w:val="id-ID"/>
                      </w:rPr>
                    </m:ctrlPr>
                  </m:sSupPr>
                  <m:e>
                    <m:r>
                      <w:rPr>
                        <w:rFonts w:ascii="Cambria Math" w:hAnsi="Cambria Math" w:cs="Times New Roman"/>
                        <w:sz w:val="20"/>
                        <w:szCs w:val="20"/>
                        <w:lang w:val="id-ID"/>
                      </w:rPr>
                      <m:t>0</m:t>
                    </m:r>
                  </m:e>
                  <m:sup>
                    <m:r>
                      <w:rPr>
                        <w:rFonts w:ascii="Cambria Math" w:hAnsi="Cambria Math" w:cs="Times New Roman"/>
                        <w:sz w:val="20"/>
                        <w:szCs w:val="20"/>
                        <w:lang w:val="id-ID"/>
                      </w:rPr>
                      <m:t>0</m:t>
                    </m:r>
                  </m:sup>
                </m:sSup>
              </m:oMath>
            </m:oMathPara>
          </w:p>
        </w:tc>
        <w:tc>
          <w:tcPr>
            <w:tcW w:w="1244" w:type="dxa"/>
          </w:tcPr>
          <w:p w14:paraId="73412B51" w14:textId="77777777" w:rsidR="009A6C77" w:rsidRPr="0050191F" w:rsidRDefault="00000000" w:rsidP="00740876">
            <w:pPr>
              <w:spacing w:line="360" w:lineRule="auto"/>
              <w:jc w:val="center"/>
              <w:rPr>
                <w:rFonts w:ascii="Times New Roman" w:hAnsi="Times New Roman" w:cs="Times New Roman"/>
                <w:sz w:val="20"/>
                <w:szCs w:val="20"/>
                <w:lang w:val="id-ID"/>
              </w:rPr>
            </w:pPr>
            <m:oMathPara>
              <m:oMath>
                <m:sSup>
                  <m:sSupPr>
                    <m:ctrlPr>
                      <w:rPr>
                        <w:rFonts w:ascii="Cambria Math" w:hAnsi="Cambria Math" w:cs="Times New Roman"/>
                        <w:sz w:val="20"/>
                        <w:szCs w:val="20"/>
                        <w:lang w:val="id-ID"/>
                      </w:rPr>
                    </m:ctrlPr>
                  </m:sSupPr>
                  <m:e>
                    <m:r>
                      <w:rPr>
                        <w:rFonts w:ascii="Cambria Math" w:hAnsi="Cambria Math" w:cs="Times New Roman"/>
                        <w:sz w:val="20"/>
                        <w:szCs w:val="20"/>
                        <w:lang w:val="id-ID"/>
                      </w:rPr>
                      <m:t>0</m:t>
                    </m:r>
                  </m:e>
                  <m:sup>
                    <m:r>
                      <w:rPr>
                        <w:rFonts w:ascii="Cambria Math" w:hAnsi="Cambria Math" w:cs="Times New Roman"/>
                        <w:sz w:val="20"/>
                        <w:szCs w:val="20"/>
                        <w:lang w:val="id-ID"/>
                      </w:rPr>
                      <m:t>0</m:t>
                    </m:r>
                  </m:sup>
                </m:sSup>
              </m:oMath>
            </m:oMathPara>
          </w:p>
        </w:tc>
      </w:tr>
      <w:tr w:rsidR="009A6C77" w:rsidRPr="0050191F" w14:paraId="36AC6372" w14:textId="77777777" w:rsidTr="009A6C77">
        <w:tc>
          <w:tcPr>
            <w:tcW w:w="683" w:type="dxa"/>
          </w:tcPr>
          <w:p w14:paraId="5C34C553" w14:textId="77777777" w:rsidR="009A6C77" w:rsidRPr="0050191F" w:rsidRDefault="009A6C77" w:rsidP="00740876">
            <w:pPr>
              <w:spacing w:line="360" w:lineRule="auto"/>
              <w:jc w:val="center"/>
              <w:rPr>
                <w:rFonts w:ascii="Times New Roman" w:hAnsi="Times New Roman" w:cs="Times New Roman"/>
                <w:sz w:val="20"/>
                <w:szCs w:val="20"/>
                <w:lang w:val="id-ID"/>
              </w:rPr>
            </w:pPr>
            <w:r w:rsidRPr="0050191F">
              <w:rPr>
                <w:rFonts w:ascii="Times New Roman" w:hAnsi="Times New Roman" w:cs="Times New Roman"/>
                <w:sz w:val="20"/>
                <w:szCs w:val="20"/>
                <w:lang w:val="id-ID"/>
              </w:rPr>
              <w:t>6</w:t>
            </w:r>
          </w:p>
        </w:tc>
        <w:tc>
          <w:tcPr>
            <w:tcW w:w="1664" w:type="dxa"/>
            <w:vAlign w:val="center"/>
          </w:tcPr>
          <w:p w14:paraId="6F82DB5D" w14:textId="77777777" w:rsidR="009A6C77" w:rsidRPr="0050191F" w:rsidRDefault="009A6C77" w:rsidP="00740876">
            <w:pPr>
              <w:spacing w:line="360" w:lineRule="auto"/>
              <w:jc w:val="center"/>
              <w:rPr>
                <w:rFonts w:ascii="Times New Roman" w:hAnsi="Times New Roman" w:cs="Times New Roman"/>
                <w:sz w:val="20"/>
                <w:szCs w:val="20"/>
                <w:lang w:val="id-ID"/>
              </w:rPr>
            </w:pPr>
            <m:oMathPara>
              <m:oMath>
                <m:r>
                  <w:rPr>
                    <w:rFonts w:ascii="Cambria Math" w:hAnsi="Cambria Math" w:cs="Times New Roman"/>
                    <w:sz w:val="20"/>
                    <w:szCs w:val="20"/>
                    <w:lang w:val="id-ID"/>
                  </w:rPr>
                  <m:t>15</m:t>
                </m:r>
                <m:sSup>
                  <m:sSupPr>
                    <m:ctrlPr>
                      <w:rPr>
                        <w:rFonts w:ascii="Cambria Math" w:hAnsi="Cambria Math" w:cs="Times New Roman"/>
                        <w:sz w:val="20"/>
                        <w:szCs w:val="20"/>
                        <w:lang w:val="id-ID"/>
                      </w:rPr>
                    </m:ctrlPr>
                  </m:sSupPr>
                  <m:e>
                    <m:r>
                      <w:rPr>
                        <w:rFonts w:ascii="Cambria Math" w:hAnsi="Cambria Math" w:cs="Times New Roman"/>
                        <w:sz w:val="20"/>
                        <w:szCs w:val="20"/>
                        <w:lang w:val="id-ID"/>
                      </w:rPr>
                      <m:t>0</m:t>
                    </m:r>
                  </m:e>
                  <m:sup>
                    <m:r>
                      <w:rPr>
                        <w:rFonts w:ascii="Cambria Math" w:hAnsi="Cambria Math" w:cs="Times New Roman"/>
                        <w:sz w:val="20"/>
                        <w:szCs w:val="20"/>
                        <w:lang w:val="id-ID"/>
                      </w:rPr>
                      <m:t>0</m:t>
                    </m:r>
                  </m:sup>
                </m:sSup>
              </m:oMath>
            </m:oMathPara>
          </w:p>
        </w:tc>
        <w:tc>
          <w:tcPr>
            <w:tcW w:w="1292" w:type="dxa"/>
          </w:tcPr>
          <w:p w14:paraId="0A26734D" w14:textId="77777777" w:rsidR="009A6C77" w:rsidRPr="0050191F" w:rsidRDefault="009A6C77" w:rsidP="00740876">
            <w:pPr>
              <w:spacing w:line="360" w:lineRule="auto"/>
              <w:jc w:val="center"/>
              <w:rPr>
                <w:rFonts w:ascii="Times New Roman" w:hAnsi="Times New Roman" w:cs="Times New Roman"/>
                <w:sz w:val="20"/>
                <w:szCs w:val="20"/>
                <w:lang w:val="id-ID"/>
              </w:rPr>
            </w:pPr>
            <m:oMathPara>
              <m:oMath>
                <m:r>
                  <w:rPr>
                    <w:rFonts w:ascii="Cambria Math" w:hAnsi="Cambria Math" w:cs="Times New Roman"/>
                    <w:sz w:val="20"/>
                    <w:szCs w:val="20"/>
                    <w:lang w:val="id-ID"/>
                  </w:rPr>
                  <m:t>12</m:t>
                </m:r>
                <m:sSup>
                  <m:sSupPr>
                    <m:ctrlPr>
                      <w:rPr>
                        <w:rFonts w:ascii="Cambria Math" w:hAnsi="Cambria Math" w:cs="Times New Roman"/>
                        <w:sz w:val="20"/>
                        <w:szCs w:val="20"/>
                        <w:lang w:val="id-ID"/>
                      </w:rPr>
                    </m:ctrlPr>
                  </m:sSupPr>
                  <m:e>
                    <m:r>
                      <w:rPr>
                        <w:rFonts w:ascii="Cambria Math" w:hAnsi="Cambria Math" w:cs="Times New Roman"/>
                        <w:sz w:val="20"/>
                        <w:szCs w:val="20"/>
                        <w:lang w:val="id-ID"/>
                      </w:rPr>
                      <m:t>0</m:t>
                    </m:r>
                  </m:e>
                  <m:sup>
                    <m:r>
                      <w:rPr>
                        <w:rFonts w:ascii="Cambria Math" w:hAnsi="Cambria Math" w:cs="Times New Roman"/>
                        <w:sz w:val="20"/>
                        <w:szCs w:val="20"/>
                        <w:lang w:val="id-ID"/>
                      </w:rPr>
                      <m:t>0</m:t>
                    </m:r>
                  </m:sup>
                </m:sSup>
              </m:oMath>
            </m:oMathPara>
          </w:p>
        </w:tc>
        <w:tc>
          <w:tcPr>
            <w:tcW w:w="1244" w:type="dxa"/>
          </w:tcPr>
          <w:p w14:paraId="002215D6" w14:textId="77777777" w:rsidR="009A6C77" w:rsidRPr="0050191F" w:rsidRDefault="00000000" w:rsidP="00740876">
            <w:pPr>
              <w:spacing w:line="360" w:lineRule="auto"/>
              <w:jc w:val="center"/>
              <w:rPr>
                <w:rFonts w:ascii="Times New Roman" w:hAnsi="Times New Roman" w:cs="Times New Roman"/>
                <w:sz w:val="20"/>
                <w:szCs w:val="20"/>
                <w:lang w:val="id-ID"/>
              </w:rPr>
            </w:pPr>
            <m:oMathPara>
              <m:oMath>
                <m:sSup>
                  <m:sSupPr>
                    <m:ctrlPr>
                      <w:rPr>
                        <w:rFonts w:ascii="Cambria Math" w:hAnsi="Cambria Math" w:cs="Times New Roman"/>
                        <w:sz w:val="20"/>
                        <w:szCs w:val="20"/>
                        <w:lang w:val="id-ID"/>
                      </w:rPr>
                    </m:ctrlPr>
                  </m:sSupPr>
                  <m:e>
                    <m:r>
                      <w:rPr>
                        <w:rFonts w:ascii="Cambria Math" w:hAnsi="Cambria Math" w:cs="Times New Roman"/>
                        <w:sz w:val="20"/>
                        <w:szCs w:val="20"/>
                        <w:lang w:val="id-ID"/>
                      </w:rPr>
                      <m:t>0</m:t>
                    </m:r>
                  </m:e>
                  <m:sup>
                    <m:r>
                      <w:rPr>
                        <w:rFonts w:ascii="Cambria Math" w:hAnsi="Cambria Math" w:cs="Times New Roman"/>
                        <w:sz w:val="20"/>
                        <w:szCs w:val="20"/>
                        <w:lang w:val="id-ID"/>
                      </w:rPr>
                      <m:t>0</m:t>
                    </m:r>
                  </m:sup>
                </m:sSup>
              </m:oMath>
            </m:oMathPara>
          </w:p>
        </w:tc>
      </w:tr>
      <w:tr w:rsidR="009A6C77" w:rsidRPr="0050191F" w14:paraId="4A8F1230" w14:textId="77777777" w:rsidTr="009A6C77">
        <w:tc>
          <w:tcPr>
            <w:tcW w:w="683" w:type="dxa"/>
          </w:tcPr>
          <w:p w14:paraId="0E6FE8CE" w14:textId="77777777" w:rsidR="009A6C77" w:rsidRPr="0050191F" w:rsidRDefault="009A6C77" w:rsidP="00740876">
            <w:pPr>
              <w:spacing w:line="360" w:lineRule="auto"/>
              <w:jc w:val="center"/>
              <w:rPr>
                <w:rFonts w:ascii="Times New Roman" w:hAnsi="Times New Roman" w:cs="Times New Roman"/>
                <w:sz w:val="20"/>
                <w:szCs w:val="20"/>
                <w:lang w:val="id-ID"/>
              </w:rPr>
            </w:pPr>
            <w:r w:rsidRPr="0050191F">
              <w:rPr>
                <w:rFonts w:ascii="Times New Roman" w:hAnsi="Times New Roman" w:cs="Times New Roman"/>
                <w:sz w:val="20"/>
                <w:szCs w:val="20"/>
                <w:lang w:val="id-ID"/>
              </w:rPr>
              <w:t>7</w:t>
            </w:r>
          </w:p>
        </w:tc>
        <w:tc>
          <w:tcPr>
            <w:tcW w:w="1664" w:type="dxa"/>
            <w:vAlign w:val="center"/>
          </w:tcPr>
          <w:p w14:paraId="7642E745" w14:textId="77777777" w:rsidR="009A6C77" w:rsidRPr="0050191F" w:rsidRDefault="009A6C77" w:rsidP="00740876">
            <w:pPr>
              <w:spacing w:line="360" w:lineRule="auto"/>
              <w:jc w:val="center"/>
              <w:rPr>
                <w:rFonts w:ascii="Times New Roman" w:hAnsi="Times New Roman" w:cs="Times New Roman"/>
                <w:sz w:val="20"/>
                <w:szCs w:val="20"/>
                <w:lang w:val="id-ID"/>
              </w:rPr>
            </w:pPr>
            <m:oMathPara>
              <m:oMath>
                <m:r>
                  <w:rPr>
                    <w:rFonts w:ascii="Cambria Math" w:hAnsi="Cambria Math" w:cs="Times New Roman"/>
                    <w:sz w:val="20"/>
                    <w:szCs w:val="20"/>
                    <w:lang w:val="id-ID"/>
                  </w:rPr>
                  <m:t>18</m:t>
                </m:r>
                <m:sSup>
                  <m:sSupPr>
                    <m:ctrlPr>
                      <w:rPr>
                        <w:rFonts w:ascii="Cambria Math" w:hAnsi="Cambria Math" w:cs="Times New Roman"/>
                        <w:sz w:val="20"/>
                        <w:szCs w:val="20"/>
                        <w:lang w:val="id-ID"/>
                      </w:rPr>
                    </m:ctrlPr>
                  </m:sSupPr>
                  <m:e>
                    <m:r>
                      <w:rPr>
                        <w:rFonts w:ascii="Cambria Math" w:hAnsi="Cambria Math" w:cs="Times New Roman"/>
                        <w:sz w:val="20"/>
                        <w:szCs w:val="20"/>
                        <w:lang w:val="id-ID"/>
                      </w:rPr>
                      <m:t>0</m:t>
                    </m:r>
                  </m:e>
                  <m:sup>
                    <m:r>
                      <w:rPr>
                        <w:rFonts w:ascii="Cambria Math" w:hAnsi="Cambria Math" w:cs="Times New Roman"/>
                        <w:sz w:val="20"/>
                        <w:szCs w:val="20"/>
                        <w:lang w:val="id-ID"/>
                      </w:rPr>
                      <m:t>0</m:t>
                    </m:r>
                  </m:sup>
                </m:sSup>
              </m:oMath>
            </m:oMathPara>
          </w:p>
        </w:tc>
        <w:tc>
          <w:tcPr>
            <w:tcW w:w="1292" w:type="dxa"/>
          </w:tcPr>
          <w:p w14:paraId="7FAF4A5B" w14:textId="77777777" w:rsidR="009A6C77" w:rsidRPr="0050191F" w:rsidRDefault="009A6C77" w:rsidP="00740876">
            <w:pPr>
              <w:spacing w:line="360" w:lineRule="auto"/>
              <w:jc w:val="center"/>
              <w:rPr>
                <w:rFonts w:ascii="Times New Roman" w:hAnsi="Times New Roman" w:cs="Times New Roman"/>
                <w:sz w:val="20"/>
                <w:szCs w:val="20"/>
                <w:lang w:val="id-ID"/>
              </w:rPr>
            </w:pPr>
            <m:oMathPara>
              <m:oMath>
                <m:r>
                  <w:rPr>
                    <w:rFonts w:ascii="Cambria Math" w:hAnsi="Cambria Math" w:cs="Times New Roman"/>
                    <w:sz w:val="20"/>
                    <w:szCs w:val="20"/>
                    <w:lang w:val="id-ID"/>
                  </w:rPr>
                  <m:t>18</m:t>
                </m:r>
                <m:sSup>
                  <m:sSupPr>
                    <m:ctrlPr>
                      <w:rPr>
                        <w:rFonts w:ascii="Cambria Math" w:hAnsi="Cambria Math" w:cs="Times New Roman"/>
                        <w:sz w:val="20"/>
                        <w:szCs w:val="20"/>
                        <w:lang w:val="id-ID"/>
                      </w:rPr>
                    </m:ctrlPr>
                  </m:sSupPr>
                  <m:e>
                    <m:r>
                      <w:rPr>
                        <w:rFonts w:ascii="Cambria Math" w:hAnsi="Cambria Math" w:cs="Times New Roman"/>
                        <w:sz w:val="20"/>
                        <w:szCs w:val="20"/>
                        <w:lang w:val="id-ID"/>
                      </w:rPr>
                      <m:t>0</m:t>
                    </m:r>
                  </m:e>
                  <m:sup>
                    <m:r>
                      <w:rPr>
                        <w:rFonts w:ascii="Cambria Math" w:hAnsi="Cambria Math" w:cs="Times New Roman"/>
                        <w:sz w:val="20"/>
                        <w:szCs w:val="20"/>
                        <w:lang w:val="id-ID"/>
                      </w:rPr>
                      <m:t>0</m:t>
                    </m:r>
                  </m:sup>
                </m:sSup>
              </m:oMath>
            </m:oMathPara>
          </w:p>
        </w:tc>
        <w:tc>
          <w:tcPr>
            <w:tcW w:w="1244" w:type="dxa"/>
          </w:tcPr>
          <w:p w14:paraId="02C494DA" w14:textId="77777777" w:rsidR="009A6C77" w:rsidRPr="0050191F" w:rsidRDefault="00000000" w:rsidP="00740876">
            <w:pPr>
              <w:spacing w:line="360" w:lineRule="auto"/>
              <w:jc w:val="center"/>
              <w:rPr>
                <w:rFonts w:ascii="Times New Roman" w:hAnsi="Times New Roman" w:cs="Times New Roman"/>
                <w:sz w:val="20"/>
                <w:szCs w:val="20"/>
                <w:lang w:val="id-ID"/>
              </w:rPr>
            </w:pPr>
            <m:oMathPara>
              <m:oMath>
                <m:sSup>
                  <m:sSupPr>
                    <m:ctrlPr>
                      <w:rPr>
                        <w:rFonts w:ascii="Cambria Math" w:hAnsi="Cambria Math" w:cs="Times New Roman"/>
                        <w:sz w:val="20"/>
                        <w:szCs w:val="20"/>
                        <w:lang w:val="id-ID"/>
                      </w:rPr>
                    </m:ctrlPr>
                  </m:sSupPr>
                  <m:e>
                    <m:r>
                      <w:rPr>
                        <w:rFonts w:ascii="Cambria Math" w:hAnsi="Cambria Math" w:cs="Times New Roman"/>
                        <w:sz w:val="20"/>
                        <w:szCs w:val="20"/>
                        <w:lang w:val="id-ID"/>
                      </w:rPr>
                      <m:t>0</m:t>
                    </m:r>
                  </m:e>
                  <m:sup>
                    <m:r>
                      <w:rPr>
                        <w:rFonts w:ascii="Cambria Math" w:hAnsi="Cambria Math" w:cs="Times New Roman"/>
                        <w:sz w:val="20"/>
                        <w:szCs w:val="20"/>
                        <w:lang w:val="id-ID"/>
                      </w:rPr>
                      <m:t>0</m:t>
                    </m:r>
                  </m:sup>
                </m:sSup>
              </m:oMath>
            </m:oMathPara>
          </w:p>
        </w:tc>
      </w:tr>
    </w:tbl>
    <w:p w14:paraId="20169161" w14:textId="39FC4700" w:rsidR="009A6C77" w:rsidRPr="0050191F" w:rsidRDefault="009A6C77" w:rsidP="009A6C77">
      <w:pPr>
        <w:pBdr>
          <w:top w:val="nil"/>
          <w:left w:val="nil"/>
          <w:bottom w:val="nil"/>
          <w:right w:val="nil"/>
          <w:between w:val="nil"/>
        </w:pBdr>
        <w:tabs>
          <w:tab w:val="left" w:pos="567"/>
        </w:tabs>
        <w:spacing w:before="120" w:after="60" w:line="240" w:lineRule="auto"/>
        <w:jc w:val="both"/>
        <w:rPr>
          <w:rFonts w:ascii="Times New Roman" w:eastAsia="Times New Roman" w:hAnsi="Times New Roman" w:cs="Times New Roman"/>
          <w:color w:val="000000"/>
          <w:sz w:val="20"/>
          <w:szCs w:val="20"/>
          <w:highlight w:val="white"/>
        </w:rPr>
      </w:pPr>
      <w:r w:rsidRPr="0050191F">
        <w:rPr>
          <w:rFonts w:ascii="Times New Roman" w:eastAsia="Times New Roman" w:hAnsi="Times New Roman" w:cs="Times New Roman"/>
          <w:color w:val="000000"/>
          <w:sz w:val="20"/>
          <w:szCs w:val="20"/>
        </w:rPr>
        <w:t xml:space="preserve">Berdasar hasil perbandingan pada tabel 3.3 dapat dijelaskan bahwa selisih sudut antara motor servo dengan busur adalah </w:t>
      </w:r>
      <m:oMath>
        <m:sSup>
          <m:sSupPr>
            <m:ctrlPr>
              <w:rPr>
                <w:rFonts w:ascii="Cambria Math" w:eastAsia="Times New Roman" w:hAnsi="Cambria Math" w:cs="Times New Roman"/>
                <w:color w:val="000000"/>
                <w:sz w:val="20"/>
                <w:szCs w:val="20"/>
              </w:rPr>
            </m:ctrlPr>
          </m:sSupPr>
          <m:e>
            <m:r>
              <m:rPr>
                <m:sty m:val="p"/>
              </m:rPr>
              <w:rPr>
                <w:rFonts w:ascii="Cambria Math" w:eastAsia="Times New Roman" w:hAnsi="Cambria Math" w:cs="Times New Roman"/>
                <w:color w:val="000000"/>
                <w:sz w:val="20"/>
                <w:szCs w:val="20"/>
              </w:rPr>
              <m:t>0</m:t>
            </m:r>
          </m:e>
          <m:sup>
            <m:r>
              <m:rPr>
                <m:sty m:val="p"/>
              </m:rPr>
              <w:rPr>
                <w:rFonts w:ascii="Cambria Math" w:eastAsia="Times New Roman" w:hAnsi="Cambria Math" w:cs="Times New Roman"/>
                <w:color w:val="000000"/>
                <w:sz w:val="20"/>
                <w:szCs w:val="20"/>
              </w:rPr>
              <m:t>0</m:t>
            </m:r>
          </m:sup>
        </m:sSup>
      </m:oMath>
      <w:r w:rsidRPr="0050191F">
        <w:rPr>
          <w:rFonts w:ascii="Times New Roman" w:eastAsia="Times New Roman" w:hAnsi="Times New Roman" w:cs="Times New Roman"/>
          <w:color w:val="000000"/>
          <w:sz w:val="20"/>
          <w:szCs w:val="20"/>
        </w:rPr>
        <w:t>.Artinya motor servo bekerja sesuai dengan titik sudut yang telah ditentukan. Kesesuaian perbandingan ini juga dipengaruhi oleh beban yang diangkat oleh motor servo</w:t>
      </w:r>
    </w:p>
    <w:p w14:paraId="493BAAB9" w14:textId="11115F50" w:rsidR="00485E45" w:rsidRPr="0050191F" w:rsidRDefault="00485E45" w:rsidP="00485E45">
      <w:pPr>
        <w:pBdr>
          <w:top w:val="nil"/>
          <w:left w:val="nil"/>
          <w:bottom w:val="nil"/>
          <w:right w:val="nil"/>
          <w:between w:val="nil"/>
        </w:pBdr>
        <w:spacing w:before="120" w:after="60" w:line="240" w:lineRule="auto"/>
        <w:rPr>
          <w:rFonts w:ascii="Times New Roman" w:hAnsi="Times New Roman" w:cs="Times New Roman"/>
          <w:b/>
          <w:bCs/>
        </w:rPr>
      </w:pPr>
      <w:bookmarkStart w:id="26" w:name="_Toc173033181"/>
      <w:r w:rsidRPr="00015412">
        <w:rPr>
          <w:rFonts w:ascii="Times New Roman" w:hAnsi="Times New Roman" w:cs="Times New Roman"/>
          <w:b/>
          <w:bCs/>
          <w:sz w:val="20"/>
          <w:szCs w:val="20"/>
        </w:rPr>
        <w:t>Pengujian Delay pada Sistem</w:t>
      </w:r>
      <w:bookmarkEnd w:id="26"/>
    </w:p>
    <w:p w14:paraId="3BDCDA51" w14:textId="10789DEF" w:rsidR="00485E45" w:rsidRPr="0050191F" w:rsidRDefault="00485E45" w:rsidP="00485E45">
      <w:pPr>
        <w:pBdr>
          <w:top w:val="nil"/>
          <w:left w:val="nil"/>
          <w:bottom w:val="nil"/>
          <w:right w:val="nil"/>
          <w:between w:val="nil"/>
        </w:pBdr>
        <w:spacing w:before="120" w:after="60" w:line="240" w:lineRule="auto"/>
        <w:jc w:val="both"/>
        <w:rPr>
          <w:rFonts w:ascii="Times New Roman" w:hAnsi="Times New Roman" w:cs="Times New Roman"/>
          <w:szCs w:val="24"/>
        </w:rPr>
      </w:pPr>
      <w:r w:rsidRPr="0050191F">
        <w:rPr>
          <w:rFonts w:ascii="Times New Roman" w:hAnsi="Times New Roman" w:cs="Times New Roman"/>
          <w:sz w:val="20"/>
          <w:szCs w:val="20"/>
        </w:rPr>
        <w:t xml:space="preserve">Berikut merupakan hasil pengumpulan data delay pengiriman data sistem. </w:t>
      </w:r>
      <w:r w:rsidRPr="0050191F">
        <w:rPr>
          <w:rFonts w:ascii="Times New Roman" w:hAnsi="Times New Roman" w:cs="Times New Roman"/>
          <w:sz w:val="20"/>
        </w:rPr>
        <w:t>Pengumpulan data delay sistem dilakukan dengan mengurangi waktu pengiriman data ke Firebase yang ditampilkan pada serial monitor seperti yang ditunjukkan pada gambar.</w:t>
      </w:r>
    </w:p>
    <w:p w14:paraId="27AE234C" w14:textId="77777777" w:rsidR="009A6822" w:rsidRDefault="00485E45" w:rsidP="009A6822">
      <w:pPr>
        <w:keepNext/>
        <w:pBdr>
          <w:top w:val="nil"/>
          <w:left w:val="nil"/>
          <w:bottom w:val="nil"/>
          <w:right w:val="nil"/>
          <w:between w:val="nil"/>
        </w:pBdr>
        <w:spacing w:before="120" w:after="60" w:line="240" w:lineRule="auto"/>
        <w:jc w:val="center"/>
      </w:pPr>
      <w:r w:rsidRPr="0050191F">
        <w:rPr>
          <w:rFonts w:ascii="Times New Roman" w:hAnsi="Times New Roman" w:cs="Times New Roman"/>
          <w:noProof/>
        </w:rPr>
        <w:drawing>
          <wp:inline distT="0" distB="0" distL="0" distR="0" wp14:anchorId="1052BDEC" wp14:editId="1B836A78">
            <wp:extent cx="3037205" cy="1666885"/>
            <wp:effectExtent l="0" t="0" r="0" b="9525"/>
            <wp:docPr id="925017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017023" name=""/>
                    <pic:cNvPicPr/>
                  </pic:nvPicPr>
                  <pic:blipFill>
                    <a:blip r:embed="rId25"/>
                    <a:stretch>
                      <a:fillRect/>
                    </a:stretch>
                  </pic:blipFill>
                  <pic:spPr>
                    <a:xfrm>
                      <a:off x="0" y="0"/>
                      <a:ext cx="3037205" cy="1666885"/>
                    </a:xfrm>
                    <a:prstGeom prst="rect">
                      <a:avLst/>
                    </a:prstGeom>
                  </pic:spPr>
                </pic:pic>
              </a:graphicData>
            </a:graphic>
          </wp:inline>
        </w:drawing>
      </w:r>
    </w:p>
    <w:p w14:paraId="4F22DB2B" w14:textId="0A7DB241" w:rsidR="00485E45" w:rsidRPr="009A6822" w:rsidRDefault="009A6822" w:rsidP="009A6822">
      <w:pPr>
        <w:pStyle w:val="Caption"/>
        <w:jc w:val="center"/>
        <w:rPr>
          <w:rFonts w:ascii="Times New Roman" w:hAnsi="Times New Roman" w:cs="Times New Roman"/>
          <w:b/>
          <w:bCs/>
          <w:i w:val="0"/>
          <w:iCs w:val="0"/>
        </w:rPr>
      </w:pPr>
      <w:r w:rsidRPr="009A6822">
        <w:rPr>
          <w:rFonts w:ascii="Times New Roman" w:hAnsi="Times New Roman" w:cs="Times New Roman"/>
          <w:i w:val="0"/>
          <w:iCs w:val="0"/>
          <w:color w:val="auto"/>
        </w:rPr>
        <w:t xml:space="preserve">Gambar 4. </w:t>
      </w:r>
      <w:r w:rsidRPr="009A6822">
        <w:rPr>
          <w:rFonts w:ascii="Times New Roman" w:hAnsi="Times New Roman" w:cs="Times New Roman"/>
          <w:i w:val="0"/>
          <w:iCs w:val="0"/>
          <w:color w:val="auto"/>
        </w:rPr>
        <w:fldChar w:fldCharType="begin"/>
      </w:r>
      <w:r w:rsidRPr="009A6822">
        <w:rPr>
          <w:rFonts w:ascii="Times New Roman" w:hAnsi="Times New Roman" w:cs="Times New Roman"/>
          <w:i w:val="0"/>
          <w:iCs w:val="0"/>
          <w:color w:val="auto"/>
        </w:rPr>
        <w:instrText xml:space="preserve"> SEQ Gambar_4. \* ARABIC </w:instrText>
      </w:r>
      <w:r w:rsidRPr="009A6822">
        <w:rPr>
          <w:rFonts w:ascii="Times New Roman" w:hAnsi="Times New Roman" w:cs="Times New Roman"/>
          <w:i w:val="0"/>
          <w:iCs w:val="0"/>
          <w:color w:val="auto"/>
        </w:rPr>
        <w:fldChar w:fldCharType="separate"/>
      </w:r>
      <w:r w:rsidR="00515EE4">
        <w:rPr>
          <w:rFonts w:ascii="Times New Roman" w:hAnsi="Times New Roman" w:cs="Times New Roman"/>
          <w:i w:val="0"/>
          <w:iCs w:val="0"/>
          <w:noProof/>
          <w:color w:val="auto"/>
        </w:rPr>
        <w:t>1</w:t>
      </w:r>
      <w:r w:rsidRPr="009A6822">
        <w:rPr>
          <w:rFonts w:ascii="Times New Roman" w:hAnsi="Times New Roman" w:cs="Times New Roman"/>
          <w:i w:val="0"/>
          <w:iCs w:val="0"/>
          <w:color w:val="auto"/>
        </w:rPr>
        <w:fldChar w:fldCharType="end"/>
      </w:r>
      <w:r w:rsidRPr="009A6822">
        <w:rPr>
          <w:rFonts w:ascii="Times New Roman" w:hAnsi="Times New Roman" w:cs="Times New Roman"/>
          <w:i w:val="0"/>
          <w:iCs w:val="0"/>
          <w:color w:val="auto"/>
        </w:rPr>
        <w:t xml:space="preserve"> Waktu Pengiriman Data Pada Serial Monitor</w:t>
      </w:r>
    </w:p>
    <w:p w14:paraId="17383D8C" w14:textId="736A952E" w:rsidR="00485E45" w:rsidRPr="0050191F" w:rsidRDefault="00485E45" w:rsidP="003915C7">
      <w:pPr>
        <w:spacing w:after="0" w:line="240" w:lineRule="auto"/>
        <w:jc w:val="both"/>
        <w:rPr>
          <w:rFonts w:ascii="Times New Roman" w:eastAsiaTheme="minorEastAsia" w:hAnsi="Times New Roman" w:cs="Times New Roman"/>
          <w:sz w:val="20"/>
          <w:szCs w:val="20"/>
        </w:rPr>
      </w:pPr>
      <w:r w:rsidRPr="0050191F">
        <w:rPr>
          <w:rFonts w:ascii="Times New Roman" w:hAnsi="Times New Roman" w:cs="Times New Roman"/>
          <w:sz w:val="20"/>
          <w:szCs w:val="20"/>
        </w:rPr>
        <w:t>Dari hasil uji untuk menentukan hasil delay sistem alat pada timestamp terdapat 3 indikator berupa jumlah pengiriman, menit dan detik. Delay di tentukan dari menit dan detik pengiriman pertama dikurangi dengan detik pengiriman kedua</w:t>
      </w:r>
      <m:oMath>
        <m:r>
          <w:rPr>
            <w:rFonts w:ascii="Cambria Math" w:hAnsi="Cambria Math" w:cs="Times New Roman"/>
            <w:sz w:val="20"/>
            <w:szCs w:val="20"/>
          </w:rPr>
          <m:t xml:space="preserve">Delay=Waktu </m:t>
        </m:r>
        <m:d>
          <m:dPr>
            <m:ctrlPr>
              <w:rPr>
                <w:rFonts w:ascii="Cambria Math" w:hAnsi="Cambria Math" w:cs="Times New Roman"/>
                <w:i/>
                <w:sz w:val="20"/>
                <w:szCs w:val="20"/>
              </w:rPr>
            </m:ctrlPr>
          </m:dPr>
          <m:e>
            <m:r>
              <w:rPr>
                <w:rFonts w:ascii="Cambria Math" w:hAnsi="Cambria Math" w:cs="Times New Roman"/>
                <w:sz w:val="20"/>
                <w:szCs w:val="20"/>
              </w:rPr>
              <m:t>detik</m:t>
            </m:r>
          </m:e>
        </m:d>
        <m:r>
          <w:rPr>
            <w:rFonts w:ascii="Cambria Math" w:eastAsiaTheme="minorEastAsia" w:hAnsi="Cambria Math" w:cs="Times New Roman"/>
            <w:sz w:val="20"/>
            <w:szCs w:val="20"/>
          </w:rPr>
          <m:t xml:space="preserve"> Pengiriman-Waktu</m:t>
        </m:r>
        <m:d>
          <m:dPr>
            <m:ctrlPr>
              <w:rPr>
                <w:rFonts w:ascii="Cambria Math" w:eastAsiaTheme="minorEastAsia" w:hAnsi="Cambria Math" w:cs="Times New Roman"/>
                <w:i/>
                <w:sz w:val="20"/>
                <w:szCs w:val="20"/>
              </w:rPr>
            </m:ctrlPr>
          </m:dPr>
          <m:e>
            <m:r>
              <w:rPr>
                <w:rFonts w:ascii="Cambria Math" w:eastAsiaTheme="minorEastAsia" w:hAnsi="Cambria Math" w:cs="Times New Roman"/>
                <w:sz w:val="20"/>
                <w:szCs w:val="20"/>
              </w:rPr>
              <m:t>detik</m:t>
            </m:r>
          </m:e>
        </m:d>
        <m:r>
          <w:rPr>
            <w:rFonts w:ascii="Cambria Math" w:eastAsiaTheme="minorEastAsia" w:hAnsi="Cambria Math" w:cs="Times New Roman"/>
            <w:sz w:val="20"/>
            <w:szCs w:val="20"/>
          </w:rPr>
          <m:t xml:space="preserve"> Sebelumnya</m:t>
        </m:r>
      </m:oMath>
    </w:p>
    <w:p w14:paraId="639DEE69" w14:textId="77777777" w:rsidR="00485E45" w:rsidRPr="0050191F" w:rsidRDefault="00485E45" w:rsidP="00485E45">
      <w:pPr>
        <w:rPr>
          <w:rFonts w:ascii="Times New Roman" w:hAnsi="Times New Roman" w:cs="Times New Roman"/>
        </w:rPr>
      </w:pPr>
      <w:r w:rsidRPr="0050191F">
        <w:rPr>
          <w:rFonts w:ascii="Times New Roman" w:hAnsi="Times New Roman" w:cs="Times New Roman"/>
          <w:sz w:val="20"/>
          <w:szCs w:val="20"/>
        </w:rPr>
        <w:t xml:space="preserve">Hasil pengumpulan data </w:t>
      </w:r>
      <w:r w:rsidRPr="0050191F">
        <w:rPr>
          <w:rFonts w:ascii="Times New Roman" w:hAnsi="Times New Roman" w:cs="Times New Roman"/>
          <w:i/>
          <w:iCs/>
          <w:sz w:val="20"/>
          <w:szCs w:val="20"/>
        </w:rPr>
        <w:t>delay</w:t>
      </w:r>
      <w:r w:rsidRPr="0050191F">
        <w:rPr>
          <w:rFonts w:ascii="Times New Roman" w:hAnsi="Times New Roman" w:cs="Times New Roman"/>
          <w:sz w:val="20"/>
          <w:szCs w:val="20"/>
        </w:rPr>
        <w:t xml:space="preserve"> pengiriman ditunjukkan pada tabel 4.1 </w:t>
      </w:r>
    </w:p>
    <w:p w14:paraId="7C3BE17A" w14:textId="5D240E21" w:rsidR="009A6822" w:rsidRPr="009A6822" w:rsidRDefault="009A6822" w:rsidP="009A6822">
      <w:pPr>
        <w:pStyle w:val="Caption"/>
        <w:keepNext/>
        <w:jc w:val="center"/>
        <w:rPr>
          <w:rFonts w:ascii="Times New Roman" w:hAnsi="Times New Roman" w:cs="Times New Roman"/>
          <w:i w:val="0"/>
          <w:iCs w:val="0"/>
        </w:rPr>
      </w:pPr>
      <w:r w:rsidRPr="009A6822">
        <w:rPr>
          <w:rFonts w:ascii="Times New Roman" w:hAnsi="Times New Roman" w:cs="Times New Roman"/>
          <w:i w:val="0"/>
          <w:iCs w:val="0"/>
          <w:color w:val="auto"/>
          <w:sz w:val="20"/>
          <w:szCs w:val="20"/>
        </w:rPr>
        <w:t xml:space="preserve">Tabel 4. </w:t>
      </w:r>
      <w:r w:rsidRPr="009A6822">
        <w:rPr>
          <w:rFonts w:ascii="Times New Roman" w:hAnsi="Times New Roman" w:cs="Times New Roman"/>
          <w:i w:val="0"/>
          <w:iCs w:val="0"/>
          <w:color w:val="auto"/>
          <w:sz w:val="20"/>
          <w:szCs w:val="20"/>
        </w:rPr>
        <w:fldChar w:fldCharType="begin"/>
      </w:r>
      <w:r w:rsidRPr="009A6822">
        <w:rPr>
          <w:rFonts w:ascii="Times New Roman" w:hAnsi="Times New Roman" w:cs="Times New Roman"/>
          <w:i w:val="0"/>
          <w:iCs w:val="0"/>
          <w:color w:val="auto"/>
          <w:sz w:val="20"/>
          <w:szCs w:val="20"/>
        </w:rPr>
        <w:instrText xml:space="preserve"> SEQ Tabel_4. \* ARABIC </w:instrText>
      </w:r>
      <w:r w:rsidRPr="009A6822">
        <w:rPr>
          <w:rFonts w:ascii="Times New Roman" w:hAnsi="Times New Roman" w:cs="Times New Roman"/>
          <w:i w:val="0"/>
          <w:iCs w:val="0"/>
          <w:color w:val="auto"/>
          <w:sz w:val="20"/>
          <w:szCs w:val="20"/>
        </w:rPr>
        <w:fldChar w:fldCharType="separate"/>
      </w:r>
      <w:r w:rsidR="00C90D78">
        <w:rPr>
          <w:rFonts w:ascii="Times New Roman" w:hAnsi="Times New Roman" w:cs="Times New Roman"/>
          <w:i w:val="0"/>
          <w:iCs w:val="0"/>
          <w:noProof/>
          <w:color w:val="auto"/>
          <w:sz w:val="20"/>
          <w:szCs w:val="20"/>
        </w:rPr>
        <w:t>2</w:t>
      </w:r>
      <w:r w:rsidRPr="009A6822">
        <w:rPr>
          <w:rFonts w:ascii="Times New Roman" w:hAnsi="Times New Roman" w:cs="Times New Roman"/>
          <w:i w:val="0"/>
          <w:iCs w:val="0"/>
          <w:color w:val="auto"/>
          <w:sz w:val="20"/>
          <w:szCs w:val="20"/>
        </w:rPr>
        <w:fldChar w:fldCharType="end"/>
      </w:r>
      <w:r w:rsidRPr="009A6822">
        <w:rPr>
          <w:rFonts w:ascii="Times New Roman" w:hAnsi="Times New Roman" w:cs="Times New Roman"/>
          <w:i w:val="0"/>
          <w:iCs w:val="0"/>
          <w:color w:val="auto"/>
          <w:sz w:val="20"/>
          <w:szCs w:val="20"/>
        </w:rPr>
        <w:t xml:space="preserve"> Delay Pengiriman Data</w:t>
      </w:r>
    </w:p>
    <w:tbl>
      <w:tblPr>
        <w:tblStyle w:val="TableGrid"/>
        <w:tblW w:w="4991" w:type="dxa"/>
        <w:jc w:val="center"/>
        <w:tblLook w:val="04A0" w:firstRow="1" w:lastRow="0" w:firstColumn="1" w:lastColumn="0" w:noHBand="0" w:noVBand="1"/>
      </w:tblPr>
      <w:tblGrid>
        <w:gridCol w:w="1711"/>
        <w:gridCol w:w="1119"/>
        <w:gridCol w:w="1087"/>
        <w:gridCol w:w="1074"/>
      </w:tblGrid>
      <w:tr w:rsidR="0076619D" w:rsidRPr="0050191F" w14:paraId="7DC66AC2" w14:textId="77777777" w:rsidTr="0050191F">
        <w:trPr>
          <w:jc w:val="center"/>
        </w:trPr>
        <w:tc>
          <w:tcPr>
            <w:tcW w:w="1711" w:type="dxa"/>
            <w:shd w:val="clear" w:color="auto" w:fill="FFFFFF" w:themeFill="background1"/>
          </w:tcPr>
          <w:p w14:paraId="4FC5A1AF" w14:textId="77777777" w:rsidR="0076619D" w:rsidRPr="00A95560" w:rsidRDefault="0076619D" w:rsidP="00857AC9">
            <w:pPr>
              <w:jc w:val="center"/>
              <w:rPr>
                <w:rFonts w:ascii="Times New Roman" w:hAnsi="Times New Roman" w:cs="Times New Roman"/>
                <w:b/>
                <w:bCs/>
                <w:sz w:val="16"/>
                <w:szCs w:val="16"/>
              </w:rPr>
            </w:pPr>
            <w:r w:rsidRPr="00A95560">
              <w:rPr>
                <w:rFonts w:ascii="Times New Roman" w:hAnsi="Times New Roman" w:cs="Times New Roman"/>
                <w:b/>
                <w:bCs/>
                <w:sz w:val="16"/>
                <w:szCs w:val="16"/>
              </w:rPr>
              <w:t>Pengiriman</w:t>
            </w:r>
          </w:p>
        </w:tc>
        <w:tc>
          <w:tcPr>
            <w:tcW w:w="1119" w:type="dxa"/>
            <w:shd w:val="clear" w:color="auto" w:fill="FFFFFF" w:themeFill="background1"/>
          </w:tcPr>
          <w:p w14:paraId="6BD8A10C" w14:textId="77777777" w:rsidR="0076619D" w:rsidRPr="00A95560" w:rsidRDefault="0076619D" w:rsidP="00857AC9">
            <w:pPr>
              <w:jc w:val="center"/>
              <w:rPr>
                <w:rFonts w:ascii="Times New Roman" w:hAnsi="Times New Roman" w:cs="Times New Roman"/>
                <w:b/>
                <w:bCs/>
                <w:sz w:val="16"/>
                <w:szCs w:val="16"/>
              </w:rPr>
            </w:pPr>
            <w:r w:rsidRPr="00A95560">
              <w:rPr>
                <w:rFonts w:ascii="Times New Roman" w:hAnsi="Times New Roman" w:cs="Times New Roman"/>
                <w:b/>
                <w:bCs/>
                <w:sz w:val="16"/>
                <w:szCs w:val="16"/>
              </w:rPr>
              <w:t>Menit</w:t>
            </w:r>
          </w:p>
        </w:tc>
        <w:tc>
          <w:tcPr>
            <w:tcW w:w="1087" w:type="dxa"/>
            <w:shd w:val="clear" w:color="auto" w:fill="FFFFFF" w:themeFill="background1"/>
          </w:tcPr>
          <w:p w14:paraId="70A72777" w14:textId="77777777" w:rsidR="0076619D" w:rsidRPr="00A95560" w:rsidRDefault="0076619D" w:rsidP="00857AC9">
            <w:pPr>
              <w:jc w:val="center"/>
              <w:rPr>
                <w:rFonts w:ascii="Times New Roman" w:hAnsi="Times New Roman" w:cs="Times New Roman"/>
                <w:b/>
                <w:bCs/>
                <w:sz w:val="16"/>
                <w:szCs w:val="16"/>
              </w:rPr>
            </w:pPr>
            <w:r w:rsidRPr="00A95560">
              <w:rPr>
                <w:rFonts w:ascii="Times New Roman" w:hAnsi="Times New Roman" w:cs="Times New Roman"/>
                <w:b/>
                <w:bCs/>
                <w:sz w:val="16"/>
                <w:szCs w:val="16"/>
              </w:rPr>
              <w:t>Detik</w:t>
            </w:r>
          </w:p>
        </w:tc>
        <w:tc>
          <w:tcPr>
            <w:tcW w:w="1074" w:type="dxa"/>
            <w:shd w:val="clear" w:color="auto" w:fill="FFFFFF" w:themeFill="background1"/>
          </w:tcPr>
          <w:p w14:paraId="57A205D4" w14:textId="77777777" w:rsidR="0076619D" w:rsidRPr="00A95560" w:rsidRDefault="0076619D" w:rsidP="00857AC9">
            <w:pPr>
              <w:jc w:val="center"/>
              <w:rPr>
                <w:rFonts w:ascii="Times New Roman" w:hAnsi="Times New Roman" w:cs="Times New Roman"/>
                <w:b/>
                <w:bCs/>
                <w:sz w:val="16"/>
                <w:szCs w:val="16"/>
              </w:rPr>
            </w:pPr>
            <w:r w:rsidRPr="00A95560">
              <w:rPr>
                <w:rFonts w:ascii="Times New Roman" w:hAnsi="Times New Roman" w:cs="Times New Roman"/>
                <w:b/>
                <w:bCs/>
                <w:sz w:val="16"/>
                <w:szCs w:val="16"/>
              </w:rPr>
              <w:t>Delay</w:t>
            </w:r>
          </w:p>
        </w:tc>
      </w:tr>
      <w:tr w:rsidR="0076619D" w:rsidRPr="0050191F" w14:paraId="757F3184" w14:textId="77777777" w:rsidTr="0050191F">
        <w:trPr>
          <w:jc w:val="center"/>
        </w:trPr>
        <w:tc>
          <w:tcPr>
            <w:tcW w:w="1711" w:type="dxa"/>
            <w:vAlign w:val="center"/>
          </w:tcPr>
          <w:p w14:paraId="3FFA7F06" w14:textId="77777777" w:rsidR="0076619D" w:rsidRPr="0050191F" w:rsidRDefault="0076619D" w:rsidP="00857AC9">
            <w:pPr>
              <w:jc w:val="center"/>
              <w:rPr>
                <w:rFonts w:ascii="Times New Roman" w:hAnsi="Times New Roman" w:cs="Times New Roman"/>
                <w:sz w:val="20"/>
                <w:szCs w:val="20"/>
              </w:rPr>
            </w:pPr>
            <w:r w:rsidRPr="0050191F">
              <w:rPr>
                <w:rFonts w:ascii="Times New Roman" w:hAnsi="Times New Roman" w:cs="Times New Roman"/>
                <w:sz w:val="20"/>
                <w:szCs w:val="20"/>
              </w:rPr>
              <w:t>1</w:t>
            </w:r>
          </w:p>
        </w:tc>
        <w:tc>
          <w:tcPr>
            <w:tcW w:w="1119" w:type="dxa"/>
          </w:tcPr>
          <w:p w14:paraId="07E7EE69" w14:textId="77777777" w:rsidR="0076619D" w:rsidRPr="0050191F" w:rsidRDefault="0076619D" w:rsidP="00857AC9">
            <w:pPr>
              <w:jc w:val="center"/>
              <w:rPr>
                <w:rFonts w:ascii="Times New Roman" w:hAnsi="Times New Roman" w:cs="Times New Roman"/>
                <w:sz w:val="20"/>
                <w:szCs w:val="20"/>
              </w:rPr>
            </w:pPr>
            <w:r w:rsidRPr="0050191F">
              <w:rPr>
                <w:rFonts w:ascii="Times New Roman" w:hAnsi="Times New Roman" w:cs="Times New Roman"/>
                <w:sz w:val="20"/>
                <w:szCs w:val="20"/>
              </w:rPr>
              <w:t>6</w:t>
            </w:r>
          </w:p>
        </w:tc>
        <w:tc>
          <w:tcPr>
            <w:tcW w:w="1087" w:type="dxa"/>
          </w:tcPr>
          <w:p w14:paraId="67B1F4D4" w14:textId="77777777" w:rsidR="0076619D" w:rsidRPr="0050191F" w:rsidRDefault="0076619D" w:rsidP="00857AC9">
            <w:pPr>
              <w:jc w:val="center"/>
              <w:rPr>
                <w:rFonts w:ascii="Times New Roman" w:hAnsi="Times New Roman" w:cs="Times New Roman"/>
                <w:sz w:val="20"/>
                <w:szCs w:val="20"/>
              </w:rPr>
            </w:pPr>
            <w:r w:rsidRPr="0050191F">
              <w:rPr>
                <w:rFonts w:ascii="Times New Roman" w:hAnsi="Times New Roman" w:cs="Times New Roman"/>
                <w:sz w:val="20"/>
                <w:szCs w:val="20"/>
              </w:rPr>
              <w:t>01,537</w:t>
            </w:r>
          </w:p>
        </w:tc>
        <w:tc>
          <w:tcPr>
            <w:tcW w:w="1074" w:type="dxa"/>
          </w:tcPr>
          <w:p w14:paraId="310A5C2F" w14:textId="77777777" w:rsidR="0076619D" w:rsidRPr="0050191F" w:rsidRDefault="0076619D" w:rsidP="00857AC9">
            <w:pPr>
              <w:jc w:val="center"/>
              <w:rPr>
                <w:rFonts w:ascii="Times New Roman" w:hAnsi="Times New Roman" w:cs="Times New Roman"/>
                <w:sz w:val="20"/>
                <w:szCs w:val="20"/>
              </w:rPr>
            </w:pPr>
            <w:r w:rsidRPr="0050191F">
              <w:rPr>
                <w:rFonts w:ascii="Times New Roman" w:hAnsi="Times New Roman" w:cs="Times New Roman"/>
                <w:sz w:val="20"/>
                <w:szCs w:val="20"/>
              </w:rPr>
              <w:t>1.405</w:t>
            </w:r>
          </w:p>
        </w:tc>
      </w:tr>
      <w:tr w:rsidR="0076619D" w:rsidRPr="0050191F" w14:paraId="109E840B" w14:textId="77777777" w:rsidTr="0050191F">
        <w:trPr>
          <w:jc w:val="center"/>
        </w:trPr>
        <w:tc>
          <w:tcPr>
            <w:tcW w:w="1711" w:type="dxa"/>
            <w:vAlign w:val="center"/>
          </w:tcPr>
          <w:p w14:paraId="2B9B88DE" w14:textId="77777777" w:rsidR="0076619D" w:rsidRPr="0050191F" w:rsidRDefault="0076619D" w:rsidP="00857AC9">
            <w:pPr>
              <w:jc w:val="center"/>
              <w:rPr>
                <w:rFonts w:ascii="Times New Roman" w:hAnsi="Times New Roman" w:cs="Times New Roman"/>
                <w:sz w:val="20"/>
                <w:szCs w:val="20"/>
              </w:rPr>
            </w:pPr>
            <w:r w:rsidRPr="0050191F">
              <w:rPr>
                <w:rFonts w:ascii="Times New Roman" w:hAnsi="Times New Roman" w:cs="Times New Roman"/>
                <w:sz w:val="20"/>
                <w:szCs w:val="20"/>
              </w:rPr>
              <w:t>2</w:t>
            </w:r>
          </w:p>
        </w:tc>
        <w:tc>
          <w:tcPr>
            <w:tcW w:w="1119" w:type="dxa"/>
          </w:tcPr>
          <w:p w14:paraId="08DE867E" w14:textId="77777777" w:rsidR="0076619D" w:rsidRPr="0050191F" w:rsidRDefault="0076619D" w:rsidP="00857AC9">
            <w:pPr>
              <w:jc w:val="center"/>
              <w:rPr>
                <w:rFonts w:ascii="Times New Roman" w:hAnsi="Times New Roman" w:cs="Times New Roman"/>
                <w:sz w:val="20"/>
                <w:szCs w:val="20"/>
              </w:rPr>
            </w:pPr>
            <w:r w:rsidRPr="0050191F">
              <w:rPr>
                <w:rFonts w:ascii="Times New Roman" w:hAnsi="Times New Roman" w:cs="Times New Roman"/>
                <w:sz w:val="20"/>
                <w:szCs w:val="20"/>
              </w:rPr>
              <w:t>6</w:t>
            </w:r>
          </w:p>
        </w:tc>
        <w:tc>
          <w:tcPr>
            <w:tcW w:w="1087" w:type="dxa"/>
          </w:tcPr>
          <w:p w14:paraId="5BDA3B15" w14:textId="77777777" w:rsidR="0076619D" w:rsidRPr="0050191F" w:rsidRDefault="0076619D" w:rsidP="00857AC9">
            <w:pPr>
              <w:jc w:val="center"/>
              <w:rPr>
                <w:rFonts w:ascii="Times New Roman" w:hAnsi="Times New Roman" w:cs="Times New Roman"/>
                <w:sz w:val="20"/>
                <w:szCs w:val="20"/>
              </w:rPr>
            </w:pPr>
            <w:r w:rsidRPr="0050191F">
              <w:rPr>
                <w:rFonts w:ascii="Times New Roman" w:hAnsi="Times New Roman" w:cs="Times New Roman"/>
                <w:sz w:val="20"/>
                <w:szCs w:val="20"/>
              </w:rPr>
              <w:t>04,017</w:t>
            </w:r>
          </w:p>
        </w:tc>
        <w:tc>
          <w:tcPr>
            <w:tcW w:w="1074" w:type="dxa"/>
          </w:tcPr>
          <w:p w14:paraId="5E196E04" w14:textId="77777777" w:rsidR="0076619D" w:rsidRPr="0050191F" w:rsidRDefault="0076619D" w:rsidP="00857AC9">
            <w:pPr>
              <w:jc w:val="center"/>
              <w:rPr>
                <w:rFonts w:ascii="Times New Roman" w:hAnsi="Times New Roman" w:cs="Times New Roman"/>
                <w:sz w:val="20"/>
                <w:szCs w:val="20"/>
              </w:rPr>
            </w:pPr>
            <w:r w:rsidRPr="0050191F">
              <w:rPr>
                <w:rFonts w:ascii="Times New Roman" w:hAnsi="Times New Roman" w:cs="Times New Roman"/>
                <w:sz w:val="20"/>
                <w:szCs w:val="20"/>
              </w:rPr>
              <w:t>2.480</w:t>
            </w:r>
          </w:p>
        </w:tc>
      </w:tr>
      <w:tr w:rsidR="0076619D" w:rsidRPr="0050191F" w14:paraId="27EBD10A" w14:textId="77777777" w:rsidTr="0050191F">
        <w:trPr>
          <w:jc w:val="center"/>
        </w:trPr>
        <w:tc>
          <w:tcPr>
            <w:tcW w:w="1711" w:type="dxa"/>
          </w:tcPr>
          <w:p w14:paraId="2C3C65C0" w14:textId="77777777" w:rsidR="0076619D" w:rsidRPr="0050191F" w:rsidRDefault="0076619D" w:rsidP="00857AC9">
            <w:pPr>
              <w:jc w:val="center"/>
              <w:rPr>
                <w:rFonts w:ascii="Times New Roman" w:hAnsi="Times New Roman" w:cs="Times New Roman"/>
                <w:sz w:val="20"/>
                <w:szCs w:val="20"/>
              </w:rPr>
            </w:pPr>
            <w:r w:rsidRPr="0050191F">
              <w:rPr>
                <w:rFonts w:ascii="Times New Roman" w:hAnsi="Times New Roman" w:cs="Times New Roman"/>
                <w:sz w:val="20"/>
                <w:szCs w:val="20"/>
              </w:rPr>
              <w:t>3</w:t>
            </w:r>
          </w:p>
        </w:tc>
        <w:tc>
          <w:tcPr>
            <w:tcW w:w="1119" w:type="dxa"/>
          </w:tcPr>
          <w:p w14:paraId="241842BB" w14:textId="77777777" w:rsidR="0076619D" w:rsidRPr="0050191F" w:rsidRDefault="0076619D" w:rsidP="00857AC9">
            <w:pPr>
              <w:jc w:val="center"/>
              <w:rPr>
                <w:rFonts w:ascii="Times New Roman" w:hAnsi="Times New Roman" w:cs="Times New Roman"/>
                <w:sz w:val="20"/>
                <w:szCs w:val="20"/>
              </w:rPr>
            </w:pPr>
            <w:r w:rsidRPr="0050191F">
              <w:rPr>
                <w:rFonts w:ascii="Times New Roman" w:hAnsi="Times New Roman" w:cs="Times New Roman"/>
                <w:sz w:val="20"/>
                <w:szCs w:val="20"/>
              </w:rPr>
              <w:t>6</w:t>
            </w:r>
          </w:p>
        </w:tc>
        <w:tc>
          <w:tcPr>
            <w:tcW w:w="1087" w:type="dxa"/>
          </w:tcPr>
          <w:p w14:paraId="51C4BA74" w14:textId="77777777" w:rsidR="0076619D" w:rsidRPr="0050191F" w:rsidRDefault="0076619D" w:rsidP="00857AC9">
            <w:pPr>
              <w:jc w:val="center"/>
              <w:rPr>
                <w:rFonts w:ascii="Times New Roman" w:hAnsi="Times New Roman" w:cs="Times New Roman"/>
                <w:b/>
                <w:bCs/>
                <w:sz w:val="20"/>
                <w:szCs w:val="20"/>
              </w:rPr>
            </w:pPr>
            <w:r w:rsidRPr="0050191F">
              <w:rPr>
                <w:rFonts w:ascii="Times New Roman" w:hAnsi="Times New Roman" w:cs="Times New Roman"/>
                <w:sz w:val="20"/>
                <w:szCs w:val="20"/>
              </w:rPr>
              <w:t>04,999</w:t>
            </w:r>
          </w:p>
        </w:tc>
        <w:tc>
          <w:tcPr>
            <w:tcW w:w="1074" w:type="dxa"/>
          </w:tcPr>
          <w:p w14:paraId="0331C8AA" w14:textId="77777777" w:rsidR="0076619D" w:rsidRPr="0050191F" w:rsidRDefault="0076619D" w:rsidP="00857AC9">
            <w:pPr>
              <w:jc w:val="center"/>
              <w:rPr>
                <w:rFonts w:ascii="Times New Roman" w:hAnsi="Times New Roman" w:cs="Times New Roman"/>
                <w:sz w:val="20"/>
                <w:szCs w:val="20"/>
              </w:rPr>
            </w:pPr>
            <w:r w:rsidRPr="0050191F">
              <w:rPr>
                <w:rFonts w:ascii="Times New Roman" w:hAnsi="Times New Roman" w:cs="Times New Roman"/>
                <w:sz w:val="20"/>
                <w:szCs w:val="20"/>
              </w:rPr>
              <w:t>0.982</w:t>
            </w:r>
          </w:p>
        </w:tc>
      </w:tr>
      <w:tr w:rsidR="0076619D" w:rsidRPr="0050191F" w14:paraId="4C38D8E9" w14:textId="77777777" w:rsidTr="0050191F">
        <w:trPr>
          <w:jc w:val="center"/>
        </w:trPr>
        <w:tc>
          <w:tcPr>
            <w:tcW w:w="1711" w:type="dxa"/>
          </w:tcPr>
          <w:p w14:paraId="1CBF37B7" w14:textId="77777777" w:rsidR="0076619D" w:rsidRPr="0050191F" w:rsidRDefault="0076619D" w:rsidP="00857AC9">
            <w:pPr>
              <w:jc w:val="center"/>
              <w:rPr>
                <w:rFonts w:ascii="Times New Roman" w:hAnsi="Times New Roman" w:cs="Times New Roman"/>
                <w:sz w:val="20"/>
                <w:szCs w:val="20"/>
              </w:rPr>
            </w:pPr>
            <w:r w:rsidRPr="0050191F">
              <w:rPr>
                <w:rFonts w:ascii="Times New Roman" w:hAnsi="Times New Roman" w:cs="Times New Roman"/>
                <w:sz w:val="20"/>
                <w:szCs w:val="20"/>
              </w:rPr>
              <w:t>4</w:t>
            </w:r>
          </w:p>
        </w:tc>
        <w:tc>
          <w:tcPr>
            <w:tcW w:w="1119" w:type="dxa"/>
          </w:tcPr>
          <w:p w14:paraId="6EC9321B" w14:textId="77777777" w:rsidR="0076619D" w:rsidRPr="0050191F" w:rsidRDefault="0076619D" w:rsidP="00857AC9">
            <w:pPr>
              <w:jc w:val="center"/>
              <w:rPr>
                <w:rFonts w:ascii="Times New Roman" w:hAnsi="Times New Roman" w:cs="Times New Roman"/>
                <w:sz w:val="20"/>
                <w:szCs w:val="20"/>
              </w:rPr>
            </w:pPr>
            <w:r w:rsidRPr="0050191F">
              <w:rPr>
                <w:rFonts w:ascii="Times New Roman" w:hAnsi="Times New Roman" w:cs="Times New Roman"/>
                <w:sz w:val="20"/>
                <w:szCs w:val="20"/>
              </w:rPr>
              <w:t>6</w:t>
            </w:r>
          </w:p>
        </w:tc>
        <w:tc>
          <w:tcPr>
            <w:tcW w:w="1087" w:type="dxa"/>
          </w:tcPr>
          <w:p w14:paraId="379432B7" w14:textId="77777777" w:rsidR="0076619D" w:rsidRPr="0050191F" w:rsidRDefault="0076619D" w:rsidP="00857AC9">
            <w:pPr>
              <w:jc w:val="center"/>
              <w:rPr>
                <w:rFonts w:ascii="Times New Roman" w:hAnsi="Times New Roman" w:cs="Times New Roman"/>
                <w:sz w:val="20"/>
                <w:szCs w:val="20"/>
              </w:rPr>
            </w:pPr>
            <w:r w:rsidRPr="0050191F">
              <w:rPr>
                <w:rFonts w:ascii="Times New Roman" w:hAnsi="Times New Roman" w:cs="Times New Roman"/>
                <w:sz w:val="20"/>
                <w:szCs w:val="20"/>
              </w:rPr>
              <w:t>06,684</w:t>
            </w:r>
          </w:p>
        </w:tc>
        <w:tc>
          <w:tcPr>
            <w:tcW w:w="1074" w:type="dxa"/>
          </w:tcPr>
          <w:p w14:paraId="4B6A6887" w14:textId="77777777" w:rsidR="0076619D" w:rsidRPr="0050191F" w:rsidRDefault="0076619D" w:rsidP="00857AC9">
            <w:pPr>
              <w:jc w:val="center"/>
              <w:rPr>
                <w:rFonts w:ascii="Times New Roman" w:hAnsi="Times New Roman" w:cs="Times New Roman"/>
                <w:sz w:val="20"/>
                <w:szCs w:val="20"/>
              </w:rPr>
            </w:pPr>
            <w:r w:rsidRPr="0050191F">
              <w:rPr>
                <w:rFonts w:ascii="Times New Roman" w:hAnsi="Times New Roman" w:cs="Times New Roman"/>
                <w:sz w:val="20"/>
                <w:szCs w:val="20"/>
              </w:rPr>
              <w:t>1.685</w:t>
            </w:r>
          </w:p>
        </w:tc>
      </w:tr>
      <w:tr w:rsidR="0076619D" w:rsidRPr="0050191F" w14:paraId="36A69031" w14:textId="77777777" w:rsidTr="0050191F">
        <w:trPr>
          <w:jc w:val="center"/>
        </w:trPr>
        <w:tc>
          <w:tcPr>
            <w:tcW w:w="1711" w:type="dxa"/>
          </w:tcPr>
          <w:p w14:paraId="3BE642A1" w14:textId="77777777" w:rsidR="0076619D" w:rsidRPr="0050191F" w:rsidRDefault="0076619D" w:rsidP="00857AC9">
            <w:pPr>
              <w:jc w:val="center"/>
              <w:rPr>
                <w:rFonts w:ascii="Times New Roman" w:hAnsi="Times New Roman" w:cs="Times New Roman"/>
                <w:sz w:val="20"/>
                <w:szCs w:val="20"/>
              </w:rPr>
            </w:pPr>
            <w:r w:rsidRPr="0050191F">
              <w:rPr>
                <w:rFonts w:ascii="Times New Roman" w:hAnsi="Times New Roman" w:cs="Times New Roman"/>
                <w:sz w:val="20"/>
                <w:szCs w:val="20"/>
              </w:rPr>
              <w:t>5</w:t>
            </w:r>
          </w:p>
        </w:tc>
        <w:tc>
          <w:tcPr>
            <w:tcW w:w="1119" w:type="dxa"/>
          </w:tcPr>
          <w:p w14:paraId="0B96E81E" w14:textId="77777777" w:rsidR="0076619D" w:rsidRPr="0050191F" w:rsidRDefault="0076619D" w:rsidP="00857AC9">
            <w:pPr>
              <w:jc w:val="center"/>
              <w:rPr>
                <w:rFonts w:ascii="Times New Roman" w:hAnsi="Times New Roman" w:cs="Times New Roman"/>
                <w:sz w:val="20"/>
                <w:szCs w:val="20"/>
              </w:rPr>
            </w:pPr>
            <w:r w:rsidRPr="0050191F">
              <w:rPr>
                <w:rFonts w:ascii="Times New Roman" w:hAnsi="Times New Roman" w:cs="Times New Roman"/>
                <w:sz w:val="20"/>
                <w:szCs w:val="20"/>
              </w:rPr>
              <w:t>6</w:t>
            </w:r>
          </w:p>
        </w:tc>
        <w:tc>
          <w:tcPr>
            <w:tcW w:w="1087" w:type="dxa"/>
          </w:tcPr>
          <w:p w14:paraId="37538145" w14:textId="77777777" w:rsidR="0076619D" w:rsidRPr="0050191F" w:rsidRDefault="0076619D" w:rsidP="00857AC9">
            <w:pPr>
              <w:jc w:val="center"/>
              <w:rPr>
                <w:rFonts w:ascii="Times New Roman" w:hAnsi="Times New Roman" w:cs="Times New Roman"/>
                <w:sz w:val="20"/>
                <w:szCs w:val="20"/>
              </w:rPr>
            </w:pPr>
            <w:r w:rsidRPr="0050191F">
              <w:rPr>
                <w:rFonts w:ascii="Times New Roman" w:hAnsi="Times New Roman" w:cs="Times New Roman"/>
                <w:sz w:val="20"/>
                <w:szCs w:val="20"/>
              </w:rPr>
              <w:t>07,947</w:t>
            </w:r>
          </w:p>
        </w:tc>
        <w:tc>
          <w:tcPr>
            <w:tcW w:w="1074" w:type="dxa"/>
          </w:tcPr>
          <w:p w14:paraId="1992FAA7" w14:textId="77777777" w:rsidR="0076619D" w:rsidRPr="0050191F" w:rsidRDefault="0076619D" w:rsidP="00857AC9">
            <w:pPr>
              <w:jc w:val="center"/>
              <w:rPr>
                <w:rFonts w:ascii="Times New Roman" w:hAnsi="Times New Roman" w:cs="Times New Roman"/>
                <w:sz w:val="20"/>
                <w:szCs w:val="20"/>
              </w:rPr>
            </w:pPr>
            <w:r w:rsidRPr="0050191F">
              <w:rPr>
                <w:rFonts w:ascii="Times New Roman" w:hAnsi="Times New Roman" w:cs="Times New Roman"/>
                <w:sz w:val="20"/>
                <w:szCs w:val="20"/>
              </w:rPr>
              <w:t>1.263</w:t>
            </w:r>
          </w:p>
        </w:tc>
      </w:tr>
      <w:tr w:rsidR="0076619D" w:rsidRPr="0050191F" w14:paraId="302EFC48" w14:textId="77777777" w:rsidTr="0050191F">
        <w:trPr>
          <w:jc w:val="center"/>
        </w:trPr>
        <w:tc>
          <w:tcPr>
            <w:tcW w:w="1711" w:type="dxa"/>
          </w:tcPr>
          <w:p w14:paraId="2EF67222" w14:textId="77777777" w:rsidR="0076619D" w:rsidRPr="0050191F" w:rsidRDefault="0076619D" w:rsidP="00857AC9">
            <w:pPr>
              <w:jc w:val="center"/>
              <w:rPr>
                <w:rFonts w:ascii="Times New Roman" w:hAnsi="Times New Roman" w:cs="Times New Roman"/>
                <w:sz w:val="20"/>
                <w:szCs w:val="20"/>
              </w:rPr>
            </w:pPr>
            <w:r w:rsidRPr="0050191F">
              <w:rPr>
                <w:rFonts w:ascii="Times New Roman" w:hAnsi="Times New Roman" w:cs="Times New Roman"/>
                <w:sz w:val="20"/>
                <w:szCs w:val="20"/>
              </w:rPr>
              <w:t>6</w:t>
            </w:r>
          </w:p>
        </w:tc>
        <w:tc>
          <w:tcPr>
            <w:tcW w:w="1119" w:type="dxa"/>
          </w:tcPr>
          <w:p w14:paraId="3F853D05" w14:textId="77777777" w:rsidR="0076619D" w:rsidRPr="0050191F" w:rsidRDefault="0076619D" w:rsidP="00857AC9">
            <w:pPr>
              <w:jc w:val="center"/>
              <w:rPr>
                <w:rFonts w:ascii="Times New Roman" w:hAnsi="Times New Roman" w:cs="Times New Roman"/>
                <w:sz w:val="20"/>
                <w:szCs w:val="20"/>
              </w:rPr>
            </w:pPr>
            <w:r w:rsidRPr="0050191F">
              <w:rPr>
                <w:rFonts w:ascii="Times New Roman" w:hAnsi="Times New Roman" w:cs="Times New Roman"/>
                <w:sz w:val="20"/>
                <w:szCs w:val="20"/>
              </w:rPr>
              <w:t>6</w:t>
            </w:r>
          </w:p>
        </w:tc>
        <w:tc>
          <w:tcPr>
            <w:tcW w:w="1087" w:type="dxa"/>
          </w:tcPr>
          <w:p w14:paraId="7582CB45" w14:textId="77777777" w:rsidR="0076619D" w:rsidRPr="0050191F" w:rsidRDefault="0076619D" w:rsidP="00857AC9">
            <w:pPr>
              <w:jc w:val="center"/>
              <w:rPr>
                <w:rFonts w:ascii="Times New Roman" w:hAnsi="Times New Roman" w:cs="Times New Roman"/>
                <w:sz w:val="20"/>
                <w:szCs w:val="20"/>
              </w:rPr>
            </w:pPr>
            <w:r w:rsidRPr="0050191F">
              <w:rPr>
                <w:rFonts w:ascii="Times New Roman" w:hAnsi="Times New Roman" w:cs="Times New Roman"/>
                <w:sz w:val="20"/>
                <w:szCs w:val="20"/>
              </w:rPr>
              <w:t>09,721</w:t>
            </w:r>
          </w:p>
        </w:tc>
        <w:tc>
          <w:tcPr>
            <w:tcW w:w="1074" w:type="dxa"/>
          </w:tcPr>
          <w:p w14:paraId="35BD09D5" w14:textId="77777777" w:rsidR="0076619D" w:rsidRPr="0050191F" w:rsidRDefault="0076619D" w:rsidP="00857AC9">
            <w:pPr>
              <w:jc w:val="center"/>
              <w:rPr>
                <w:rFonts w:ascii="Times New Roman" w:hAnsi="Times New Roman" w:cs="Times New Roman"/>
                <w:sz w:val="20"/>
                <w:szCs w:val="20"/>
              </w:rPr>
            </w:pPr>
            <w:r w:rsidRPr="0050191F">
              <w:rPr>
                <w:rFonts w:ascii="Times New Roman" w:hAnsi="Times New Roman" w:cs="Times New Roman"/>
                <w:sz w:val="20"/>
                <w:szCs w:val="20"/>
              </w:rPr>
              <w:t>1.774</w:t>
            </w:r>
          </w:p>
        </w:tc>
      </w:tr>
      <w:tr w:rsidR="0076619D" w:rsidRPr="0050191F" w14:paraId="1432ADFF" w14:textId="77777777" w:rsidTr="0050191F">
        <w:trPr>
          <w:jc w:val="center"/>
        </w:trPr>
        <w:tc>
          <w:tcPr>
            <w:tcW w:w="1711" w:type="dxa"/>
          </w:tcPr>
          <w:p w14:paraId="15913013" w14:textId="77777777" w:rsidR="0076619D" w:rsidRPr="0050191F" w:rsidRDefault="0076619D" w:rsidP="00857AC9">
            <w:pPr>
              <w:jc w:val="center"/>
              <w:rPr>
                <w:rFonts w:ascii="Times New Roman" w:hAnsi="Times New Roman" w:cs="Times New Roman"/>
                <w:sz w:val="20"/>
                <w:szCs w:val="20"/>
              </w:rPr>
            </w:pPr>
            <w:r w:rsidRPr="0050191F">
              <w:rPr>
                <w:rFonts w:ascii="Times New Roman" w:hAnsi="Times New Roman" w:cs="Times New Roman"/>
                <w:sz w:val="20"/>
                <w:szCs w:val="20"/>
              </w:rPr>
              <w:t>7</w:t>
            </w:r>
          </w:p>
        </w:tc>
        <w:tc>
          <w:tcPr>
            <w:tcW w:w="1119" w:type="dxa"/>
          </w:tcPr>
          <w:p w14:paraId="7DEDFB2D" w14:textId="77777777" w:rsidR="0076619D" w:rsidRPr="0050191F" w:rsidRDefault="0076619D" w:rsidP="00857AC9">
            <w:pPr>
              <w:jc w:val="center"/>
              <w:rPr>
                <w:rFonts w:ascii="Times New Roman" w:hAnsi="Times New Roman" w:cs="Times New Roman"/>
                <w:sz w:val="20"/>
                <w:szCs w:val="20"/>
              </w:rPr>
            </w:pPr>
            <w:r w:rsidRPr="0050191F">
              <w:rPr>
                <w:rFonts w:ascii="Times New Roman" w:hAnsi="Times New Roman" w:cs="Times New Roman"/>
                <w:sz w:val="20"/>
                <w:szCs w:val="20"/>
              </w:rPr>
              <w:t>7</w:t>
            </w:r>
          </w:p>
        </w:tc>
        <w:tc>
          <w:tcPr>
            <w:tcW w:w="1087" w:type="dxa"/>
          </w:tcPr>
          <w:p w14:paraId="2DC9E8FB" w14:textId="77777777" w:rsidR="0076619D" w:rsidRPr="0050191F" w:rsidRDefault="0076619D" w:rsidP="00857AC9">
            <w:pPr>
              <w:jc w:val="center"/>
              <w:rPr>
                <w:rFonts w:ascii="Times New Roman" w:hAnsi="Times New Roman" w:cs="Times New Roman"/>
                <w:sz w:val="20"/>
                <w:szCs w:val="20"/>
              </w:rPr>
            </w:pPr>
            <w:r w:rsidRPr="0050191F">
              <w:rPr>
                <w:rFonts w:ascii="Times New Roman" w:hAnsi="Times New Roman" w:cs="Times New Roman"/>
                <w:sz w:val="20"/>
                <w:szCs w:val="20"/>
              </w:rPr>
              <w:t>02,507</w:t>
            </w:r>
          </w:p>
        </w:tc>
        <w:tc>
          <w:tcPr>
            <w:tcW w:w="1074" w:type="dxa"/>
          </w:tcPr>
          <w:p w14:paraId="35FBB3EF" w14:textId="77777777" w:rsidR="0076619D" w:rsidRPr="0050191F" w:rsidRDefault="0076619D" w:rsidP="00857AC9">
            <w:pPr>
              <w:jc w:val="center"/>
              <w:rPr>
                <w:rFonts w:ascii="Times New Roman" w:hAnsi="Times New Roman" w:cs="Times New Roman"/>
                <w:sz w:val="20"/>
                <w:szCs w:val="20"/>
              </w:rPr>
            </w:pPr>
            <w:r w:rsidRPr="0050191F">
              <w:rPr>
                <w:rFonts w:ascii="Times New Roman" w:hAnsi="Times New Roman" w:cs="Times New Roman"/>
                <w:sz w:val="20"/>
                <w:szCs w:val="20"/>
              </w:rPr>
              <w:t>1.873</w:t>
            </w:r>
          </w:p>
        </w:tc>
      </w:tr>
      <w:tr w:rsidR="0076619D" w:rsidRPr="0050191F" w14:paraId="5ABC78F8" w14:textId="77777777" w:rsidTr="0050191F">
        <w:trPr>
          <w:jc w:val="center"/>
        </w:trPr>
        <w:tc>
          <w:tcPr>
            <w:tcW w:w="1711" w:type="dxa"/>
          </w:tcPr>
          <w:p w14:paraId="7749BEC3" w14:textId="77777777" w:rsidR="0076619D" w:rsidRPr="0050191F" w:rsidRDefault="0076619D" w:rsidP="00857AC9">
            <w:pPr>
              <w:jc w:val="center"/>
              <w:rPr>
                <w:rFonts w:ascii="Times New Roman" w:hAnsi="Times New Roman" w:cs="Times New Roman"/>
                <w:sz w:val="20"/>
                <w:szCs w:val="20"/>
              </w:rPr>
            </w:pPr>
            <w:r w:rsidRPr="0050191F">
              <w:rPr>
                <w:rFonts w:ascii="Times New Roman" w:hAnsi="Times New Roman" w:cs="Times New Roman"/>
                <w:sz w:val="20"/>
                <w:szCs w:val="20"/>
              </w:rPr>
              <w:t>8</w:t>
            </w:r>
          </w:p>
        </w:tc>
        <w:tc>
          <w:tcPr>
            <w:tcW w:w="1119" w:type="dxa"/>
          </w:tcPr>
          <w:p w14:paraId="632848B5" w14:textId="77777777" w:rsidR="0076619D" w:rsidRPr="0050191F" w:rsidRDefault="0076619D" w:rsidP="00857AC9">
            <w:pPr>
              <w:jc w:val="center"/>
              <w:rPr>
                <w:rFonts w:ascii="Times New Roman" w:hAnsi="Times New Roman" w:cs="Times New Roman"/>
                <w:sz w:val="20"/>
                <w:szCs w:val="20"/>
              </w:rPr>
            </w:pPr>
            <w:r w:rsidRPr="0050191F">
              <w:rPr>
                <w:rFonts w:ascii="Times New Roman" w:hAnsi="Times New Roman" w:cs="Times New Roman"/>
                <w:sz w:val="20"/>
                <w:szCs w:val="20"/>
              </w:rPr>
              <w:t>7</w:t>
            </w:r>
          </w:p>
        </w:tc>
        <w:tc>
          <w:tcPr>
            <w:tcW w:w="1087" w:type="dxa"/>
          </w:tcPr>
          <w:p w14:paraId="1B7A29FD" w14:textId="77777777" w:rsidR="0076619D" w:rsidRPr="0050191F" w:rsidRDefault="0076619D" w:rsidP="00857AC9">
            <w:pPr>
              <w:jc w:val="center"/>
              <w:rPr>
                <w:rFonts w:ascii="Times New Roman" w:hAnsi="Times New Roman" w:cs="Times New Roman"/>
                <w:sz w:val="20"/>
                <w:szCs w:val="20"/>
              </w:rPr>
            </w:pPr>
            <w:r w:rsidRPr="0050191F">
              <w:rPr>
                <w:rFonts w:ascii="Times New Roman" w:hAnsi="Times New Roman" w:cs="Times New Roman"/>
                <w:sz w:val="20"/>
                <w:szCs w:val="20"/>
              </w:rPr>
              <w:t>03,992</w:t>
            </w:r>
          </w:p>
        </w:tc>
        <w:tc>
          <w:tcPr>
            <w:tcW w:w="1074" w:type="dxa"/>
          </w:tcPr>
          <w:p w14:paraId="38A98768" w14:textId="77777777" w:rsidR="0076619D" w:rsidRPr="0050191F" w:rsidRDefault="0076619D" w:rsidP="00857AC9">
            <w:pPr>
              <w:jc w:val="center"/>
              <w:rPr>
                <w:rFonts w:ascii="Times New Roman" w:hAnsi="Times New Roman" w:cs="Times New Roman"/>
                <w:sz w:val="20"/>
                <w:szCs w:val="20"/>
              </w:rPr>
            </w:pPr>
            <w:r w:rsidRPr="0050191F">
              <w:rPr>
                <w:rFonts w:ascii="Times New Roman" w:hAnsi="Times New Roman" w:cs="Times New Roman"/>
                <w:sz w:val="20"/>
                <w:szCs w:val="20"/>
              </w:rPr>
              <w:t>1.485</w:t>
            </w:r>
          </w:p>
        </w:tc>
      </w:tr>
      <w:tr w:rsidR="0076619D" w:rsidRPr="0050191F" w14:paraId="0B90D762" w14:textId="77777777" w:rsidTr="0050191F">
        <w:trPr>
          <w:jc w:val="center"/>
        </w:trPr>
        <w:tc>
          <w:tcPr>
            <w:tcW w:w="1711" w:type="dxa"/>
          </w:tcPr>
          <w:p w14:paraId="00AEAE62" w14:textId="77777777" w:rsidR="0076619D" w:rsidRPr="0050191F" w:rsidRDefault="0076619D" w:rsidP="00857AC9">
            <w:pPr>
              <w:jc w:val="center"/>
              <w:rPr>
                <w:rFonts w:ascii="Times New Roman" w:hAnsi="Times New Roman" w:cs="Times New Roman"/>
                <w:sz w:val="20"/>
                <w:szCs w:val="20"/>
              </w:rPr>
            </w:pPr>
            <w:r w:rsidRPr="0050191F">
              <w:rPr>
                <w:rFonts w:ascii="Times New Roman" w:hAnsi="Times New Roman" w:cs="Times New Roman"/>
                <w:sz w:val="20"/>
                <w:szCs w:val="20"/>
              </w:rPr>
              <w:t>9</w:t>
            </w:r>
          </w:p>
        </w:tc>
        <w:tc>
          <w:tcPr>
            <w:tcW w:w="1119" w:type="dxa"/>
          </w:tcPr>
          <w:p w14:paraId="48648825" w14:textId="77777777" w:rsidR="0076619D" w:rsidRPr="0050191F" w:rsidRDefault="0076619D" w:rsidP="00857AC9">
            <w:pPr>
              <w:jc w:val="center"/>
              <w:rPr>
                <w:rFonts w:ascii="Times New Roman" w:hAnsi="Times New Roman" w:cs="Times New Roman"/>
                <w:sz w:val="20"/>
                <w:szCs w:val="20"/>
              </w:rPr>
            </w:pPr>
            <w:r w:rsidRPr="0050191F">
              <w:rPr>
                <w:rFonts w:ascii="Times New Roman" w:hAnsi="Times New Roman" w:cs="Times New Roman"/>
                <w:sz w:val="20"/>
                <w:szCs w:val="20"/>
              </w:rPr>
              <w:t>7</w:t>
            </w:r>
          </w:p>
        </w:tc>
        <w:tc>
          <w:tcPr>
            <w:tcW w:w="1087" w:type="dxa"/>
          </w:tcPr>
          <w:p w14:paraId="53C7C32A" w14:textId="77777777" w:rsidR="0076619D" w:rsidRPr="0050191F" w:rsidRDefault="0076619D" w:rsidP="00857AC9">
            <w:pPr>
              <w:jc w:val="center"/>
              <w:rPr>
                <w:rFonts w:ascii="Times New Roman" w:hAnsi="Times New Roman" w:cs="Times New Roman"/>
                <w:sz w:val="20"/>
                <w:szCs w:val="20"/>
              </w:rPr>
            </w:pPr>
            <w:r w:rsidRPr="0050191F">
              <w:rPr>
                <w:rFonts w:ascii="Times New Roman" w:hAnsi="Times New Roman" w:cs="Times New Roman"/>
                <w:sz w:val="20"/>
                <w:szCs w:val="20"/>
              </w:rPr>
              <w:t>06,379</w:t>
            </w:r>
          </w:p>
        </w:tc>
        <w:tc>
          <w:tcPr>
            <w:tcW w:w="1074" w:type="dxa"/>
          </w:tcPr>
          <w:p w14:paraId="319711C1" w14:textId="77777777" w:rsidR="0076619D" w:rsidRPr="0050191F" w:rsidRDefault="0076619D" w:rsidP="00857AC9">
            <w:pPr>
              <w:jc w:val="center"/>
              <w:rPr>
                <w:rFonts w:ascii="Times New Roman" w:hAnsi="Times New Roman" w:cs="Times New Roman"/>
                <w:sz w:val="20"/>
                <w:szCs w:val="20"/>
              </w:rPr>
            </w:pPr>
            <w:r w:rsidRPr="0050191F">
              <w:rPr>
                <w:rFonts w:ascii="Times New Roman" w:hAnsi="Times New Roman" w:cs="Times New Roman"/>
                <w:sz w:val="20"/>
                <w:szCs w:val="20"/>
              </w:rPr>
              <w:t>2.387</w:t>
            </w:r>
          </w:p>
        </w:tc>
      </w:tr>
      <w:tr w:rsidR="0076619D" w:rsidRPr="0050191F" w14:paraId="07CFE354" w14:textId="77777777" w:rsidTr="0050191F">
        <w:trPr>
          <w:jc w:val="center"/>
        </w:trPr>
        <w:tc>
          <w:tcPr>
            <w:tcW w:w="1711" w:type="dxa"/>
          </w:tcPr>
          <w:p w14:paraId="4EA37BE7" w14:textId="77777777" w:rsidR="0076619D" w:rsidRPr="0050191F" w:rsidRDefault="0076619D" w:rsidP="00857AC9">
            <w:pPr>
              <w:jc w:val="center"/>
              <w:rPr>
                <w:rFonts w:ascii="Times New Roman" w:hAnsi="Times New Roman" w:cs="Times New Roman"/>
                <w:sz w:val="20"/>
                <w:szCs w:val="20"/>
              </w:rPr>
            </w:pPr>
            <w:r w:rsidRPr="0050191F">
              <w:rPr>
                <w:rFonts w:ascii="Times New Roman" w:hAnsi="Times New Roman" w:cs="Times New Roman"/>
                <w:sz w:val="20"/>
                <w:szCs w:val="20"/>
              </w:rPr>
              <w:t>10</w:t>
            </w:r>
          </w:p>
        </w:tc>
        <w:tc>
          <w:tcPr>
            <w:tcW w:w="1119" w:type="dxa"/>
          </w:tcPr>
          <w:p w14:paraId="70D53AAF" w14:textId="77777777" w:rsidR="0076619D" w:rsidRPr="0050191F" w:rsidRDefault="0076619D" w:rsidP="00857AC9">
            <w:pPr>
              <w:jc w:val="center"/>
              <w:rPr>
                <w:rFonts w:ascii="Times New Roman" w:hAnsi="Times New Roman" w:cs="Times New Roman"/>
                <w:sz w:val="20"/>
                <w:szCs w:val="20"/>
              </w:rPr>
            </w:pPr>
            <w:r w:rsidRPr="0050191F">
              <w:rPr>
                <w:rFonts w:ascii="Times New Roman" w:hAnsi="Times New Roman" w:cs="Times New Roman"/>
                <w:sz w:val="20"/>
                <w:szCs w:val="20"/>
              </w:rPr>
              <w:t>7</w:t>
            </w:r>
          </w:p>
        </w:tc>
        <w:tc>
          <w:tcPr>
            <w:tcW w:w="1087" w:type="dxa"/>
          </w:tcPr>
          <w:p w14:paraId="3F394FC0" w14:textId="77777777" w:rsidR="0076619D" w:rsidRPr="0050191F" w:rsidRDefault="0076619D" w:rsidP="00857AC9">
            <w:pPr>
              <w:jc w:val="center"/>
              <w:rPr>
                <w:rFonts w:ascii="Times New Roman" w:hAnsi="Times New Roman" w:cs="Times New Roman"/>
                <w:sz w:val="20"/>
                <w:szCs w:val="20"/>
              </w:rPr>
            </w:pPr>
            <w:r w:rsidRPr="0050191F">
              <w:rPr>
                <w:rFonts w:ascii="Times New Roman" w:hAnsi="Times New Roman" w:cs="Times New Roman"/>
                <w:sz w:val="20"/>
                <w:szCs w:val="20"/>
              </w:rPr>
              <w:t>10,498</w:t>
            </w:r>
          </w:p>
        </w:tc>
        <w:tc>
          <w:tcPr>
            <w:tcW w:w="1074" w:type="dxa"/>
          </w:tcPr>
          <w:p w14:paraId="14B53C1D" w14:textId="77777777" w:rsidR="0076619D" w:rsidRPr="0050191F" w:rsidRDefault="0076619D" w:rsidP="00857AC9">
            <w:pPr>
              <w:jc w:val="center"/>
              <w:rPr>
                <w:rFonts w:ascii="Times New Roman" w:hAnsi="Times New Roman" w:cs="Times New Roman"/>
                <w:sz w:val="20"/>
                <w:szCs w:val="20"/>
              </w:rPr>
            </w:pPr>
            <w:r w:rsidRPr="0050191F">
              <w:rPr>
                <w:rFonts w:ascii="Times New Roman" w:hAnsi="Times New Roman" w:cs="Times New Roman"/>
                <w:sz w:val="20"/>
                <w:szCs w:val="20"/>
              </w:rPr>
              <w:t>1,032</w:t>
            </w:r>
          </w:p>
        </w:tc>
      </w:tr>
      <w:tr w:rsidR="0076619D" w:rsidRPr="0050191F" w14:paraId="04C49ACF" w14:textId="77777777" w:rsidTr="0050191F">
        <w:trPr>
          <w:jc w:val="center"/>
        </w:trPr>
        <w:tc>
          <w:tcPr>
            <w:tcW w:w="1711" w:type="dxa"/>
          </w:tcPr>
          <w:p w14:paraId="4D50C93C" w14:textId="77777777" w:rsidR="0076619D" w:rsidRPr="0050191F" w:rsidRDefault="0076619D" w:rsidP="00857AC9">
            <w:pPr>
              <w:jc w:val="center"/>
              <w:rPr>
                <w:rFonts w:ascii="Times New Roman" w:hAnsi="Times New Roman" w:cs="Times New Roman"/>
                <w:sz w:val="20"/>
                <w:szCs w:val="20"/>
              </w:rPr>
            </w:pPr>
            <w:r w:rsidRPr="0050191F">
              <w:rPr>
                <w:rFonts w:ascii="Times New Roman" w:hAnsi="Times New Roman" w:cs="Times New Roman"/>
                <w:sz w:val="20"/>
                <w:szCs w:val="20"/>
              </w:rPr>
              <w:t>11</w:t>
            </w:r>
          </w:p>
        </w:tc>
        <w:tc>
          <w:tcPr>
            <w:tcW w:w="1119" w:type="dxa"/>
          </w:tcPr>
          <w:p w14:paraId="2F44D3B9" w14:textId="77777777" w:rsidR="0076619D" w:rsidRPr="0050191F" w:rsidRDefault="0076619D" w:rsidP="00857AC9">
            <w:pPr>
              <w:jc w:val="center"/>
              <w:rPr>
                <w:rFonts w:ascii="Times New Roman" w:hAnsi="Times New Roman" w:cs="Times New Roman"/>
                <w:sz w:val="20"/>
                <w:szCs w:val="20"/>
              </w:rPr>
            </w:pPr>
            <w:r w:rsidRPr="0050191F">
              <w:rPr>
                <w:rFonts w:ascii="Times New Roman" w:hAnsi="Times New Roman" w:cs="Times New Roman"/>
                <w:sz w:val="20"/>
                <w:szCs w:val="20"/>
              </w:rPr>
              <w:t>7</w:t>
            </w:r>
          </w:p>
        </w:tc>
        <w:tc>
          <w:tcPr>
            <w:tcW w:w="1087" w:type="dxa"/>
          </w:tcPr>
          <w:p w14:paraId="7E7B1A46" w14:textId="77777777" w:rsidR="0076619D" w:rsidRPr="0050191F" w:rsidRDefault="0076619D" w:rsidP="00857AC9">
            <w:pPr>
              <w:jc w:val="center"/>
              <w:rPr>
                <w:rFonts w:ascii="Times New Roman" w:hAnsi="Times New Roman" w:cs="Times New Roman"/>
                <w:sz w:val="20"/>
                <w:szCs w:val="20"/>
              </w:rPr>
            </w:pPr>
            <w:r w:rsidRPr="0050191F">
              <w:rPr>
                <w:rFonts w:ascii="Times New Roman" w:hAnsi="Times New Roman" w:cs="Times New Roman"/>
                <w:sz w:val="20"/>
                <w:szCs w:val="20"/>
              </w:rPr>
              <w:t>20,610</w:t>
            </w:r>
          </w:p>
        </w:tc>
        <w:tc>
          <w:tcPr>
            <w:tcW w:w="1074" w:type="dxa"/>
          </w:tcPr>
          <w:p w14:paraId="53ABE6DD" w14:textId="77777777" w:rsidR="0076619D" w:rsidRPr="0050191F" w:rsidRDefault="0076619D" w:rsidP="00857AC9">
            <w:pPr>
              <w:jc w:val="center"/>
              <w:rPr>
                <w:rFonts w:ascii="Times New Roman" w:hAnsi="Times New Roman" w:cs="Times New Roman"/>
                <w:sz w:val="20"/>
                <w:szCs w:val="20"/>
              </w:rPr>
            </w:pPr>
            <w:r w:rsidRPr="0050191F">
              <w:rPr>
                <w:rFonts w:ascii="Times New Roman" w:hAnsi="Times New Roman" w:cs="Times New Roman"/>
                <w:sz w:val="20"/>
                <w:szCs w:val="20"/>
              </w:rPr>
              <w:t>2,339</w:t>
            </w:r>
          </w:p>
        </w:tc>
      </w:tr>
      <w:tr w:rsidR="0076619D" w:rsidRPr="0050191F" w14:paraId="71CBC2CE" w14:textId="77777777" w:rsidTr="0050191F">
        <w:trPr>
          <w:jc w:val="center"/>
        </w:trPr>
        <w:tc>
          <w:tcPr>
            <w:tcW w:w="1711" w:type="dxa"/>
          </w:tcPr>
          <w:p w14:paraId="0573A79B" w14:textId="77777777" w:rsidR="0076619D" w:rsidRPr="0050191F" w:rsidRDefault="0076619D" w:rsidP="00857AC9">
            <w:pPr>
              <w:jc w:val="center"/>
              <w:rPr>
                <w:rFonts w:ascii="Times New Roman" w:hAnsi="Times New Roman" w:cs="Times New Roman"/>
                <w:sz w:val="20"/>
                <w:szCs w:val="20"/>
              </w:rPr>
            </w:pPr>
            <w:r w:rsidRPr="0050191F">
              <w:rPr>
                <w:rFonts w:ascii="Times New Roman" w:hAnsi="Times New Roman" w:cs="Times New Roman"/>
                <w:sz w:val="20"/>
                <w:szCs w:val="20"/>
              </w:rPr>
              <w:t>12</w:t>
            </w:r>
          </w:p>
        </w:tc>
        <w:tc>
          <w:tcPr>
            <w:tcW w:w="1119" w:type="dxa"/>
          </w:tcPr>
          <w:p w14:paraId="40F1A5D2" w14:textId="77777777" w:rsidR="0076619D" w:rsidRPr="0050191F" w:rsidRDefault="0076619D" w:rsidP="00857AC9">
            <w:pPr>
              <w:jc w:val="center"/>
              <w:rPr>
                <w:rFonts w:ascii="Times New Roman" w:hAnsi="Times New Roman" w:cs="Times New Roman"/>
                <w:sz w:val="20"/>
                <w:szCs w:val="20"/>
              </w:rPr>
            </w:pPr>
            <w:r w:rsidRPr="0050191F">
              <w:rPr>
                <w:rFonts w:ascii="Times New Roman" w:hAnsi="Times New Roman" w:cs="Times New Roman"/>
                <w:sz w:val="20"/>
                <w:szCs w:val="20"/>
              </w:rPr>
              <w:t>7</w:t>
            </w:r>
          </w:p>
        </w:tc>
        <w:tc>
          <w:tcPr>
            <w:tcW w:w="1087" w:type="dxa"/>
          </w:tcPr>
          <w:p w14:paraId="11735231" w14:textId="77777777" w:rsidR="0076619D" w:rsidRPr="0050191F" w:rsidRDefault="0076619D" w:rsidP="00857AC9">
            <w:pPr>
              <w:jc w:val="center"/>
              <w:rPr>
                <w:rFonts w:ascii="Times New Roman" w:hAnsi="Times New Roman" w:cs="Times New Roman"/>
                <w:sz w:val="20"/>
                <w:szCs w:val="20"/>
              </w:rPr>
            </w:pPr>
            <w:r w:rsidRPr="0050191F">
              <w:rPr>
                <w:rFonts w:ascii="Times New Roman" w:hAnsi="Times New Roman" w:cs="Times New Roman"/>
                <w:sz w:val="20"/>
                <w:szCs w:val="20"/>
              </w:rPr>
              <w:t>41,409</w:t>
            </w:r>
          </w:p>
        </w:tc>
        <w:tc>
          <w:tcPr>
            <w:tcW w:w="1074" w:type="dxa"/>
          </w:tcPr>
          <w:p w14:paraId="1024E0AB" w14:textId="77777777" w:rsidR="0076619D" w:rsidRPr="0050191F" w:rsidRDefault="0076619D" w:rsidP="00857AC9">
            <w:pPr>
              <w:jc w:val="center"/>
              <w:rPr>
                <w:rFonts w:ascii="Times New Roman" w:hAnsi="Times New Roman" w:cs="Times New Roman"/>
                <w:sz w:val="20"/>
                <w:szCs w:val="20"/>
              </w:rPr>
            </w:pPr>
            <w:r w:rsidRPr="0050191F">
              <w:rPr>
                <w:rFonts w:ascii="Times New Roman" w:hAnsi="Times New Roman" w:cs="Times New Roman"/>
                <w:sz w:val="20"/>
                <w:szCs w:val="20"/>
              </w:rPr>
              <w:t>1,528</w:t>
            </w:r>
          </w:p>
        </w:tc>
      </w:tr>
      <w:tr w:rsidR="0076619D" w:rsidRPr="0050191F" w14:paraId="2637023C" w14:textId="77777777" w:rsidTr="0050191F">
        <w:trPr>
          <w:jc w:val="center"/>
        </w:trPr>
        <w:tc>
          <w:tcPr>
            <w:tcW w:w="1711" w:type="dxa"/>
          </w:tcPr>
          <w:p w14:paraId="30FD4C01" w14:textId="77777777" w:rsidR="0076619D" w:rsidRPr="0050191F" w:rsidRDefault="0076619D" w:rsidP="00857AC9">
            <w:pPr>
              <w:jc w:val="center"/>
              <w:rPr>
                <w:rFonts w:ascii="Times New Roman" w:hAnsi="Times New Roman" w:cs="Times New Roman"/>
                <w:sz w:val="20"/>
                <w:szCs w:val="20"/>
              </w:rPr>
            </w:pPr>
            <w:r w:rsidRPr="0050191F">
              <w:rPr>
                <w:rFonts w:ascii="Times New Roman" w:hAnsi="Times New Roman" w:cs="Times New Roman"/>
                <w:sz w:val="20"/>
                <w:szCs w:val="20"/>
              </w:rPr>
              <w:t>13</w:t>
            </w:r>
          </w:p>
        </w:tc>
        <w:tc>
          <w:tcPr>
            <w:tcW w:w="1119" w:type="dxa"/>
          </w:tcPr>
          <w:p w14:paraId="00597CE3" w14:textId="77777777" w:rsidR="0076619D" w:rsidRPr="0050191F" w:rsidRDefault="0076619D" w:rsidP="00857AC9">
            <w:pPr>
              <w:jc w:val="center"/>
              <w:rPr>
                <w:rFonts w:ascii="Times New Roman" w:hAnsi="Times New Roman" w:cs="Times New Roman"/>
                <w:sz w:val="20"/>
                <w:szCs w:val="20"/>
              </w:rPr>
            </w:pPr>
            <w:r w:rsidRPr="0050191F">
              <w:rPr>
                <w:rFonts w:ascii="Times New Roman" w:hAnsi="Times New Roman" w:cs="Times New Roman"/>
                <w:sz w:val="20"/>
                <w:szCs w:val="20"/>
              </w:rPr>
              <w:t>8</w:t>
            </w:r>
          </w:p>
        </w:tc>
        <w:tc>
          <w:tcPr>
            <w:tcW w:w="1087" w:type="dxa"/>
          </w:tcPr>
          <w:p w14:paraId="0418BEA0" w14:textId="77777777" w:rsidR="0076619D" w:rsidRPr="0050191F" w:rsidRDefault="0076619D" w:rsidP="00857AC9">
            <w:pPr>
              <w:jc w:val="center"/>
              <w:rPr>
                <w:rFonts w:ascii="Times New Roman" w:hAnsi="Times New Roman" w:cs="Times New Roman"/>
                <w:sz w:val="20"/>
                <w:szCs w:val="20"/>
              </w:rPr>
            </w:pPr>
            <w:r w:rsidRPr="0050191F">
              <w:rPr>
                <w:rFonts w:ascii="Times New Roman" w:hAnsi="Times New Roman" w:cs="Times New Roman"/>
                <w:sz w:val="20"/>
                <w:szCs w:val="20"/>
              </w:rPr>
              <w:t>0.785</w:t>
            </w:r>
          </w:p>
        </w:tc>
        <w:tc>
          <w:tcPr>
            <w:tcW w:w="1074" w:type="dxa"/>
          </w:tcPr>
          <w:p w14:paraId="4455AF68" w14:textId="77777777" w:rsidR="0076619D" w:rsidRPr="0050191F" w:rsidRDefault="0076619D" w:rsidP="00857AC9">
            <w:pPr>
              <w:jc w:val="center"/>
              <w:rPr>
                <w:rFonts w:ascii="Times New Roman" w:hAnsi="Times New Roman" w:cs="Times New Roman"/>
                <w:sz w:val="20"/>
                <w:szCs w:val="20"/>
              </w:rPr>
            </w:pPr>
            <w:r w:rsidRPr="0050191F">
              <w:rPr>
                <w:rFonts w:ascii="Times New Roman" w:hAnsi="Times New Roman" w:cs="Times New Roman"/>
                <w:sz w:val="20"/>
                <w:szCs w:val="20"/>
              </w:rPr>
              <w:t>1,168</w:t>
            </w:r>
          </w:p>
        </w:tc>
      </w:tr>
      <w:tr w:rsidR="0076619D" w:rsidRPr="0050191F" w14:paraId="369C095A" w14:textId="77777777" w:rsidTr="0050191F">
        <w:trPr>
          <w:jc w:val="center"/>
        </w:trPr>
        <w:tc>
          <w:tcPr>
            <w:tcW w:w="1711" w:type="dxa"/>
          </w:tcPr>
          <w:p w14:paraId="275D7624" w14:textId="77777777" w:rsidR="0076619D" w:rsidRPr="0050191F" w:rsidRDefault="0076619D" w:rsidP="00857AC9">
            <w:pPr>
              <w:jc w:val="center"/>
              <w:rPr>
                <w:rFonts w:ascii="Times New Roman" w:hAnsi="Times New Roman" w:cs="Times New Roman"/>
                <w:sz w:val="20"/>
                <w:szCs w:val="20"/>
              </w:rPr>
            </w:pPr>
            <w:r w:rsidRPr="0050191F">
              <w:rPr>
                <w:rFonts w:ascii="Times New Roman" w:hAnsi="Times New Roman" w:cs="Times New Roman"/>
                <w:sz w:val="20"/>
                <w:szCs w:val="20"/>
              </w:rPr>
              <w:t>14</w:t>
            </w:r>
          </w:p>
        </w:tc>
        <w:tc>
          <w:tcPr>
            <w:tcW w:w="1119" w:type="dxa"/>
          </w:tcPr>
          <w:p w14:paraId="4789FB59" w14:textId="77777777" w:rsidR="0076619D" w:rsidRPr="0050191F" w:rsidRDefault="0076619D" w:rsidP="00857AC9">
            <w:pPr>
              <w:jc w:val="center"/>
              <w:rPr>
                <w:rFonts w:ascii="Times New Roman" w:hAnsi="Times New Roman" w:cs="Times New Roman"/>
                <w:sz w:val="20"/>
                <w:szCs w:val="20"/>
              </w:rPr>
            </w:pPr>
            <w:r w:rsidRPr="0050191F">
              <w:rPr>
                <w:rFonts w:ascii="Times New Roman" w:hAnsi="Times New Roman" w:cs="Times New Roman"/>
                <w:sz w:val="20"/>
                <w:szCs w:val="20"/>
              </w:rPr>
              <w:t>8</w:t>
            </w:r>
          </w:p>
        </w:tc>
        <w:tc>
          <w:tcPr>
            <w:tcW w:w="1087" w:type="dxa"/>
          </w:tcPr>
          <w:p w14:paraId="137C6EFC" w14:textId="77777777" w:rsidR="0076619D" w:rsidRPr="0050191F" w:rsidRDefault="0076619D" w:rsidP="00857AC9">
            <w:pPr>
              <w:jc w:val="center"/>
              <w:rPr>
                <w:rFonts w:ascii="Times New Roman" w:hAnsi="Times New Roman" w:cs="Times New Roman"/>
                <w:sz w:val="20"/>
                <w:szCs w:val="20"/>
              </w:rPr>
            </w:pPr>
            <w:r w:rsidRPr="0050191F">
              <w:rPr>
                <w:rFonts w:ascii="Times New Roman" w:hAnsi="Times New Roman" w:cs="Times New Roman"/>
                <w:sz w:val="20"/>
                <w:szCs w:val="20"/>
              </w:rPr>
              <w:t>2.425</w:t>
            </w:r>
          </w:p>
        </w:tc>
        <w:tc>
          <w:tcPr>
            <w:tcW w:w="1074" w:type="dxa"/>
          </w:tcPr>
          <w:p w14:paraId="27BA715F" w14:textId="77777777" w:rsidR="0076619D" w:rsidRPr="0050191F" w:rsidRDefault="0076619D" w:rsidP="00857AC9">
            <w:pPr>
              <w:jc w:val="center"/>
              <w:rPr>
                <w:rFonts w:ascii="Times New Roman" w:hAnsi="Times New Roman" w:cs="Times New Roman"/>
                <w:sz w:val="20"/>
                <w:szCs w:val="20"/>
              </w:rPr>
            </w:pPr>
            <w:r w:rsidRPr="0050191F">
              <w:rPr>
                <w:rFonts w:ascii="Times New Roman" w:hAnsi="Times New Roman" w:cs="Times New Roman"/>
                <w:sz w:val="20"/>
                <w:szCs w:val="20"/>
              </w:rPr>
              <w:t>1,640</w:t>
            </w:r>
          </w:p>
        </w:tc>
      </w:tr>
      <w:tr w:rsidR="0076619D" w:rsidRPr="0050191F" w14:paraId="546E16CA" w14:textId="77777777" w:rsidTr="0050191F">
        <w:trPr>
          <w:jc w:val="center"/>
        </w:trPr>
        <w:tc>
          <w:tcPr>
            <w:tcW w:w="1711" w:type="dxa"/>
          </w:tcPr>
          <w:p w14:paraId="1B1F923F" w14:textId="77777777" w:rsidR="0076619D" w:rsidRPr="0050191F" w:rsidRDefault="0076619D" w:rsidP="00857AC9">
            <w:pPr>
              <w:jc w:val="center"/>
              <w:rPr>
                <w:rFonts w:ascii="Times New Roman" w:hAnsi="Times New Roman" w:cs="Times New Roman"/>
                <w:sz w:val="20"/>
                <w:szCs w:val="20"/>
              </w:rPr>
            </w:pPr>
            <w:r w:rsidRPr="0050191F">
              <w:rPr>
                <w:rFonts w:ascii="Times New Roman" w:hAnsi="Times New Roman" w:cs="Times New Roman"/>
                <w:sz w:val="20"/>
                <w:szCs w:val="20"/>
              </w:rPr>
              <w:t>15</w:t>
            </w:r>
          </w:p>
        </w:tc>
        <w:tc>
          <w:tcPr>
            <w:tcW w:w="1119" w:type="dxa"/>
          </w:tcPr>
          <w:p w14:paraId="253A387B" w14:textId="77777777" w:rsidR="0076619D" w:rsidRPr="0050191F" w:rsidRDefault="0076619D" w:rsidP="00857AC9">
            <w:pPr>
              <w:jc w:val="center"/>
              <w:rPr>
                <w:rFonts w:ascii="Times New Roman" w:hAnsi="Times New Roman" w:cs="Times New Roman"/>
                <w:sz w:val="20"/>
                <w:szCs w:val="20"/>
              </w:rPr>
            </w:pPr>
            <w:r w:rsidRPr="0050191F">
              <w:rPr>
                <w:rFonts w:ascii="Times New Roman" w:hAnsi="Times New Roman" w:cs="Times New Roman"/>
                <w:sz w:val="20"/>
                <w:szCs w:val="20"/>
              </w:rPr>
              <w:t>8</w:t>
            </w:r>
          </w:p>
        </w:tc>
        <w:tc>
          <w:tcPr>
            <w:tcW w:w="1087" w:type="dxa"/>
          </w:tcPr>
          <w:p w14:paraId="459585FF" w14:textId="77777777" w:rsidR="0076619D" w:rsidRPr="0050191F" w:rsidRDefault="0076619D" w:rsidP="00857AC9">
            <w:pPr>
              <w:jc w:val="center"/>
              <w:rPr>
                <w:rFonts w:ascii="Times New Roman" w:hAnsi="Times New Roman" w:cs="Times New Roman"/>
                <w:sz w:val="20"/>
                <w:szCs w:val="20"/>
              </w:rPr>
            </w:pPr>
            <w:r w:rsidRPr="0050191F">
              <w:rPr>
                <w:rFonts w:ascii="Times New Roman" w:hAnsi="Times New Roman" w:cs="Times New Roman"/>
                <w:sz w:val="20"/>
                <w:szCs w:val="20"/>
              </w:rPr>
              <w:t>11.186</w:t>
            </w:r>
          </w:p>
        </w:tc>
        <w:tc>
          <w:tcPr>
            <w:tcW w:w="1074" w:type="dxa"/>
          </w:tcPr>
          <w:p w14:paraId="14427423" w14:textId="77777777" w:rsidR="0076619D" w:rsidRPr="0050191F" w:rsidRDefault="0076619D" w:rsidP="00857AC9">
            <w:pPr>
              <w:jc w:val="center"/>
              <w:rPr>
                <w:rFonts w:ascii="Times New Roman" w:hAnsi="Times New Roman" w:cs="Times New Roman"/>
                <w:sz w:val="20"/>
                <w:szCs w:val="20"/>
              </w:rPr>
            </w:pPr>
            <w:r w:rsidRPr="0050191F">
              <w:rPr>
                <w:rFonts w:ascii="Times New Roman" w:hAnsi="Times New Roman" w:cs="Times New Roman"/>
                <w:sz w:val="20"/>
                <w:szCs w:val="20"/>
              </w:rPr>
              <w:t>1,411</w:t>
            </w:r>
          </w:p>
        </w:tc>
      </w:tr>
      <w:tr w:rsidR="0076619D" w:rsidRPr="0050191F" w14:paraId="2912939F" w14:textId="77777777" w:rsidTr="0050191F">
        <w:trPr>
          <w:jc w:val="center"/>
        </w:trPr>
        <w:tc>
          <w:tcPr>
            <w:tcW w:w="1711" w:type="dxa"/>
          </w:tcPr>
          <w:p w14:paraId="1E6D2671" w14:textId="77777777" w:rsidR="0076619D" w:rsidRPr="0050191F" w:rsidRDefault="0076619D" w:rsidP="00857AC9">
            <w:pPr>
              <w:jc w:val="center"/>
              <w:rPr>
                <w:rFonts w:ascii="Times New Roman" w:hAnsi="Times New Roman" w:cs="Times New Roman"/>
                <w:sz w:val="20"/>
                <w:szCs w:val="20"/>
              </w:rPr>
            </w:pPr>
            <w:r w:rsidRPr="0050191F">
              <w:rPr>
                <w:rFonts w:ascii="Times New Roman" w:hAnsi="Times New Roman" w:cs="Times New Roman"/>
                <w:sz w:val="20"/>
                <w:szCs w:val="20"/>
              </w:rPr>
              <w:t>16</w:t>
            </w:r>
          </w:p>
        </w:tc>
        <w:tc>
          <w:tcPr>
            <w:tcW w:w="1119" w:type="dxa"/>
          </w:tcPr>
          <w:p w14:paraId="5C687578" w14:textId="77777777" w:rsidR="0076619D" w:rsidRPr="0050191F" w:rsidRDefault="0076619D" w:rsidP="00857AC9">
            <w:pPr>
              <w:jc w:val="center"/>
              <w:rPr>
                <w:rFonts w:ascii="Times New Roman" w:hAnsi="Times New Roman" w:cs="Times New Roman"/>
                <w:sz w:val="20"/>
                <w:szCs w:val="20"/>
              </w:rPr>
            </w:pPr>
            <w:r w:rsidRPr="0050191F">
              <w:rPr>
                <w:rFonts w:ascii="Times New Roman" w:hAnsi="Times New Roman" w:cs="Times New Roman"/>
                <w:sz w:val="20"/>
                <w:szCs w:val="20"/>
              </w:rPr>
              <w:t>8</w:t>
            </w:r>
          </w:p>
        </w:tc>
        <w:tc>
          <w:tcPr>
            <w:tcW w:w="1087" w:type="dxa"/>
          </w:tcPr>
          <w:p w14:paraId="2E6F742E" w14:textId="77777777" w:rsidR="0076619D" w:rsidRPr="0050191F" w:rsidRDefault="0076619D" w:rsidP="00857AC9">
            <w:pPr>
              <w:jc w:val="center"/>
              <w:rPr>
                <w:rFonts w:ascii="Times New Roman" w:hAnsi="Times New Roman" w:cs="Times New Roman"/>
                <w:sz w:val="20"/>
                <w:szCs w:val="20"/>
              </w:rPr>
            </w:pPr>
            <w:r w:rsidRPr="0050191F">
              <w:rPr>
                <w:rFonts w:ascii="Times New Roman" w:hAnsi="Times New Roman" w:cs="Times New Roman"/>
                <w:sz w:val="20"/>
                <w:szCs w:val="20"/>
              </w:rPr>
              <w:t>21.718</w:t>
            </w:r>
          </w:p>
        </w:tc>
        <w:tc>
          <w:tcPr>
            <w:tcW w:w="1074" w:type="dxa"/>
          </w:tcPr>
          <w:p w14:paraId="04C8DEA8" w14:textId="77777777" w:rsidR="0076619D" w:rsidRPr="0050191F" w:rsidRDefault="0076619D" w:rsidP="00857AC9">
            <w:pPr>
              <w:jc w:val="center"/>
              <w:rPr>
                <w:rFonts w:ascii="Times New Roman" w:hAnsi="Times New Roman" w:cs="Times New Roman"/>
                <w:sz w:val="20"/>
                <w:szCs w:val="20"/>
              </w:rPr>
            </w:pPr>
            <w:r w:rsidRPr="0050191F">
              <w:rPr>
                <w:rFonts w:ascii="Times New Roman" w:hAnsi="Times New Roman" w:cs="Times New Roman"/>
                <w:sz w:val="20"/>
                <w:szCs w:val="20"/>
              </w:rPr>
              <w:t>4,163</w:t>
            </w:r>
          </w:p>
        </w:tc>
      </w:tr>
      <w:tr w:rsidR="0076619D" w:rsidRPr="0050191F" w14:paraId="6A8DAFFB" w14:textId="77777777" w:rsidTr="0050191F">
        <w:trPr>
          <w:jc w:val="center"/>
        </w:trPr>
        <w:tc>
          <w:tcPr>
            <w:tcW w:w="1711" w:type="dxa"/>
          </w:tcPr>
          <w:p w14:paraId="48B60444" w14:textId="77777777" w:rsidR="0076619D" w:rsidRPr="0050191F" w:rsidRDefault="0076619D" w:rsidP="00857AC9">
            <w:pPr>
              <w:jc w:val="center"/>
              <w:rPr>
                <w:rFonts w:ascii="Times New Roman" w:hAnsi="Times New Roman" w:cs="Times New Roman"/>
                <w:sz w:val="20"/>
                <w:szCs w:val="20"/>
              </w:rPr>
            </w:pPr>
            <w:r w:rsidRPr="0050191F">
              <w:rPr>
                <w:rFonts w:ascii="Times New Roman" w:hAnsi="Times New Roman" w:cs="Times New Roman"/>
                <w:sz w:val="20"/>
                <w:szCs w:val="20"/>
              </w:rPr>
              <w:t>17</w:t>
            </w:r>
          </w:p>
        </w:tc>
        <w:tc>
          <w:tcPr>
            <w:tcW w:w="1119" w:type="dxa"/>
          </w:tcPr>
          <w:p w14:paraId="09CE85D0" w14:textId="77777777" w:rsidR="0076619D" w:rsidRPr="0050191F" w:rsidRDefault="0076619D" w:rsidP="00857AC9">
            <w:pPr>
              <w:jc w:val="center"/>
              <w:rPr>
                <w:rFonts w:ascii="Times New Roman" w:hAnsi="Times New Roman" w:cs="Times New Roman"/>
                <w:sz w:val="20"/>
                <w:szCs w:val="20"/>
              </w:rPr>
            </w:pPr>
            <w:r w:rsidRPr="0050191F">
              <w:rPr>
                <w:rFonts w:ascii="Times New Roman" w:hAnsi="Times New Roman" w:cs="Times New Roman"/>
                <w:sz w:val="20"/>
                <w:szCs w:val="20"/>
              </w:rPr>
              <w:t>8</w:t>
            </w:r>
          </w:p>
        </w:tc>
        <w:tc>
          <w:tcPr>
            <w:tcW w:w="1087" w:type="dxa"/>
          </w:tcPr>
          <w:p w14:paraId="52F03F9F" w14:textId="77777777" w:rsidR="0076619D" w:rsidRPr="0050191F" w:rsidRDefault="0076619D" w:rsidP="00857AC9">
            <w:pPr>
              <w:jc w:val="center"/>
              <w:rPr>
                <w:rFonts w:ascii="Times New Roman" w:hAnsi="Times New Roman" w:cs="Times New Roman"/>
                <w:sz w:val="20"/>
                <w:szCs w:val="20"/>
              </w:rPr>
            </w:pPr>
            <w:r w:rsidRPr="0050191F">
              <w:rPr>
                <w:rFonts w:ascii="Times New Roman" w:hAnsi="Times New Roman" w:cs="Times New Roman"/>
                <w:sz w:val="20"/>
                <w:szCs w:val="20"/>
              </w:rPr>
              <w:t>22.746</w:t>
            </w:r>
          </w:p>
        </w:tc>
        <w:tc>
          <w:tcPr>
            <w:tcW w:w="1074" w:type="dxa"/>
          </w:tcPr>
          <w:p w14:paraId="65C5A667" w14:textId="77777777" w:rsidR="0076619D" w:rsidRPr="0050191F" w:rsidRDefault="0076619D" w:rsidP="00857AC9">
            <w:pPr>
              <w:jc w:val="center"/>
              <w:rPr>
                <w:rFonts w:ascii="Times New Roman" w:hAnsi="Times New Roman" w:cs="Times New Roman"/>
                <w:sz w:val="20"/>
                <w:szCs w:val="20"/>
              </w:rPr>
            </w:pPr>
            <w:r w:rsidRPr="0050191F">
              <w:rPr>
                <w:rFonts w:ascii="Times New Roman" w:hAnsi="Times New Roman" w:cs="Times New Roman"/>
                <w:sz w:val="20"/>
                <w:szCs w:val="20"/>
              </w:rPr>
              <w:t>1,028</w:t>
            </w:r>
          </w:p>
        </w:tc>
      </w:tr>
      <w:tr w:rsidR="0076619D" w:rsidRPr="0050191F" w14:paraId="6233B43B" w14:textId="77777777" w:rsidTr="0050191F">
        <w:trPr>
          <w:jc w:val="center"/>
        </w:trPr>
        <w:tc>
          <w:tcPr>
            <w:tcW w:w="1711" w:type="dxa"/>
          </w:tcPr>
          <w:p w14:paraId="58A525F8" w14:textId="77777777" w:rsidR="0076619D" w:rsidRPr="0050191F" w:rsidRDefault="0076619D" w:rsidP="00857AC9">
            <w:pPr>
              <w:jc w:val="center"/>
              <w:rPr>
                <w:rFonts w:ascii="Times New Roman" w:hAnsi="Times New Roman" w:cs="Times New Roman"/>
                <w:sz w:val="20"/>
                <w:szCs w:val="20"/>
              </w:rPr>
            </w:pPr>
            <w:r w:rsidRPr="0050191F">
              <w:rPr>
                <w:rFonts w:ascii="Times New Roman" w:hAnsi="Times New Roman" w:cs="Times New Roman"/>
                <w:sz w:val="20"/>
                <w:szCs w:val="20"/>
              </w:rPr>
              <w:t>18</w:t>
            </w:r>
          </w:p>
        </w:tc>
        <w:tc>
          <w:tcPr>
            <w:tcW w:w="1119" w:type="dxa"/>
          </w:tcPr>
          <w:p w14:paraId="52AE899D" w14:textId="77777777" w:rsidR="0076619D" w:rsidRPr="0050191F" w:rsidRDefault="0076619D" w:rsidP="00857AC9">
            <w:pPr>
              <w:jc w:val="center"/>
              <w:rPr>
                <w:rFonts w:ascii="Times New Roman" w:hAnsi="Times New Roman" w:cs="Times New Roman"/>
                <w:sz w:val="20"/>
                <w:szCs w:val="20"/>
              </w:rPr>
            </w:pPr>
            <w:r w:rsidRPr="0050191F">
              <w:rPr>
                <w:rFonts w:ascii="Times New Roman" w:hAnsi="Times New Roman" w:cs="Times New Roman"/>
                <w:sz w:val="20"/>
                <w:szCs w:val="20"/>
              </w:rPr>
              <w:t>8</w:t>
            </w:r>
          </w:p>
        </w:tc>
        <w:tc>
          <w:tcPr>
            <w:tcW w:w="1087" w:type="dxa"/>
          </w:tcPr>
          <w:p w14:paraId="0CE222CE" w14:textId="77777777" w:rsidR="0076619D" w:rsidRPr="0050191F" w:rsidRDefault="0076619D" w:rsidP="00857AC9">
            <w:pPr>
              <w:jc w:val="center"/>
              <w:rPr>
                <w:rFonts w:ascii="Times New Roman" w:hAnsi="Times New Roman" w:cs="Times New Roman"/>
                <w:sz w:val="20"/>
                <w:szCs w:val="20"/>
              </w:rPr>
            </w:pPr>
            <w:r w:rsidRPr="0050191F">
              <w:rPr>
                <w:rFonts w:ascii="Times New Roman" w:hAnsi="Times New Roman" w:cs="Times New Roman"/>
                <w:sz w:val="20"/>
                <w:szCs w:val="20"/>
              </w:rPr>
              <w:t>32.107</w:t>
            </w:r>
          </w:p>
        </w:tc>
        <w:tc>
          <w:tcPr>
            <w:tcW w:w="1074" w:type="dxa"/>
          </w:tcPr>
          <w:p w14:paraId="5A5DF959" w14:textId="77777777" w:rsidR="0076619D" w:rsidRPr="0050191F" w:rsidRDefault="0076619D" w:rsidP="00857AC9">
            <w:pPr>
              <w:jc w:val="center"/>
              <w:rPr>
                <w:rFonts w:ascii="Times New Roman" w:hAnsi="Times New Roman" w:cs="Times New Roman"/>
                <w:sz w:val="20"/>
                <w:szCs w:val="20"/>
              </w:rPr>
            </w:pPr>
            <w:r w:rsidRPr="0050191F">
              <w:rPr>
                <w:rFonts w:ascii="Times New Roman" w:hAnsi="Times New Roman" w:cs="Times New Roman"/>
                <w:sz w:val="20"/>
                <w:szCs w:val="20"/>
              </w:rPr>
              <w:t>6,138</w:t>
            </w:r>
          </w:p>
        </w:tc>
      </w:tr>
      <w:tr w:rsidR="0076619D" w:rsidRPr="0050191F" w14:paraId="59378AB7" w14:textId="77777777" w:rsidTr="0050191F">
        <w:trPr>
          <w:jc w:val="center"/>
        </w:trPr>
        <w:tc>
          <w:tcPr>
            <w:tcW w:w="1711" w:type="dxa"/>
          </w:tcPr>
          <w:p w14:paraId="749620A9" w14:textId="77777777" w:rsidR="0076619D" w:rsidRPr="0050191F" w:rsidRDefault="0076619D" w:rsidP="00857AC9">
            <w:pPr>
              <w:jc w:val="center"/>
              <w:rPr>
                <w:rFonts w:ascii="Times New Roman" w:hAnsi="Times New Roman" w:cs="Times New Roman"/>
                <w:sz w:val="20"/>
                <w:szCs w:val="20"/>
              </w:rPr>
            </w:pPr>
            <w:r w:rsidRPr="0050191F">
              <w:rPr>
                <w:rFonts w:ascii="Times New Roman" w:hAnsi="Times New Roman" w:cs="Times New Roman"/>
                <w:sz w:val="20"/>
                <w:szCs w:val="20"/>
              </w:rPr>
              <w:t>19</w:t>
            </w:r>
          </w:p>
        </w:tc>
        <w:tc>
          <w:tcPr>
            <w:tcW w:w="1119" w:type="dxa"/>
          </w:tcPr>
          <w:p w14:paraId="3E6FDC72" w14:textId="77777777" w:rsidR="0076619D" w:rsidRPr="0050191F" w:rsidRDefault="0076619D" w:rsidP="00857AC9">
            <w:pPr>
              <w:jc w:val="center"/>
              <w:rPr>
                <w:rFonts w:ascii="Times New Roman" w:hAnsi="Times New Roman" w:cs="Times New Roman"/>
                <w:sz w:val="20"/>
                <w:szCs w:val="20"/>
              </w:rPr>
            </w:pPr>
            <w:r w:rsidRPr="0050191F">
              <w:rPr>
                <w:rFonts w:ascii="Times New Roman" w:hAnsi="Times New Roman" w:cs="Times New Roman"/>
                <w:sz w:val="20"/>
                <w:szCs w:val="20"/>
              </w:rPr>
              <w:t>8</w:t>
            </w:r>
          </w:p>
        </w:tc>
        <w:tc>
          <w:tcPr>
            <w:tcW w:w="1087" w:type="dxa"/>
          </w:tcPr>
          <w:p w14:paraId="6468CE5D" w14:textId="77777777" w:rsidR="0076619D" w:rsidRPr="0050191F" w:rsidRDefault="0076619D" w:rsidP="00857AC9">
            <w:pPr>
              <w:jc w:val="center"/>
              <w:rPr>
                <w:rFonts w:ascii="Times New Roman" w:hAnsi="Times New Roman" w:cs="Times New Roman"/>
                <w:sz w:val="20"/>
                <w:szCs w:val="20"/>
              </w:rPr>
            </w:pPr>
            <w:r w:rsidRPr="0050191F">
              <w:rPr>
                <w:rFonts w:ascii="Times New Roman" w:hAnsi="Times New Roman" w:cs="Times New Roman"/>
                <w:sz w:val="20"/>
                <w:szCs w:val="20"/>
              </w:rPr>
              <w:t>33.323</w:t>
            </w:r>
          </w:p>
        </w:tc>
        <w:tc>
          <w:tcPr>
            <w:tcW w:w="1074" w:type="dxa"/>
          </w:tcPr>
          <w:p w14:paraId="23C1B488" w14:textId="77777777" w:rsidR="0076619D" w:rsidRPr="0050191F" w:rsidRDefault="0076619D" w:rsidP="00857AC9">
            <w:pPr>
              <w:jc w:val="center"/>
              <w:rPr>
                <w:rFonts w:ascii="Times New Roman" w:hAnsi="Times New Roman" w:cs="Times New Roman"/>
                <w:sz w:val="20"/>
                <w:szCs w:val="20"/>
              </w:rPr>
            </w:pPr>
            <w:r w:rsidRPr="0050191F">
              <w:rPr>
                <w:rFonts w:ascii="Times New Roman" w:hAnsi="Times New Roman" w:cs="Times New Roman"/>
                <w:sz w:val="20"/>
                <w:szCs w:val="20"/>
              </w:rPr>
              <w:t>1,216</w:t>
            </w:r>
          </w:p>
        </w:tc>
      </w:tr>
      <w:tr w:rsidR="0076619D" w:rsidRPr="0050191F" w14:paraId="0D30C9B5" w14:textId="77777777" w:rsidTr="0050191F">
        <w:trPr>
          <w:jc w:val="center"/>
        </w:trPr>
        <w:tc>
          <w:tcPr>
            <w:tcW w:w="1711" w:type="dxa"/>
          </w:tcPr>
          <w:p w14:paraId="42D168FE" w14:textId="77777777" w:rsidR="0076619D" w:rsidRPr="0050191F" w:rsidRDefault="0076619D" w:rsidP="00857AC9">
            <w:pPr>
              <w:jc w:val="center"/>
              <w:rPr>
                <w:rFonts w:ascii="Times New Roman" w:hAnsi="Times New Roman" w:cs="Times New Roman"/>
                <w:sz w:val="20"/>
                <w:szCs w:val="20"/>
              </w:rPr>
            </w:pPr>
            <w:r w:rsidRPr="0050191F">
              <w:rPr>
                <w:rFonts w:ascii="Times New Roman" w:hAnsi="Times New Roman" w:cs="Times New Roman"/>
                <w:sz w:val="20"/>
                <w:szCs w:val="20"/>
              </w:rPr>
              <w:t>20</w:t>
            </w:r>
          </w:p>
        </w:tc>
        <w:tc>
          <w:tcPr>
            <w:tcW w:w="1119" w:type="dxa"/>
          </w:tcPr>
          <w:p w14:paraId="76B5C24B" w14:textId="77777777" w:rsidR="0076619D" w:rsidRPr="0050191F" w:rsidRDefault="0076619D" w:rsidP="00857AC9">
            <w:pPr>
              <w:jc w:val="center"/>
              <w:rPr>
                <w:rFonts w:ascii="Times New Roman" w:hAnsi="Times New Roman" w:cs="Times New Roman"/>
                <w:sz w:val="20"/>
                <w:szCs w:val="20"/>
              </w:rPr>
            </w:pPr>
            <w:r w:rsidRPr="0050191F">
              <w:rPr>
                <w:rFonts w:ascii="Times New Roman" w:hAnsi="Times New Roman" w:cs="Times New Roman"/>
                <w:sz w:val="20"/>
                <w:szCs w:val="20"/>
              </w:rPr>
              <w:t>9</w:t>
            </w:r>
          </w:p>
        </w:tc>
        <w:tc>
          <w:tcPr>
            <w:tcW w:w="1087" w:type="dxa"/>
          </w:tcPr>
          <w:p w14:paraId="35EBB846" w14:textId="77777777" w:rsidR="0076619D" w:rsidRPr="0050191F" w:rsidRDefault="0076619D" w:rsidP="00857AC9">
            <w:pPr>
              <w:jc w:val="center"/>
              <w:rPr>
                <w:rFonts w:ascii="Times New Roman" w:hAnsi="Times New Roman" w:cs="Times New Roman"/>
                <w:sz w:val="20"/>
                <w:szCs w:val="20"/>
              </w:rPr>
            </w:pPr>
            <w:r w:rsidRPr="0050191F">
              <w:rPr>
                <w:rFonts w:ascii="Times New Roman" w:hAnsi="Times New Roman" w:cs="Times New Roman"/>
                <w:sz w:val="20"/>
                <w:szCs w:val="20"/>
              </w:rPr>
              <w:t>0.571</w:t>
            </w:r>
          </w:p>
        </w:tc>
        <w:tc>
          <w:tcPr>
            <w:tcW w:w="1074" w:type="dxa"/>
          </w:tcPr>
          <w:p w14:paraId="2F09272E" w14:textId="77777777" w:rsidR="0076619D" w:rsidRPr="0050191F" w:rsidRDefault="0076619D" w:rsidP="00857AC9">
            <w:pPr>
              <w:jc w:val="center"/>
              <w:rPr>
                <w:rFonts w:ascii="Times New Roman" w:hAnsi="Times New Roman" w:cs="Times New Roman"/>
                <w:sz w:val="20"/>
                <w:szCs w:val="20"/>
              </w:rPr>
            </w:pPr>
            <w:r w:rsidRPr="0050191F">
              <w:rPr>
                <w:rFonts w:ascii="Times New Roman" w:hAnsi="Times New Roman" w:cs="Times New Roman"/>
                <w:sz w:val="20"/>
                <w:szCs w:val="20"/>
              </w:rPr>
              <w:t>1,808</w:t>
            </w:r>
          </w:p>
        </w:tc>
      </w:tr>
      <w:tr w:rsidR="0076619D" w:rsidRPr="0050191F" w14:paraId="5838A574" w14:textId="77777777" w:rsidTr="0050191F">
        <w:trPr>
          <w:jc w:val="center"/>
        </w:trPr>
        <w:tc>
          <w:tcPr>
            <w:tcW w:w="1711" w:type="dxa"/>
          </w:tcPr>
          <w:p w14:paraId="23B6EEDC" w14:textId="77777777" w:rsidR="0076619D" w:rsidRPr="0050191F" w:rsidRDefault="0076619D" w:rsidP="00857AC9">
            <w:pPr>
              <w:jc w:val="center"/>
              <w:rPr>
                <w:rFonts w:ascii="Times New Roman" w:hAnsi="Times New Roman" w:cs="Times New Roman"/>
                <w:sz w:val="20"/>
                <w:szCs w:val="20"/>
              </w:rPr>
            </w:pPr>
            <w:r w:rsidRPr="0050191F">
              <w:rPr>
                <w:rFonts w:ascii="Times New Roman" w:hAnsi="Times New Roman" w:cs="Times New Roman"/>
                <w:sz w:val="20"/>
                <w:szCs w:val="20"/>
              </w:rPr>
              <w:t>21</w:t>
            </w:r>
          </w:p>
        </w:tc>
        <w:tc>
          <w:tcPr>
            <w:tcW w:w="1119" w:type="dxa"/>
          </w:tcPr>
          <w:p w14:paraId="3BF63A0D" w14:textId="77777777" w:rsidR="0076619D" w:rsidRPr="0050191F" w:rsidRDefault="0076619D" w:rsidP="00857AC9">
            <w:pPr>
              <w:jc w:val="center"/>
              <w:rPr>
                <w:rFonts w:ascii="Times New Roman" w:hAnsi="Times New Roman" w:cs="Times New Roman"/>
                <w:sz w:val="20"/>
                <w:szCs w:val="20"/>
              </w:rPr>
            </w:pPr>
            <w:r w:rsidRPr="0050191F">
              <w:rPr>
                <w:rFonts w:ascii="Times New Roman" w:hAnsi="Times New Roman" w:cs="Times New Roman"/>
                <w:sz w:val="20"/>
                <w:szCs w:val="20"/>
              </w:rPr>
              <w:t>9</w:t>
            </w:r>
          </w:p>
        </w:tc>
        <w:tc>
          <w:tcPr>
            <w:tcW w:w="1087" w:type="dxa"/>
          </w:tcPr>
          <w:p w14:paraId="701DCD2D" w14:textId="77777777" w:rsidR="0076619D" w:rsidRPr="0050191F" w:rsidRDefault="0076619D" w:rsidP="00857AC9">
            <w:pPr>
              <w:jc w:val="center"/>
              <w:rPr>
                <w:rFonts w:ascii="Times New Roman" w:hAnsi="Times New Roman" w:cs="Times New Roman"/>
                <w:sz w:val="20"/>
                <w:szCs w:val="20"/>
              </w:rPr>
            </w:pPr>
            <w:r w:rsidRPr="0050191F">
              <w:rPr>
                <w:rFonts w:ascii="Times New Roman" w:hAnsi="Times New Roman" w:cs="Times New Roman"/>
                <w:sz w:val="20"/>
                <w:szCs w:val="20"/>
              </w:rPr>
              <w:t>1.681</w:t>
            </w:r>
          </w:p>
        </w:tc>
        <w:tc>
          <w:tcPr>
            <w:tcW w:w="1074" w:type="dxa"/>
          </w:tcPr>
          <w:p w14:paraId="425529FD" w14:textId="77777777" w:rsidR="0076619D" w:rsidRPr="0050191F" w:rsidRDefault="0076619D" w:rsidP="00857AC9">
            <w:pPr>
              <w:jc w:val="center"/>
              <w:rPr>
                <w:rFonts w:ascii="Times New Roman" w:hAnsi="Times New Roman" w:cs="Times New Roman"/>
                <w:sz w:val="20"/>
                <w:szCs w:val="20"/>
              </w:rPr>
            </w:pPr>
            <w:r w:rsidRPr="0050191F">
              <w:rPr>
                <w:rFonts w:ascii="Times New Roman" w:hAnsi="Times New Roman" w:cs="Times New Roman"/>
                <w:sz w:val="20"/>
                <w:szCs w:val="20"/>
              </w:rPr>
              <w:t>1,110</w:t>
            </w:r>
          </w:p>
        </w:tc>
      </w:tr>
      <w:tr w:rsidR="0076619D" w:rsidRPr="0050191F" w14:paraId="26A9AEE0" w14:textId="77777777" w:rsidTr="0050191F">
        <w:trPr>
          <w:jc w:val="center"/>
        </w:trPr>
        <w:tc>
          <w:tcPr>
            <w:tcW w:w="1711" w:type="dxa"/>
          </w:tcPr>
          <w:p w14:paraId="1030251E" w14:textId="77777777" w:rsidR="0076619D" w:rsidRPr="0050191F" w:rsidRDefault="0076619D" w:rsidP="00857AC9">
            <w:pPr>
              <w:jc w:val="center"/>
              <w:rPr>
                <w:rFonts w:ascii="Times New Roman" w:hAnsi="Times New Roman" w:cs="Times New Roman"/>
                <w:sz w:val="20"/>
                <w:szCs w:val="20"/>
              </w:rPr>
            </w:pPr>
            <w:r w:rsidRPr="0050191F">
              <w:rPr>
                <w:rFonts w:ascii="Times New Roman" w:hAnsi="Times New Roman" w:cs="Times New Roman"/>
                <w:sz w:val="20"/>
                <w:szCs w:val="20"/>
              </w:rPr>
              <w:t>22</w:t>
            </w:r>
          </w:p>
        </w:tc>
        <w:tc>
          <w:tcPr>
            <w:tcW w:w="1119" w:type="dxa"/>
          </w:tcPr>
          <w:p w14:paraId="220C9870" w14:textId="77777777" w:rsidR="0076619D" w:rsidRPr="0050191F" w:rsidRDefault="0076619D" w:rsidP="00857AC9">
            <w:pPr>
              <w:jc w:val="center"/>
              <w:rPr>
                <w:rFonts w:ascii="Times New Roman" w:hAnsi="Times New Roman" w:cs="Times New Roman"/>
                <w:sz w:val="20"/>
                <w:szCs w:val="20"/>
              </w:rPr>
            </w:pPr>
            <w:r w:rsidRPr="0050191F">
              <w:rPr>
                <w:rFonts w:ascii="Times New Roman" w:hAnsi="Times New Roman" w:cs="Times New Roman"/>
                <w:sz w:val="20"/>
                <w:szCs w:val="20"/>
              </w:rPr>
              <w:t>9</w:t>
            </w:r>
          </w:p>
        </w:tc>
        <w:tc>
          <w:tcPr>
            <w:tcW w:w="1087" w:type="dxa"/>
          </w:tcPr>
          <w:p w14:paraId="5840BE6D" w14:textId="77777777" w:rsidR="0076619D" w:rsidRPr="0050191F" w:rsidRDefault="0076619D" w:rsidP="00857AC9">
            <w:pPr>
              <w:jc w:val="center"/>
              <w:rPr>
                <w:rFonts w:ascii="Times New Roman" w:hAnsi="Times New Roman" w:cs="Times New Roman"/>
                <w:sz w:val="20"/>
                <w:szCs w:val="20"/>
              </w:rPr>
            </w:pPr>
            <w:r w:rsidRPr="0050191F">
              <w:rPr>
                <w:rFonts w:ascii="Times New Roman" w:hAnsi="Times New Roman" w:cs="Times New Roman"/>
                <w:sz w:val="20"/>
                <w:szCs w:val="20"/>
              </w:rPr>
              <w:t>11.811</w:t>
            </w:r>
          </w:p>
        </w:tc>
        <w:tc>
          <w:tcPr>
            <w:tcW w:w="1074" w:type="dxa"/>
          </w:tcPr>
          <w:p w14:paraId="46D64F36" w14:textId="77777777" w:rsidR="0076619D" w:rsidRPr="0050191F" w:rsidRDefault="0076619D" w:rsidP="00857AC9">
            <w:pPr>
              <w:jc w:val="center"/>
              <w:rPr>
                <w:rFonts w:ascii="Times New Roman" w:hAnsi="Times New Roman" w:cs="Times New Roman"/>
                <w:sz w:val="20"/>
                <w:szCs w:val="20"/>
              </w:rPr>
            </w:pPr>
            <w:r w:rsidRPr="0050191F">
              <w:rPr>
                <w:rFonts w:ascii="Times New Roman" w:hAnsi="Times New Roman" w:cs="Times New Roman"/>
                <w:sz w:val="20"/>
                <w:szCs w:val="20"/>
              </w:rPr>
              <w:t>2,244</w:t>
            </w:r>
          </w:p>
        </w:tc>
      </w:tr>
      <w:tr w:rsidR="0076619D" w:rsidRPr="0050191F" w14:paraId="093B7578" w14:textId="77777777" w:rsidTr="0050191F">
        <w:trPr>
          <w:jc w:val="center"/>
        </w:trPr>
        <w:tc>
          <w:tcPr>
            <w:tcW w:w="1711" w:type="dxa"/>
          </w:tcPr>
          <w:p w14:paraId="56A67C33" w14:textId="77777777" w:rsidR="0076619D" w:rsidRPr="0050191F" w:rsidRDefault="0076619D" w:rsidP="00857AC9">
            <w:pPr>
              <w:jc w:val="center"/>
              <w:rPr>
                <w:rFonts w:ascii="Times New Roman" w:hAnsi="Times New Roman" w:cs="Times New Roman"/>
                <w:sz w:val="20"/>
                <w:szCs w:val="20"/>
              </w:rPr>
            </w:pPr>
            <w:r w:rsidRPr="0050191F">
              <w:rPr>
                <w:rFonts w:ascii="Times New Roman" w:hAnsi="Times New Roman" w:cs="Times New Roman"/>
                <w:sz w:val="20"/>
                <w:szCs w:val="20"/>
              </w:rPr>
              <w:t>23</w:t>
            </w:r>
          </w:p>
        </w:tc>
        <w:tc>
          <w:tcPr>
            <w:tcW w:w="1119" w:type="dxa"/>
          </w:tcPr>
          <w:p w14:paraId="4BF78C8A" w14:textId="77777777" w:rsidR="0076619D" w:rsidRPr="0050191F" w:rsidRDefault="0076619D" w:rsidP="00857AC9">
            <w:pPr>
              <w:jc w:val="center"/>
              <w:rPr>
                <w:rFonts w:ascii="Times New Roman" w:hAnsi="Times New Roman" w:cs="Times New Roman"/>
                <w:sz w:val="20"/>
                <w:szCs w:val="20"/>
              </w:rPr>
            </w:pPr>
            <w:r w:rsidRPr="0050191F">
              <w:rPr>
                <w:rFonts w:ascii="Times New Roman" w:hAnsi="Times New Roman" w:cs="Times New Roman"/>
                <w:sz w:val="20"/>
                <w:szCs w:val="20"/>
              </w:rPr>
              <w:t>9</w:t>
            </w:r>
          </w:p>
        </w:tc>
        <w:tc>
          <w:tcPr>
            <w:tcW w:w="1087" w:type="dxa"/>
          </w:tcPr>
          <w:p w14:paraId="72D76611" w14:textId="77777777" w:rsidR="0076619D" w:rsidRPr="0050191F" w:rsidRDefault="0076619D" w:rsidP="00857AC9">
            <w:pPr>
              <w:jc w:val="center"/>
              <w:rPr>
                <w:rFonts w:ascii="Times New Roman" w:hAnsi="Times New Roman" w:cs="Times New Roman"/>
                <w:sz w:val="20"/>
                <w:szCs w:val="20"/>
              </w:rPr>
            </w:pPr>
            <w:r w:rsidRPr="0050191F">
              <w:rPr>
                <w:rFonts w:ascii="Times New Roman" w:hAnsi="Times New Roman" w:cs="Times New Roman"/>
                <w:sz w:val="20"/>
                <w:szCs w:val="20"/>
              </w:rPr>
              <w:t>14.307</w:t>
            </w:r>
          </w:p>
        </w:tc>
        <w:tc>
          <w:tcPr>
            <w:tcW w:w="1074" w:type="dxa"/>
          </w:tcPr>
          <w:p w14:paraId="4C739582" w14:textId="77777777" w:rsidR="0076619D" w:rsidRPr="0050191F" w:rsidRDefault="0076619D" w:rsidP="00857AC9">
            <w:pPr>
              <w:jc w:val="center"/>
              <w:rPr>
                <w:rFonts w:ascii="Times New Roman" w:hAnsi="Times New Roman" w:cs="Times New Roman"/>
                <w:sz w:val="20"/>
                <w:szCs w:val="20"/>
              </w:rPr>
            </w:pPr>
            <w:r w:rsidRPr="0050191F">
              <w:rPr>
                <w:rFonts w:ascii="Times New Roman" w:hAnsi="Times New Roman" w:cs="Times New Roman"/>
                <w:sz w:val="20"/>
                <w:szCs w:val="20"/>
              </w:rPr>
              <w:t>2,496</w:t>
            </w:r>
          </w:p>
        </w:tc>
      </w:tr>
      <w:tr w:rsidR="0076619D" w:rsidRPr="0050191F" w14:paraId="6178A791" w14:textId="77777777" w:rsidTr="0050191F">
        <w:trPr>
          <w:jc w:val="center"/>
        </w:trPr>
        <w:tc>
          <w:tcPr>
            <w:tcW w:w="1711" w:type="dxa"/>
          </w:tcPr>
          <w:p w14:paraId="49163CE2" w14:textId="77777777" w:rsidR="0076619D" w:rsidRPr="0050191F" w:rsidRDefault="0076619D" w:rsidP="00857AC9">
            <w:pPr>
              <w:jc w:val="center"/>
              <w:rPr>
                <w:rFonts w:ascii="Times New Roman" w:hAnsi="Times New Roman" w:cs="Times New Roman"/>
                <w:sz w:val="20"/>
                <w:szCs w:val="20"/>
              </w:rPr>
            </w:pPr>
            <w:r w:rsidRPr="0050191F">
              <w:rPr>
                <w:rFonts w:ascii="Times New Roman" w:hAnsi="Times New Roman" w:cs="Times New Roman"/>
                <w:sz w:val="20"/>
                <w:szCs w:val="20"/>
              </w:rPr>
              <w:t>24</w:t>
            </w:r>
          </w:p>
        </w:tc>
        <w:tc>
          <w:tcPr>
            <w:tcW w:w="1119" w:type="dxa"/>
          </w:tcPr>
          <w:p w14:paraId="752A7E18" w14:textId="77777777" w:rsidR="0076619D" w:rsidRPr="0050191F" w:rsidRDefault="0076619D" w:rsidP="00857AC9">
            <w:pPr>
              <w:jc w:val="center"/>
              <w:rPr>
                <w:rFonts w:ascii="Times New Roman" w:hAnsi="Times New Roman" w:cs="Times New Roman"/>
                <w:sz w:val="20"/>
                <w:szCs w:val="20"/>
              </w:rPr>
            </w:pPr>
            <w:r w:rsidRPr="0050191F">
              <w:rPr>
                <w:rFonts w:ascii="Times New Roman" w:hAnsi="Times New Roman" w:cs="Times New Roman"/>
                <w:sz w:val="20"/>
                <w:szCs w:val="20"/>
              </w:rPr>
              <w:t>9</w:t>
            </w:r>
          </w:p>
        </w:tc>
        <w:tc>
          <w:tcPr>
            <w:tcW w:w="1087" w:type="dxa"/>
          </w:tcPr>
          <w:p w14:paraId="7A34504F" w14:textId="77777777" w:rsidR="0076619D" w:rsidRPr="0050191F" w:rsidRDefault="0076619D" w:rsidP="00857AC9">
            <w:pPr>
              <w:jc w:val="center"/>
              <w:rPr>
                <w:rFonts w:ascii="Times New Roman" w:hAnsi="Times New Roman" w:cs="Times New Roman"/>
                <w:sz w:val="20"/>
                <w:szCs w:val="20"/>
              </w:rPr>
            </w:pPr>
            <w:r w:rsidRPr="0050191F">
              <w:rPr>
                <w:rFonts w:ascii="Times New Roman" w:hAnsi="Times New Roman" w:cs="Times New Roman"/>
                <w:sz w:val="20"/>
                <w:szCs w:val="20"/>
              </w:rPr>
              <w:t>27.893</w:t>
            </w:r>
          </w:p>
        </w:tc>
        <w:tc>
          <w:tcPr>
            <w:tcW w:w="1074" w:type="dxa"/>
          </w:tcPr>
          <w:p w14:paraId="43F9CEA0" w14:textId="77777777" w:rsidR="0076619D" w:rsidRPr="0050191F" w:rsidRDefault="0076619D" w:rsidP="00857AC9">
            <w:pPr>
              <w:jc w:val="center"/>
              <w:rPr>
                <w:rFonts w:ascii="Times New Roman" w:hAnsi="Times New Roman" w:cs="Times New Roman"/>
                <w:sz w:val="20"/>
                <w:szCs w:val="20"/>
              </w:rPr>
            </w:pPr>
            <w:r w:rsidRPr="0050191F">
              <w:rPr>
                <w:rFonts w:ascii="Times New Roman" w:hAnsi="Times New Roman" w:cs="Times New Roman"/>
                <w:sz w:val="20"/>
                <w:szCs w:val="20"/>
              </w:rPr>
              <w:t>1,438</w:t>
            </w:r>
          </w:p>
        </w:tc>
      </w:tr>
      <w:tr w:rsidR="0076619D" w:rsidRPr="0050191F" w14:paraId="5542BF8E" w14:textId="77777777" w:rsidTr="0050191F">
        <w:trPr>
          <w:jc w:val="center"/>
        </w:trPr>
        <w:tc>
          <w:tcPr>
            <w:tcW w:w="1711" w:type="dxa"/>
          </w:tcPr>
          <w:p w14:paraId="6CC13E8A" w14:textId="77777777" w:rsidR="0076619D" w:rsidRPr="0050191F" w:rsidRDefault="0076619D" w:rsidP="00857AC9">
            <w:pPr>
              <w:jc w:val="center"/>
              <w:rPr>
                <w:rFonts w:ascii="Times New Roman" w:hAnsi="Times New Roman" w:cs="Times New Roman"/>
                <w:sz w:val="20"/>
                <w:szCs w:val="20"/>
              </w:rPr>
            </w:pPr>
            <w:r w:rsidRPr="0050191F">
              <w:rPr>
                <w:rFonts w:ascii="Times New Roman" w:hAnsi="Times New Roman" w:cs="Times New Roman"/>
                <w:sz w:val="20"/>
                <w:szCs w:val="20"/>
              </w:rPr>
              <w:t>25</w:t>
            </w:r>
          </w:p>
        </w:tc>
        <w:tc>
          <w:tcPr>
            <w:tcW w:w="1119" w:type="dxa"/>
          </w:tcPr>
          <w:p w14:paraId="4C891E4E" w14:textId="77777777" w:rsidR="0076619D" w:rsidRPr="0050191F" w:rsidRDefault="0076619D" w:rsidP="00857AC9">
            <w:pPr>
              <w:jc w:val="center"/>
              <w:rPr>
                <w:rFonts w:ascii="Times New Roman" w:hAnsi="Times New Roman" w:cs="Times New Roman"/>
                <w:sz w:val="20"/>
                <w:szCs w:val="20"/>
              </w:rPr>
            </w:pPr>
            <w:r w:rsidRPr="0050191F">
              <w:rPr>
                <w:rFonts w:ascii="Times New Roman" w:hAnsi="Times New Roman" w:cs="Times New Roman"/>
                <w:sz w:val="20"/>
                <w:szCs w:val="20"/>
              </w:rPr>
              <w:t>9</w:t>
            </w:r>
          </w:p>
        </w:tc>
        <w:tc>
          <w:tcPr>
            <w:tcW w:w="1087" w:type="dxa"/>
          </w:tcPr>
          <w:p w14:paraId="435C7F03" w14:textId="77777777" w:rsidR="0076619D" w:rsidRPr="0050191F" w:rsidRDefault="0076619D" w:rsidP="00857AC9">
            <w:pPr>
              <w:jc w:val="center"/>
              <w:rPr>
                <w:rFonts w:ascii="Times New Roman" w:hAnsi="Times New Roman" w:cs="Times New Roman"/>
                <w:sz w:val="20"/>
                <w:szCs w:val="20"/>
              </w:rPr>
            </w:pPr>
            <w:r w:rsidRPr="0050191F">
              <w:rPr>
                <w:rFonts w:ascii="Times New Roman" w:hAnsi="Times New Roman" w:cs="Times New Roman"/>
                <w:sz w:val="20"/>
                <w:szCs w:val="20"/>
              </w:rPr>
              <w:t>29.511</w:t>
            </w:r>
          </w:p>
        </w:tc>
        <w:tc>
          <w:tcPr>
            <w:tcW w:w="1074" w:type="dxa"/>
          </w:tcPr>
          <w:p w14:paraId="4E81666A" w14:textId="77777777" w:rsidR="0076619D" w:rsidRPr="0050191F" w:rsidRDefault="0076619D" w:rsidP="00857AC9">
            <w:pPr>
              <w:jc w:val="center"/>
              <w:rPr>
                <w:rFonts w:ascii="Times New Roman" w:hAnsi="Times New Roman" w:cs="Times New Roman"/>
                <w:sz w:val="20"/>
                <w:szCs w:val="20"/>
              </w:rPr>
            </w:pPr>
            <w:r w:rsidRPr="0050191F">
              <w:rPr>
                <w:rFonts w:ascii="Times New Roman" w:hAnsi="Times New Roman" w:cs="Times New Roman"/>
                <w:sz w:val="20"/>
                <w:szCs w:val="20"/>
              </w:rPr>
              <w:t>1,618</w:t>
            </w:r>
          </w:p>
        </w:tc>
      </w:tr>
      <w:tr w:rsidR="0076619D" w:rsidRPr="0050191F" w14:paraId="2F096CC4" w14:textId="77777777" w:rsidTr="0050191F">
        <w:trPr>
          <w:jc w:val="center"/>
        </w:trPr>
        <w:tc>
          <w:tcPr>
            <w:tcW w:w="1711" w:type="dxa"/>
          </w:tcPr>
          <w:p w14:paraId="7CBB9CA0" w14:textId="77777777" w:rsidR="0076619D" w:rsidRPr="0050191F" w:rsidRDefault="0076619D" w:rsidP="00857AC9">
            <w:pPr>
              <w:jc w:val="center"/>
              <w:rPr>
                <w:rFonts w:ascii="Times New Roman" w:hAnsi="Times New Roman" w:cs="Times New Roman"/>
                <w:sz w:val="20"/>
                <w:szCs w:val="20"/>
              </w:rPr>
            </w:pPr>
            <w:r w:rsidRPr="0050191F">
              <w:rPr>
                <w:rFonts w:ascii="Times New Roman" w:hAnsi="Times New Roman" w:cs="Times New Roman"/>
                <w:sz w:val="20"/>
                <w:szCs w:val="20"/>
              </w:rPr>
              <w:t>26</w:t>
            </w:r>
          </w:p>
        </w:tc>
        <w:tc>
          <w:tcPr>
            <w:tcW w:w="1119" w:type="dxa"/>
          </w:tcPr>
          <w:p w14:paraId="4474917F" w14:textId="77777777" w:rsidR="0076619D" w:rsidRPr="0050191F" w:rsidRDefault="0076619D" w:rsidP="00857AC9">
            <w:pPr>
              <w:jc w:val="center"/>
              <w:rPr>
                <w:rFonts w:ascii="Times New Roman" w:hAnsi="Times New Roman" w:cs="Times New Roman"/>
                <w:sz w:val="20"/>
                <w:szCs w:val="20"/>
              </w:rPr>
            </w:pPr>
            <w:r w:rsidRPr="0050191F">
              <w:rPr>
                <w:rFonts w:ascii="Times New Roman" w:hAnsi="Times New Roman" w:cs="Times New Roman"/>
                <w:sz w:val="20"/>
                <w:szCs w:val="20"/>
              </w:rPr>
              <w:t>10</w:t>
            </w:r>
          </w:p>
        </w:tc>
        <w:tc>
          <w:tcPr>
            <w:tcW w:w="1087" w:type="dxa"/>
          </w:tcPr>
          <w:p w14:paraId="46FE9A37" w14:textId="77777777" w:rsidR="0076619D" w:rsidRPr="0050191F" w:rsidRDefault="0076619D" w:rsidP="00857AC9">
            <w:pPr>
              <w:jc w:val="center"/>
              <w:rPr>
                <w:rFonts w:ascii="Times New Roman" w:hAnsi="Times New Roman" w:cs="Times New Roman"/>
                <w:sz w:val="20"/>
                <w:szCs w:val="20"/>
              </w:rPr>
            </w:pPr>
            <w:r w:rsidRPr="0050191F">
              <w:rPr>
                <w:rFonts w:ascii="Times New Roman" w:hAnsi="Times New Roman" w:cs="Times New Roman"/>
                <w:sz w:val="20"/>
                <w:szCs w:val="20"/>
              </w:rPr>
              <w:t>01.127</w:t>
            </w:r>
          </w:p>
        </w:tc>
        <w:tc>
          <w:tcPr>
            <w:tcW w:w="1074" w:type="dxa"/>
          </w:tcPr>
          <w:p w14:paraId="306F0B18" w14:textId="77777777" w:rsidR="0076619D" w:rsidRPr="0050191F" w:rsidRDefault="0076619D" w:rsidP="00857AC9">
            <w:pPr>
              <w:jc w:val="center"/>
              <w:rPr>
                <w:rFonts w:ascii="Times New Roman" w:hAnsi="Times New Roman" w:cs="Times New Roman"/>
                <w:sz w:val="20"/>
                <w:szCs w:val="20"/>
              </w:rPr>
            </w:pPr>
            <w:r w:rsidRPr="0050191F">
              <w:rPr>
                <w:rFonts w:ascii="Times New Roman" w:hAnsi="Times New Roman" w:cs="Times New Roman"/>
                <w:sz w:val="20"/>
                <w:szCs w:val="20"/>
              </w:rPr>
              <w:t>1.909</w:t>
            </w:r>
          </w:p>
        </w:tc>
      </w:tr>
      <w:tr w:rsidR="0076619D" w:rsidRPr="0050191F" w14:paraId="3D206061" w14:textId="77777777" w:rsidTr="0050191F">
        <w:trPr>
          <w:jc w:val="center"/>
        </w:trPr>
        <w:tc>
          <w:tcPr>
            <w:tcW w:w="1711" w:type="dxa"/>
          </w:tcPr>
          <w:p w14:paraId="179E54E7" w14:textId="77777777" w:rsidR="0076619D" w:rsidRPr="0050191F" w:rsidRDefault="0076619D" w:rsidP="00857AC9">
            <w:pPr>
              <w:jc w:val="center"/>
              <w:rPr>
                <w:rFonts w:ascii="Times New Roman" w:hAnsi="Times New Roman" w:cs="Times New Roman"/>
                <w:sz w:val="20"/>
                <w:szCs w:val="20"/>
              </w:rPr>
            </w:pPr>
            <w:r w:rsidRPr="0050191F">
              <w:rPr>
                <w:rFonts w:ascii="Times New Roman" w:hAnsi="Times New Roman" w:cs="Times New Roman"/>
                <w:sz w:val="20"/>
                <w:szCs w:val="20"/>
              </w:rPr>
              <w:t>27</w:t>
            </w:r>
          </w:p>
        </w:tc>
        <w:tc>
          <w:tcPr>
            <w:tcW w:w="1119" w:type="dxa"/>
          </w:tcPr>
          <w:p w14:paraId="302BD026" w14:textId="77777777" w:rsidR="0076619D" w:rsidRPr="0050191F" w:rsidRDefault="0076619D" w:rsidP="00857AC9">
            <w:pPr>
              <w:jc w:val="center"/>
              <w:rPr>
                <w:rFonts w:ascii="Times New Roman" w:hAnsi="Times New Roman" w:cs="Times New Roman"/>
                <w:sz w:val="20"/>
                <w:szCs w:val="20"/>
              </w:rPr>
            </w:pPr>
            <w:r w:rsidRPr="0050191F">
              <w:rPr>
                <w:rFonts w:ascii="Times New Roman" w:hAnsi="Times New Roman" w:cs="Times New Roman"/>
                <w:sz w:val="20"/>
                <w:szCs w:val="20"/>
              </w:rPr>
              <w:t>10</w:t>
            </w:r>
          </w:p>
        </w:tc>
        <w:tc>
          <w:tcPr>
            <w:tcW w:w="1087" w:type="dxa"/>
          </w:tcPr>
          <w:p w14:paraId="1BDD1E6B" w14:textId="77777777" w:rsidR="0076619D" w:rsidRPr="0050191F" w:rsidRDefault="0076619D" w:rsidP="00857AC9">
            <w:pPr>
              <w:jc w:val="center"/>
              <w:rPr>
                <w:rFonts w:ascii="Times New Roman" w:hAnsi="Times New Roman" w:cs="Times New Roman"/>
                <w:sz w:val="20"/>
                <w:szCs w:val="20"/>
              </w:rPr>
            </w:pPr>
            <w:r w:rsidRPr="0050191F">
              <w:rPr>
                <w:rFonts w:ascii="Times New Roman" w:hAnsi="Times New Roman" w:cs="Times New Roman"/>
                <w:sz w:val="20"/>
                <w:szCs w:val="20"/>
              </w:rPr>
              <w:t>02.277</w:t>
            </w:r>
          </w:p>
        </w:tc>
        <w:tc>
          <w:tcPr>
            <w:tcW w:w="1074" w:type="dxa"/>
          </w:tcPr>
          <w:p w14:paraId="0CE4B5D5" w14:textId="77777777" w:rsidR="0076619D" w:rsidRPr="0050191F" w:rsidRDefault="0076619D" w:rsidP="00857AC9">
            <w:pPr>
              <w:jc w:val="center"/>
              <w:rPr>
                <w:rFonts w:ascii="Times New Roman" w:hAnsi="Times New Roman" w:cs="Times New Roman"/>
                <w:sz w:val="20"/>
                <w:szCs w:val="20"/>
              </w:rPr>
            </w:pPr>
            <w:r w:rsidRPr="0050191F">
              <w:rPr>
                <w:rFonts w:ascii="Times New Roman" w:hAnsi="Times New Roman" w:cs="Times New Roman"/>
                <w:sz w:val="20"/>
                <w:szCs w:val="20"/>
              </w:rPr>
              <w:t>1.150</w:t>
            </w:r>
          </w:p>
        </w:tc>
      </w:tr>
      <w:tr w:rsidR="0076619D" w:rsidRPr="0050191F" w14:paraId="775F5B18" w14:textId="77777777" w:rsidTr="0050191F">
        <w:trPr>
          <w:jc w:val="center"/>
        </w:trPr>
        <w:tc>
          <w:tcPr>
            <w:tcW w:w="1711" w:type="dxa"/>
          </w:tcPr>
          <w:p w14:paraId="1E1E4554" w14:textId="77777777" w:rsidR="0076619D" w:rsidRPr="0050191F" w:rsidRDefault="0076619D" w:rsidP="00857AC9">
            <w:pPr>
              <w:jc w:val="center"/>
              <w:rPr>
                <w:rFonts w:ascii="Times New Roman" w:hAnsi="Times New Roman" w:cs="Times New Roman"/>
                <w:sz w:val="20"/>
                <w:szCs w:val="20"/>
              </w:rPr>
            </w:pPr>
            <w:r w:rsidRPr="0050191F">
              <w:rPr>
                <w:rFonts w:ascii="Times New Roman" w:hAnsi="Times New Roman" w:cs="Times New Roman"/>
                <w:sz w:val="20"/>
                <w:szCs w:val="20"/>
              </w:rPr>
              <w:t>28</w:t>
            </w:r>
          </w:p>
        </w:tc>
        <w:tc>
          <w:tcPr>
            <w:tcW w:w="1119" w:type="dxa"/>
          </w:tcPr>
          <w:p w14:paraId="0A566410" w14:textId="77777777" w:rsidR="0076619D" w:rsidRPr="0050191F" w:rsidRDefault="0076619D" w:rsidP="00857AC9">
            <w:pPr>
              <w:jc w:val="center"/>
              <w:rPr>
                <w:rFonts w:ascii="Times New Roman" w:hAnsi="Times New Roman" w:cs="Times New Roman"/>
                <w:sz w:val="20"/>
                <w:szCs w:val="20"/>
              </w:rPr>
            </w:pPr>
            <w:r w:rsidRPr="0050191F">
              <w:rPr>
                <w:rFonts w:ascii="Times New Roman" w:hAnsi="Times New Roman" w:cs="Times New Roman"/>
                <w:sz w:val="20"/>
                <w:szCs w:val="20"/>
              </w:rPr>
              <w:t>10</w:t>
            </w:r>
          </w:p>
        </w:tc>
        <w:tc>
          <w:tcPr>
            <w:tcW w:w="1087" w:type="dxa"/>
          </w:tcPr>
          <w:p w14:paraId="2F49644C" w14:textId="77777777" w:rsidR="0076619D" w:rsidRPr="0050191F" w:rsidRDefault="0076619D" w:rsidP="00857AC9">
            <w:pPr>
              <w:jc w:val="center"/>
              <w:rPr>
                <w:rFonts w:ascii="Times New Roman" w:hAnsi="Times New Roman" w:cs="Times New Roman"/>
                <w:sz w:val="20"/>
                <w:szCs w:val="20"/>
              </w:rPr>
            </w:pPr>
            <w:r w:rsidRPr="0050191F">
              <w:rPr>
                <w:rFonts w:ascii="Times New Roman" w:hAnsi="Times New Roman" w:cs="Times New Roman"/>
                <w:sz w:val="20"/>
                <w:szCs w:val="20"/>
              </w:rPr>
              <w:t>19.265</w:t>
            </w:r>
          </w:p>
        </w:tc>
        <w:tc>
          <w:tcPr>
            <w:tcW w:w="1074" w:type="dxa"/>
          </w:tcPr>
          <w:p w14:paraId="2D999113" w14:textId="77777777" w:rsidR="0076619D" w:rsidRPr="0050191F" w:rsidRDefault="0076619D" w:rsidP="00857AC9">
            <w:pPr>
              <w:jc w:val="center"/>
              <w:rPr>
                <w:rFonts w:ascii="Times New Roman" w:hAnsi="Times New Roman" w:cs="Times New Roman"/>
                <w:sz w:val="20"/>
                <w:szCs w:val="20"/>
              </w:rPr>
            </w:pPr>
            <w:r w:rsidRPr="0050191F">
              <w:rPr>
                <w:rFonts w:ascii="Times New Roman" w:hAnsi="Times New Roman" w:cs="Times New Roman"/>
                <w:sz w:val="20"/>
                <w:szCs w:val="20"/>
              </w:rPr>
              <w:t>2.048</w:t>
            </w:r>
          </w:p>
        </w:tc>
      </w:tr>
      <w:tr w:rsidR="0076619D" w:rsidRPr="0050191F" w14:paraId="3356EBB4" w14:textId="77777777" w:rsidTr="0050191F">
        <w:trPr>
          <w:jc w:val="center"/>
        </w:trPr>
        <w:tc>
          <w:tcPr>
            <w:tcW w:w="1711" w:type="dxa"/>
          </w:tcPr>
          <w:p w14:paraId="203695B7" w14:textId="77777777" w:rsidR="0076619D" w:rsidRPr="0050191F" w:rsidRDefault="0076619D" w:rsidP="00857AC9">
            <w:pPr>
              <w:jc w:val="center"/>
              <w:rPr>
                <w:rFonts w:ascii="Times New Roman" w:hAnsi="Times New Roman" w:cs="Times New Roman"/>
                <w:sz w:val="20"/>
                <w:szCs w:val="20"/>
              </w:rPr>
            </w:pPr>
            <w:r w:rsidRPr="0050191F">
              <w:rPr>
                <w:rFonts w:ascii="Times New Roman" w:hAnsi="Times New Roman" w:cs="Times New Roman"/>
                <w:sz w:val="20"/>
                <w:szCs w:val="20"/>
              </w:rPr>
              <w:t>29</w:t>
            </w:r>
          </w:p>
        </w:tc>
        <w:tc>
          <w:tcPr>
            <w:tcW w:w="1119" w:type="dxa"/>
          </w:tcPr>
          <w:p w14:paraId="691A59D5" w14:textId="77777777" w:rsidR="0076619D" w:rsidRPr="0050191F" w:rsidRDefault="0076619D" w:rsidP="00857AC9">
            <w:pPr>
              <w:jc w:val="center"/>
              <w:rPr>
                <w:rFonts w:ascii="Times New Roman" w:hAnsi="Times New Roman" w:cs="Times New Roman"/>
                <w:sz w:val="20"/>
                <w:szCs w:val="20"/>
              </w:rPr>
            </w:pPr>
            <w:r w:rsidRPr="0050191F">
              <w:rPr>
                <w:rFonts w:ascii="Times New Roman" w:hAnsi="Times New Roman" w:cs="Times New Roman"/>
                <w:sz w:val="20"/>
                <w:szCs w:val="20"/>
              </w:rPr>
              <w:t>10</w:t>
            </w:r>
          </w:p>
        </w:tc>
        <w:tc>
          <w:tcPr>
            <w:tcW w:w="1087" w:type="dxa"/>
          </w:tcPr>
          <w:p w14:paraId="32F51DBE" w14:textId="77777777" w:rsidR="0076619D" w:rsidRPr="0050191F" w:rsidRDefault="0076619D" w:rsidP="00857AC9">
            <w:pPr>
              <w:jc w:val="center"/>
              <w:rPr>
                <w:rFonts w:ascii="Times New Roman" w:hAnsi="Times New Roman" w:cs="Times New Roman"/>
                <w:sz w:val="20"/>
                <w:szCs w:val="20"/>
              </w:rPr>
            </w:pPr>
            <w:r w:rsidRPr="0050191F">
              <w:rPr>
                <w:rFonts w:ascii="Times New Roman" w:hAnsi="Times New Roman" w:cs="Times New Roman"/>
                <w:sz w:val="20"/>
                <w:szCs w:val="20"/>
              </w:rPr>
              <w:t>20.281</w:t>
            </w:r>
          </w:p>
        </w:tc>
        <w:tc>
          <w:tcPr>
            <w:tcW w:w="1074" w:type="dxa"/>
          </w:tcPr>
          <w:p w14:paraId="0082C1F1" w14:textId="77777777" w:rsidR="0076619D" w:rsidRPr="0050191F" w:rsidRDefault="0076619D" w:rsidP="00857AC9">
            <w:pPr>
              <w:jc w:val="center"/>
              <w:rPr>
                <w:rFonts w:ascii="Times New Roman" w:hAnsi="Times New Roman" w:cs="Times New Roman"/>
                <w:sz w:val="20"/>
                <w:szCs w:val="20"/>
              </w:rPr>
            </w:pPr>
            <w:r w:rsidRPr="0050191F">
              <w:rPr>
                <w:rFonts w:ascii="Times New Roman" w:hAnsi="Times New Roman" w:cs="Times New Roman"/>
                <w:sz w:val="20"/>
                <w:szCs w:val="20"/>
              </w:rPr>
              <w:t>1.016</w:t>
            </w:r>
          </w:p>
        </w:tc>
      </w:tr>
      <w:tr w:rsidR="0076619D" w:rsidRPr="0050191F" w14:paraId="41457279" w14:textId="77777777" w:rsidTr="0050191F">
        <w:trPr>
          <w:jc w:val="center"/>
        </w:trPr>
        <w:tc>
          <w:tcPr>
            <w:tcW w:w="1711" w:type="dxa"/>
          </w:tcPr>
          <w:p w14:paraId="289D383A" w14:textId="77777777" w:rsidR="0076619D" w:rsidRPr="0050191F" w:rsidRDefault="0076619D" w:rsidP="00857AC9">
            <w:pPr>
              <w:jc w:val="center"/>
              <w:rPr>
                <w:rFonts w:ascii="Times New Roman" w:hAnsi="Times New Roman" w:cs="Times New Roman"/>
                <w:sz w:val="20"/>
                <w:szCs w:val="20"/>
              </w:rPr>
            </w:pPr>
            <w:r w:rsidRPr="0050191F">
              <w:rPr>
                <w:rFonts w:ascii="Times New Roman" w:hAnsi="Times New Roman" w:cs="Times New Roman"/>
                <w:sz w:val="20"/>
                <w:szCs w:val="20"/>
              </w:rPr>
              <w:t>30</w:t>
            </w:r>
          </w:p>
        </w:tc>
        <w:tc>
          <w:tcPr>
            <w:tcW w:w="1119" w:type="dxa"/>
          </w:tcPr>
          <w:p w14:paraId="3282D443" w14:textId="77777777" w:rsidR="0076619D" w:rsidRPr="0050191F" w:rsidRDefault="0076619D" w:rsidP="00857AC9">
            <w:pPr>
              <w:jc w:val="center"/>
              <w:rPr>
                <w:rFonts w:ascii="Times New Roman" w:hAnsi="Times New Roman" w:cs="Times New Roman"/>
                <w:sz w:val="20"/>
                <w:szCs w:val="20"/>
              </w:rPr>
            </w:pPr>
            <w:r w:rsidRPr="0050191F">
              <w:rPr>
                <w:rFonts w:ascii="Times New Roman" w:hAnsi="Times New Roman" w:cs="Times New Roman"/>
                <w:sz w:val="20"/>
                <w:szCs w:val="20"/>
              </w:rPr>
              <w:t>10</w:t>
            </w:r>
          </w:p>
        </w:tc>
        <w:tc>
          <w:tcPr>
            <w:tcW w:w="1087" w:type="dxa"/>
          </w:tcPr>
          <w:p w14:paraId="6015DF99" w14:textId="77777777" w:rsidR="0076619D" w:rsidRPr="0050191F" w:rsidRDefault="0076619D" w:rsidP="00857AC9">
            <w:pPr>
              <w:jc w:val="center"/>
              <w:rPr>
                <w:rFonts w:ascii="Times New Roman" w:hAnsi="Times New Roman" w:cs="Times New Roman"/>
                <w:sz w:val="20"/>
                <w:szCs w:val="20"/>
              </w:rPr>
            </w:pPr>
            <w:r w:rsidRPr="0050191F">
              <w:rPr>
                <w:rFonts w:ascii="Times New Roman" w:hAnsi="Times New Roman" w:cs="Times New Roman"/>
                <w:sz w:val="20"/>
                <w:szCs w:val="20"/>
              </w:rPr>
              <w:t>44.246</w:t>
            </w:r>
          </w:p>
        </w:tc>
        <w:tc>
          <w:tcPr>
            <w:tcW w:w="1074" w:type="dxa"/>
          </w:tcPr>
          <w:p w14:paraId="422FDD31" w14:textId="77777777" w:rsidR="0076619D" w:rsidRPr="0050191F" w:rsidRDefault="0076619D" w:rsidP="00857AC9">
            <w:pPr>
              <w:jc w:val="center"/>
              <w:rPr>
                <w:rFonts w:ascii="Times New Roman" w:hAnsi="Times New Roman" w:cs="Times New Roman"/>
                <w:sz w:val="20"/>
                <w:szCs w:val="20"/>
              </w:rPr>
            </w:pPr>
            <w:r w:rsidRPr="0050191F">
              <w:rPr>
                <w:rFonts w:ascii="Times New Roman" w:hAnsi="Times New Roman" w:cs="Times New Roman"/>
                <w:sz w:val="20"/>
                <w:szCs w:val="20"/>
              </w:rPr>
              <w:t>1.543</w:t>
            </w:r>
          </w:p>
        </w:tc>
      </w:tr>
      <w:tr w:rsidR="0076619D" w:rsidRPr="0050191F" w14:paraId="7CAC7207" w14:textId="77777777" w:rsidTr="0050191F">
        <w:trPr>
          <w:jc w:val="center"/>
        </w:trPr>
        <w:tc>
          <w:tcPr>
            <w:tcW w:w="1711" w:type="dxa"/>
          </w:tcPr>
          <w:p w14:paraId="20456559" w14:textId="77777777" w:rsidR="0076619D" w:rsidRPr="0050191F" w:rsidRDefault="0076619D" w:rsidP="00857AC9">
            <w:pPr>
              <w:jc w:val="center"/>
              <w:rPr>
                <w:rFonts w:ascii="Times New Roman" w:hAnsi="Times New Roman" w:cs="Times New Roman"/>
                <w:sz w:val="20"/>
                <w:szCs w:val="20"/>
              </w:rPr>
            </w:pPr>
            <w:r w:rsidRPr="0050191F">
              <w:rPr>
                <w:rFonts w:ascii="Times New Roman" w:hAnsi="Times New Roman" w:cs="Times New Roman"/>
                <w:sz w:val="20"/>
                <w:szCs w:val="20"/>
              </w:rPr>
              <w:t>31</w:t>
            </w:r>
          </w:p>
        </w:tc>
        <w:tc>
          <w:tcPr>
            <w:tcW w:w="1119" w:type="dxa"/>
          </w:tcPr>
          <w:p w14:paraId="214DD58F" w14:textId="77777777" w:rsidR="0076619D" w:rsidRPr="0050191F" w:rsidRDefault="0076619D" w:rsidP="00857AC9">
            <w:pPr>
              <w:jc w:val="center"/>
              <w:rPr>
                <w:rFonts w:ascii="Times New Roman" w:hAnsi="Times New Roman" w:cs="Times New Roman"/>
                <w:sz w:val="20"/>
                <w:szCs w:val="20"/>
              </w:rPr>
            </w:pPr>
            <w:r w:rsidRPr="0050191F">
              <w:rPr>
                <w:rFonts w:ascii="Times New Roman" w:hAnsi="Times New Roman" w:cs="Times New Roman"/>
                <w:sz w:val="20"/>
                <w:szCs w:val="20"/>
              </w:rPr>
              <w:t>10</w:t>
            </w:r>
          </w:p>
        </w:tc>
        <w:tc>
          <w:tcPr>
            <w:tcW w:w="1087" w:type="dxa"/>
          </w:tcPr>
          <w:p w14:paraId="42069AB4" w14:textId="77777777" w:rsidR="0076619D" w:rsidRPr="0050191F" w:rsidRDefault="0076619D" w:rsidP="00857AC9">
            <w:pPr>
              <w:jc w:val="center"/>
              <w:rPr>
                <w:rFonts w:ascii="Times New Roman" w:hAnsi="Times New Roman" w:cs="Times New Roman"/>
                <w:sz w:val="20"/>
                <w:szCs w:val="20"/>
              </w:rPr>
            </w:pPr>
            <w:r w:rsidRPr="0050191F">
              <w:rPr>
                <w:rFonts w:ascii="Times New Roman" w:hAnsi="Times New Roman" w:cs="Times New Roman"/>
                <w:sz w:val="20"/>
                <w:szCs w:val="20"/>
              </w:rPr>
              <w:t>45.675</w:t>
            </w:r>
          </w:p>
        </w:tc>
        <w:tc>
          <w:tcPr>
            <w:tcW w:w="1074" w:type="dxa"/>
          </w:tcPr>
          <w:p w14:paraId="1269B75F" w14:textId="77777777" w:rsidR="0076619D" w:rsidRPr="0050191F" w:rsidRDefault="0076619D" w:rsidP="00857AC9">
            <w:pPr>
              <w:jc w:val="center"/>
              <w:rPr>
                <w:rFonts w:ascii="Times New Roman" w:hAnsi="Times New Roman" w:cs="Times New Roman"/>
                <w:sz w:val="20"/>
                <w:szCs w:val="20"/>
              </w:rPr>
            </w:pPr>
            <w:r w:rsidRPr="0050191F">
              <w:rPr>
                <w:rFonts w:ascii="Times New Roman" w:hAnsi="Times New Roman" w:cs="Times New Roman"/>
                <w:sz w:val="20"/>
                <w:szCs w:val="20"/>
              </w:rPr>
              <w:t>1.429</w:t>
            </w:r>
          </w:p>
        </w:tc>
      </w:tr>
      <w:tr w:rsidR="0076619D" w:rsidRPr="0050191F" w14:paraId="6055C852" w14:textId="77777777" w:rsidTr="0050191F">
        <w:trPr>
          <w:jc w:val="center"/>
        </w:trPr>
        <w:tc>
          <w:tcPr>
            <w:tcW w:w="1711" w:type="dxa"/>
          </w:tcPr>
          <w:p w14:paraId="7E9F716C" w14:textId="77777777" w:rsidR="0076619D" w:rsidRPr="0050191F" w:rsidRDefault="0076619D" w:rsidP="00857AC9">
            <w:pPr>
              <w:jc w:val="center"/>
              <w:rPr>
                <w:rFonts w:ascii="Times New Roman" w:hAnsi="Times New Roman" w:cs="Times New Roman"/>
                <w:sz w:val="20"/>
                <w:szCs w:val="20"/>
              </w:rPr>
            </w:pPr>
            <w:r w:rsidRPr="0050191F">
              <w:rPr>
                <w:rFonts w:ascii="Times New Roman" w:hAnsi="Times New Roman" w:cs="Times New Roman"/>
                <w:sz w:val="20"/>
                <w:szCs w:val="20"/>
              </w:rPr>
              <w:t>32</w:t>
            </w:r>
          </w:p>
        </w:tc>
        <w:tc>
          <w:tcPr>
            <w:tcW w:w="1119" w:type="dxa"/>
          </w:tcPr>
          <w:p w14:paraId="45CF383E" w14:textId="77777777" w:rsidR="0076619D" w:rsidRPr="0050191F" w:rsidRDefault="0076619D" w:rsidP="00857AC9">
            <w:pPr>
              <w:jc w:val="center"/>
              <w:rPr>
                <w:rFonts w:ascii="Times New Roman" w:hAnsi="Times New Roman" w:cs="Times New Roman"/>
                <w:sz w:val="20"/>
                <w:szCs w:val="20"/>
              </w:rPr>
            </w:pPr>
            <w:r w:rsidRPr="0050191F">
              <w:rPr>
                <w:rFonts w:ascii="Times New Roman" w:hAnsi="Times New Roman" w:cs="Times New Roman"/>
                <w:sz w:val="20"/>
                <w:szCs w:val="20"/>
              </w:rPr>
              <w:t>11</w:t>
            </w:r>
          </w:p>
        </w:tc>
        <w:tc>
          <w:tcPr>
            <w:tcW w:w="1087" w:type="dxa"/>
          </w:tcPr>
          <w:p w14:paraId="39AD6DAD" w14:textId="77777777" w:rsidR="0076619D" w:rsidRPr="0050191F" w:rsidRDefault="0076619D" w:rsidP="00857AC9">
            <w:pPr>
              <w:jc w:val="center"/>
              <w:rPr>
                <w:rFonts w:ascii="Times New Roman" w:hAnsi="Times New Roman" w:cs="Times New Roman"/>
                <w:sz w:val="20"/>
                <w:szCs w:val="20"/>
              </w:rPr>
            </w:pPr>
            <w:r w:rsidRPr="0050191F">
              <w:rPr>
                <w:rFonts w:ascii="Times New Roman" w:hAnsi="Times New Roman" w:cs="Times New Roman"/>
                <w:sz w:val="20"/>
                <w:szCs w:val="20"/>
              </w:rPr>
              <w:t>00.744</w:t>
            </w:r>
          </w:p>
        </w:tc>
        <w:tc>
          <w:tcPr>
            <w:tcW w:w="1074" w:type="dxa"/>
          </w:tcPr>
          <w:p w14:paraId="4D5566CE" w14:textId="77777777" w:rsidR="0076619D" w:rsidRPr="0050191F" w:rsidRDefault="0076619D" w:rsidP="00857AC9">
            <w:pPr>
              <w:jc w:val="center"/>
              <w:rPr>
                <w:rFonts w:ascii="Times New Roman" w:hAnsi="Times New Roman" w:cs="Times New Roman"/>
                <w:sz w:val="20"/>
                <w:szCs w:val="20"/>
              </w:rPr>
            </w:pPr>
            <w:r w:rsidRPr="0050191F">
              <w:rPr>
                <w:rFonts w:ascii="Times New Roman" w:hAnsi="Times New Roman" w:cs="Times New Roman"/>
                <w:sz w:val="20"/>
                <w:szCs w:val="20"/>
              </w:rPr>
              <w:t>1.458</w:t>
            </w:r>
          </w:p>
        </w:tc>
      </w:tr>
      <w:tr w:rsidR="0076619D" w:rsidRPr="0050191F" w14:paraId="3A0BAF1B" w14:textId="77777777" w:rsidTr="0050191F">
        <w:trPr>
          <w:jc w:val="center"/>
        </w:trPr>
        <w:tc>
          <w:tcPr>
            <w:tcW w:w="1711" w:type="dxa"/>
          </w:tcPr>
          <w:p w14:paraId="55F2E9AC" w14:textId="77777777" w:rsidR="0076619D" w:rsidRPr="0050191F" w:rsidRDefault="0076619D" w:rsidP="00857AC9">
            <w:pPr>
              <w:jc w:val="center"/>
              <w:rPr>
                <w:rFonts w:ascii="Times New Roman" w:hAnsi="Times New Roman" w:cs="Times New Roman"/>
                <w:sz w:val="20"/>
                <w:szCs w:val="20"/>
              </w:rPr>
            </w:pPr>
            <w:r w:rsidRPr="0050191F">
              <w:rPr>
                <w:rFonts w:ascii="Times New Roman" w:hAnsi="Times New Roman" w:cs="Times New Roman"/>
                <w:sz w:val="20"/>
                <w:szCs w:val="20"/>
              </w:rPr>
              <w:t>33</w:t>
            </w:r>
          </w:p>
        </w:tc>
        <w:tc>
          <w:tcPr>
            <w:tcW w:w="1119" w:type="dxa"/>
          </w:tcPr>
          <w:p w14:paraId="62FB5D4C" w14:textId="77777777" w:rsidR="0076619D" w:rsidRPr="0050191F" w:rsidRDefault="0076619D" w:rsidP="00857AC9">
            <w:pPr>
              <w:jc w:val="center"/>
              <w:rPr>
                <w:rFonts w:ascii="Times New Roman" w:hAnsi="Times New Roman" w:cs="Times New Roman"/>
                <w:sz w:val="20"/>
                <w:szCs w:val="20"/>
              </w:rPr>
            </w:pPr>
            <w:r w:rsidRPr="0050191F">
              <w:rPr>
                <w:rFonts w:ascii="Times New Roman" w:hAnsi="Times New Roman" w:cs="Times New Roman"/>
                <w:sz w:val="20"/>
                <w:szCs w:val="20"/>
              </w:rPr>
              <w:t>11</w:t>
            </w:r>
          </w:p>
        </w:tc>
        <w:tc>
          <w:tcPr>
            <w:tcW w:w="1087" w:type="dxa"/>
          </w:tcPr>
          <w:p w14:paraId="60372970" w14:textId="77777777" w:rsidR="0076619D" w:rsidRPr="0050191F" w:rsidRDefault="0076619D" w:rsidP="00857AC9">
            <w:pPr>
              <w:jc w:val="center"/>
              <w:rPr>
                <w:rFonts w:ascii="Times New Roman" w:hAnsi="Times New Roman" w:cs="Times New Roman"/>
                <w:sz w:val="20"/>
                <w:szCs w:val="20"/>
              </w:rPr>
            </w:pPr>
            <w:r w:rsidRPr="0050191F">
              <w:rPr>
                <w:rFonts w:ascii="Times New Roman" w:hAnsi="Times New Roman" w:cs="Times New Roman"/>
                <w:sz w:val="20"/>
                <w:szCs w:val="20"/>
              </w:rPr>
              <w:t>02.881</w:t>
            </w:r>
          </w:p>
        </w:tc>
        <w:tc>
          <w:tcPr>
            <w:tcW w:w="1074" w:type="dxa"/>
          </w:tcPr>
          <w:p w14:paraId="3F3D9F0E" w14:textId="77777777" w:rsidR="0076619D" w:rsidRPr="0050191F" w:rsidRDefault="0076619D" w:rsidP="00857AC9">
            <w:pPr>
              <w:jc w:val="center"/>
              <w:rPr>
                <w:rFonts w:ascii="Times New Roman" w:hAnsi="Times New Roman" w:cs="Times New Roman"/>
                <w:sz w:val="20"/>
                <w:szCs w:val="20"/>
              </w:rPr>
            </w:pPr>
            <w:r w:rsidRPr="0050191F">
              <w:rPr>
                <w:rFonts w:ascii="Times New Roman" w:hAnsi="Times New Roman" w:cs="Times New Roman"/>
                <w:sz w:val="20"/>
                <w:szCs w:val="20"/>
              </w:rPr>
              <w:t>2.137</w:t>
            </w:r>
          </w:p>
        </w:tc>
      </w:tr>
      <w:tr w:rsidR="0076619D" w:rsidRPr="0050191F" w14:paraId="281678B7" w14:textId="77777777" w:rsidTr="0050191F">
        <w:trPr>
          <w:jc w:val="center"/>
        </w:trPr>
        <w:tc>
          <w:tcPr>
            <w:tcW w:w="1711" w:type="dxa"/>
          </w:tcPr>
          <w:p w14:paraId="6D498289" w14:textId="77777777" w:rsidR="0076619D" w:rsidRPr="0050191F" w:rsidRDefault="0076619D" w:rsidP="00857AC9">
            <w:pPr>
              <w:jc w:val="center"/>
              <w:rPr>
                <w:rFonts w:ascii="Times New Roman" w:hAnsi="Times New Roman" w:cs="Times New Roman"/>
                <w:sz w:val="20"/>
                <w:szCs w:val="20"/>
              </w:rPr>
            </w:pPr>
            <w:r w:rsidRPr="0050191F">
              <w:rPr>
                <w:rFonts w:ascii="Times New Roman" w:hAnsi="Times New Roman" w:cs="Times New Roman"/>
                <w:sz w:val="20"/>
                <w:szCs w:val="20"/>
              </w:rPr>
              <w:t>34</w:t>
            </w:r>
          </w:p>
        </w:tc>
        <w:tc>
          <w:tcPr>
            <w:tcW w:w="1119" w:type="dxa"/>
          </w:tcPr>
          <w:p w14:paraId="3821B8E8" w14:textId="77777777" w:rsidR="0076619D" w:rsidRPr="0050191F" w:rsidRDefault="0076619D" w:rsidP="00857AC9">
            <w:pPr>
              <w:jc w:val="center"/>
              <w:rPr>
                <w:rFonts w:ascii="Times New Roman" w:hAnsi="Times New Roman" w:cs="Times New Roman"/>
                <w:sz w:val="20"/>
                <w:szCs w:val="20"/>
              </w:rPr>
            </w:pPr>
            <w:r w:rsidRPr="0050191F">
              <w:rPr>
                <w:rFonts w:ascii="Times New Roman" w:hAnsi="Times New Roman" w:cs="Times New Roman"/>
                <w:sz w:val="20"/>
                <w:szCs w:val="20"/>
              </w:rPr>
              <w:t>11</w:t>
            </w:r>
          </w:p>
        </w:tc>
        <w:tc>
          <w:tcPr>
            <w:tcW w:w="1087" w:type="dxa"/>
          </w:tcPr>
          <w:p w14:paraId="00BF6EEE" w14:textId="77777777" w:rsidR="0076619D" w:rsidRPr="0050191F" w:rsidRDefault="0076619D" w:rsidP="00857AC9">
            <w:pPr>
              <w:jc w:val="center"/>
              <w:rPr>
                <w:rFonts w:ascii="Times New Roman" w:hAnsi="Times New Roman" w:cs="Times New Roman"/>
                <w:sz w:val="20"/>
                <w:szCs w:val="20"/>
              </w:rPr>
            </w:pPr>
            <w:r w:rsidRPr="0050191F">
              <w:rPr>
                <w:rFonts w:ascii="Times New Roman" w:hAnsi="Times New Roman" w:cs="Times New Roman"/>
                <w:sz w:val="20"/>
                <w:szCs w:val="20"/>
              </w:rPr>
              <w:t>04.831</w:t>
            </w:r>
          </w:p>
        </w:tc>
        <w:tc>
          <w:tcPr>
            <w:tcW w:w="1074" w:type="dxa"/>
          </w:tcPr>
          <w:p w14:paraId="4B0F6159" w14:textId="77777777" w:rsidR="0076619D" w:rsidRPr="0050191F" w:rsidRDefault="0076619D" w:rsidP="00857AC9">
            <w:pPr>
              <w:jc w:val="center"/>
              <w:rPr>
                <w:rFonts w:ascii="Times New Roman" w:hAnsi="Times New Roman" w:cs="Times New Roman"/>
                <w:sz w:val="20"/>
                <w:szCs w:val="20"/>
              </w:rPr>
            </w:pPr>
            <w:r w:rsidRPr="0050191F">
              <w:rPr>
                <w:rFonts w:ascii="Times New Roman" w:hAnsi="Times New Roman" w:cs="Times New Roman"/>
                <w:sz w:val="20"/>
                <w:szCs w:val="20"/>
              </w:rPr>
              <w:t>1.950</w:t>
            </w:r>
          </w:p>
        </w:tc>
      </w:tr>
      <w:tr w:rsidR="0076619D" w:rsidRPr="0050191F" w14:paraId="57915BF3" w14:textId="77777777" w:rsidTr="0050191F">
        <w:trPr>
          <w:jc w:val="center"/>
        </w:trPr>
        <w:tc>
          <w:tcPr>
            <w:tcW w:w="1711" w:type="dxa"/>
          </w:tcPr>
          <w:p w14:paraId="0121BA35" w14:textId="77777777" w:rsidR="0076619D" w:rsidRPr="0050191F" w:rsidRDefault="0076619D" w:rsidP="00857AC9">
            <w:pPr>
              <w:jc w:val="center"/>
              <w:rPr>
                <w:rFonts w:ascii="Times New Roman" w:hAnsi="Times New Roman" w:cs="Times New Roman"/>
                <w:sz w:val="20"/>
                <w:szCs w:val="20"/>
              </w:rPr>
            </w:pPr>
            <w:r w:rsidRPr="0050191F">
              <w:rPr>
                <w:rFonts w:ascii="Times New Roman" w:hAnsi="Times New Roman" w:cs="Times New Roman"/>
                <w:sz w:val="20"/>
                <w:szCs w:val="20"/>
              </w:rPr>
              <w:t>35</w:t>
            </w:r>
          </w:p>
        </w:tc>
        <w:tc>
          <w:tcPr>
            <w:tcW w:w="1119" w:type="dxa"/>
          </w:tcPr>
          <w:p w14:paraId="05F13FCD" w14:textId="77777777" w:rsidR="0076619D" w:rsidRPr="0050191F" w:rsidRDefault="0076619D" w:rsidP="00857AC9">
            <w:pPr>
              <w:jc w:val="center"/>
              <w:rPr>
                <w:rFonts w:ascii="Times New Roman" w:hAnsi="Times New Roman" w:cs="Times New Roman"/>
                <w:sz w:val="20"/>
                <w:szCs w:val="20"/>
              </w:rPr>
            </w:pPr>
            <w:r w:rsidRPr="0050191F">
              <w:rPr>
                <w:rFonts w:ascii="Times New Roman" w:hAnsi="Times New Roman" w:cs="Times New Roman"/>
                <w:sz w:val="20"/>
                <w:szCs w:val="20"/>
              </w:rPr>
              <w:t>11</w:t>
            </w:r>
          </w:p>
        </w:tc>
        <w:tc>
          <w:tcPr>
            <w:tcW w:w="1087" w:type="dxa"/>
          </w:tcPr>
          <w:p w14:paraId="132945F6" w14:textId="77777777" w:rsidR="0076619D" w:rsidRPr="0050191F" w:rsidRDefault="0076619D" w:rsidP="00857AC9">
            <w:pPr>
              <w:jc w:val="center"/>
              <w:rPr>
                <w:rFonts w:ascii="Times New Roman" w:hAnsi="Times New Roman" w:cs="Times New Roman"/>
                <w:sz w:val="20"/>
                <w:szCs w:val="20"/>
              </w:rPr>
            </w:pPr>
            <w:r w:rsidRPr="0050191F">
              <w:rPr>
                <w:rFonts w:ascii="Times New Roman" w:hAnsi="Times New Roman" w:cs="Times New Roman"/>
                <w:sz w:val="20"/>
                <w:szCs w:val="20"/>
              </w:rPr>
              <w:t>19.491</w:t>
            </w:r>
          </w:p>
        </w:tc>
        <w:tc>
          <w:tcPr>
            <w:tcW w:w="1074" w:type="dxa"/>
          </w:tcPr>
          <w:p w14:paraId="316DACF7" w14:textId="77777777" w:rsidR="0076619D" w:rsidRPr="0050191F" w:rsidRDefault="0076619D" w:rsidP="00857AC9">
            <w:pPr>
              <w:jc w:val="center"/>
              <w:rPr>
                <w:rFonts w:ascii="Times New Roman" w:hAnsi="Times New Roman" w:cs="Times New Roman"/>
                <w:sz w:val="20"/>
                <w:szCs w:val="20"/>
              </w:rPr>
            </w:pPr>
            <w:r w:rsidRPr="0050191F">
              <w:rPr>
                <w:rFonts w:ascii="Times New Roman" w:hAnsi="Times New Roman" w:cs="Times New Roman"/>
                <w:sz w:val="20"/>
                <w:szCs w:val="20"/>
              </w:rPr>
              <w:t>1.572</w:t>
            </w:r>
          </w:p>
        </w:tc>
      </w:tr>
      <w:tr w:rsidR="0076619D" w:rsidRPr="0050191F" w14:paraId="78D2EF12" w14:textId="77777777" w:rsidTr="0050191F">
        <w:trPr>
          <w:jc w:val="center"/>
        </w:trPr>
        <w:tc>
          <w:tcPr>
            <w:tcW w:w="1711" w:type="dxa"/>
          </w:tcPr>
          <w:p w14:paraId="7E814B9F" w14:textId="77777777" w:rsidR="0076619D" w:rsidRPr="0050191F" w:rsidRDefault="0076619D" w:rsidP="00857AC9">
            <w:pPr>
              <w:jc w:val="center"/>
              <w:rPr>
                <w:rFonts w:ascii="Times New Roman" w:hAnsi="Times New Roman" w:cs="Times New Roman"/>
                <w:sz w:val="20"/>
                <w:szCs w:val="20"/>
              </w:rPr>
            </w:pPr>
            <w:r w:rsidRPr="0050191F">
              <w:rPr>
                <w:rFonts w:ascii="Times New Roman" w:hAnsi="Times New Roman" w:cs="Times New Roman"/>
                <w:sz w:val="20"/>
                <w:szCs w:val="20"/>
              </w:rPr>
              <w:t>36</w:t>
            </w:r>
          </w:p>
        </w:tc>
        <w:tc>
          <w:tcPr>
            <w:tcW w:w="1119" w:type="dxa"/>
          </w:tcPr>
          <w:p w14:paraId="413F0481" w14:textId="77777777" w:rsidR="0076619D" w:rsidRPr="0050191F" w:rsidRDefault="0076619D" w:rsidP="00857AC9">
            <w:pPr>
              <w:jc w:val="center"/>
              <w:rPr>
                <w:rFonts w:ascii="Times New Roman" w:hAnsi="Times New Roman" w:cs="Times New Roman"/>
                <w:sz w:val="20"/>
                <w:szCs w:val="20"/>
              </w:rPr>
            </w:pPr>
            <w:r w:rsidRPr="0050191F">
              <w:rPr>
                <w:rFonts w:ascii="Times New Roman" w:hAnsi="Times New Roman" w:cs="Times New Roman"/>
                <w:sz w:val="20"/>
                <w:szCs w:val="20"/>
              </w:rPr>
              <w:t>11</w:t>
            </w:r>
          </w:p>
        </w:tc>
        <w:tc>
          <w:tcPr>
            <w:tcW w:w="1087" w:type="dxa"/>
          </w:tcPr>
          <w:p w14:paraId="299C9884" w14:textId="77777777" w:rsidR="0076619D" w:rsidRPr="0050191F" w:rsidRDefault="0076619D" w:rsidP="00857AC9">
            <w:pPr>
              <w:jc w:val="center"/>
              <w:rPr>
                <w:rFonts w:ascii="Times New Roman" w:hAnsi="Times New Roman" w:cs="Times New Roman"/>
                <w:sz w:val="20"/>
                <w:szCs w:val="20"/>
              </w:rPr>
            </w:pPr>
            <w:r w:rsidRPr="0050191F">
              <w:rPr>
                <w:rFonts w:ascii="Times New Roman" w:hAnsi="Times New Roman" w:cs="Times New Roman"/>
                <w:sz w:val="20"/>
                <w:szCs w:val="20"/>
              </w:rPr>
              <w:t>20.919</w:t>
            </w:r>
          </w:p>
        </w:tc>
        <w:tc>
          <w:tcPr>
            <w:tcW w:w="1074" w:type="dxa"/>
          </w:tcPr>
          <w:p w14:paraId="7793B6A6" w14:textId="77777777" w:rsidR="0076619D" w:rsidRPr="0050191F" w:rsidRDefault="0076619D" w:rsidP="00857AC9">
            <w:pPr>
              <w:jc w:val="center"/>
              <w:rPr>
                <w:rFonts w:ascii="Times New Roman" w:hAnsi="Times New Roman" w:cs="Times New Roman"/>
                <w:sz w:val="20"/>
                <w:szCs w:val="20"/>
              </w:rPr>
            </w:pPr>
            <w:r w:rsidRPr="0050191F">
              <w:rPr>
                <w:rFonts w:ascii="Times New Roman" w:hAnsi="Times New Roman" w:cs="Times New Roman"/>
                <w:sz w:val="20"/>
                <w:szCs w:val="20"/>
              </w:rPr>
              <w:t>1.428</w:t>
            </w:r>
          </w:p>
        </w:tc>
      </w:tr>
      <w:tr w:rsidR="0076619D" w:rsidRPr="0050191F" w14:paraId="71985C33" w14:textId="77777777" w:rsidTr="0050191F">
        <w:trPr>
          <w:jc w:val="center"/>
        </w:trPr>
        <w:tc>
          <w:tcPr>
            <w:tcW w:w="1711" w:type="dxa"/>
          </w:tcPr>
          <w:p w14:paraId="4F2A6D9D" w14:textId="77777777" w:rsidR="0076619D" w:rsidRPr="0050191F" w:rsidRDefault="0076619D" w:rsidP="00857AC9">
            <w:pPr>
              <w:jc w:val="center"/>
              <w:rPr>
                <w:rFonts w:ascii="Times New Roman" w:hAnsi="Times New Roman" w:cs="Times New Roman"/>
                <w:sz w:val="20"/>
                <w:szCs w:val="20"/>
              </w:rPr>
            </w:pPr>
            <w:r w:rsidRPr="0050191F">
              <w:rPr>
                <w:rFonts w:ascii="Times New Roman" w:hAnsi="Times New Roman" w:cs="Times New Roman"/>
                <w:sz w:val="20"/>
                <w:szCs w:val="20"/>
              </w:rPr>
              <w:t>38</w:t>
            </w:r>
          </w:p>
        </w:tc>
        <w:tc>
          <w:tcPr>
            <w:tcW w:w="1119" w:type="dxa"/>
          </w:tcPr>
          <w:p w14:paraId="29BC056A" w14:textId="77777777" w:rsidR="0076619D" w:rsidRPr="0050191F" w:rsidRDefault="0076619D" w:rsidP="00857AC9">
            <w:pPr>
              <w:jc w:val="center"/>
              <w:rPr>
                <w:rFonts w:ascii="Times New Roman" w:hAnsi="Times New Roman" w:cs="Times New Roman"/>
                <w:sz w:val="20"/>
                <w:szCs w:val="20"/>
              </w:rPr>
            </w:pPr>
            <w:r w:rsidRPr="0050191F">
              <w:rPr>
                <w:rFonts w:ascii="Times New Roman" w:hAnsi="Times New Roman" w:cs="Times New Roman"/>
                <w:sz w:val="20"/>
                <w:szCs w:val="20"/>
              </w:rPr>
              <w:t>11</w:t>
            </w:r>
          </w:p>
        </w:tc>
        <w:tc>
          <w:tcPr>
            <w:tcW w:w="1087" w:type="dxa"/>
          </w:tcPr>
          <w:p w14:paraId="2D288422" w14:textId="77777777" w:rsidR="0076619D" w:rsidRPr="0050191F" w:rsidRDefault="0076619D" w:rsidP="00857AC9">
            <w:pPr>
              <w:jc w:val="center"/>
              <w:rPr>
                <w:rFonts w:ascii="Times New Roman" w:hAnsi="Times New Roman" w:cs="Times New Roman"/>
                <w:sz w:val="20"/>
                <w:szCs w:val="20"/>
              </w:rPr>
            </w:pPr>
            <w:r w:rsidRPr="0050191F">
              <w:rPr>
                <w:rFonts w:ascii="Times New Roman" w:hAnsi="Times New Roman" w:cs="Times New Roman"/>
                <w:sz w:val="20"/>
                <w:szCs w:val="20"/>
              </w:rPr>
              <w:t>59.469</w:t>
            </w:r>
          </w:p>
        </w:tc>
        <w:tc>
          <w:tcPr>
            <w:tcW w:w="1074" w:type="dxa"/>
          </w:tcPr>
          <w:p w14:paraId="0661D0EA" w14:textId="77777777" w:rsidR="0076619D" w:rsidRPr="0050191F" w:rsidRDefault="0076619D" w:rsidP="00857AC9">
            <w:pPr>
              <w:jc w:val="center"/>
              <w:rPr>
                <w:rFonts w:ascii="Times New Roman" w:hAnsi="Times New Roman" w:cs="Times New Roman"/>
                <w:sz w:val="20"/>
                <w:szCs w:val="20"/>
              </w:rPr>
            </w:pPr>
            <w:r w:rsidRPr="0050191F">
              <w:rPr>
                <w:rFonts w:ascii="Times New Roman" w:hAnsi="Times New Roman" w:cs="Times New Roman"/>
                <w:sz w:val="20"/>
                <w:szCs w:val="20"/>
              </w:rPr>
              <w:t>0.995</w:t>
            </w:r>
          </w:p>
        </w:tc>
      </w:tr>
      <w:tr w:rsidR="0076619D" w:rsidRPr="0050191F" w14:paraId="606CE142" w14:textId="77777777" w:rsidTr="0050191F">
        <w:trPr>
          <w:jc w:val="center"/>
        </w:trPr>
        <w:tc>
          <w:tcPr>
            <w:tcW w:w="1711" w:type="dxa"/>
          </w:tcPr>
          <w:p w14:paraId="7D15FD65" w14:textId="77777777" w:rsidR="0076619D" w:rsidRPr="0050191F" w:rsidRDefault="0076619D" w:rsidP="00857AC9">
            <w:pPr>
              <w:jc w:val="center"/>
              <w:rPr>
                <w:rFonts w:ascii="Times New Roman" w:hAnsi="Times New Roman" w:cs="Times New Roman"/>
                <w:sz w:val="20"/>
                <w:szCs w:val="20"/>
              </w:rPr>
            </w:pPr>
            <w:r w:rsidRPr="0050191F">
              <w:rPr>
                <w:rFonts w:ascii="Times New Roman" w:hAnsi="Times New Roman" w:cs="Times New Roman"/>
                <w:sz w:val="20"/>
                <w:szCs w:val="20"/>
              </w:rPr>
              <w:t>39</w:t>
            </w:r>
          </w:p>
        </w:tc>
        <w:tc>
          <w:tcPr>
            <w:tcW w:w="1119" w:type="dxa"/>
          </w:tcPr>
          <w:p w14:paraId="4FA7090C" w14:textId="77777777" w:rsidR="0076619D" w:rsidRPr="0050191F" w:rsidRDefault="0076619D" w:rsidP="00857AC9">
            <w:pPr>
              <w:jc w:val="center"/>
              <w:rPr>
                <w:rFonts w:ascii="Times New Roman" w:hAnsi="Times New Roman" w:cs="Times New Roman"/>
                <w:sz w:val="20"/>
                <w:szCs w:val="20"/>
              </w:rPr>
            </w:pPr>
            <w:r w:rsidRPr="0050191F">
              <w:rPr>
                <w:rFonts w:ascii="Times New Roman" w:hAnsi="Times New Roman" w:cs="Times New Roman"/>
                <w:sz w:val="20"/>
                <w:szCs w:val="20"/>
              </w:rPr>
              <w:t>12</w:t>
            </w:r>
          </w:p>
        </w:tc>
        <w:tc>
          <w:tcPr>
            <w:tcW w:w="1087" w:type="dxa"/>
          </w:tcPr>
          <w:p w14:paraId="5612E6DA" w14:textId="77777777" w:rsidR="0076619D" w:rsidRPr="0050191F" w:rsidRDefault="0076619D" w:rsidP="00857AC9">
            <w:pPr>
              <w:jc w:val="center"/>
              <w:rPr>
                <w:rFonts w:ascii="Times New Roman" w:hAnsi="Times New Roman" w:cs="Times New Roman"/>
                <w:sz w:val="20"/>
                <w:szCs w:val="20"/>
              </w:rPr>
            </w:pPr>
            <w:r w:rsidRPr="0050191F">
              <w:rPr>
                <w:rFonts w:ascii="Times New Roman" w:hAnsi="Times New Roman" w:cs="Times New Roman"/>
                <w:sz w:val="20"/>
                <w:szCs w:val="20"/>
              </w:rPr>
              <w:t>02.354</w:t>
            </w:r>
          </w:p>
        </w:tc>
        <w:tc>
          <w:tcPr>
            <w:tcW w:w="1074" w:type="dxa"/>
          </w:tcPr>
          <w:p w14:paraId="2E2F1CB4" w14:textId="77777777" w:rsidR="0076619D" w:rsidRPr="0050191F" w:rsidRDefault="0076619D" w:rsidP="00857AC9">
            <w:pPr>
              <w:jc w:val="center"/>
              <w:rPr>
                <w:rFonts w:ascii="Times New Roman" w:hAnsi="Times New Roman" w:cs="Times New Roman"/>
                <w:sz w:val="20"/>
                <w:szCs w:val="20"/>
              </w:rPr>
            </w:pPr>
            <w:r w:rsidRPr="0050191F">
              <w:rPr>
                <w:rFonts w:ascii="Times New Roman" w:hAnsi="Times New Roman" w:cs="Times New Roman"/>
                <w:sz w:val="20"/>
                <w:szCs w:val="20"/>
              </w:rPr>
              <w:t>1.495</w:t>
            </w:r>
          </w:p>
        </w:tc>
      </w:tr>
      <w:tr w:rsidR="0076619D" w:rsidRPr="0050191F" w14:paraId="0305080E" w14:textId="77777777" w:rsidTr="0050191F">
        <w:trPr>
          <w:jc w:val="center"/>
        </w:trPr>
        <w:tc>
          <w:tcPr>
            <w:tcW w:w="1711" w:type="dxa"/>
          </w:tcPr>
          <w:p w14:paraId="4C0A7FD6" w14:textId="77777777" w:rsidR="0076619D" w:rsidRPr="0050191F" w:rsidRDefault="0076619D" w:rsidP="00857AC9">
            <w:pPr>
              <w:jc w:val="center"/>
              <w:rPr>
                <w:rFonts w:ascii="Times New Roman" w:hAnsi="Times New Roman" w:cs="Times New Roman"/>
                <w:sz w:val="20"/>
                <w:szCs w:val="20"/>
              </w:rPr>
            </w:pPr>
            <w:r w:rsidRPr="0050191F">
              <w:rPr>
                <w:rFonts w:ascii="Times New Roman" w:hAnsi="Times New Roman" w:cs="Times New Roman"/>
                <w:sz w:val="20"/>
                <w:szCs w:val="20"/>
              </w:rPr>
              <w:t>40</w:t>
            </w:r>
          </w:p>
        </w:tc>
        <w:tc>
          <w:tcPr>
            <w:tcW w:w="1119" w:type="dxa"/>
          </w:tcPr>
          <w:p w14:paraId="49D70CEF" w14:textId="77777777" w:rsidR="0076619D" w:rsidRPr="0050191F" w:rsidRDefault="0076619D" w:rsidP="00857AC9">
            <w:pPr>
              <w:jc w:val="center"/>
              <w:rPr>
                <w:rFonts w:ascii="Times New Roman" w:hAnsi="Times New Roman" w:cs="Times New Roman"/>
                <w:sz w:val="20"/>
                <w:szCs w:val="20"/>
              </w:rPr>
            </w:pPr>
            <w:r w:rsidRPr="0050191F">
              <w:rPr>
                <w:rFonts w:ascii="Times New Roman" w:hAnsi="Times New Roman" w:cs="Times New Roman"/>
                <w:sz w:val="20"/>
                <w:szCs w:val="20"/>
              </w:rPr>
              <w:t>12</w:t>
            </w:r>
          </w:p>
        </w:tc>
        <w:tc>
          <w:tcPr>
            <w:tcW w:w="1087" w:type="dxa"/>
          </w:tcPr>
          <w:p w14:paraId="5A17FEA5" w14:textId="77777777" w:rsidR="0076619D" w:rsidRPr="0050191F" w:rsidRDefault="0076619D" w:rsidP="00857AC9">
            <w:pPr>
              <w:jc w:val="center"/>
              <w:rPr>
                <w:rFonts w:ascii="Times New Roman" w:hAnsi="Times New Roman" w:cs="Times New Roman"/>
                <w:sz w:val="20"/>
                <w:szCs w:val="20"/>
              </w:rPr>
            </w:pPr>
            <w:r w:rsidRPr="0050191F">
              <w:rPr>
                <w:rFonts w:ascii="Times New Roman" w:hAnsi="Times New Roman" w:cs="Times New Roman"/>
                <w:sz w:val="20"/>
                <w:szCs w:val="20"/>
              </w:rPr>
              <w:t>03.916</w:t>
            </w:r>
          </w:p>
        </w:tc>
        <w:tc>
          <w:tcPr>
            <w:tcW w:w="1074" w:type="dxa"/>
          </w:tcPr>
          <w:p w14:paraId="6590E744" w14:textId="77777777" w:rsidR="0076619D" w:rsidRPr="0050191F" w:rsidRDefault="0076619D" w:rsidP="00857AC9">
            <w:pPr>
              <w:jc w:val="center"/>
              <w:rPr>
                <w:rFonts w:ascii="Times New Roman" w:hAnsi="Times New Roman" w:cs="Times New Roman"/>
                <w:sz w:val="20"/>
                <w:szCs w:val="20"/>
              </w:rPr>
            </w:pPr>
            <w:r w:rsidRPr="0050191F">
              <w:rPr>
                <w:rFonts w:ascii="Times New Roman" w:hAnsi="Times New Roman" w:cs="Times New Roman"/>
                <w:sz w:val="20"/>
                <w:szCs w:val="20"/>
              </w:rPr>
              <w:t>1.562</w:t>
            </w:r>
          </w:p>
        </w:tc>
      </w:tr>
      <w:tr w:rsidR="0076619D" w:rsidRPr="0050191F" w14:paraId="04214EE8" w14:textId="77777777" w:rsidTr="0050191F">
        <w:trPr>
          <w:jc w:val="center"/>
        </w:trPr>
        <w:tc>
          <w:tcPr>
            <w:tcW w:w="1711" w:type="dxa"/>
          </w:tcPr>
          <w:p w14:paraId="7312A739" w14:textId="77777777" w:rsidR="0076619D" w:rsidRPr="0050191F" w:rsidRDefault="0076619D" w:rsidP="00857AC9">
            <w:pPr>
              <w:jc w:val="center"/>
              <w:rPr>
                <w:rFonts w:ascii="Times New Roman" w:hAnsi="Times New Roman" w:cs="Times New Roman"/>
                <w:sz w:val="20"/>
                <w:szCs w:val="20"/>
              </w:rPr>
            </w:pPr>
            <w:r w:rsidRPr="0050191F">
              <w:rPr>
                <w:rFonts w:ascii="Times New Roman" w:hAnsi="Times New Roman" w:cs="Times New Roman"/>
                <w:sz w:val="20"/>
                <w:szCs w:val="20"/>
              </w:rPr>
              <w:t>41</w:t>
            </w:r>
          </w:p>
        </w:tc>
        <w:tc>
          <w:tcPr>
            <w:tcW w:w="1119" w:type="dxa"/>
          </w:tcPr>
          <w:p w14:paraId="2DA62102" w14:textId="77777777" w:rsidR="0076619D" w:rsidRPr="0050191F" w:rsidRDefault="0076619D" w:rsidP="00857AC9">
            <w:pPr>
              <w:jc w:val="center"/>
              <w:rPr>
                <w:rFonts w:ascii="Times New Roman" w:hAnsi="Times New Roman" w:cs="Times New Roman"/>
                <w:sz w:val="20"/>
                <w:szCs w:val="20"/>
              </w:rPr>
            </w:pPr>
            <w:r w:rsidRPr="0050191F">
              <w:rPr>
                <w:rFonts w:ascii="Times New Roman" w:hAnsi="Times New Roman" w:cs="Times New Roman"/>
                <w:sz w:val="20"/>
                <w:szCs w:val="20"/>
              </w:rPr>
              <w:t>12</w:t>
            </w:r>
          </w:p>
        </w:tc>
        <w:tc>
          <w:tcPr>
            <w:tcW w:w="1087" w:type="dxa"/>
          </w:tcPr>
          <w:p w14:paraId="594D187A" w14:textId="77777777" w:rsidR="0076619D" w:rsidRPr="0050191F" w:rsidRDefault="0076619D" w:rsidP="00857AC9">
            <w:pPr>
              <w:jc w:val="center"/>
              <w:rPr>
                <w:rFonts w:ascii="Times New Roman" w:hAnsi="Times New Roman" w:cs="Times New Roman"/>
                <w:sz w:val="20"/>
                <w:szCs w:val="20"/>
              </w:rPr>
            </w:pPr>
            <w:r w:rsidRPr="0050191F">
              <w:rPr>
                <w:rFonts w:ascii="Times New Roman" w:hAnsi="Times New Roman" w:cs="Times New Roman"/>
                <w:sz w:val="20"/>
                <w:szCs w:val="20"/>
              </w:rPr>
              <w:t>06.969</w:t>
            </w:r>
          </w:p>
        </w:tc>
        <w:tc>
          <w:tcPr>
            <w:tcW w:w="1074" w:type="dxa"/>
          </w:tcPr>
          <w:p w14:paraId="7DB0D67C" w14:textId="77777777" w:rsidR="0076619D" w:rsidRPr="0050191F" w:rsidRDefault="0076619D" w:rsidP="00857AC9">
            <w:pPr>
              <w:jc w:val="center"/>
              <w:rPr>
                <w:rFonts w:ascii="Times New Roman" w:hAnsi="Times New Roman" w:cs="Times New Roman"/>
                <w:sz w:val="20"/>
                <w:szCs w:val="20"/>
              </w:rPr>
            </w:pPr>
            <w:r w:rsidRPr="0050191F">
              <w:rPr>
                <w:rFonts w:ascii="Times New Roman" w:hAnsi="Times New Roman" w:cs="Times New Roman"/>
                <w:sz w:val="20"/>
                <w:szCs w:val="20"/>
              </w:rPr>
              <w:t>3.053</w:t>
            </w:r>
          </w:p>
        </w:tc>
      </w:tr>
      <w:tr w:rsidR="0076619D" w:rsidRPr="0050191F" w14:paraId="1E4EB60D" w14:textId="77777777" w:rsidTr="0050191F">
        <w:trPr>
          <w:jc w:val="center"/>
        </w:trPr>
        <w:tc>
          <w:tcPr>
            <w:tcW w:w="1711" w:type="dxa"/>
          </w:tcPr>
          <w:p w14:paraId="0CDCD780" w14:textId="77777777" w:rsidR="0076619D" w:rsidRPr="0050191F" w:rsidRDefault="0076619D" w:rsidP="00857AC9">
            <w:pPr>
              <w:jc w:val="center"/>
              <w:rPr>
                <w:rFonts w:ascii="Times New Roman" w:hAnsi="Times New Roman" w:cs="Times New Roman"/>
                <w:sz w:val="20"/>
                <w:szCs w:val="20"/>
              </w:rPr>
            </w:pPr>
            <w:r w:rsidRPr="0050191F">
              <w:rPr>
                <w:rFonts w:ascii="Times New Roman" w:hAnsi="Times New Roman" w:cs="Times New Roman"/>
                <w:sz w:val="20"/>
                <w:szCs w:val="20"/>
              </w:rPr>
              <w:t>42</w:t>
            </w:r>
          </w:p>
        </w:tc>
        <w:tc>
          <w:tcPr>
            <w:tcW w:w="1119" w:type="dxa"/>
          </w:tcPr>
          <w:p w14:paraId="0F440C57" w14:textId="77777777" w:rsidR="0076619D" w:rsidRPr="0050191F" w:rsidRDefault="0076619D" w:rsidP="00857AC9">
            <w:pPr>
              <w:jc w:val="center"/>
              <w:rPr>
                <w:rFonts w:ascii="Times New Roman" w:hAnsi="Times New Roman" w:cs="Times New Roman"/>
                <w:sz w:val="20"/>
                <w:szCs w:val="20"/>
              </w:rPr>
            </w:pPr>
            <w:r w:rsidRPr="0050191F">
              <w:rPr>
                <w:rFonts w:ascii="Times New Roman" w:hAnsi="Times New Roman" w:cs="Times New Roman"/>
                <w:sz w:val="20"/>
                <w:szCs w:val="20"/>
              </w:rPr>
              <w:t>12</w:t>
            </w:r>
          </w:p>
        </w:tc>
        <w:tc>
          <w:tcPr>
            <w:tcW w:w="1087" w:type="dxa"/>
          </w:tcPr>
          <w:p w14:paraId="409A19FB" w14:textId="77777777" w:rsidR="0076619D" w:rsidRPr="0050191F" w:rsidRDefault="0076619D" w:rsidP="00857AC9">
            <w:pPr>
              <w:jc w:val="center"/>
              <w:rPr>
                <w:rFonts w:ascii="Times New Roman" w:hAnsi="Times New Roman" w:cs="Times New Roman"/>
                <w:sz w:val="20"/>
                <w:szCs w:val="20"/>
              </w:rPr>
            </w:pPr>
            <w:r w:rsidRPr="0050191F">
              <w:rPr>
                <w:rFonts w:ascii="Times New Roman" w:hAnsi="Times New Roman" w:cs="Times New Roman"/>
                <w:sz w:val="20"/>
                <w:szCs w:val="20"/>
              </w:rPr>
              <w:t>21.875</w:t>
            </w:r>
          </w:p>
        </w:tc>
        <w:tc>
          <w:tcPr>
            <w:tcW w:w="1074" w:type="dxa"/>
          </w:tcPr>
          <w:p w14:paraId="72E38ABF" w14:textId="77777777" w:rsidR="0076619D" w:rsidRPr="0050191F" w:rsidRDefault="0076619D" w:rsidP="00857AC9">
            <w:pPr>
              <w:jc w:val="center"/>
              <w:rPr>
                <w:rFonts w:ascii="Times New Roman" w:hAnsi="Times New Roman" w:cs="Times New Roman"/>
                <w:sz w:val="20"/>
                <w:szCs w:val="20"/>
              </w:rPr>
            </w:pPr>
            <w:r w:rsidRPr="0050191F">
              <w:rPr>
                <w:rFonts w:ascii="Times New Roman" w:hAnsi="Times New Roman" w:cs="Times New Roman"/>
                <w:sz w:val="20"/>
                <w:szCs w:val="20"/>
              </w:rPr>
              <w:t>2.188</w:t>
            </w:r>
          </w:p>
        </w:tc>
      </w:tr>
      <w:tr w:rsidR="0076619D" w:rsidRPr="0050191F" w14:paraId="272EA994" w14:textId="77777777" w:rsidTr="0050191F">
        <w:trPr>
          <w:jc w:val="center"/>
        </w:trPr>
        <w:tc>
          <w:tcPr>
            <w:tcW w:w="1711" w:type="dxa"/>
          </w:tcPr>
          <w:p w14:paraId="4CAAE385" w14:textId="77777777" w:rsidR="0076619D" w:rsidRPr="0050191F" w:rsidRDefault="0076619D" w:rsidP="00857AC9">
            <w:pPr>
              <w:jc w:val="center"/>
              <w:rPr>
                <w:rFonts w:ascii="Times New Roman" w:hAnsi="Times New Roman" w:cs="Times New Roman"/>
                <w:sz w:val="20"/>
                <w:szCs w:val="20"/>
              </w:rPr>
            </w:pPr>
            <w:r w:rsidRPr="0050191F">
              <w:rPr>
                <w:rFonts w:ascii="Times New Roman" w:hAnsi="Times New Roman" w:cs="Times New Roman"/>
                <w:sz w:val="20"/>
                <w:szCs w:val="20"/>
              </w:rPr>
              <w:t>43</w:t>
            </w:r>
          </w:p>
        </w:tc>
        <w:tc>
          <w:tcPr>
            <w:tcW w:w="1119" w:type="dxa"/>
          </w:tcPr>
          <w:p w14:paraId="52E73424" w14:textId="77777777" w:rsidR="0076619D" w:rsidRPr="0050191F" w:rsidRDefault="0076619D" w:rsidP="00857AC9">
            <w:pPr>
              <w:jc w:val="center"/>
              <w:rPr>
                <w:rFonts w:ascii="Times New Roman" w:hAnsi="Times New Roman" w:cs="Times New Roman"/>
                <w:sz w:val="20"/>
                <w:szCs w:val="20"/>
              </w:rPr>
            </w:pPr>
            <w:r w:rsidRPr="0050191F">
              <w:rPr>
                <w:rFonts w:ascii="Times New Roman" w:hAnsi="Times New Roman" w:cs="Times New Roman"/>
                <w:sz w:val="20"/>
                <w:szCs w:val="20"/>
              </w:rPr>
              <w:t>12</w:t>
            </w:r>
          </w:p>
        </w:tc>
        <w:tc>
          <w:tcPr>
            <w:tcW w:w="1087" w:type="dxa"/>
          </w:tcPr>
          <w:p w14:paraId="0AC82638" w14:textId="77777777" w:rsidR="0076619D" w:rsidRPr="0050191F" w:rsidRDefault="0076619D" w:rsidP="00857AC9">
            <w:pPr>
              <w:jc w:val="center"/>
              <w:rPr>
                <w:rFonts w:ascii="Times New Roman" w:hAnsi="Times New Roman" w:cs="Times New Roman"/>
                <w:sz w:val="20"/>
                <w:szCs w:val="20"/>
              </w:rPr>
            </w:pPr>
            <w:r w:rsidRPr="0050191F">
              <w:rPr>
                <w:rFonts w:ascii="Times New Roman" w:hAnsi="Times New Roman" w:cs="Times New Roman"/>
                <w:sz w:val="20"/>
                <w:szCs w:val="20"/>
              </w:rPr>
              <w:t>26.142</w:t>
            </w:r>
          </w:p>
        </w:tc>
        <w:tc>
          <w:tcPr>
            <w:tcW w:w="1074" w:type="dxa"/>
          </w:tcPr>
          <w:p w14:paraId="3B6EDD5A" w14:textId="77777777" w:rsidR="0076619D" w:rsidRPr="0050191F" w:rsidRDefault="0076619D" w:rsidP="00857AC9">
            <w:pPr>
              <w:jc w:val="center"/>
              <w:rPr>
                <w:rFonts w:ascii="Times New Roman" w:hAnsi="Times New Roman" w:cs="Times New Roman"/>
                <w:sz w:val="20"/>
                <w:szCs w:val="20"/>
              </w:rPr>
            </w:pPr>
            <w:r w:rsidRPr="0050191F">
              <w:rPr>
                <w:rFonts w:ascii="Times New Roman" w:hAnsi="Times New Roman" w:cs="Times New Roman"/>
                <w:sz w:val="20"/>
                <w:szCs w:val="20"/>
              </w:rPr>
              <w:t>1.866</w:t>
            </w:r>
          </w:p>
        </w:tc>
      </w:tr>
      <w:tr w:rsidR="0076619D" w:rsidRPr="0050191F" w14:paraId="7E59080A" w14:textId="77777777" w:rsidTr="0050191F">
        <w:trPr>
          <w:jc w:val="center"/>
        </w:trPr>
        <w:tc>
          <w:tcPr>
            <w:tcW w:w="1711" w:type="dxa"/>
          </w:tcPr>
          <w:p w14:paraId="442C4B1D" w14:textId="77777777" w:rsidR="0076619D" w:rsidRPr="0050191F" w:rsidRDefault="0076619D" w:rsidP="00857AC9">
            <w:pPr>
              <w:jc w:val="center"/>
              <w:rPr>
                <w:rFonts w:ascii="Times New Roman" w:hAnsi="Times New Roman" w:cs="Times New Roman"/>
                <w:sz w:val="20"/>
                <w:szCs w:val="20"/>
              </w:rPr>
            </w:pPr>
            <w:r w:rsidRPr="0050191F">
              <w:rPr>
                <w:rFonts w:ascii="Times New Roman" w:hAnsi="Times New Roman" w:cs="Times New Roman"/>
                <w:sz w:val="20"/>
                <w:szCs w:val="20"/>
              </w:rPr>
              <w:t>44</w:t>
            </w:r>
          </w:p>
        </w:tc>
        <w:tc>
          <w:tcPr>
            <w:tcW w:w="1119" w:type="dxa"/>
          </w:tcPr>
          <w:p w14:paraId="724A61C9" w14:textId="77777777" w:rsidR="0076619D" w:rsidRPr="0050191F" w:rsidRDefault="0076619D" w:rsidP="00857AC9">
            <w:pPr>
              <w:jc w:val="center"/>
              <w:rPr>
                <w:rFonts w:ascii="Times New Roman" w:hAnsi="Times New Roman" w:cs="Times New Roman"/>
                <w:sz w:val="20"/>
                <w:szCs w:val="20"/>
              </w:rPr>
            </w:pPr>
            <w:r w:rsidRPr="0050191F">
              <w:rPr>
                <w:rFonts w:ascii="Times New Roman" w:hAnsi="Times New Roman" w:cs="Times New Roman"/>
                <w:sz w:val="20"/>
                <w:szCs w:val="20"/>
              </w:rPr>
              <w:t>12</w:t>
            </w:r>
          </w:p>
        </w:tc>
        <w:tc>
          <w:tcPr>
            <w:tcW w:w="1087" w:type="dxa"/>
          </w:tcPr>
          <w:p w14:paraId="2A965C73" w14:textId="77777777" w:rsidR="0076619D" w:rsidRPr="0050191F" w:rsidRDefault="0076619D" w:rsidP="00857AC9">
            <w:pPr>
              <w:jc w:val="center"/>
              <w:rPr>
                <w:rFonts w:ascii="Times New Roman" w:hAnsi="Times New Roman" w:cs="Times New Roman"/>
                <w:sz w:val="20"/>
                <w:szCs w:val="20"/>
              </w:rPr>
            </w:pPr>
            <w:r w:rsidRPr="0050191F">
              <w:rPr>
                <w:rFonts w:ascii="Times New Roman" w:hAnsi="Times New Roman" w:cs="Times New Roman"/>
                <w:sz w:val="20"/>
                <w:szCs w:val="20"/>
              </w:rPr>
              <w:t>28.401</w:t>
            </w:r>
          </w:p>
        </w:tc>
        <w:tc>
          <w:tcPr>
            <w:tcW w:w="1074" w:type="dxa"/>
          </w:tcPr>
          <w:p w14:paraId="65656824" w14:textId="77777777" w:rsidR="0076619D" w:rsidRPr="0050191F" w:rsidRDefault="0076619D" w:rsidP="00857AC9">
            <w:pPr>
              <w:jc w:val="center"/>
              <w:rPr>
                <w:rFonts w:ascii="Times New Roman" w:hAnsi="Times New Roman" w:cs="Times New Roman"/>
                <w:sz w:val="20"/>
                <w:szCs w:val="20"/>
              </w:rPr>
            </w:pPr>
            <w:r w:rsidRPr="0050191F">
              <w:rPr>
                <w:rFonts w:ascii="Times New Roman" w:hAnsi="Times New Roman" w:cs="Times New Roman"/>
                <w:sz w:val="20"/>
                <w:szCs w:val="20"/>
              </w:rPr>
              <w:t>2.259</w:t>
            </w:r>
          </w:p>
        </w:tc>
      </w:tr>
      <w:tr w:rsidR="0076619D" w:rsidRPr="0050191F" w14:paraId="447E891A" w14:textId="77777777" w:rsidTr="0050191F">
        <w:trPr>
          <w:jc w:val="center"/>
        </w:trPr>
        <w:tc>
          <w:tcPr>
            <w:tcW w:w="3917" w:type="dxa"/>
            <w:gridSpan w:val="3"/>
          </w:tcPr>
          <w:p w14:paraId="3896551B" w14:textId="77777777" w:rsidR="0076619D" w:rsidRPr="0050191F" w:rsidRDefault="0076619D" w:rsidP="00857AC9">
            <w:pPr>
              <w:jc w:val="center"/>
              <w:rPr>
                <w:rFonts w:ascii="Times New Roman" w:hAnsi="Times New Roman" w:cs="Times New Roman"/>
                <w:sz w:val="20"/>
                <w:szCs w:val="20"/>
              </w:rPr>
            </w:pPr>
            <w:r w:rsidRPr="0050191F">
              <w:rPr>
                <w:rFonts w:ascii="Times New Roman" w:hAnsi="Times New Roman" w:cs="Times New Roman"/>
                <w:b/>
                <w:bCs/>
                <w:sz w:val="20"/>
                <w:szCs w:val="20"/>
              </w:rPr>
              <w:t>Rata-Rata</w:t>
            </w:r>
          </w:p>
        </w:tc>
        <w:tc>
          <w:tcPr>
            <w:tcW w:w="1074" w:type="dxa"/>
          </w:tcPr>
          <w:p w14:paraId="7A4BAED1" w14:textId="77777777" w:rsidR="0076619D" w:rsidRPr="0050191F" w:rsidRDefault="0076619D" w:rsidP="00857AC9">
            <w:pPr>
              <w:jc w:val="center"/>
              <w:rPr>
                <w:rFonts w:ascii="Times New Roman" w:hAnsi="Times New Roman" w:cs="Times New Roman"/>
                <w:sz w:val="20"/>
                <w:szCs w:val="20"/>
              </w:rPr>
            </w:pPr>
            <w:r w:rsidRPr="0050191F">
              <w:rPr>
                <w:rFonts w:ascii="Times New Roman" w:hAnsi="Times New Roman" w:cs="Times New Roman"/>
                <w:sz w:val="20"/>
                <w:szCs w:val="20"/>
              </w:rPr>
              <w:t>1.872</w:t>
            </w:r>
          </w:p>
        </w:tc>
      </w:tr>
    </w:tbl>
    <w:p w14:paraId="34F268EE" w14:textId="77777777" w:rsidR="0050191F" w:rsidRDefault="0050191F" w:rsidP="0050191F">
      <w:pPr>
        <w:spacing w:after="0" w:line="240" w:lineRule="auto"/>
        <w:jc w:val="both"/>
        <w:rPr>
          <w:rFonts w:ascii="Times New Roman" w:hAnsi="Times New Roman" w:cs="Times New Roman"/>
          <w:sz w:val="20"/>
          <w:szCs w:val="20"/>
        </w:rPr>
      </w:pPr>
    </w:p>
    <w:p w14:paraId="38297684" w14:textId="0AD93BEE" w:rsidR="00485E45" w:rsidRDefault="0050191F" w:rsidP="009A6822">
      <w:pPr>
        <w:spacing w:after="0" w:line="240" w:lineRule="auto"/>
        <w:jc w:val="both"/>
        <w:rPr>
          <w:rFonts w:ascii="Times New Roman" w:hAnsi="Times New Roman" w:cs="Times New Roman"/>
          <w:sz w:val="20"/>
          <w:szCs w:val="20"/>
        </w:rPr>
      </w:pPr>
      <w:r w:rsidRPr="0050191F">
        <w:rPr>
          <w:rFonts w:ascii="Times New Roman" w:hAnsi="Times New Roman" w:cs="Times New Roman"/>
          <w:sz w:val="20"/>
          <w:szCs w:val="20"/>
        </w:rPr>
        <w:t>Tabel 4.</w:t>
      </w:r>
      <w:r w:rsidR="00EA56CB">
        <w:rPr>
          <w:rFonts w:ascii="Times New Roman" w:hAnsi="Times New Roman" w:cs="Times New Roman"/>
          <w:sz w:val="20"/>
          <w:szCs w:val="20"/>
        </w:rPr>
        <w:t>2</w:t>
      </w:r>
      <w:r w:rsidRPr="0050191F">
        <w:rPr>
          <w:rFonts w:ascii="Times New Roman" w:hAnsi="Times New Roman" w:cs="Times New Roman"/>
          <w:sz w:val="20"/>
          <w:szCs w:val="20"/>
        </w:rPr>
        <w:t xml:space="preserve"> merupakan hasil pengumpulan data delay pada alat. Pengumpulan data dilakukan selama 20 menit dengan cara mengurangi pengiriman untuk setiap putaran yang dilakukan, sehingga didapatkan rata-rata delay pengiriman sebesar 1.872 detik. Data pada Modul ESP 32 GPS, dikirim 16 detik sekali. Delay disebabkan karena adanya delay pembacaan sensor yang diatur pada kode program, pengiriman data sensor, dan NODE MCU membaca database pada Firebase.</w:t>
      </w:r>
    </w:p>
    <w:p w14:paraId="3590BC89" w14:textId="0C9DA7D8" w:rsidR="00015412" w:rsidRDefault="00015412" w:rsidP="00015412">
      <w:pPr>
        <w:pBdr>
          <w:top w:val="nil"/>
          <w:left w:val="nil"/>
          <w:bottom w:val="nil"/>
          <w:right w:val="nil"/>
          <w:between w:val="nil"/>
        </w:pBdr>
        <w:spacing w:before="120" w:after="60" w:line="240" w:lineRule="auto"/>
        <w:rPr>
          <w:rFonts w:ascii="Times New Roman" w:hAnsi="Times New Roman" w:cs="Times New Roman"/>
          <w:b/>
          <w:bCs/>
          <w:sz w:val="20"/>
          <w:szCs w:val="20"/>
        </w:rPr>
      </w:pPr>
      <w:bookmarkStart w:id="27" w:name="_Toc173033182"/>
      <w:r w:rsidRPr="00015412">
        <w:rPr>
          <w:rFonts w:ascii="Times New Roman" w:hAnsi="Times New Roman" w:cs="Times New Roman"/>
          <w:b/>
          <w:bCs/>
          <w:sz w:val="20"/>
          <w:szCs w:val="20"/>
        </w:rPr>
        <w:t>Hasil Pengujian Ketahanan daya battery alat</w:t>
      </w:r>
      <w:bookmarkEnd w:id="27"/>
    </w:p>
    <w:p w14:paraId="6B897033" w14:textId="5724A057" w:rsidR="00015412" w:rsidRDefault="00015412" w:rsidP="00015412">
      <w:pPr>
        <w:spacing w:after="0" w:line="240" w:lineRule="auto"/>
        <w:jc w:val="both"/>
        <w:rPr>
          <w:rFonts w:ascii="Times New Roman" w:hAnsi="Times New Roman" w:cs="Times New Roman"/>
          <w:sz w:val="20"/>
          <w:szCs w:val="20"/>
        </w:rPr>
      </w:pPr>
      <w:r w:rsidRPr="00015412">
        <w:rPr>
          <w:rFonts w:ascii="Times New Roman" w:hAnsi="Times New Roman" w:cs="Times New Roman"/>
          <w:sz w:val="20"/>
          <w:szCs w:val="20"/>
        </w:rPr>
        <w:t>Pengujian sistem menggunakan 2 buah sumber daya yaitu Li-ion 18650 3 Cell dengan kapasitas 3000mAh dengan output DC 6/2.1A dan li-po dengan kapasitas 3000mAh 5V/1A.Untuk menentukan ketahanan battery pada sistem yang dirancang maka battery dihubungkan pada rangkaian komponen yang digunakan saat dihubungkan dengan tegangan dan konsumsi daya</w:t>
      </w:r>
      <w:r>
        <w:rPr>
          <w:rFonts w:ascii="Times New Roman" w:hAnsi="Times New Roman" w:cs="Times New Roman"/>
          <w:sz w:val="20"/>
          <w:szCs w:val="20"/>
        </w:rPr>
        <w:t>.</w:t>
      </w:r>
    </w:p>
    <w:p w14:paraId="7C7080D5" w14:textId="662EC31E" w:rsidR="00015412" w:rsidRPr="00015412" w:rsidRDefault="00015412" w:rsidP="00015412">
      <w:pPr>
        <w:pStyle w:val="Caption"/>
        <w:keepNext/>
        <w:jc w:val="center"/>
        <w:rPr>
          <w:rFonts w:ascii="Times New Roman" w:hAnsi="Times New Roman" w:cs="Times New Roman"/>
        </w:rPr>
      </w:pPr>
      <w:r w:rsidRPr="00015412">
        <w:rPr>
          <w:rFonts w:ascii="Times New Roman" w:hAnsi="Times New Roman" w:cs="Times New Roman"/>
          <w:color w:val="auto"/>
        </w:rPr>
        <w:t xml:space="preserve">Tabel 4. </w:t>
      </w:r>
      <w:r w:rsidRPr="00015412">
        <w:rPr>
          <w:rFonts w:ascii="Times New Roman" w:hAnsi="Times New Roman" w:cs="Times New Roman"/>
          <w:color w:val="auto"/>
        </w:rPr>
        <w:fldChar w:fldCharType="begin"/>
      </w:r>
      <w:r w:rsidRPr="00015412">
        <w:rPr>
          <w:rFonts w:ascii="Times New Roman" w:hAnsi="Times New Roman" w:cs="Times New Roman"/>
          <w:color w:val="auto"/>
        </w:rPr>
        <w:instrText xml:space="preserve"> SEQ Tabel_4. \* ARABIC </w:instrText>
      </w:r>
      <w:r w:rsidRPr="00015412">
        <w:rPr>
          <w:rFonts w:ascii="Times New Roman" w:hAnsi="Times New Roman" w:cs="Times New Roman"/>
          <w:color w:val="auto"/>
        </w:rPr>
        <w:fldChar w:fldCharType="separate"/>
      </w:r>
      <w:r w:rsidR="00C90D78">
        <w:rPr>
          <w:rFonts w:ascii="Times New Roman" w:hAnsi="Times New Roman" w:cs="Times New Roman"/>
          <w:noProof/>
          <w:color w:val="auto"/>
        </w:rPr>
        <w:t>3</w:t>
      </w:r>
      <w:r w:rsidRPr="00015412">
        <w:rPr>
          <w:rFonts w:ascii="Times New Roman" w:hAnsi="Times New Roman" w:cs="Times New Roman"/>
          <w:color w:val="auto"/>
        </w:rPr>
        <w:fldChar w:fldCharType="end"/>
      </w:r>
      <w:r w:rsidRPr="00015412">
        <w:rPr>
          <w:rFonts w:ascii="Times New Roman" w:hAnsi="Times New Roman" w:cs="Times New Roman"/>
          <w:i w:val="0"/>
          <w:iCs w:val="0"/>
          <w:color w:val="auto"/>
        </w:rPr>
        <w:t xml:space="preserve"> Tegangan Komponen saat dihubungkan dengan battery li-ion</w:t>
      </w:r>
    </w:p>
    <w:tbl>
      <w:tblPr>
        <w:tblStyle w:val="TableGrid"/>
        <w:tblW w:w="4991" w:type="dxa"/>
        <w:jc w:val="center"/>
        <w:tblLook w:val="04A0" w:firstRow="1" w:lastRow="0" w:firstColumn="1" w:lastColumn="0" w:noHBand="0" w:noVBand="1"/>
      </w:tblPr>
      <w:tblGrid>
        <w:gridCol w:w="492"/>
        <w:gridCol w:w="1325"/>
        <w:gridCol w:w="1275"/>
        <w:gridCol w:w="1899"/>
      </w:tblGrid>
      <w:tr w:rsidR="00015412" w14:paraId="34812642" w14:textId="77777777" w:rsidTr="00015412">
        <w:trPr>
          <w:jc w:val="center"/>
        </w:trPr>
        <w:tc>
          <w:tcPr>
            <w:tcW w:w="492" w:type="dxa"/>
            <w:shd w:val="clear" w:color="auto" w:fill="FFFFFF" w:themeFill="background1"/>
            <w:vAlign w:val="center"/>
          </w:tcPr>
          <w:p w14:paraId="490E72F1" w14:textId="77777777" w:rsidR="00015412" w:rsidRPr="00A95560" w:rsidRDefault="00015412" w:rsidP="009657C4">
            <w:pPr>
              <w:jc w:val="center"/>
              <w:rPr>
                <w:rFonts w:ascii="Times New Roman" w:hAnsi="Times New Roman" w:cs="Times New Roman"/>
                <w:b/>
                <w:bCs/>
                <w:sz w:val="16"/>
                <w:szCs w:val="16"/>
              </w:rPr>
            </w:pPr>
            <w:r w:rsidRPr="00A95560">
              <w:rPr>
                <w:rFonts w:ascii="Times New Roman" w:hAnsi="Times New Roman" w:cs="Times New Roman"/>
                <w:b/>
                <w:bCs/>
                <w:sz w:val="16"/>
                <w:szCs w:val="16"/>
              </w:rPr>
              <w:t>NO</w:t>
            </w:r>
          </w:p>
        </w:tc>
        <w:tc>
          <w:tcPr>
            <w:tcW w:w="1325" w:type="dxa"/>
            <w:shd w:val="clear" w:color="auto" w:fill="FFFFFF" w:themeFill="background1"/>
            <w:vAlign w:val="center"/>
          </w:tcPr>
          <w:p w14:paraId="4A5C747F" w14:textId="77777777" w:rsidR="00015412" w:rsidRPr="00A95560" w:rsidRDefault="00015412" w:rsidP="009657C4">
            <w:pPr>
              <w:jc w:val="center"/>
              <w:rPr>
                <w:rFonts w:ascii="Times New Roman" w:hAnsi="Times New Roman" w:cs="Times New Roman"/>
                <w:b/>
                <w:bCs/>
                <w:sz w:val="16"/>
                <w:szCs w:val="16"/>
              </w:rPr>
            </w:pPr>
            <w:r w:rsidRPr="00A95560">
              <w:rPr>
                <w:rFonts w:ascii="Times New Roman" w:hAnsi="Times New Roman" w:cs="Times New Roman"/>
                <w:b/>
                <w:bCs/>
                <w:sz w:val="16"/>
                <w:szCs w:val="16"/>
              </w:rPr>
              <w:t>Nama Komponen</w:t>
            </w:r>
          </w:p>
        </w:tc>
        <w:tc>
          <w:tcPr>
            <w:tcW w:w="1275" w:type="dxa"/>
            <w:shd w:val="clear" w:color="auto" w:fill="FFFFFF" w:themeFill="background1"/>
            <w:vAlign w:val="center"/>
          </w:tcPr>
          <w:p w14:paraId="57EE0A05" w14:textId="77777777" w:rsidR="00015412" w:rsidRPr="00A95560" w:rsidRDefault="00015412" w:rsidP="009657C4">
            <w:pPr>
              <w:jc w:val="center"/>
              <w:rPr>
                <w:rFonts w:ascii="Times New Roman" w:hAnsi="Times New Roman" w:cs="Times New Roman"/>
                <w:b/>
                <w:bCs/>
                <w:sz w:val="16"/>
                <w:szCs w:val="16"/>
              </w:rPr>
            </w:pPr>
            <w:r w:rsidRPr="00A95560">
              <w:rPr>
                <w:rFonts w:ascii="Times New Roman" w:hAnsi="Times New Roman" w:cs="Times New Roman"/>
                <w:b/>
                <w:bCs/>
                <w:sz w:val="16"/>
                <w:szCs w:val="16"/>
              </w:rPr>
              <w:t>Konsumsi Daya</w:t>
            </w:r>
          </w:p>
        </w:tc>
        <w:tc>
          <w:tcPr>
            <w:tcW w:w="1899" w:type="dxa"/>
            <w:shd w:val="clear" w:color="auto" w:fill="FFFFFF" w:themeFill="background1"/>
            <w:vAlign w:val="center"/>
          </w:tcPr>
          <w:p w14:paraId="62035282" w14:textId="77777777" w:rsidR="00015412" w:rsidRPr="00A95560" w:rsidRDefault="00015412" w:rsidP="009657C4">
            <w:pPr>
              <w:jc w:val="center"/>
              <w:rPr>
                <w:rFonts w:ascii="Times New Roman" w:hAnsi="Times New Roman" w:cs="Times New Roman"/>
                <w:b/>
                <w:bCs/>
                <w:sz w:val="16"/>
                <w:szCs w:val="16"/>
              </w:rPr>
            </w:pPr>
            <w:r w:rsidRPr="00A95560">
              <w:rPr>
                <w:rFonts w:ascii="Times New Roman" w:hAnsi="Times New Roman" w:cs="Times New Roman"/>
                <w:b/>
                <w:bCs/>
                <w:sz w:val="16"/>
                <w:szCs w:val="16"/>
              </w:rPr>
              <w:t>Tegangan saat dihubungkan dengan power bank</w:t>
            </w:r>
          </w:p>
        </w:tc>
      </w:tr>
      <w:tr w:rsidR="00015412" w14:paraId="609D4AC2" w14:textId="77777777" w:rsidTr="00015412">
        <w:trPr>
          <w:jc w:val="center"/>
        </w:trPr>
        <w:tc>
          <w:tcPr>
            <w:tcW w:w="492" w:type="dxa"/>
          </w:tcPr>
          <w:p w14:paraId="59A5946E" w14:textId="77777777" w:rsidR="00015412" w:rsidRPr="00015412" w:rsidRDefault="00015412" w:rsidP="009657C4">
            <w:pPr>
              <w:jc w:val="center"/>
              <w:rPr>
                <w:rFonts w:ascii="Times New Roman" w:hAnsi="Times New Roman" w:cs="Times New Roman"/>
                <w:sz w:val="20"/>
                <w:szCs w:val="20"/>
              </w:rPr>
            </w:pPr>
            <w:r w:rsidRPr="00015412">
              <w:rPr>
                <w:rFonts w:ascii="Times New Roman" w:hAnsi="Times New Roman" w:cs="Times New Roman"/>
                <w:sz w:val="20"/>
                <w:szCs w:val="20"/>
              </w:rPr>
              <w:t>1</w:t>
            </w:r>
          </w:p>
        </w:tc>
        <w:tc>
          <w:tcPr>
            <w:tcW w:w="1325" w:type="dxa"/>
          </w:tcPr>
          <w:p w14:paraId="403C33BA" w14:textId="77777777" w:rsidR="00015412" w:rsidRPr="00015412" w:rsidRDefault="00015412" w:rsidP="009657C4">
            <w:pPr>
              <w:jc w:val="center"/>
              <w:rPr>
                <w:rFonts w:ascii="Times New Roman" w:hAnsi="Times New Roman" w:cs="Times New Roman"/>
                <w:sz w:val="20"/>
                <w:szCs w:val="20"/>
              </w:rPr>
            </w:pPr>
            <w:r w:rsidRPr="00015412">
              <w:rPr>
                <w:rFonts w:ascii="Times New Roman" w:hAnsi="Times New Roman" w:cs="Times New Roman"/>
                <w:sz w:val="20"/>
                <w:szCs w:val="20"/>
              </w:rPr>
              <w:t>ESP-32CAM</w:t>
            </w:r>
          </w:p>
        </w:tc>
        <w:tc>
          <w:tcPr>
            <w:tcW w:w="1275" w:type="dxa"/>
          </w:tcPr>
          <w:p w14:paraId="60993265" w14:textId="77777777" w:rsidR="00015412" w:rsidRPr="00015412" w:rsidRDefault="00015412" w:rsidP="009657C4">
            <w:pPr>
              <w:jc w:val="center"/>
              <w:rPr>
                <w:rFonts w:ascii="Times New Roman" w:hAnsi="Times New Roman" w:cs="Times New Roman"/>
                <w:sz w:val="20"/>
                <w:szCs w:val="20"/>
              </w:rPr>
            </w:pPr>
            <w:r w:rsidRPr="00015412">
              <w:rPr>
                <w:rFonts w:ascii="Times New Roman" w:hAnsi="Times New Roman" w:cs="Times New Roman"/>
                <w:sz w:val="20"/>
                <w:szCs w:val="20"/>
              </w:rPr>
              <w:t>310mA</w:t>
            </w:r>
          </w:p>
        </w:tc>
        <w:tc>
          <w:tcPr>
            <w:tcW w:w="1899" w:type="dxa"/>
          </w:tcPr>
          <w:p w14:paraId="702F45FF" w14:textId="77777777" w:rsidR="00015412" w:rsidRPr="00015412" w:rsidRDefault="00015412" w:rsidP="009657C4">
            <w:pPr>
              <w:jc w:val="center"/>
              <w:rPr>
                <w:rFonts w:ascii="Times New Roman" w:hAnsi="Times New Roman" w:cs="Times New Roman"/>
                <w:sz w:val="20"/>
                <w:szCs w:val="20"/>
              </w:rPr>
            </w:pPr>
            <w:r w:rsidRPr="00015412">
              <w:rPr>
                <w:rFonts w:ascii="Times New Roman" w:hAnsi="Times New Roman" w:cs="Times New Roman"/>
                <w:sz w:val="20"/>
                <w:szCs w:val="20"/>
              </w:rPr>
              <w:t>4.31 V</w:t>
            </w:r>
          </w:p>
        </w:tc>
      </w:tr>
      <w:tr w:rsidR="00015412" w14:paraId="4FB13B23" w14:textId="77777777" w:rsidTr="00015412">
        <w:trPr>
          <w:jc w:val="center"/>
        </w:trPr>
        <w:tc>
          <w:tcPr>
            <w:tcW w:w="492" w:type="dxa"/>
          </w:tcPr>
          <w:p w14:paraId="0D49EFE3" w14:textId="77777777" w:rsidR="00015412" w:rsidRPr="00015412" w:rsidRDefault="00015412" w:rsidP="009657C4">
            <w:pPr>
              <w:jc w:val="center"/>
              <w:rPr>
                <w:rFonts w:ascii="Times New Roman" w:hAnsi="Times New Roman" w:cs="Times New Roman"/>
                <w:sz w:val="20"/>
                <w:szCs w:val="20"/>
              </w:rPr>
            </w:pPr>
            <w:r w:rsidRPr="00015412">
              <w:rPr>
                <w:rFonts w:ascii="Times New Roman" w:hAnsi="Times New Roman" w:cs="Times New Roman"/>
                <w:sz w:val="20"/>
                <w:szCs w:val="20"/>
              </w:rPr>
              <w:lastRenderedPageBreak/>
              <w:t>2</w:t>
            </w:r>
          </w:p>
        </w:tc>
        <w:tc>
          <w:tcPr>
            <w:tcW w:w="1325" w:type="dxa"/>
          </w:tcPr>
          <w:p w14:paraId="68849128" w14:textId="77777777" w:rsidR="00015412" w:rsidRPr="00015412" w:rsidRDefault="00015412" w:rsidP="009657C4">
            <w:pPr>
              <w:jc w:val="center"/>
              <w:rPr>
                <w:rFonts w:ascii="Times New Roman" w:hAnsi="Times New Roman" w:cs="Times New Roman"/>
                <w:sz w:val="20"/>
                <w:szCs w:val="20"/>
              </w:rPr>
            </w:pPr>
            <w:r w:rsidRPr="00015412">
              <w:rPr>
                <w:rFonts w:ascii="Times New Roman" w:hAnsi="Times New Roman" w:cs="Times New Roman"/>
                <w:sz w:val="20"/>
                <w:szCs w:val="20"/>
              </w:rPr>
              <w:t>ESP 32 Micro</w:t>
            </w:r>
          </w:p>
        </w:tc>
        <w:tc>
          <w:tcPr>
            <w:tcW w:w="1275" w:type="dxa"/>
          </w:tcPr>
          <w:p w14:paraId="40C1A67D" w14:textId="77777777" w:rsidR="00015412" w:rsidRPr="00015412" w:rsidRDefault="00015412" w:rsidP="009657C4">
            <w:pPr>
              <w:jc w:val="center"/>
              <w:rPr>
                <w:rFonts w:ascii="Times New Roman" w:hAnsi="Times New Roman" w:cs="Times New Roman"/>
                <w:sz w:val="20"/>
                <w:szCs w:val="20"/>
              </w:rPr>
            </w:pPr>
            <w:r w:rsidRPr="00015412">
              <w:rPr>
                <w:rFonts w:ascii="Times New Roman" w:hAnsi="Times New Roman" w:cs="Times New Roman"/>
                <w:sz w:val="20"/>
                <w:szCs w:val="20"/>
              </w:rPr>
              <w:t>260 mA</w:t>
            </w:r>
          </w:p>
        </w:tc>
        <w:tc>
          <w:tcPr>
            <w:tcW w:w="1899" w:type="dxa"/>
          </w:tcPr>
          <w:p w14:paraId="601CE605" w14:textId="77777777" w:rsidR="00015412" w:rsidRPr="00015412" w:rsidRDefault="00015412" w:rsidP="009657C4">
            <w:pPr>
              <w:jc w:val="center"/>
              <w:rPr>
                <w:rFonts w:ascii="Times New Roman" w:hAnsi="Times New Roman" w:cs="Times New Roman"/>
                <w:sz w:val="20"/>
                <w:szCs w:val="20"/>
              </w:rPr>
            </w:pPr>
            <w:r w:rsidRPr="00015412">
              <w:rPr>
                <w:rFonts w:ascii="Times New Roman" w:hAnsi="Times New Roman" w:cs="Times New Roman"/>
                <w:sz w:val="20"/>
                <w:szCs w:val="20"/>
              </w:rPr>
              <w:t>4.76 V</w:t>
            </w:r>
          </w:p>
        </w:tc>
      </w:tr>
      <w:tr w:rsidR="00015412" w14:paraId="6188FF35" w14:textId="77777777" w:rsidTr="00015412">
        <w:trPr>
          <w:jc w:val="center"/>
        </w:trPr>
        <w:tc>
          <w:tcPr>
            <w:tcW w:w="492" w:type="dxa"/>
          </w:tcPr>
          <w:p w14:paraId="5D368814" w14:textId="77777777" w:rsidR="00015412" w:rsidRPr="00015412" w:rsidRDefault="00015412" w:rsidP="009657C4">
            <w:pPr>
              <w:jc w:val="center"/>
              <w:rPr>
                <w:rFonts w:ascii="Times New Roman" w:hAnsi="Times New Roman" w:cs="Times New Roman"/>
                <w:sz w:val="20"/>
                <w:szCs w:val="20"/>
              </w:rPr>
            </w:pPr>
            <w:r w:rsidRPr="00015412">
              <w:rPr>
                <w:rFonts w:ascii="Times New Roman" w:hAnsi="Times New Roman" w:cs="Times New Roman"/>
                <w:sz w:val="20"/>
                <w:szCs w:val="20"/>
              </w:rPr>
              <w:t>3</w:t>
            </w:r>
          </w:p>
        </w:tc>
        <w:tc>
          <w:tcPr>
            <w:tcW w:w="1325" w:type="dxa"/>
          </w:tcPr>
          <w:p w14:paraId="100F435B" w14:textId="77777777" w:rsidR="00015412" w:rsidRPr="00015412" w:rsidRDefault="00015412" w:rsidP="009657C4">
            <w:pPr>
              <w:jc w:val="center"/>
              <w:rPr>
                <w:rFonts w:ascii="Times New Roman" w:hAnsi="Times New Roman" w:cs="Times New Roman"/>
                <w:sz w:val="20"/>
                <w:szCs w:val="20"/>
              </w:rPr>
            </w:pPr>
            <w:r w:rsidRPr="00015412">
              <w:rPr>
                <w:rFonts w:ascii="Times New Roman" w:hAnsi="Times New Roman" w:cs="Times New Roman"/>
                <w:sz w:val="20"/>
                <w:szCs w:val="20"/>
              </w:rPr>
              <w:t>Servo SG90</w:t>
            </w:r>
          </w:p>
        </w:tc>
        <w:tc>
          <w:tcPr>
            <w:tcW w:w="1275" w:type="dxa"/>
          </w:tcPr>
          <w:p w14:paraId="3497B69A" w14:textId="77777777" w:rsidR="00015412" w:rsidRPr="00015412" w:rsidRDefault="00015412" w:rsidP="009657C4">
            <w:pPr>
              <w:jc w:val="center"/>
              <w:rPr>
                <w:rFonts w:ascii="Times New Roman" w:hAnsi="Times New Roman" w:cs="Times New Roman"/>
                <w:sz w:val="20"/>
                <w:szCs w:val="20"/>
              </w:rPr>
            </w:pPr>
            <w:r w:rsidRPr="00015412">
              <w:rPr>
                <w:rFonts w:ascii="Times New Roman" w:hAnsi="Times New Roman" w:cs="Times New Roman"/>
                <w:sz w:val="20"/>
                <w:szCs w:val="20"/>
              </w:rPr>
              <w:t>450 mA</w:t>
            </w:r>
          </w:p>
        </w:tc>
        <w:tc>
          <w:tcPr>
            <w:tcW w:w="1899" w:type="dxa"/>
          </w:tcPr>
          <w:p w14:paraId="3B4502CB" w14:textId="77777777" w:rsidR="00015412" w:rsidRPr="00015412" w:rsidRDefault="00015412" w:rsidP="009657C4">
            <w:pPr>
              <w:jc w:val="center"/>
              <w:rPr>
                <w:rFonts w:ascii="Times New Roman" w:hAnsi="Times New Roman" w:cs="Times New Roman"/>
                <w:sz w:val="20"/>
                <w:szCs w:val="20"/>
              </w:rPr>
            </w:pPr>
            <w:r w:rsidRPr="00015412">
              <w:rPr>
                <w:rFonts w:ascii="Times New Roman" w:hAnsi="Times New Roman" w:cs="Times New Roman"/>
                <w:sz w:val="20"/>
                <w:szCs w:val="20"/>
              </w:rPr>
              <w:t>4.80 V</w:t>
            </w:r>
          </w:p>
        </w:tc>
      </w:tr>
      <w:tr w:rsidR="00015412" w14:paraId="28D76C57" w14:textId="77777777" w:rsidTr="00015412">
        <w:trPr>
          <w:trHeight w:val="451"/>
          <w:jc w:val="center"/>
        </w:trPr>
        <w:tc>
          <w:tcPr>
            <w:tcW w:w="492" w:type="dxa"/>
          </w:tcPr>
          <w:p w14:paraId="5FB38FCF" w14:textId="77777777" w:rsidR="00015412" w:rsidRPr="00015412" w:rsidRDefault="00015412" w:rsidP="009657C4">
            <w:pPr>
              <w:jc w:val="center"/>
              <w:rPr>
                <w:rFonts w:ascii="Times New Roman" w:hAnsi="Times New Roman" w:cs="Times New Roman"/>
                <w:sz w:val="20"/>
                <w:szCs w:val="20"/>
              </w:rPr>
            </w:pPr>
            <w:r w:rsidRPr="00015412">
              <w:rPr>
                <w:rFonts w:ascii="Times New Roman" w:hAnsi="Times New Roman" w:cs="Times New Roman"/>
                <w:sz w:val="20"/>
                <w:szCs w:val="20"/>
              </w:rPr>
              <w:t>4</w:t>
            </w:r>
          </w:p>
        </w:tc>
        <w:tc>
          <w:tcPr>
            <w:tcW w:w="1325" w:type="dxa"/>
          </w:tcPr>
          <w:p w14:paraId="06A0E633" w14:textId="77777777" w:rsidR="00015412" w:rsidRPr="00015412" w:rsidRDefault="00015412" w:rsidP="009657C4">
            <w:pPr>
              <w:jc w:val="center"/>
              <w:rPr>
                <w:rFonts w:ascii="Times New Roman" w:hAnsi="Times New Roman" w:cs="Times New Roman"/>
                <w:sz w:val="20"/>
                <w:szCs w:val="20"/>
              </w:rPr>
            </w:pPr>
            <w:r w:rsidRPr="00015412">
              <w:rPr>
                <w:rFonts w:ascii="Times New Roman" w:hAnsi="Times New Roman" w:cs="Times New Roman"/>
                <w:sz w:val="20"/>
                <w:szCs w:val="20"/>
              </w:rPr>
              <w:t>GPS Neo U-Blok Series M8M</w:t>
            </w:r>
          </w:p>
        </w:tc>
        <w:tc>
          <w:tcPr>
            <w:tcW w:w="1275" w:type="dxa"/>
            <w:vAlign w:val="center"/>
          </w:tcPr>
          <w:p w14:paraId="65ABD884" w14:textId="77777777" w:rsidR="00015412" w:rsidRPr="00015412" w:rsidRDefault="00015412" w:rsidP="009657C4">
            <w:pPr>
              <w:jc w:val="center"/>
              <w:rPr>
                <w:rFonts w:ascii="Times New Roman" w:hAnsi="Times New Roman" w:cs="Times New Roman"/>
                <w:sz w:val="20"/>
                <w:szCs w:val="20"/>
              </w:rPr>
            </w:pPr>
            <w:r w:rsidRPr="00015412">
              <w:rPr>
                <w:rFonts w:ascii="Times New Roman" w:hAnsi="Times New Roman" w:cs="Times New Roman"/>
                <w:sz w:val="20"/>
                <w:szCs w:val="20"/>
              </w:rPr>
              <w:t>22 mA</w:t>
            </w:r>
          </w:p>
        </w:tc>
        <w:tc>
          <w:tcPr>
            <w:tcW w:w="1899" w:type="dxa"/>
            <w:vAlign w:val="center"/>
          </w:tcPr>
          <w:p w14:paraId="0C9E1D51" w14:textId="77777777" w:rsidR="00015412" w:rsidRPr="00015412" w:rsidRDefault="00015412" w:rsidP="009657C4">
            <w:pPr>
              <w:jc w:val="center"/>
              <w:rPr>
                <w:rFonts w:ascii="Times New Roman" w:hAnsi="Times New Roman" w:cs="Times New Roman"/>
                <w:sz w:val="20"/>
                <w:szCs w:val="20"/>
              </w:rPr>
            </w:pPr>
            <w:r w:rsidRPr="00015412">
              <w:rPr>
                <w:rFonts w:ascii="Times New Roman" w:hAnsi="Times New Roman" w:cs="Times New Roman"/>
                <w:sz w:val="20"/>
                <w:szCs w:val="20"/>
              </w:rPr>
              <w:t>3.60 V</w:t>
            </w:r>
          </w:p>
        </w:tc>
      </w:tr>
      <w:tr w:rsidR="00015412" w14:paraId="0DC80E18" w14:textId="77777777" w:rsidTr="00015412">
        <w:trPr>
          <w:jc w:val="center"/>
        </w:trPr>
        <w:tc>
          <w:tcPr>
            <w:tcW w:w="492" w:type="dxa"/>
          </w:tcPr>
          <w:p w14:paraId="6B641D1F" w14:textId="77777777" w:rsidR="00015412" w:rsidRPr="00015412" w:rsidRDefault="00015412" w:rsidP="009657C4">
            <w:pPr>
              <w:jc w:val="center"/>
              <w:rPr>
                <w:rFonts w:ascii="Times New Roman" w:hAnsi="Times New Roman" w:cs="Times New Roman"/>
                <w:sz w:val="20"/>
                <w:szCs w:val="20"/>
              </w:rPr>
            </w:pPr>
            <w:r w:rsidRPr="00015412">
              <w:rPr>
                <w:rFonts w:ascii="Times New Roman" w:hAnsi="Times New Roman" w:cs="Times New Roman"/>
                <w:sz w:val="20"/>
                <w:szCs w:val="20"/>
              </w:rPr>
              <w:t>5</w:t>
            </w:r>
          </w:p>
        </w:tc>
        <w:tc>
          <w:tcPr>
            <w:tcW w:w="1325" w:type="dxa"/>
          </w:tcPr>
          <w:p w14:paraId="7ABE0E17" w14:textId="77777777" w:rsidR="00015412" w:rsidRPr="00015412" w:rsidRDefault="00015412" w:rsidP="009657C4">
            <w:pPr>
              <w:jc w:val="center"/>
              <w:rPr>
                <w:rFonts w:ascii="Times New Roman" w:hAnsi="Times New Roman" w:cs="Times New Roman"/>
                <w:sz w:val="20"/>
                <w:szCs w:val="20"/>
              </w:rPr>
            </w:pPr>
            <w:r w:rsidRPr="00015412">
              <w:rPr>
                <w:rFonts w:ascii="Times New Roman" w:hAnsi="Times New Roman" w:cs="Times New Roman"/>
                <w:sz w:val="20"/>
                <w:szCs w:val="20"/>
              </w:rPr>
              <w:t>HC-05 2</w:t>
            </w:r>
          </w:p>
        </w:tc>
        <w:tc>
          <w:tcPr>
            <w:tcW w:w="1275" w:type="dxa"/>
          </w:tcPr>
          <w:p w14:paraId="682F94D8" w14:textId="77777777" w:rsidR="00015412" w:rsidRPr="00015412" w:rsidRDefault="00015412" w:rsidP="009657C4">
            <w:pPr>
              <w:jc w:val="center"/>
              <w:rPr>
                <w:rFonts w:ascii="Times New Roman" w:hAnsi="Times New Roman" w:cs="Times New Roman"/>
                <w:sz w:val="20"/>
                <w:szCs w:val="20"/>
              </w:rPr>
            </w:pPr>
            <w:r w:rsidRPr="00015412">
              <w:rPr>
                <w:rFonts w:ascii="Times New Roman" w:hAnsi="Times New Roman" w:cs="Times New Roman"/>
                <w:sz w:val="20"/>
                <w:szCs w:val="20"/>
              </w:rPr>
              <w:t>40 mA</w:t>
            </w:r>
          </w:p>
        </w:tc>
        <w:tc>
          <w:tcPr>
            <w:tcW w:w="1899" w:type="dxa"/>
          </w:tcPr>
          <w:p w14:paraId="046E127E" w14:textId="77777777" w:rsidR="00015412" w:rsidRPr="00015412" w:rsidRDefault="00015412" w:rsidP="009657C4">
            <w:pPr>
              <w:jc w:val="center"/>
              <w:rPr>
                <w:rFonts w:ascii="Times New Roman" w:hAnsi="Times New Roman" w:cs="Times New Roman"/>
                <w:sz w:val="20"/>
                <w:szCs w:val="20"/>
              </w:rPr>
            </w:pPr>
            <w:r w:rsidRPr="00015412">
              <w:rPr>
                <w:rFonts w:ascii="Times New Roman" w:hAnsi="Times New Roman" w:cs="Times New Roman"/>
                <w:sz w:val="20"/>
                <w:szCs w:val="20"/>
              </w:rPr>
              <w:t>5 V</w:t>
            </w:r>
          </w:p>
        </w:tc>
      </w:tr>
      <w:tr w:rsidR="00015412" w14:paraId="509A09AE" w14:textId="77777777" w:rsidTr="00015412">
        <w:trPr>
          <w:jc w:val="center"/>
        </w:trPr>
        <w:tc>
          <w:tcPr>
            <w:tcW w:w="492" w:type="dxa"/>
          </w:tcPr>
          <w:p w14:paraId="4ED16989" w14:textId="77777777" w:rsidR="00015412" w:rsidRPr="00015412" w:rsidRDefault="00015412" w:rsidP="009657C4">
            <w:pPr>
              <w:jc w:val="center"/>
              <w:rPr>
                <w:rFonts w:ascii="Times New Roman" w:hAnsi="Times New Roman" w:cs="Times New Roman"/>
                <w:sz w:val="20"/>
                <w:szCs w:val="20"/>
              </w:rPr>
            </w:pPr>
            <w:r w:rsidRPr="00015412">
              <w:rPr>
                <w:rFonts w:ascii="Times New Roman" w:hAnsi="Times New Roman" w:cs="Times New Roman"/>
                <w:sz w:val="20"/>
                <w:szCs w:val="20"/>
              </w:rPr>
              <w:t>6</w:t>
            </w:r>
          </w:p>
        </w:tc>
        <w:tc>
          <w:tcPr>
            <w:tcW w:w="1325" w:type="dxa"/>
          </w:tcPr>
          <w:p w14:paraId="52CA9D29" w14:textId="77777777" w:rsidR="00015412" w:rsidRPr="00015412" w:rsidRDefault="00015412" w:rsidP="009657C4">
            <w:pPr>
              <w:jc w:val="center"/>
              <w:rPr>
                <w:rFonts w:ascii="Times New Roman" w:hAnsi="Times New Roman" w:cs="Times New Roman"/>
                <w:sz w:val="20"/>
                <w:szCs w:val="20"/>
              </w:rPr>
            </w:pPr>
            <w:r w:rsidRPr="00015412">
              <w:rPr>
                <w:rFonts w:ascii="Times New Roman" w:hAnsi="Times New Roman" w:cs="Times New Roman"/>
                <w:sz w:val="20"/>
                <w:szCs w:val="20"/>
              </w:rPr>
              <w:t>Buzzer</w:t>
            </w:r>
          </w:p>
        </w:tc>
        <w:tc>
          <w:tcPr>
            <w:tcW w:w="1275" w:type="dxa"/>
          </w:tcPr>
          <w:p w14:paraId="41FC196B" w14:textId="77777777" w:rsidR="00015412" w:rsidRPr="00015412" w:rsidRDefault="00015412" w:rsidP="009657C4">
            <w:pPr>
              <w:jc w:val="center"/>
              <w:rPr>
                <w:rFonts w:ascii="Times New Roman" w:hAnsi="Times New Roman" w:cs="Times New Roman"/>
                <w:sz w:val="20"/>
                <w:szCs w:val="20"/>
              </w:rPr>
            </w:pPr>
            <w:r w:rsidRPr="00015412">
              <w:rPr>
                <w:rFonts w:ascii="Times New Roman" w:hAnsi="Times New Roman" w:cs="Times New Roman"/>
                <w:sz w:val="20"/>
                <w:szCs w:val="20"/>
              </w:rPr>
              <w:t>30 mA</w:t>
            </w:r>
          </w:p>
        </w:tc>
        <w:tc>
          <w:tcPr>
            <w:tcW w:w="1899" w:type="dxa"/>
          </w:tcPr>
          <w:p w14:paraId="7F67EA72" w14:textId="77777777" w:rsidR="00015412" w:rsidRPr="00015412" w:rsidRDefault="00015412" w:rsidP="009657C4">
            <w:pPr>
              <w:jc w:val="center"/>
              <w:rPr>
                <w:rFonts w:ascii="Times New Roman" w:hAnsi="Times New Roman" w:cs="Times New Roman"/>
                <w:sz w:val="20"/>
                <w:szCs w:val="20"/>
              </w:rPr>
            </w:pPr>
            <w:r w:rsidRPr="00015412">
              <w:rPr>
                <w:rFonts w:ascii="Times New Roman" w:hAnsi="Times New Roman" w:cs="Times New Roman"/>
                <w:sz w:val="20"/>
                <w:szCs w:val="20"/>
              </w:rPr>
              <w:t>3 V</w:t>
            </w:r>
          </w:p>
        </w:tc>
      </w:tr>
      <w:tr w:rsidR="00015412" w14:paraId="3D16F4EC" w14:textId="77777777" w:rsidTr="00015412">
        <w:trPr>
          <w:jc w:val="center"/>
        </w:trPr>
        <w:tc>
          <w:tcPr>
            <w:tcW w:w="492" w:type="dxa"/>
          </w:tcPr>
          <w:p w14:paraId="40723233" w14:textId="77777777" w:rsidR="00015412" w:rsidRPr="00015412" w:rsidRDefault="00015412" w:rsidP="009657C4">
            <w:pPr>
              <w:jc w:val="center"/>
              <w:rPr>
                <w:rFonts w:ascii="Times New Roman" w:hAnsi="Times New Roman" w:cs="Times New Roman"/>
                <w:sz w:val="20"/>
                <w:szCs w:val="20"/>
              </w:rPr>
            </w:pPr>
            <w:r w:rsidRPr="00015412">
              <w:rPr>
                <w:rFonts w:ascii="Times New Roman" w:hAnsi="Times New Roman" w:cs="Times New Roman"/>
                <w:sz w:val="20"/>
                <w:szCs w:val="20"/>
              </w:rPr>
              <w:t>7</w:t>
            </w:r>
          </w:p>
        </w:tc>
        <w:tc>
          <w:tcPr>
            <w:tcW w:w="1325" w:type="dxa"/>
          </w:tcPr>
          <w:p w14:paraId="77FCAE22" w14:textId="77777777" w:rsidR="00015412" w:rsidRPr="00015412" w:rsidRDefault="00015412" w:rsidP="009657C4">
            <w:pPr>
              <w:jc w:val="center"/>
              <w:rPr>
                <w:rFonts w:ascii="Times New Roman" w:hAnsi="Times New Roman" w:cs="Times New Roman"/>
                <w:sz w:val="20"/>
                <w:szCs w:val="20"/>
              </w:rPr>
            </w:pPr>
            <w:r w:rsidRPr="00015412">
              <w:rPr>
                <w:rFonts w:ascii="Times New Roman" w:hAnsi="Times New Roman" w:cs="Times New Roman"/>
                <w:sz w:val="20"/>
                <w:szCs w:val="20"/>
              </w:rPr>
              <w:t>Modul MiFi</w:t>
            </w:r>
          </w:p>
        </w:tc>
        <w:tc>
          <w:tcPr>
            <w:tcW w:w="1275" w:type="dxa"/>
          </w:tcPr>
          <w:p w14:paraId="33B145DD" w14:textId="77777777" w:rsidR="00015412" w:rsidRPr="00015412" w:rsidRDefault="00015412" w:rsidP="009657C4">
            <w:pPr>
              <w:jc w:val="center"/>
              <w:rPr>
                <w:rFonts w:ascii="Times New Roman" w:hAnsi="Times New Roman" w:cs="Times New Roman"/>
                <w:sz w:val="20"/>
                <w:szCs w:val="20"/>
              </w:rPr>
            </w:pPr>
            <w:r w:rsidRPr="00015412">
              <w:rPr>
                <w:rFonts w:ascii="Times New Roman" w:hAnsi="Times New Roman" w:cs="Times New Roman"/>
                <w:sz w:val="20"/>
                <w:szCs w:val="20"/>
              </w:rPr>
              <w:t>500 mA</w:t>
            </w:r>
          </w:p>
        </w:tc>
        <w:tc>
          <w:tcPr>
            <w:tcW w:w="1899" w:type="dxa"/>
          </w:tcPr>
          <w:p w14:paraId="32D1FE56" w14:textId="77777777" w:rsidR="00015412" w:rsidRPr="00015412" w:rsidRDefault="00015412" w:rsidP="009657C4">
            <w:pPr>
              <w:jc w:val="center"/>
              <w:rPr>
                <w:rFonts w:ascii="Times New Roman" w:hAnsi="Times New Roman" w:cs="Times New Roman"/>
                <w:sz w:val="20"/>
                <w:szCs w:val="20"/>
              </w:rPr>
            </w:pPr>
            <w:r w:rsidRPr="00015412">
              <w:rPr>
                <w:rFonts w:ascii="Times New Roman" w:hAnsi="Times New Roman" w:cs="Times New Roman"/>
                <w:sz w:val="20"/>
                <w:szCs w:val="20"/>
              </w:rPr>
              <w:t>5 V</w:t>
            </w:r>
          </w:p>
        </w:tc>
      </w:tr>
      <w:tr w:rsidR="00015412" w14:paraId="42BC451A" w14:textId="77777777" w:rsidTr="00015412">
        <w:trPr>
          <w:trHeight w:val="184"/>
          <w:jc w:val="center"/>
        </w:trPr>
        <w:tc>
          <w:tcPr>
            <w:tcW w:w="1817" w:type="dxa"/>
            <w:gridSpan w:val="2"/>
          </w:tcPr>
          <w:p w14:paraId="34BEC6BF" w14:textId="77777777" w:rsidR="00015412" w:rsidRPr="00015412" w:rsidRDefault="00015412" w:rsidP="009657C4">
            <w:pPr>
              <w:jc w:val="center"/>
              <w:rPr>
                <w:rFonts w:ascii="Times New Roman" w:hAnsi="Times New Roman" w:cs="Times New Roman"/>
                <w:sz w:val="20"/>
                <w:szCs w:val="20"/>
              </w:rPr>
            </w:pPr>
            <w:r w:rsidRPr="00015412">
              <w:rPr>
                <w:rFonts w:ascii="Times New Roman" w:hAnsi="Times New Roman" w:cs="Times New Roman"/>
                <w:sz w:val="20"/>
                <w:szCs w:val="20"/>
              </w:rPr>
              <w:t xml:space="preserve">Jumlah </w:t>
            </w:r>
            <w:proofErr w:type="spellStart"/>
            <w:r w:rsidRPr="00015412">
              <w:rPr>
                <w:rFonts w:ascii="Times New Roman" w:hAnsi="Times New Roman" w:cs="Times New Roman"/>
                <w:sz w:val="20"/>
                <w:szCs w:val="20"/>
              </w:rPr>
              <w:t>Komsumsi</w:t>
            </w:r>
            <w:proofErr w:type="spellEnd"/>
            <w:r w:rsidRPr="00015412">
              <w:rPr>
                <w:rFonts w:ascii="Times New Roman" w:hAnsi="Times New Roman" w:cs="Times New Roman"/>
                <w:sz w:val="20"/>
                <w:szCs w:val="20"/>
              </w:rPr>
              <w:t xml:space="preserve"> Daya</w:t>
            </w:r>
          </w:p>
        </w:tc>
        <w:tc>
          <w:tcPr>
            <w:tcW w:w="1275" w:type="dxa"/>
          </w:tcPr>
          <w:p w14:paraId="15DB4C08" w14:textId="77777777" w:rsidR="00015412" w:rsidRPr="00015412" w:rsidRDefault="00015412" w:rsidP="009657C4">
            <w:pPr>
              <w:jc w:val="center"/>
              <w:rPr>
                <w:rFonts w:ascii="Times New Roman" w:hAnsi="Times New Roman" w:cs="Times New Roman"/>
                <w:sz w:val="20"/>
                <w:szCs w:val="20"/>
              </w:rPr>
            </w:pPr>
            <w:r w:rsidRPr="00015412">
              <w:rPr>
                <w:rFonts w:ascii="Times New Roman" w:hAnsi="Times New Roman" w:cs="Times New Roman"/>
                <w:sz w:val="20"/>
                <w:szCs w:val="20"/>
              </w:rPr>
              <w:t>1612 mA</w:t>
            </w:r>
          </w:p>
        </w:tc>
        <w:tc>
          <w:tcPr>
            <w:tcW w:w="1899" w:type="dxa"/>
          </w:tcPr>
          <w:p w14:paraId="19007CB1" w14:textId="77777777" w:rsidR="00015412" w:rsidRPr="00015412" w:rsidRDefault="00015412" w:rsidP="009657C4">
            <w:pPr>
              <w:jc w:val="center"/>
              <w:rPr>
                <w:rFonts w:ascii="Times New Roman" w:hAnsi="Times New Roman" w:cs="Times New Roman"/>
                <w:sz w:val="20"/>
                <w:szCs w:val="20"/>
              </w:rPr>
            </w:pPr>
          </w:p>
        </w:tc>
      </w:tr>
    </w:tbl>
    <w:p w14:paraId="662F8BAE" w14:textId="77777777" w:rsidR="00015412" w:rsidRDefault="00015412" w:rsidP="00015412">
      <w:pPr>
        <w:spacing w:after="0" w:line="240" w:lineRule="auto"/>
        <w:jc w:val="both"/>
        <w:rPr>
          <w:rFonts w:ascii="Times New Roman" w:hAnsi="Times New Roman" w:cs="Times New Roman"/>
          <w:sz w:val="20"/>
          <w:szCs w:val="20"/>
        </w:rPr>
      </w:pPr>
    </w:p>
    <w:p w14:paraId="5C44A882" w14:textId="77777777" w:rsidR="00015412" w:rsidRDefault="00015412" w:rsidP="00015412">
      <w:pPr>
        <w:spacing w:after="0" w:line="240" w:lineRule="auto"/>
        <w:jc w:val="both"/>
        <w:rPr>
          <w:rFonts w:ascii="Times New Roman" w:hAnsi="Times New Roman" w:cs="Times New Roman"/>
          <w:sz w:val="20"/>
          <w:szCs w:val="20"/>
        </w:rPr>
      </w:pPr>
    </w:p>
    <w:p w14:paraId="1CC12F38" w14:textId="734BB869" w:rsidR="00015412" w:rsidRPr="00015412" w:rsidRDefault="00015412" w:rsidP="00015412">
      <w:pPr>
        <w:pStyle w:val="Caption"/>
        <w:keepNext/>
        <w:jc w:val="center"/>
        <w:rPr>
          <w:i w:val="0"/>
          <w:iCs w:val="0"/>
        </w:rPr>
      </w:pPr>
      <w:r w:rsidRPr="00015412">
        <w:rPr>
          <w:rFonts w:ascii="Times New Roman" w:hAnsi="Times New Roman" w:cs="Times New Roman"/>
          <w:i w:val="0"/>
          <w:iCs w:val="0"/>
          <w:color w:val="auto"/>
        </w:rPr>
        <w:t xml:space="preserve">Tabel 4. </w:t>
      </w:r>
      <w:r w:rsidRPr="00015412">
        <w:rPr>
          <w:rFonts w:ascii="Times New Roman" w:hAnsi="Times New Roman" w:cs="Times New Roman"/>
          <w:i w:val="0"/>
          <w:iCs w:val="0"/>
          <w:color w:val="auto"/>
        </w:rPr>
        <w:fldChar w:fldCharType="begin"/>
      </w:r>
      <w:r w:rsidRPr="00015412">
        <w:rPr>
          <w:rFonts w:ascii="Times New Roman" w:hAnsi="Times New Roman" w:cs="Times New Roman"/>
          <w:i w:val="0"/>
          <w:iCs w:val="0"/>
          <w:color w:val="auto"/>
        </w:rPr>
        <w:instrText xml:space="preserve"> SEQ Tabel_4. \* ARABIC </w:instrText>
      </w:r>
      <w:r w:rsidRPr="00015412">
        <w:rPr>
          <w:rFonts w:ascii="Times New Roman" w:hAnsi="Times New Roman" w:cs="Times New Roman"/>
          <w:i w:val="0"/>
          <w:iCs w:val="0"/>
          <w:color w:val="auto"/>
        </w:rPr>
        <w:fldChar w:fldCharType="separate"/>
      </w:r>
      <w:r w:rsidR="00C90D78">
        <w:rPr>
          <w:rFonts w:ascii="Times New Roman" w:hAnsi="Times New Roman" w:cs="Times New Roman"/>
          <w:i w:val="0"/>
          <w:iCs w:val="0"/>
          <w:noProof/>
          <w:color w:val="auto"/>
        </w:rPr>
        <w:t>4</w:t>
      </w:r>
      <w:r w:rsidRPr="00015412">
        <w:rPr>
          <w:rFonts w:ascii="Times New Roman" w:hAnsi="Times New Roman" w:cs="Times New Roman"/>
          <w:i w:val="0"/>
          <w:iCs w:val="0"/>
          <w:color w:val="auto"/>
        </w:rPr>
        <w:fldChar w:fldCharType="end"/>
      </w:r>
      <w:r w:rsidRPr="00015412">
        <w:rPr>
          <w:rFonts w:ascii="Times New Roman" w:hAnsi="Times New Roman" w:cs="Times New Roman"/>
          <w:i w:val="0"/>
          <w:iCs w:val="0"/>
          <w:color w:val="auto"/>
        </w:rPr>
        <w:t xml:space="preserve"> Tegangan Komponen saat dihubungkan Baterai Zinc-Carbon</w:t>
      </w:r>
    </w:p>
    <w:tbl>
      <w:tblPr>
        <w:tblStyle w:val="TableGrid"/>
        <w:tblW w:w="4980" w:type="dxa"/>
        <w:jc w:val="center"/>
        <w:tblLook w:val="04A0" w:firstRow="1" w:lastRow="0" w:firstColumn="1" w:lastColumn="0" w:noHBand="0" w:noVBand="1"/>
      </w:tblPr>
      <w:tblGrid>
        <w:gridCol w:w="516"/>
        <w:gridCol w:w="1694"/>
        <w:gridCol w:w="1079"/>
        <w:gridCol w:w="1691"/>
      </w:tblGrid>
      <w:tr w:rsidR="00015412" w14:paraId="51E5ED82" w14:textId="77777777" w:rsidTr="00015412">
        <w:trPr>
          <w:trHeight w:val="161"/>
          <w:jc w:val="center"/>
        </w:trPr>
        <w:tc>
          <w:tcPr>
            <w:tcW w:w="516" w:type="dxa"/>
            <w:shd w:val="clear" w:color="auto" w:fill="FFFFFF" w:themeFill="background1"/>
            <w:vAlign w:val="center"/>
          </w:tcPr>
          <w:p w14:paraId="72B4FAAD" w14:textId="77777777" w:rsidR="00015412" w:rsidRDefault="00015412" w:rsidP="009657C4">
            <w:pPr>
              <w:jc w:val="center"/>
            </w:pPr>
            <w:bookmarkStart w:id="28" w:name="_Hlk173043640"/>
            <w:r w:rsidRPr="00427EB5">
              <w:rPr>
                <w:b/>
                <w:bCs/>
                <w:sz w:val="20"/>
                <w:szCs w:val="20"/>
              </w:rPr>
              <w:t>NO</w:t>
            </w:r>
          </w:p>
        </w:tc>
        <w:tc>
          <w:tcPr>
            <w:tcW w:w="1694" w:type="dxa"/>
            <w:shd w:val="clear" w:color="auto" w:fill="FFFFFF" w:themeFill="background1"/>
            <w:vAlign w:val="center"/>
          </w:tcPr>
          <w:p w14:paraId="2401A6DA" w14:textId="77777777" w:rsidR="00015412" w:rsidRDefault="00015412" w:rsidP="009657C4">
            <w:pPr>
              <w:jc w:val="center"/>
            </w:pPr>
            <w:r w:rsidRPr="00427EB5">
              <w:rPr>
                <w:b/>
                <w:bCs/>
                <w:sz w:val="20"/>
                <w:szCs w:val="20"/>
              </w:rPr>
              <w:t>Nama Komponen</w:t>
            </w:r>
          </w:p>
        </w:tc>
        <w:tc>
          <w:tcPr>
            <w:tcW w:w="1079" w:type="dxa"/>
            <w:shd w:val="clear" w:color="auto" w:fill="FFFFFF" w:themeFill="background1"/>
            <w:vAlign w:val="center"/>
          </w:tcPr>
          <w:p w14:paraId="6E6AB12A" w14:textId="77777777" w:rsidR="00015412" w:rsidRPr="00427EB5" w:rsidRDefault="00015412" w:rsidP="009657C4">
            <w:pPr>
              <w:jc w:val="center"/>
              <w:rPr>
                <w:b/>
                <w:bCs/>
                <w:sz w:val="20"/>
                <w:szCs w:val="20"/>
              </w:rPr>
            </w:pPr>
            <w:r>
              <w:rPr>
                <w:b/>
                <w:bCs/>
                <w:sz w:val="20"/>
                <w:szCs w:val="20"/>
              </w:rPr>
              <w:t>Konsumsi Daya</w:t>
            </w:r>
          </w:p>
        </w:tc>
        <w:tc>
          <w:tcPr>
            <w:tcW w:w="1691" w:type="dxa"/>
            <w:shd w:val="clear" w:color="auto" w:fill="FFFFFF" w:themeFill="background1"/>
            <w:vAlign w:val="center"/>
          </w:tcPr>
          <w:p w14:paraId="0E1B8C66" w14:textId="77777777" w:rsidR="00015412" w:rsidRDefault="00015412" w:rsidP="009657C4">
            <w:pPr>
              <w:jc w:val="center"/>
            </w:pPr>
            <w:r w:rsidRPr="00427EB5">
              <w:rPr>
                <w:b/>
                <w:bCs/>
                <w:sz w:val="20"/>
                <w:szCs w:val="20"/>
              </w:rPr>
              <w:t>Tegangan saat dihubungkan dengan power bank</w:t>
            </w:r>
          </w:p>
        </w:tc>
      </w:tr>
      <w:tr w:rsidR="00015412" w14:paraId="4CB8E29B" w14:textId="77777777" w:rsidTr="00015412">
        <w:trPr>
          <w:jc w:val="center"/>
        </w:trPr>
        <w:tc>
          <w:tcPr>
            <w:tcW w:w="516" w:type="dxa"/>
          </w:tcPr>
          <w:p w14:paraId="7CD586DD" w14:textId="77777777" w:rsidR="00015412" w:rsidRPr="005A0515" w:rsidRDefault="00015412" w:rsidP="009657C4">
            <w:pPr>
              <w:jc w:val="center"/>
              <w:rPr>
                <w:sz w:val="20"/>
                <w:szCs w:val="20"/>
              </w:rPr>
            </w:pPr>
            <w:r w:rsidRPr="005A0515">
              <w:rPr>
                <w:sz w:val="20"/>
                <w:szCs w:val="20"/>
              </w:rPr>
              <w:t>1</w:t>
            </w:r>
          </w:p>
        </w:tc>
        <w:tc>
          <w:tcPr>
            <w:tcW w:w="1694" w:type="dxa"/>
          </w:tcPr>
          <w:p w14:paraId="26A3C90B" w14:textId="77777777" w:rsidR="00015412" w:rsidRPr="005A0515" w:rsidRDefault="00015412" w:rsidP="009657C4">
            <w:pPr>
              <w:jc w:val="center"/>
              <w:rPr>
                <w:sz w:val="20"/>
                <w:szCs w:val="20"/>
              </w:rPr>
            </w:pPr>
            <w:r w:rsidRPr="005A0515">
              <w:rPr>
                <w:sz w:val="20"/>
                <w:szCs w:val="20"/>
              </w:rPr>
              <w:t>Arduino Nano</w:t>
            </w:r>
          </w:p>
        </w:tc>
        <w:tc>
          <w:tcPr>
            <w:tcW w:w="1079" w:type="dxa"/>
          </w:tcPr>
          <w:p w14:paraId="74646F1A" w14:textId="77777777" w:rsidR="00015412" w:rsidRPr="005A0515" w:rsidRDefault="00015412" w:rsidP="009657C4">
            <w:pPr>
              <w:jc w:val="center"/>
              <w:rPr>
                <w:sz w:val="20"/>
                <w:szCs w:val="20"/>
              </w:rPr>
            </w:pPr>
            <w:r w:rsidRPr="005A0515">
              <w:rPr>
                <w:sz w:val="20"/>
                <w:szCs w:val="20"/>
              </w:rPr>
              <w:t>30 mA</w:t>
            </w:r>
          </w:p>
        </w:tc>
        <w:tc>
          <w:tcPr>
            <w:tcW w:w="1691" w:type="dxa"/>
          </w:tcPr>
          <w:p w14:paraId="4C073CEB" w14:textId="77777777" w:rsidR="00015412" w:rsidRPr="005A0515" w:rsidRDefault="00015412" w:rsidP="009657C4">
            <w:pPr>
              <w:jc w:val="center"/>
              <w:rPr>
                <w:sz w:val="20"/>
                <w:szCs w:val="20"/>
              </w:rPr>
            </w:pPr>
            <w:r w:rsidRPr="005A0515">
              <w:rPr>
                <w:sz w:val="20"/>
                <w:szCs w:val="20"/>
              </w:rPr>
              <w:t>4.81 V</w:t>
            </w:r>
          </w:p>
        </w:tc>
      </w:tr>
      <w:tr w:rsidR="00015412" w14:paraId="02B1A328" w14:textId="77777777" w:rsidTr="00015412">
        <w:trPr>
          <w:trHeight w:val="47"/>
          <w:jc w:val="center"/>
        </w:trPr>
        <w:tc>
          <w:tcPr>
            <w:tcW w:w="516" w:type="dxa"/>
          </w:tcPr>
          <w:p w14:paraId="6BDA28FA" w14:textId="77777777" w:rsidR="00015412" w:rsidRPr="005A0515" w:rsidRDefault="00015412" w:rsidP="009657C4">
            <w:pPr>
              <w:jc w:val="center"/>
              <w:rPr>
                <w:sz w:val="20"/>
                <w:szCs w:val="20"/>
              </w:rPr>
            </w:pPr>
            <w:r w:rsidRPr="005A0515">
              <w:rPr>
                <w:sz w:val="20"/>
                <w:szCs w:val="20"/>
              </w:rPr>
              <w:t>2</w:t>
            </w:r>
          </w:p>
        </w:tc>
        <w:tc>
          <w:tcPr>
            <w:tcW w:w="1694" w:type="dxa"/>
          </w:tcPr>
          <w:p w14:paraId="2B62E267" w14:textId="77777777" w:rsidR="00015412" w:rsidRPr="005A0515" w:rsidRDefault="00015412" w:rsidP="009657C4">
            <w:pPr>
              <w:jc w:val="center"/>
              <w:rPr>
                <w:sz w:val="20"/>
                <w:szCs w:val="20"/>
              </w:rPr>
            </w:pPr>
            <w:r w:rsidRPr="005A0515">
              <w:rPr>
                <w:sz w:val="20"/>
                <w:szCs w:val="20"/>
              </w:rPr>
              <w:t>HC-05 1</w:t>
            </w:r>
          </w:p>
        </w:tc>
        <w:tc>
          <w:tcPr>
            <w:tcW w:w="1079" w:type="dxa"/>
          </w:tcPr>
          <w:p w14:paraId="0B944C55" w14:textId="77777777" w:rsidR="00015412" w:rsidRPr="005A0515" w:rsidRDefault="00015412" w:rsidP="009657C4">
            <w:pPr>
              <w:jc w:val="center"/>
              <w:rPr>
                <w:sz w:val="20"/>
                <w:szCs w:val="20"/>
              </w:rPr>
            </w:pPr>
            <w:r w:rsidRPr="005A0515">
              <w:rPr>
                <w:sz w:val="20"/>
                <w:szCs w:val="20"/>
              </w:rPr>
              <w:t>40 mA</w:t>
            </w:r>
          </w:p>
        </w:tc>
        <w:tc>
          <w:tcPr>
            <w:tcW w:w="1691" w:type="dxa"/>
          </w:tcPr>
          <w:p w14:paraId="53411439" w14:textId="77777777" w:rsidR="00015412" w:rsidRPr="005A0515" w:rsidRDefault="00015412" w:rsidP="009657C4">
            <w:pPr>
              <w:jc w:val="center"/>
              <w:rPr>
                <w:sz w:val="20"/>
                <w:szCs w:val="20"/>
              </w:rPr>
            </w:pPr>
            <w:r w:rsidRPr="005A0515">
              <w:rPr>
                <w:sz w:val="20"/>
                <w:szCs w:val="20"/>
              </w:rPr>
              <w:t>5 V</w:t>
            </w:r>
          </w:p>
        </w:tc>
      </w:tr>
      <w:tr w:rsidR="00015412" w14:paraId="6BE522B9" w14:textId="77777777" w:rsidTr="00015412">
        <w:trPr>
          <w:trHeight w:val="47"/>
          <w:jc w:val="center"/>
        </w:trPr>
        <w:tc>
          <w:tcPr>
            <w:tcW w:w="2210" w:type="dxa"/>
            <w:gridSpan w:val="2"/>
          </w:tcPr>
          <w:p w14:paraId="73CCDDD7" w14:textId="77777777" w:rsidR="00015412" w:rsidRPr="005A0515" w:rsidRDefault="00015412" w:rsidP="009657C4">
            <w:pPr>
              <w:jc w:val="center"/>
              <w:rPr>
                <w:sz w:val="20"/>
                <w:szCs w:val="20"/>
              </w:rPr>
            </w:pPr>
            <w:r>
              <w:rPr>
                <w:sz w:val="20"/>
                <w:szCs w:val="20"/>
              </w:rPr>
              <w:t xml:space="preserve">Jumlah </w:t>
            </w:r>
            <w:proofErr w:type="spellStart"/>
            <w:r>
              <w:rPr>
                <w:sz w:val="20"/>
                <w:szCs w:val="20"/>
              </w:rPr>
              <w:t>Komsumsi</w:t>
            </w:r>
            <w:proofErr w:type="spellEnd"/>
            <w:r>
              <w:rPr>
                <w:sz w:val="20"/>
                <w:szCs w:val="20"/>
              </w:rPr>
              <w:t xml:space="preserve"> Daya</w:t>
            </w:r>
          </w:p>
        </w:tc>
        <w:tc>
          <w:tcPr>
            <w:tcW w:w="1079" w:type="dxa"/>
          </w:tcPr>
          <w:p w14:paraId="156776AC" w14:textId="77777777" w:rsidR="00015412" w:rsidRPr="005A0515" w:rsidRDefault="00015412" w:rsidP="009657C4">
            <w:pPr>
              <w:jc w:val="center"/>
              <w:rPr>
                <w:sz w:val="20"/>
                <w:szCs w:val="20"/>
              </w:rPr>
            </w:pPr>
            <w:r>
              <w:rPr>
                <w:sz w:val="20"/>
                <w:szCs w:val="20"/>
              </w:rPr>
              <w:t>70 mA</w:t>
            </w:r>
          </w:p>
        </w:tc>
        <w:tc>
          <w:tcPr>
            <w:tcW w:w="1691" w:type="dxa"/>
          </w:tcPr>
          <w:p w14:paraId="3D406EBD" w14:textId="77777777" w:rsidR="00015412" w:rsidRPr="005A0515" w:rsidRDefault="00015412" w:rsidP="009657C4">
            <w:pPr>
              <w:jc w:val="center"/>
              <w:rPr>
                <w:sz w:val="20"/>
                <w:szCs w:val="20"/>
              </w:rPr>
            </w:pPr>
          </w:p>
        </w:tc>
      </w:tr>
      <w:bookmarkEnd w:id="28"/>
    </w:tbl>
    <w:p w14:paraId="552FC6C9" w14:textId="77777777" w:rsidR="00015412" w:rsidRDefault="00015412" w:rsidP="00015412">
      <w:pPr>
        <w:spacing w:after="0" w:line="240" w:lineRule="auto"/>
        <w:jc w:val="both"/>
        <w:rPr>
          <w:rFonts w:ascii="Times New Roman" w:hAnsi="Times New Roman" w:cs="Times New Roman"/>
          <w:sz w:val="20"/>
          <w:szCs w:val="20"/>
        </w:rPr>
      </w:pPr>
    </w:p>
    <w:p w14:paraId="1071DBE2" w14:textId="77777777" w:rsidR="00015412" w:rsidRDefault="00015412" w:rsidP="00015412">
      <w:pPr>
        <w:spacing w:after="0" w:line="240" w:lineRule="auto"/>
        <w:jc w:val="both"/>
        <w:rPr>
          <w:rFonts w:ascii="Times New Roman" w:hAnsi="Times New Roman" w:cs="Times New Roman"/>
          <w:sz w:val="20"/>
          <w:szCs w:val="20"/>
        </w:rPr>
      </w:pPr>
    </w:p>
    <w:p w14:paraId="4157230F" w14:textId="77777777" w:rsidR="00015412" w:rsidRDefault="00015412" w:rsidP="00015412">
      <w:pPr>
        <w:spacing w:after="0" w:line="240" w:lineRule="auto"/>
        <w:jc w:val="both"/>
        <w:rPr>
          <w:rFonts w:ascii="Times New Roman" w:hAnsi="Times New Roman" w:cs="Times New Roman"/>
          <w:sz w:val="20"/>
          <w:szCs w:val="20"/>
        </w:rPr>
      </w:pPr>
    </w:p>
    <w:p w14:paraId="6C8B788D" w14:textId="77777777" w:rsidR="00015412" w:rsidRDefault="00015412" w:rsidP="00015412">
      <w:pPr>
        <w:spacing w:after="0" w:line="240" w:lineRule="auto"/>
        <w:jc w:val="both"/>
        <w:rPr>
          <w:rFonts w:ascii="Times New Roman" w:hAnsi="Times New Roman" w:cs="Times New Roman"/>
          <w:sz w:val="20"/>
          <w:szCs w:val="20"/>
        </w:rPr>
      </w:pPr>
    </w:p>
    <w:p w14:paraId="40711D1F" w14:textId="77777777" w:rsidR="00015412" w:rsidRDefault="00015412" w:rsidP="00015412">
      <w:pPr>
        <w:spacing w:after="0" w:line="240" w:lineRule="auto"/>
        <w:jc w:val="both"/>
        <w:rPr>
          <w:rFonts w:ascii="Times New Roman" w:hAnsi="Times New Roman" w:cs="Times New Roman"/>
          <w:sz w:val="20"/>
          <w:szCs w:val="20"/>
        </w:rPr>
      </w:pPr>
    </w:p>
    <w:p w14:paraId="466D8B67" w14:textId="77777777" w:rsidR="00015412" w:rsidRDefault="00015412" w:rsidP="00015412">
      <w:pPr>
        <w:spacing w:after="0" w:line="240" w:lineRule="auto"/>
        <w:jc w:val="both"/>
        <w:rPr>
          <w:rFonts w:ascii="Times New Roman" w:hAnsi="Times New Roman" w:cs="Times New Roman"/>
          <w:sz w:val="20"/>
          <w:szCs w:val="20"/>
        </w:rPr>
      </w:pPr>
    </w:p>
    <w:p w14:paraId="35058F77" w14:textId="20F8D259" w:rsidR="00015412" w:rsidRPr="00015412" w:rsidRDefault="00015412" w:rsidP="00015412">
      <w:pPr>
        <w:pStyle w:val="Caption"/>
        <w:keepNext/>
        <w:jc w:val="center"/>
        <w:rPr>
          <w:i w:val="0"/>
          <w:iCs w:val="0"/>
          <w:color w:val="auto"/>
        </w:rPr>
      </w:pPr>
      <w:r w:rsidRPr="00015412">
        <w:rPr>
          <w:i w:val="0"/>
          <w:iCs w:val="0"/>
          <w:color w:val="auto"/>
        </w:rPr>
        <w:t xml:space="preserve">Tabel 4. </w:t>
      </w:r>
      <w:r w:rsidRPr="00015412">
        <w:rPr>
          <w:i w:val="0"/>
          <w:iCs w:val="0"/>
          <w:color w:val="auto"/>
        </w:rPr>
        <w:fldChar w:fldCharType="begin"/>
      </w:r>
      <w:r w:rsidRPr="00015412">
        <w:rPr>
          <w:i w:val="0"/>
          <w:iCs w:val="0"/>
          <w:color w:val="auto"/>
        </w:rPr>
        <w:instrText xml:space="preserve"> SEQ Tabel_4. \* ARABIC </w:instrText>
      </w:r>
      <w:r w:rsidRPr="00015412">
        <w:rPr>
          <w:i w:val="0"/>
          <w:iCs w:val="0"/>
          <w:color w:val="auto"/>
        </w:rPr>
        <w:fldChar w:fldCharType="separate"/>
      </w:r>
      <w:r w:rsidR="00C90D78">
        <w:rPr>
          <w:i w:val="0"/>
          <w:iCs w:val="0"/>
          <w:noProof/>
          <w:color w:val="auto"/>
        </w:rPr>
        <w:t>5</w:t>
      </w:r>
      <w:r w:rsidRPr="00015412">
        <w:rPr>
          <w:i w:val="0"/>
          <w:iCs w:val="0"/>
          <w:color w:val="auto"/>
        </w:rPr>
        <w:fldChar w:fldCharType="end"/>
      </w:r>
      <w:r w:rsidRPr="00015412">
        <w:rPr>
          <w:i w:val="0"/>
          <w:iCs w:val="0"/>
          <w:color w:val="auto"/>
        </w:rPr>
        <w:t xml:space="preserve"> Hasil percobaan ketahanan daya battery</w:t>
      </w:r>
    </w:p>
    <w:tbl>
      <w:tblPr>
        <w:tblStyle w:val="TableGrid"/>
        <w:tblW w:w="4883" w:type="dxa"/>
        <w:tblInd w:w="108" w:type="dxa"/>
        <w:tblLook w:val="04A0" w:firstRow="1" w:lastRow="0" w:firstColumn="1" w:lastColumn="0" w:noHBand="0" w:noVBand="1"/>
      </w:tblPr>
      <w:tblGrid>
        <w:gridCol w:w="1025"/>
        <w:gridCol w:w="1025"/>
        <w:gridCol w:w="1065"/>
        <w:gridCol w:w="727"/>
        <w:gridCol w:w="1041"/>
      </w:tblGrid>
      <w:tr w:rsidR="00015412" w14:paraId="181BBFF6" w14:textId="77777777" w:rsidTr="00015412">
        <w:tc>
          <w:tcPr>
            <w:tcW w:w="1025" w:type="dxa"/>
            <w:shd w:val="clear" w:color="auto" w:fill="FFFFFF" w:themeFill="background1"/>
            <w:vAlign w:val="center"/>
          </w:tcPr>
          <w:p w14:paraId="34724D91" w14:textId="77777777" w:rsidR="00015412" w:rsidRPr="00A95560" w:rsidRDefault="00015412" w:rsidP="009657C4">
            <w:pPr>
              <w:jc w:val="center"/>
              <w:rPr>
                <w:rFonts w:ascii="Times New Roman" w:hAnsi="Times New Roman" w:cs="Times New Roman"/>
                <w:b/>
                <w:bCs/>
                <w:sz w:val="16"/>
                <w:szCs w:val="16"/>
              </w:rPr>
            </w:pPr>
            <w:r w:rsidRPr="00A95560">
              <w:rPr>
                <w:rFonts w:ascii="Times New Roman" w:hAnsi="Times New Roman" w:cs="Times New Roman"/>
                <w:b/>
                <w:bCs/>
                <w:sz w:val="16"/>
                <w:szCs w:val="16"/>
              </w:rPr>
              <w:t>Percobaan</w:t>
            </w:r>
          </w:p>
          <w:p w14:paraId="20167863" w14:textId="77777777" w:rsidR="00015412" w:rsidRPr="00A95560" w:rsidRDefault="00015412" w:rsidP="009657C4">
            <w:pPr>
              <w:jc w:val="center"/>
              <w:rPr>
                <w:rFonts w:ascii="Times New Roman" w:hAnsi="Times New Roman" w:cs="Times New Roman"/>
                <w:b/>
                <w:bCs/>
                <w:sz w:val="16"/>
                <w:szCs w:val="16"/>
              </w:rPr>
            </w:pPr>
            <w:r w:rsidRPr="00A95560">
              <w:rPr>
                <w:rFonts w:ascii="Times New Roman" w:hAnsi="Times New Roman" w:cs="Times New Roman"/>
                <w:b/>
                <w:bCs/>
                <w:sz w:val="16"/>
                <w:szCs w:val="16"/>
              </w:rPr>
              <w:t>Ke-</w:t>
            </w:r>
          </w:p>
        </w:tc>
        <w:tc>
          <w:tcPr>
            <w:tcW w:w="1025" w:type="dxa"/>
            <w:shd w:val="clear" w:color="auto" w:fill="FFFFFF" w:themeFill="background1"/>
            <w:vAlign w:val="center"/>
          </w:tcPr>
          <w:p w14:paraId="19153719" w14:textId="77777777" w:rsidR="00015412" w:rsidRPr="00A95560" w:rsidRDefault="00015412" w:rsidP="009657C4">
            <w:pPr>
              <w:jc w:val="center"/>
              <w:rPr>
                <w:rFonts w:ascii="Times New Roman" w:hAnsi="Times New Roman" w:cs="Times New Roman"/>
                <w:b/>
                <w:bCs/>
                <w:sz w:val="16"/>
                <w:szCs w:val="16"/>
              </w:rPr>
            </w:pPr>
            <w:r w:rsidRPr="00A95560">
              <w:rPr>
                <w:rFonts w:ascii="Times New Roman" w:hAnsi="Times New Roman" w:cs="Times New Roman"/>
                <w:b/>
                <w:bCs/>
                <w:sz w:val="16"/>
                <w:szCs w:val="16"/>
              </w:rPr>
              <w:t>Tanggal</w:t>
            </w:r>
          </w:p>
          <w:p w14:paraId="5DEF7859" w14:textId="77777777" w:rsidR="00015412" w:rsidRPr="00A95560" w:rsidRDefault="00015412" w:rsidP="009657C4">
            <w:pPr>
              <w:jc w:val="center"/>
              <w:rPr>
                <w:rFonts w:ascii="Times New Roman" w:hAnsi="Times New Roman" w:cs="Times New Roman"/>
                <w:b/>
                <w:bCs/>
                <w:sz w:val="16"/>
                <w:szCs w:val="16"/>
              </w:rPr>
            </w:pPr>
            <w:r w:rsidRPr="00A95560">
              <w:rPr>
                <w:rFonts w:ascii="Times New Roman" w:hAnsi="Times New Roman" w:cs="Times New Roman"/>
                <w:b/>
                <w:bCs/>
                <w:sz w:val="16"/>
                <w:szCs w:val="16"/>
              </w:rPr>
              <w:t>Percobaan</w:t>
            </w:r>
          </w:p>
        </w:tc>
        <w:tc>
          <w:tcPr>
            <w:tcW w:w="1065" w:type="dxa"/>
            <w:shd w:val="clear" w:color="auto" w:fill="FFFFFF" w:themeFill="background1"/>
            <w:vAlign w:val="center"/>
          </w:tcPr>
          <w:p w14:paraId="46E8C5FF" w14:textId="77777777" w:rsidR="00015412" w:rsidRPr="00A95560" w:rsidRDefault="00015412" w:rsidP="009657C4">
            <w:pPr>
              <w:jc w:val="center"/>
              <w:rPr>
                <w:rFonts w:ascii="Times New Roman" w:hAnsi="Times New Roman" w:cs="Times New Roman"/>
                <w:b/>
                <w:bCs/>
                <w:sz w:val="16"/>
                <w:szCs w:val="16"/>
              </w:rPr>
            </w:pPr>
            <w:r w:rsidRPr="00A95560">
              <w:rPr>
                <w:rFonts w:ascii="Times New Roman" w:hAnsi="Times New Roman" w:cs="Times New Roman"/>
                <w:b/>
                <w:bCs/>
                <w:sz w:val="16"/>
                <w:szCs w:val="16"/>
              </w:rPr>
              <w:t>Waktu Sistem</w:t>
            </w:r>
          </w:p>
          <w:p w14:paraId="6B00B568" w14:textId="77777777" w:rsidR="00015412" w:rsidRPr="00A95560" w:rsidRDefault="00015412" w:rsidP="009657C4">
            <w:pPr>
              <w:jc w:val="center"/>
              <w:rPr>
                <w:rFonts w:ascii="Times New Roman" w:hAnsi="Times New Roman" w:cs="Times New Roman"/>
                <w:b/>
                <w:bCs/>
                <w:sz w:val="16"/>
                <w:szCs w:val="16"/>
              </w:rPr>
            </w:pPr>
            <w:r w:rsidRPr="00A95560">
              <w:rPr>
                <w:rFonts w:ascii="Times New Roman" w:hAnsi="Times New Roman" w:cs="Times New Roman"/>
                <w:b/>
                <w:bCs/>
                <w:sz w:val="16"/>
                <w:szCs w:val="16"/>
              </w:rPr>
              <w:t>Dinyalakan</w:t>
            </w:r>
          </w:p>
          <w:p w14:paraId="153C3498" w14:textId="77777777" w:rsidR="00015412" w:rsidRPr="00A95560" w:rsidRDefault="00015412" w:rsidP="009657C4">
            <w:pPr>
              <w:jc w:val="center"/>
              <w:rPr>
                <w:rFonts w:ascii="Times New Roman" w:hAnsi="Times New Roman" w:cs="Times New Roman"/>
                <w:b/>
                <w:bCs/>
                <w:sz w:val="16"/>
                <w:szCs w:val="16"/>
              </w:rPr>
            </w:pPr>
            <w:r w:rsidRPr="00A95560">
              <w:rPr>
                <w:rFonts w:ascii="Times New Roman" w:hAnsi="Times New Roman" w:cs="Times New Roman"/>
                <w:b/>
                <w:bCs/>
                <w:sz w:val="16"/>
                <w:szCs w:val="16"/>
              </w:rPr>
              <w:t>(WIB)</w:t>
            </w:r>
          </w:p>
        </w:tc>
        <w:tc>
          <w:tcPr>
            <w:tcW w:w="727" w:type="dxa"/>
            <w:shd w:val="clear" w:color="auto" w:fill="FFFFFF" w:themeFill="background1"/>
            <w:vAlign w:val="center"/>
          </w:tcPr>
          <w:p w14:paraId="41BA6E94" w14:textId="77777777" w:rsidR="00015412" w:rsidRPr="00A95560" w:rsidRDefault="00015412" w:rsidP="009657C4">
            <w:pPr>
              <w:jc w:val="center"/>
              <w:rPr>
                <w:rFonts w:ascii="Times New Roman" w:hAnsi="Times New Roman" w:cs="Times New Roman"/>
                <w:b/>
                <w:bCs/>
                <w:sz w:val="16"/>
                <w:szCs w:val="16"/>
              </w:rPr>
            </w:pPr>
            <w:r w:rsidRPr="00A95560">
              <w:rPr>
                <w:rFonts w:ascii="Times New Roman" w:hAnsi="Times New Roman" w:cs="Times New Roman"/>
                <w:b/>
                <w:bCs/>
                <w:sz w:val="16"/>
                <w:szCs w:val="16"/>
              </w:rPr>
              <w:t>Waktu Sistem Mati</w:t>
            </w:r>
          </w:p>
          <w:p w14:paraId="283108EC" w14:textId="77777777" w:rsidR="00015412" w:rsidRPr="00A95560" w:rsidRDefault="00015412" w:rsidP="009657C4">
            <w:pPr>
              <w:jc w:val="center"/>
              <w:rPr>
                <w:rFonts w:ascii="Times New Roman" w:hAnsi="Times New Roman" w:cs="Times New Roman"/>
                <w:b/>
                <w:bCs/>
                <w:sz w:val="16"/>
                <w:szCs w:val="16"/>
              </w:rPr>
            </w:pPr>
            <w:r w:rsidRPr="00A95560">
              <w:rPr>
                <w:rFonts w:ascii="Times New Roman" w:hAnsi="Times New Roman" w:cs="Times New Roman"/>
                <w:b/>
                <w:bCs/>
                <w:sz w:val="16"/>
                <w:szCs w:val="16"/>
              </w:rPr>
              <w:t>(WIB)</w:t>
            </w:r>
          </w:p>
        </w:tc>
        <w:tc>
          <w:tcPr>
            <w:tcW w:w="1041" w:type="dxa"/>
            <w:shd w:val="clear" w:color="auto" w:fill="FFFFFF" w:themeFill="background1"/>
            <w:vAlign w:val="center"/>
          </w:tcPr>
          <w:p w14:paraId="7C300173" w14:textId="77777777" w:rsidR="00015412" w:rsidRPr="00A95560" w:rsidRDefault="00015412" w:rsidP="009657C4">
            <w:pPr>
              <w:jc w:val="center"/>
              <w:rPr>
                <w:rFonts w:ascii="Times New Roman" w:hAnsi="Times New Roman" w:cs="Times New Roman"/>
                <w:b/>
                <w:bCs/>
                <w:sz w:val="16"/>
                <w:szCs w:val="16"/>
              </w:rPr>
            </w:pPr>
            <w:r w:rsidRPr="00A95560">
              <w:rPr>
                <w:rFonts w:ascii="Times New Roman" w:hAnsi="Times New Roman" w:cs="Times New Roman"/>
                <w:b/>
                <w:bCs/>
                <w:sz w:val="16"/>
                <w:szCs w:val="16"/>
              </w:rPr>
              <w:t>Waktu</w:t>
            </w:r>
          </w:p>
          <w:p w14:paraId="58B49010" w14:textId="77777777" w:rsidR="00015412" w:rsidRPr="00A95560" w:rsidRDefault="00015412" w:rsidP="009657C4">
            <w:pPr>
              <w:jc w:val="center"/>
              <w:rPr>
                <w:rFonts w:ascii="Times New Roman" w:hAnsi="Times New Roman" w:cs="Times New Roman"/>
                <w:b/>
                <w:bCs/>
                <w:sz w:val="16"/>
                <w:szCs w:val="16"/>
              </w:rPr>
            </w:pPr>
            <w:r w:rsidRPr="00A95560">
              <w:rPr>
                <w:rFonts w:ascii="Times New Roman" w:hAnsi="Times New Roman" w:cs="Times New Roman"/>
                <w:b/>
                <w:bCs/>
                <w:sz w:val="16"/>
                <w:szCs w:val="16"/>
              </w:rPr>
              <w:t>Ketahanan</w:t>
            </w:r>
          </w:p>
          <w:p w14:paraId="2207963F" w14:textId="77777777" w:rsidR="00015412" w:rsidRPr="00A95560" w:rsidRDefault="00015412" w:rsidP="009657C4">
            <w:pPr>
              <w:jc w:val="center"/>
              <w:rPr>
                <w:rFonts w:ascii="Times New Roman" w:hAnsi="Times New Roman" w:cs="Times New Roman"/>
                <w:b/>
                <w:bCs/>
                <w:sz w:val="16"/>
                <w:szCs w:val="16"/>
              </w:rPr>
            </w:pPr>
            <w:r w:rsidRPr="00A95560">
              <w:rPr>
                <w:rFonts w:ascii="Times New Roman" w:hAnsi="Times New Roman" w:cs="Times New Roman"/>
                <w:b/>
                <w:bCs/>
                <w:sz w:val="16"/>
                <w:szCs w:val="16"/>
              </w:rPr>
              <w:t>Daya</w:t>
            </w:r>
          </w:p>
        </w:tc>
      </w:tr>
      <w:tr w:rsidR="00015412" w14:paraId="59C6F056" w14:textId="77777777" w:rsidTr="00015412">
        <w:tc>
          <w:tcPr>
            <w:tcW w:w="1025" w:type="dxa"/>
            <w:vAlign w:val="center"/>
          </w:tcPr>
          <w:p w14:paraId="7BA0085F" w14:textId="77777777" w:rsidR="00015412" w:rsidRPr="005A0515" w:rsidRDefault="00015412" w:rsidP="009657C4">
            <w:pPr>
              <w:jc w:val="center"/>
              <w:rPr>
                <w:sz w:val="20"/>
                <w:szCs w:val="20"/>
              </w:rPr>
            </w:pPr>
            <w:r w:rsidRPr="005A0515">
              <w:rPr>
                <w:sz w:val="20"/>
                <w:szCs w:val="20"/>
              </w:rPr>
              <w:t>1.</w:t>
            </w:r>
          </w:p>
        </w:tc>
        <w:tc>
          <w:tcPr>
            <w:tcW w:w="1025" w:type="dxa"/>
            <w:vAlign w:val="center"/>
          </w:tcPr>
          <w:p w14:paraId="456E13B5" w14:textId="77777777" w:rsidR="00015412" w:rsidRPr="005A0515" w:rsidRDefault="00015412" w:rsidP="009657C4">
            <w:pPr>
              <w:jc w:val="center"/>
              <w:rPr>
                <w:sz w:val="20"/>
                <w:szCs w:val="20"/>
              </w:rPr>
            </w:pPr>
            <w:r w:rsidRPr="005A0515">
              <w:rPr>
                <w:sz w:val="20"/>
                <w:szCs w:val="20"/>
              </w:rPr>
              <w:t>15 Juni 2024</w:t>
            </w:r>
          </w:p>
        </w:tc>
        <w:tc>
          <w:tcPr>
            <w:tcW w:w="1065" w:type="dxa"/>
            <w:vAlign w:val="center"/>
          </w:tcPr>
          <w:p w14:paraId="2AF6CF83" w14:textId="77777777" w:rsidR="00015412" w:rsidRPr="005A0515" w:rsidRDefault="00015412" w:rsidP="009657C4">
            <w:pPr>
              <w:jc w:val="center"/>
              <w:rPr>
                <w:sz w:val="20"/>
                <w:szCs w:val="20"/>
              </w:rPr>
            </w:pPr>
            <w:r w:rsidRPr="005A0515">
              <w:rPr>
                <w:sz w:val="20"/>
                <w:szCs w:val="20"/>
              </w:rPr>
              <w:t>08.00</w:t>
            </w:r>
          </w:p>
        </w:tc>
        <w:tc>
          <w:tcPr>
            <w:tcW w:w="727" w:type="dxa"/>
            <w:vAlign w:val="center"/>
          </w:tcPr>
          <w:p w14:paraId="59839660" w14:textId="77777777" w:rsidR="00015412" w:rsidRPr="005A0515" w:rsidRDefault="00015412" w:rsidP="009657C4">
            <w:pPr>
              <w:jc w:val="center"/>
              <w:rPr>
                <w:sz w:val="20"/>
                <w:szCs w:val="20"/>
              </w:rPr>
            </w:pPr>
            <w:r w:rsidRPr="005A0515">
              <w:rPr>
                <w:sz w:val="20"/>
                <w:szCs w:val="20"/>
              </w:rPr>
              <w:t>10.20</w:t>
            </w:r>
          </w:p>
        </w:tc>
        <w:tc>
          <w:tcPr>
            <w:tcW w:w="1041" w:type="dxa"/>
            <w:vAlign w:val="center"/>
          </w:tcPr>
          <w:p w14:paraId="282CCD26" w14:textId="77777777" w:rsidR="00015412" w:rsidRPr="005A0515" w:rsidRDefault="00015412" w:rsidP="009657C4">
            <w:pPr>
              <w:jc w:val="center"/>
              <w:rPr>
                <w:sz w:val="20"/>
                <w:szCs w:val="20"/>
              </w:rPr>
            </w:pPr>
            <w:r w:rsidRPr="005A0515">
              <w:rPr>
                <w:sz w:val="20"/>
                <w:szCs w:val="20"/>
              </w:rPr>
              <w:t>2 jam  20 menit</w:t>
            </w:r>
          </w:p>
        </w:tc>
      </w:tr>
      <w:tr w:rsidR="00015412" w14:paraId="6B9A6BC7" w14:textId="77777777" w:rsidTr="00015412">
        <w:tc>
          <w:tcPr>
            <w:tcW w:w="1025" w:type="dxa"/>
            <w:vAlign w:val="center"/>
          </w:tcPr>
          <w:p w14:paraId="3FFF02A9" w14:textId="77777777" w:rsidR="00015412" w:rsidRPr="005A0515" w:rsidRDefault="00015412" w:rsidP="009657C4">
            <w:pPr>
              <w:jc w:val="center"/>
              <w:rPr>
                <w:sz w:val="20"/>
                <w:szCs w:val="20"/>
              </w:rPr>
            </w:pPr>
            <w:r w:rsidRPr="005A0515">
              <w:rPr>
                <w:sz w:val="20"/>
                <w:szCs w:val="20"/>
              </w:rPr>
              <w:t>2.</w:t>
            </w:r>
          </w:p>
        </w:tc>
        <w:tc>
          <w:tcPr>
            <w:tcW w:w="1025" w:type="dxa"/>
            <w:vAlign w:val="center"/>
          </w:tcPr>
          <w:p w14:paraId="3515EB0E" w14:textId="77777777" w:rsidR="00015412" w:rsidRPr="005A0515" w:rsidRDefault="00015412" w:rsidP="009657C4">
            <w:pPr>
              <w:jc w:val="center"/>
              <w:rPr>
                <w:sz w:val="20"/>
                <w:szCs w:val="20"/>
              </w:rPr>
            </w:pPr>
            <w:r w:rsidRPr="005A0515">
              <w:rPr>
                <w:sz w:val="20"/>
                <w:szCs w:val="20"/>
              </w:rPr>
              <w:t>16 Juni 2024</w:t>
            </w:r>
          </w:p>
        </w:tc>
        <w:tc>
          <w:tcPr>
            <w:tcW w:w="1065" w:type="dxa"/>
            <w:vAlign w:val="center"/>
          </w:tcPr>
          <w:p w14:paraId="24E753E0" w14:textId="77777777" w:rsidR="00015412" w:rsidRPr="005A0515" w:rsidRDefault="00015412" w:rsidP="009657C4">
            <w:pPr>
              <w:jc w:val="center"/>
              <w:rPr>
                <w:sz w:val="20"/>
                <w:szCs w:val="20"/>
              </w:rPr>
            </w:pPr>
            <w:r w:rsidRPr="005A0515">
              <w:rPr>
                <w:sz w:val="20"/>
                <w:szCs w:val="20"/>
              </w:rPr>
              <w:t>09.00</w:t>
            </w:r>
          </w:p>
        </w:tc>
        <w:tc>
          <w:tcPr>
            <w:tcW w:w="727" w:type="dxa"/>
            <w:vAlign w:val="center"/>
          </w:tcPr>
          <w:p w14:paraId="59897F68" w14:textId="77777777" w:rsidR="00015412" w:rsidRPr="005A0515" w:rsidRDefault="00015412" w:rsidP="009657C4">
            <w:pPr>
              <w:jc w:val="center"/>
              <w:rPr>
                <w:sz w:val="20"/>
                <w:szCs w:val="20"/>
              </w:rPr>
            </w:pPr>
            <w:r w:rsidRPr="005A0515">
              <w:rPr>
                <w:sz w:val="20"/>
                <w:szCs w:val="20"/>
              </w:rPr>
              <w:t>12.10</w:t>
            </w:r>
          </w:p>
        </w:tc>
        <w:tc>
          <w:tcPr>
            <w:tcW w:w="1041" w:type="dxa"/>
            <w:vAlign w:val="center"/>
          </w:tcPr>
          <w:p w14:paraId="0AE99A1E" w14:textId="77777777" w:rsidR="00015412" w:rsidRPr="005A0515" w:rsidRDefault="00015412" w:rsidP="009657C4">
            <w:pPr>
              <w:jc w:val="center"/>
              <w:rPr>
                <w:sz w:val="20"/>
                <w:szCs w:val="20"/>
              </w:rPr>
            </w:pPr>
            <w:r w:rsidRPr="005A0515">
              <w:rPr>
                <w:sz w:val="20"/>
                <w:szCs w:val="20"/>
              </w:rPr>
              <w:t>3 jam 10</w:t>
            </w:r>
          </w:p>
          <w:p w14:paraId="3ECA2280" w14:textId="77777777" w:rsidR="00015412" w:rsidRPr="005A0515" w:rsidRDefault="00015412" w:rsidP="009657C4">
            <w:pPr>
              <w:jc w:val="center"/>
              <w:rPr>
                <w:sz w:val="20"/>
                <w:szCs w:val="20"/>
              </w:rPr>
            </w:pPr>
            <w:r w:rsidRPr="005A0515">
              <w:rPr>
                <w:sz w:val="20"/>
                <w:szCs w:val="20"/>
              </w:rPr>
              <w:t>menit</w:t>
            </w:r>
          </w:p>
        </w:tc>
      </w:tr>
      <w:tr w:rsidR="00015412" w14:paraId="5E2A33ED" w14:textId="77777777" w:rsidTr="00015412">
        <w:tc>
          <w:tcPr>
            <w:tcW w:w="1025" w:type="dxa"/>
            <w:vAlign w:val="center"/>
          </w:tcPr>
          <w:p w14:paraId="1E25A4FC" w14:textId="77777777" w:rsidR="00015412" w:rsidRPr="005A0515" w:rsidRDefault="00015412" w:rsidP="009657C4">
            <w:pPr>
              <w:jc w:val="center"/>
              <w:rPr>
                <w:sz w:val="20"/>
                <w:szCs w:val="20"/>
              </w:rPr>
            </w:pPr>
            <w:r w:rsidRPr="005A0515">
              <w:rPr>
                <w:sz w:val="20"/>
                <w:szCs w:val="20"/>
              </w:rPr>
              <w:t>3.</w:t>
            </w:r>
          </w:p>
        </w:tc>
        <w:tc>
          <w:tcPr>
            <w:tcW w:w="1025" w:type="dxa"/>
            <w:vAlign w:val="center"/>
          </w:tcPr>
          <w:p w14:paraId="25371C68" w14:textId="77777777" w:rsidR="00015412" w:rsidRPr="005A0515" w:rsidRDefault="00015412" w:rsidP="009657C4">
            <w:pPr>
              <w:jc w:val="center"/>
              <w:rPr>
                <w:sz w:val="20"/>
                <w:szCs w:val="20"/>
              </w:rPr>
            </w:pPr>
            <w:r w:rsidRPr="005A0515">
              <w:rPr>
                <w:sz w:val="20"/>
                <w:szCs w:val="20"/>
              </w:rPr>
              <w:t>17 Juni 2024</w:t>
            </w:r>
          </w:p>
        </w:tc>
        <w:tc>
          <w:tcPr>
            <w:tcW w:w="1065" w:type="dxa"/>
            <w:vAlign w:val="center"/>
          </w:tcPr>
          <w:p w14:paraId="4E4998D9" w14:textId="77777777" w:rsidR="00015412" w:rsidRPr="005A0515" w:rsidRDefault="00015412" w:rsidP="009657C4">
            <w:pPr>
              <w:jc w:val="center"/>
              <w:rPr>
                <w:sz w:val="20"/>
                <w:szCs w:val="20"/>
              </w:rPr>
            </w:pPr>
            <w:r w:rsidRPr="005A0515">
              <w:rPr>
                <w:sz w:val="20"/>
                <w:szCs w:val="20"/>
              </w:rPr>
              <w:t>10.00</w:t>
            </w:r>
          </w:p>
        </w:tc>
        <w:tc>
          <w:tcPr>
            <w:tcW w:w="727" w:type="dxa"/>
            <w:vAlign w:val="center"/>
          </w:tcPr>
          <w:p w14:paraId="78799937" w14:textId="77777777" w:rsidR="00015412" w:rsidRPr="005A0515" w:rsidRDefault="00015412" w:rsidP="009657C4">
            <w:pPr>
              <w:jc w:val="center"/>
              <w:rPr>
                <w:sz w:val="20"/>
                <w:szCs w:val="20"/>
              </w:rPr>
            </w:pPr>
            <w:r w:rsidRPr="005A0515">
              <w:rPr>
                <w:sz w:val="20"/>
                <w:szCs w:val="20"/>
              </w:rPr>
              <w:t>12.30</w:t>
            </w:r>
          </w:p>
        </w:tc>
        <w:tc>
          <w:tcPr>
            <w:tcW w:w="1041" w:type="dxa"/>
            <w:vAlign w:val="center"/>
          </w:tcPr>
          <w:p w14:paraId="6BF7D1C2" w14:textId="77777777" w:rsidR="00015412" w:rsidRPr="005A0515" w:rsidRDefault="00015412" w:rsidP="009657C4">
            <w:pPr>
              <w:jc w:val="center"/>
              <w:rPr>
                <w:sz w:val="20"/>
                <w:szCs w:val="20"/>
              </w:rPr>
            </w:pPr>
            <w:r w:rsidRPr="005A0515">
              <w:rPr>
                <w:sz w:val="20"/>
                <w:szCs w:val="20"/>
              </w:rPr>
              <w:t>2 jam 30</w:t>
            </w:r>
          </w:p>
          <w:p w14:paraId="1D36E635" w14:textId="77777777" w:rsidR="00015412" w:rsidRPr="005A0515" w:rsidRDefault="00015412" w:rsidP="009657C4">
            <w:pPr>
              <w:jc w:val="center"/>
              <w:rPr>
                <w:sz w:val="20"/>
                <w:szCs w:val="20"/>
              </w:rPr>
            </w:pPr>
            <w:r w:rsidRPr="005A0515">
              <w:rPr>
                <w:sz w:val="20"/>
                <w:szCs w:val="20"/>
              </w:rPr>
              <w:t>menit</w:t>
            </w:r>
          </w:p>
        </w:tc>
      </w:tr>
      <w:tr w:rsidR="00015412" w14:paraId="08CF4469" w14:textId="77777777" w:rsidTr="00015412">
        <w:tc>
          <w:tcPr>
            <w:tcW w:w="1025" w:type="dxa"/>
          </w:tcPr>
          <w:p w14:paraId="1416FF8A" w14:textId="77777777" w:rsidR="00015412" w:rsidRPr="005A0515" w:rsidRDefault="00015412" w:rsidP="009657C4">
            <w:pPr>
              <w:jc w:val="center"/>
              <w:rPr>
                <w:sz w:val="20"/>
                <w:szCs w:val="20"/>
              </w:rPr>
            </w:pPr>
            <w:r w:rsidRPr="005A0515">
              <w:rPr>
                <w:sz w:val="20"/>
                <w:szCs w:val="20"/>
              </w:rPr>
              <w:t>4.</w:t>
            </w:r>
          </w:p>
        </w:tc>
        <w:tc>
          <w:tcPr>
            <w:tcW w:w="1025" w:type="dxa"/>
          </w:tcPr>
          <w:p w14:paraId="51560EF3" w14:textId="77777777" w:rsidR="00015412" w:rsidRPr="005A0515" w:rsidRDefault="00015412" w:rsidP="009657C4">
            <w:pPr>
              <w:jc w:val="center"/>
              <w:rPr>
                <w:sz w:val="20"/>
                <w:szCs w:val="20"/>
              </w:rPr>
            </w:pPr>
            <w:r w:rsidRPr="005A0515">
              <w:rPr>
                <w:sz w:val="20"/>
                <w:szCs w:val="20"/>
              </w:rPr>
              <w:t>18 Juni 2024</w:t>
            </w:r>
          </w:p>
        </w:tc>
        <w:tc>
          <w:tcPr>
            <w:tcW w:w="1065" w:type="dxa"/>
            <w:vAlign w:val="center"/>
          </w:tcPr>
          <w:p w14:paraId="6D88547F" w14:textId="77777777" w:rsidR="00015412" w:rsidRPr="005A0515" w:rsidRDefault="00015412" w:rsidP="009657C4">
            <w:pPr>
              <w:jc w:val="center"/>
              <w:rPr>
                <w:sz w:val="20"/>
                <w:szCs w:val="20"/>
              </w:rPr>
            </w:pPr>
            <w:r w:rsidRPr="005A0515">
              <w:rPr>
                <w:sz w:val="20"/>
                <w:szCs w:val="20"/>
              </w:rPr>
              <w:t>11.00</w:t>
            </w:r>
          </w:p>
        </w:tc>
        <w:tc>
          <w:tcPr>
            <w:tcW w:w="727" w:type="dxa"/>
            <w:vAlign w:val="center"/>
          </w:tcPr>
          <w:p w14:paraId="221E6C46" w14:textId="77777777" w:rsidR="00015412" w:rsidRPr="005A0515" w:rsidRDefault="00015412" w:rsidP="009657C4">
            <w:pPr>
              <w:jc w:val="center"/>
              <w:rPr>
                <w:sz w:val="20"/>
                <w:szCs w:val="20"/>
              </w:rPr>
            </w:pPr>
            <w:r w:rsidRPr="005A0515">
              <w:rPr>
                <w:sz w:val="20"/>
                <w:szCs w:val="20"/>
              </w:rPr>
              <w:t>01.11</w:t>
            </w:r>
          </w:p>
        </w:tc>
        <w:tc>
          <w:tcPr>
            <w:tcW w:w="1041" w:type="dxa"/>
          </w:tcPr>
          <w:p w14:paraId="042C6EB5" w14:textId="77777777" w:rsidR="00015412" w:rsidRPr="005A0515" w:rsidRDefault="00015412" w:rsidP="009657C4">
            <w:pPr>
              <w:jc w:val="center"/>
              <w:rPr>
                <w:sz w:val="20"/>
                <w:szCs w:val="20"/>
              </w:rPr>
            </w:pPr>
            <w:r w:rsidRPr="005A0515">
              <w:rPr>
                <w:sz w:val="20"/>
                <w:szCs w:val="20"/>
              </w:rPr>
              <w:t>2 jam 11</w:t>
            </w:r>
          </w:p>
          <w:p w14:paraId="379FCEDA" w14:textId="77777777" w:rsidR="00015412" w:rsidRPr="005A0515" w:rsidRDefault="00015412" w:rsidP="009657C4">
            <w:pPr>
              <w:jc w:val="center"/>
              <w:rPr>
                <w:sz w:val="20"/>
                <w:szCs w:val="20"/>
              </w:rPr>
            </w:pPr>
            <w:r w:rsidRPr="005A0515">
              <w:rPr>
                <w:sz w:val="20"/>
                <w:szCs w:val="20"/>
              </w:rPr>
              <w:t>Menit</w:t>
            </w:r>
          </w:p>
        </w:tc>
      </w:tr>
      <w:tr w:rsidR="00015412" w14:paraId="790C6D5D" w14:textId="77777777" w:rsidTr="00015412">
        <w:tc>
          <w:tcPr>
            <w:tcW w:w="1025" w:type="dxa"/>
          </w:tcPr>
          <w:p w14:paraId="12802100" w14:textId="77777777" w:rsidR="00015412" w:rsidRPr="005A0515" w:rsidRDefault="00015412" w:rsidP="009657C4">
            <w:pPr>
              <w:jc w:val="center"/>
              <w:rPr>
                <w:sz w:val="20"/>
                <w:szCs w:val="20"/>
              </w:rPr>
            </w:pPr>
            <w:r w:rsidRPr="005A0515">
              <w:rPr>
                <w:sz w:val="20"/>
                <w:szCs w:val="20"/>
              </w:rPr>
              <w:t>5.</w:t>
            </w:r>
          </w:p>
        </w:tc>
        <w:tc>
          <w:tcPr>
            <w:tcW w:w="1025" w:type="dxa"/>
          </w:tcPr>
          <w:p w14:paraId="587EC0F5" w14:textId="77777777" w:rsidR="00015412" w:rsidRPr="005A0515" w:rsidRDefault="00015412" w:rsidP="009657C4">
            <w:pPr>
              <w:jc w:val="center"/>
              <w:rPr>
                <w:sz w:val="20"/>
                <w:szCs w:val="20"/>
              </w:rPr>
            </w:pPr>
            <w:r w:rsidRPr="005A0515">
              <w:rPr>
                <w:sz w:val="20"/>
                <w:szCs w:val="20"/>
              </w:rPr>
              <w:t>19 Juni 2024</w:t>
            </w:r>
          </w:p>
        </w:tc>
        <w:tc>
          <w:tcPr>
            <w:tcW w:w="1065" w:type="dxa"/>
            <w:vAlign w:val="center"/>
          </w:tcPr>
          <w:p w14:paraId="11BD6D8B" w14:textId="77777777" w:rsidR="00015412" w:rsidRPr="005A0515" w:rsidRDefault="00015412" w:rsidP="009657C4">
            <w:pPr>
              <w:jc w:val="center"/>
              <w:rPr>
                <w:sz w:val="20"/>
                <w:szCs w:val="20"/>
              </w:rPr>
            </w:pPr>
            <w:r w:rsidRPr="005A0515">
              <w:rPr>
                <w:sz w:val="20"/>
                <w:szCs w:val="20"/>
              </w:rPr>
              <w:t>08.00</w:t>
            </w:r>
          </w:p>
        </w:tc>
        <w:tc>
          <w:tcPr>
            <w:tcW w:w="727" w:type="dxa"/>
            <w:vAlign w:val="center"/>
          </w:tcPr>
          <w:p w14:paraId="2B202E9C" w14:textId="77777777" w:rsidR="00015412" w:rsidRPr="005A0515" w:rsidRDefault="00015412" w:rsidP="009657C4">
            <w:pPr>
              <w:jc w:val="center"/>
              <w:rPr>
                <w:sz w:val="20"/>
                <w:szCs w:val="20"/>
              </w:rPr>
            </w:pPr>
            <w:r w:rsidRPr="005A0515">
              <w:rPr>
                <w:sz w:val="20"/>
                <w:szCs w:val="20"/>
              </w:rPr>
              <w:t>10.11</w:t>
            </w:r>
          </w:p>
        </w:tc>
        <w:tc>
          <w:tcPr>
            <w:tcW w:w="1041" w:type="dxa"/>
          </w:tcPr>
          <w:p w14:paraId="0CA8EA98" w14:textId="77777777" w:rsidR="00015412" w:rsidRPr="005A0515" w:rsidRDefault="00015412" w:rsidP="009657C4">
            <w:pPr>
              <w:jc w:val="center"/>
              <w:rPr>
                <w:sz w:val="20"/>
                <w:szCs w:val="20"/>
              </w:rPr>
            </w:pPr>
            <w:r w:rsidRPr="005A0515">
              <w:rPr>
                <w:sz w:val="20"/>
                <w:szCs w:val="20"/>
              </w:rPr>
              <w:t>2 jam 11</w:t>
            </w:r>
          </w:p>
          <w:p w14:paraId="473C8D7A" w14:textId="77777777" w:rsidR="00015412" w:rsidRPr="005A0515" w:rsidRDefault="00015412" w:rsidP="009657C4">
            <w:pPr>
              <w:jc w:val="center"/>
              <w:rPr>
                <w:sz w:val="20"/>
                <w:szCs w:val="20"/>
              </w:rPr>
            </w:pPr>
            <w:r w:rsidRPr="005A0515">
              <w:rPr>
                <w:sz w:val="20"/>
                <w:szCs w:val="20"/>
              </w:rPr>
              <w:t>menit</w:t>
            </w:r>
          </w:p>
        </w:tc>
      </w:tr>
      <w:tr w:rsidR="00015412" w14:paraId="4FC9DD90" w14:textId="77777777" w:rsidTr="00015412">
        <w:tc>
          <w:tcPr>
            <w:tcW w:w="1025" w:type="dxa"/>
          </w:tcPr>
          <w:p w14:paraId="6CCC8623" w14:textId="77777777" w:rsidR="00015412" w:rsidRPr="005A0515" w:rsidRDefault="00015412" w:rsidP="009657C4">
            <w:pPr>
              <w:jc w:val="center"/>
              <w:rPr>
                <w:sz w:val="20"/>
                <w:szCs w:val="20"/>
              </w:rPr>
            </w:pPr>
            <w:r w:rsidRPr="005A0515">
              <w:rPr>
                <w:sz w:val="20"/>
                <w:szCs w:val="20"/>
              </w:rPr>
              <w:t>6</w:t>
            </w:r>
          </w:p>
        </w:tc>
        <w:tc>
          <w:tcPr>
            <w:tcW w:w="1025" w:type="dxa"/>
          </w:tcPr>
          <w:p w14:paraId="7D42E891" w14:textId="77777777" w:rsidR="00015412" w:rsidRPr="005A0515" w:rsidRDefault="00015412" w:rsidP="009657C4">
            <w:pPr>
              <w:jc w:val="center"/>
              <w:rPr>
                <w:sz w:val="20"/>
                <w:szCs w:val="20"/>
              </w:rPr>
            </w:pPr>
            <w:r w:rsidRPr="005A0515">
              <w:rPr>
                <w:sz w:val="20"/>
                <w:szCs w:val="20"/>
              </w:rPr>
              <w:t>20 Juni 2024</w:t>
            </w:r>
          </w:p>
        </w:tc>
        <w:tc>
          <w:tcPr>
            <w:tcW w:w="1065" w:type="dxa"/>
          </w:tcPr>
          <w:p w14:paraId="0AE10C9F" w14:textId="77777777" w:rsidR="00015412" w:rsidRPr="005A0515" w:rsidRDefault="00015412" w:rsidP="009657C4">
            <w:pPr>
              <w:jc w:val="center"/>
              <w:rPr>
                <w:sz w:val="20"/>
                <w:szCs w:val="20"/>
              </w:rPr>
            </w:pPr>
            <w:r w:rsidRPr="005A0515">
              <w:rPr>
                <w:sz w:val="20"/>
                <w:szCs w:val="20"/>
              </w:rPr>
              <w:t>09.00</w:t>
            </w:r>
          </w:p>
        </w:tc>
        <w:tc>
          <w:tcPr>
            <w:tcW w:w="727" w:type="dxa"/>
          </w:tcPr>
          <w:p w14:paraId="76ADF2AB" w14:textId="77777777" w:rsidR="00015412" w:rsidRPr="005A0515" w:rsidRDefault="00015412" w:rsidP="009657C4">
            <w:pPr>
              <w:jc w:val="center"/>
              <w:rPr>
                <w:sz w:val="20"/>
                <w:szCs w:val="20"/>
              </w:rPr>
            </w:pPr>
            <w:r w:rsidRPr="005A0515">
              <w:rPr>
                <w:sz w:val="20"/>
                <w:szCs w:val="20"/>
              </w:rPr>
              <w:t>11.30</w:t>
            </w:r>
          </w:p>
        </w:tc>
        <w:tc>
          <w:tcPr>
            <w:tcW w:w="1041" w:type="dxa"/>
          </w:tcPr>
          <w:p w14:paraId="0A439232" w14:textId="77777777" w:rsidR="00015412" w:rsidRPr="005A0515" w:rsidRDefault="00015412" w:rsidP="009657C4">
            <w:pPr>
              <w:jc w:val="center"/>
              <w:rPr>
                <w:sz w:val="20"/>
                <w:szCs w:val="20"/>
              </w:rPr>
            </w:pPr>
            <w:r w:rsidRPr="005A0515">
              <w:rPr>
                <w:sz w:val="20"/>
                <w:szCs w:val="20"/>
              </w:rPr>
              <w:t>3 jam 30</w:t>
            </w:r>
          </w:p>
          <w:p w14:paraId="5D4C363E" w14:textId="77777777" w:rsidR="00015412" w:rsidRPr="005A0515" w:rsidRDefault="00015412" w:rsidP="009657C4">
            <w:pPr>
              <w:jc w:val="center"/>
              <w:rPr>
                <w:sz w:val="20"/>
                <w:szCs w:val="20"/>
              </w:rPr>
            </w:pPr>
            <w:r w:rsidRPr="005A0515">
              <w:rPr>
                <w:sz w:val="20"/>
                <w:szCs w:val="20"/>
              </w:rPr>
              <w:t>menit</w:t>
            </w:r>
          </w:p>
        </w:tc>
      </w:tr>
      <w:tr w:rsidR="00015412" w14:paraId="2B32051F" w14:textId="77777777" w:rsidTr="00015412">
        <w:tc>
          <w:tcPr>
            <w:tcW w:w="1025" w:type="dxa"/>
          </w:tcPr>
          <w:p w14:paraId="0E45AC84" w14:textId="77777777" w:rsidR="00015412" w:rsidRPr="005A0515" w:rsidRDefault="00015412" w:rsidP="009657C4">
            <w:pPr>
              <w:jc w:val="center"/>
              <w:rPr>
                <w:sz w:val="20"/>
                <w:szCs w:val="20"/>
              </w:rPr>
            </w:pPr>
            <w:r w:rsidRPr="005A0515">
              <w:rPr>
                <w:sz w:val="20"/>
                <w:szCs w:val="20"/>
              </w:rPr>
              <w:t>7.</w:t>
            </w:r>
          </w:p>
        </w:tc>
        <w:tc>
          <w:tcPr>
            <w:tcW w:w="1025" w:type="dxa"/>
          </w:tcPr>
          <w:p w14:paraId="21F7F735" w14:textId="77777777" w:rsidR="00015412" w:rsidRPr="005A0515" w:rsidRDefault="00015412" w:rsidP="009657C4">
            <w:pPr>
              <w:jc w:val="center"/>
              <w:rPr>
                <w:sz w:val="20"/>
                <w:szCs w:val="20"/>
              </w:rPr>
            </w:pPr>
            <w:r w:rsidRPr="005A0515">
              <w:rPr>
                <w:sz w:val="20"/>
                <w:szCs w:val="20"/>
              </w:rPr>
              <w:t>21 Juni 2024</w:t>
            </w:r>
          </w:p>
        </w:tc>
        <w:tc>
          <w:tcPr>
            <w:tcW w:w="1065" w:type="dxa"/>
          </w:tcPr>
          <w:p w14:paraId="40D36905" w14:textId="77777777" w:rsidR="00015412" w:rsidRPr="005A0515" w:rsidRDefault="00015412" w:rsidP="009657C4">
            <w:pPr>
              <w:jc w:val="center"/>
              <w:rPr>
                <w:sz w:val="20"/>
                <w:szCs w:val="20"/>
              </w:rPr>
            </w:pPr>
            <w:r w:rsidRPr="005A0515">
              <w:rPr>
                <w:sz w:val="20"/>
                <w:szCs w:val="20"/>
              </w:rPr>
              <w:t>10.00</w:t>
            </w:r>
          </w:p>
        </w:tc>
        <w:tc>
          <w:tcPr>
            <w:tcW w:w="727" w:type="dxa"/>
          </w:tcPr>
          <w:p w14:paraId="0970CA93" w14:textId="77777777" w:rsidR="00015412" w:rsidRPr="005A0515" w:rsidRDefault="00015412" w:rsidP="009657C4">
            <w:pPr>
              <w:jc w:val="center"/>
              <w:rPr>
                <w:sz w:val="20"/>
                <w:szCs w:val="20"/>
              </w:rPr>
            </w:pPr>
            <w:r w:rsidRPr="005A0515">
              <w:rPr>
                <w:sz w:val="20"/>
                <w:szCs w:val="20"/>
              </w:rPr>
              <w:t>12.30</w:t>
            </w:r>
          </w:p>
        </w:tc>
        <w:tc>
          <w:tcPr>
            <w:tcW w:w="1041" w:type="dxa"/>
          </w:tcPr>
          <w:p w14:paraId="47181024" w14:textId="77777777" w:rsidR="00015412" w:rsidRPr="005A0515" w:rsidRDefault="00015412" w:rsidP="009657C4">
            <w:pPr>
              <w:jc w:val="center"/>
              <w:rPr>
                <w:sz w:val="20"/>
                <w:szCs w:val="20"/>
              </w:rPr>
            </w:pPr>
            <w:r w:rsidRPr="005A0515">
              <w:rPr>
                <w:sz w:val="20"/>
                <w:szCs w:val="20"/>
              </w:rPr>
              <w:t xml:space="preserve">2 jam 30 </w:t>
            </w:r>
          </w:p>
          <w:p w14:paraId="01300B66" w14:textId="77777777" w:rsidR="00015412" w:rsidRPr="005A0515" w:rsidRDefault="00015412" w:rsidP="009657C4">
            <w:pPr>
              <w:jc w:val="center"/>
              <w:rPr>
                <w:sz w:val="20"/>
                <w:szCs w:val="20"/>
              </w:rPr>
            </w:pPr>
            <w:r w:rsidRPr="005A0515">
              <w:rPr>
                <w:sz w:val="20"/>
                <w:szCs w:val="20"/>
              </w:rPr>
              <w:t>menit</w:t>
            </w:r>
          </w:p>
        </w:tc>
      </w:tr>
      <w:tr w:rsidR="00015412" w14:paraId="5220C78B" w14:textId="77777777" w:rsidTr="00015412">
        <w:tc>
          <w:tcPr>
            <w:tcW w:w="1025" w:type="dxa"/>
          </w:tcPr>
          <w:p w14:paraId="38FB5187" w14:textId="77777777" w:rsidR="00015412" w:rsidRPr="005A0515" w:rsidRDefault="00015412" w:rsidP="009657C4">
            <w:pPr>
              <w:jc w:val="center"/>
              <w:rPr>
                <w:sz w:val="20"/>
                <w:szCs w:val="20"/>
              </w:rPr>
            </w:pPr>
            <w:r w:rsidRPr="005A0515">
              <w:rPr>
                <w:sz w:val="20"/>
                <w:szCs w:val="20"/>
              </w:rPr>
              <w:t>8.</w:t>
            </w:r>
          </w:p>
        </w:tc>
        <w:tc>
          <w:tcPr>
            <w:tcW w:w="1025" w:type="dxa"/>
          </w:tcPr>
          <w:p w14:paraId="1C73702A" w14:textId="77777777" w:rsidR="00015412" w:rsidRPr="005A0515" w:rsidRDefault="00015412" w:rsidP="009657C4">
            <w:pPr>
              <w:jc w:val="center"/>
              <w:rPr>
                <w:sz w:val="20"/>
                <w:szCs w:val="20"/>
              </w:rPr>
            </w:pPr>
            <w:r w:rsidRPr="005A0515">
              <w:rPr>
                <w:sz w:val="20"/>
                <w:szCs w:val="20"/>
              </w:rPr>
              <w:t>22 Juni 2024</w:t>
            </w:r>
          </w:p>
        </w:tc>
        <w:tc>
          <w:tcPr>
            <w:tcW w:w="1065" w:type="dxa"/>
          </w:tcPr>
          <w:p w14:paraId="13A2BB66" w14:textId="77777777" w:rsidR="00015412" w:rsidRPr="005A0515" w:rsidRDefault="00015412" w:rsidP="009657C4">
            <w:pPr>
              <w:jc w:val="center"/>
              <w:rPr>
                <w:sz w:val="20"/>
                <w:szCs w:val="20"/>
              </w:rPr>
            </w:pPr>
            <w:r w:rsidRPr="005A0515">
              <w:rPr>
                <w:sz w:val="20"/>
                <w:szCs w:val="20"/>
              </w:rPr>
              <w:t>11.00</w:t>
            </w:r>
          </w:p>
        </w:tc>
        <w:tc>
          <w:tcPr>
            <w:tcW w:w="727" w:type="dxa"/>
          </w:tcPr>
          <w:p w14:paraId="64FBFE1C" w14:textId="77777777" w:rsidR="00015412" w:rsidRPr="005A0515" w:rsidRDefault="00015412" w:rsidP="009657C4">
            <w:pPr>
              <w:jc w:val="center"/>
              <w:rPr>
                <w:sz w:val="20"/>
                <w:szCs w:val="20"/>
              </w:rPr>
            </w:pPr>
            <w:r w:rsidRPr="005A0515">
              <w:rPr>
                <w:sz w:val="20"/>
                <w:szCs w:val="20"/>
              </w:rPr>
              <w:t>01.10</w:t>
            </w:r>
          </w:p>
        </w:tc>
        <w:tc>
          <w:tcPr>
            <w:tcW w:w="1041" w:type="dxa"/>
          </w:tcPr>
          <w:p w14:paraId="32507202" w14:textId="77777777" w:rsidR="00015412" w:rsidRPr="005A0515" w:rsidRDefault="00015412" w:rsidP="009657C4">
            <w:pPr>
              <w:jc w:val="center"/>
              <w:rPr>
                <w:sz w:val="20"/>
                <w:szCs w:val="20"/>
              </w:rPr>
            </w:pPr>
            <w:r w:rsidRPr="005A0515">
              <w:rPr>
                <w:sz w:val="20"/>
                <w:szCs w:val="20"/>
              </w:rPr>
              <w:t>2 jam 10</w:t>
            </w:r>
          </w:p>
          <w:p w14:paraId="5332778A" w14:textId="77777777" w:rsidR="00015412" w:rsidRPr="005A0515" w:rsidRDefault="00015412" w:rsidP="009657C4">
            <w:pPr>
              <w:jc w:val="center"/>
              <w:rPr>
                <w:sz w:val="20"/>
                <w:szCs w:val="20"/>
              </w:rPr>
            </w:pPr>
            <w:r w:rsidRPr="005A0515">
              <w:rPr>
                <w:sz w:val="20"/>
                <w:szCs w:val="20"/>
              </w:rPr>
              <w:t>menit</w:t>
            </w:r>
          </w:p>
        </w:tc>
      </w:tr>
      <w:tr w:rsidR="00015412" w14:paraId="7307374A" w14:textId="77777777" w:rsidTr="00015412">
        <w:tc>
          <w:tcPr>
            <w:tcW w:w="1025" w:type="dxa"/>
          </w:tcPr>
          <w:p w14:paraId="4E93F43D" w14:textId="77777777" w:rsidR="00015412" w:rsidRPr="005A0515" w:rsidRDefault="00015412" w:rsidP="009657C4">
            <w:pPr>
              <w:jc w:val="center"/>
              <w:rPr>
                <w:sz w:val="20"/>
                <w:szCs w:val="20"/>
              </w:rPr>
            </w:pPr>
            <w:r w:rsidRPr="005A0515">
              <w:rPr>
                <w:sz w:val="20"/>
                <w:szCs w:val="20"/>
              </w:rPr>
              <w:t>9.</w:t>
            </w:r>
          </w:p>
        </w:tc>
        <w:tc>
          <w:tcPr>
            <w:tcW w:w="1025" w:type="dxa"/>
          </w:tcPr>
          <w:p w14:paraId="1D0DB2B6" w14:textId="77777777" w:rsidR="00015412" w:rsidRPr="005A0515" w:rsidRDefault="00015412" w:rsidP="009657C4">
            <w:pPr>
              <w:jc w:val="center"/>
              <w:rPr>
                <w:sz w:val="20"/>
                <w:szCs w:val="20"/>
              </w:rPr>
            </w:pPr>
            <w:r w:rsidRPr="005A0515">
              <w:rPr>
                <w:sz w:val="20"/>
                <w:szCs w:val="20"/>
              </w:rPr>
              <w:t>23 Juni 2024</w:t>
            </w:r>
          </w:p>
        </w:tc>
        <w:tc>
          <w:tcPr>
            <w:tcW w:w="1065" w:type="dxa"/>
          </w:tcPr>
          <w:p w14:paraId="318DAED5" w14:textId="77777777" w:rsidR="00015412" w:rsidRPr="005A0515" w:rsidRDefault="00015412" w:rsidP="009657C4">
            <w:pPr>
              <w:jc w:val="center"/>
              <w:rPr>
                <w:sz w:val="20"/>
                <w:szCs w:val="20"/>
              </w:rPr>
            </w:pPr>
            <w:r w:rsidRPr="005A0515">
              <w:rPr>
                <w:sz w:val="20"/>
                <w:szCs w:val="20"/>
              </w:rPr>
              <w:t>08.00</w:t>
            </w:r>
          </w:p>
        </w:tc>
        <w:tc>
          <w:tcPr>
            <w:tcW w:w="727" w:type="dxa"/>
          </w:tcPr>
          <w:p w14:paraId="2378FC7E" w14:textId="77777777" w:rsidR="00015412" w:rsidRPr="005A0515" w:rsidRDefault="00015412" w:rsidP="009657C4">
            <w:pPr>
              <w:jc w:val="center"/>
              <w:rPr>
                <w:sz w:val="20"/>
                <w:szCs w:val="20"/>
              </w:rPr>
            </w:pPr>
            <w:r w:rsidRPr="005A0515">
              <w:rPr>
                <w:sz w:val="20"/>
                <w:szCs w:val="20"/>
              </w:rPr>
              <w:t>10.22</w:t>
            </w:r>
          </w:p>
        </w:tc>
        <w:tc>
          <w:tcPr>
            <w:tcW w:w="1041" w:type="dxa"/>
          </w:tcPr>
          <w:p w14:paraId="737B42D0" w14:textId="77777777" w:rsidR="00015412" w:rsidRPr="005A0515" w:rsidRDefault="00015412" w:rsidP="009657C4">
            <w:pPr>
              <w:jc w:val="center"/>
              <w:rPr>
                <w:sz w:val="20"/>
                <w:szCs w:val="20"/>
              </w:rPr>
            </w:pPr>
            <w:r w:rsidRPr="005A0515">
              <w:rPr>
                <w:sz w:val="20"/>
                <w:szCs w:val="20"/>
              </w:rPr>
              <w:t>2 jam 22</w:t>
            </w:r>
          </w:p>
          <w:p w14:paraId="5ABF2BFC" w14:textId="77777777" w:rsidR="00015412" w:rsidRPr="005A0515" w:rsidRDefault="00015412" w:rsidP="009657C4">
            <w:pPr>
              <w:jc w:val="center"/>
              <w:rPr>
                <w:sz w:val="20"/>
                <w:szCs w:val="20"/>
              </w:rPr>
            </w:pPr>
            <w:r w:rsidRPr="005A0515">
              <w:rPr>
                <w:sz w:val="20"/>
                <w:szCs w:val="20"/>
              </w:rPr>
              <w:t>menit</w:t>
            </w:r>
          </w:p>
        </w:tc>
      </w:tr>
      <w:tr w:rsidR="00015412" w14:paraId="38EE1CF0" w14:textId="77777777" w:rsidTr="00015412">
        <w:tc>
          <w:tcPr>
            <w:tcW w:w="1025" w:type="dxa"/>
          </w:tcPr>
          <w:p w14:paraId="76E0FC6E" w14:textId="77777777" w:rsidR="00015412" w:rsidRPr="005A0515" w:rsidRDefault="00015412" w:rsidP="009657C4">
            <w:pPr>
              <w:jc w:val="center"/>
              <w:rPr>
                <w:sz w:val="20"/>
                <w:szCs w:val="20"/>
              </w:rPr>
            </w:pPr>
            <w:r w:rsidRPr="005A0515">
              <w:rPr>
                <w:sz w:val="20"/>
                <w:szCs w:val="20"/>
              </w:rPr>
              <w:t>10.</w:t>
            </w:r>
          </w:p>
        </w:tc>
        <w:tc>
          <w:tcPr>
            <w:tcW w:w="1025" w:type="dxa"/>
          </w:tcPr>
          <w:p w14:paraId="3040ED31" w14:textId="77777777" w:rsidR="00015412" w:rsidRPr="005A0515" w:rsidRDefault="00015412" w:rsidP="009657C4">
            <w:pPr>
              <w:jc w:val="center"/>
              <w:rPr>
                <w:sz w:val="20"/>
                <w:szCs w:val="20"/>
              </w:rPr>
            </w:pPr>
            <w:r w:rsidRPr="005A0515">
              <w:rPr>
                <w:sz w:val="20"/>
                <w:szCs w:val="20"/>
              </w:rPr>
              <w:t>24 Juni 2024</w:t>
            </w:r>
          </w:p>
        </w:tc>
        <w:tc>
          <w:tcPr>
            <w:tcW w:w="1065" w:type="dxa"/>
          </w:tcPr>
          <w:p w14:paraId="45D83390" w14:textId="77777777" w:rsidR="00015412" w:rsidRPr="005A0515" w:rsidRDefault="00015412" w:rsidP="009657C4">
            <w:pPr>
              <w:jc w:val="center"/>
              <w:rPr>
                <w:sz w:val="20"/>
                <w:szCs w:val="20"/>
              </w:rPr>
            </w:pPr>
            <w:r w:rsidRPr="005A0515">
              <w:rPr>
                <w:sz w:val="20"/>
                <w:szCs w:val="20"/>
              </w:rPr>
              <w:t>09.00</w:t>
            </w:r>
          </w:p>
        </w:tc>
        <w:tc>
          <w:tcPr>
            <w:tcW w:w="727" w:type="dxa"/>
          </w:tcPr>
          <w:p w14:paraId="123EEF16" w14:textId="77777777" w:rsidR="00015412" w:rsidRPr="005A0515" w:rsidRDefault="00015412" w:rsidP="009657C4">
            <w:pPr>
              <w:jc w:val="center"/>
              <w:rPr>
                <w:sz w:val="20"/>
                <w:szCs w:val="20"/>
              </w:rPr>
            </w:pPr>
            <w:r w:rsidRPr="005A0515">
              <w:rPr>
                <w:sz w:val="20"/>
                <w:szCs w:val="20"/>
              </w:rPr>
              <w:t>11.34</w:t>
            </w:r>
          </w:p>
        </w:tc>
        <w:tc>
          <w:tcPr>
            <w:tcW w:w="1041" w:type="dxa"/>
          </w:tcPr>
          <w:p w14:paraId="1366D551" w14:textId="77777777" w:rsidR="00015412" w:rsidRPr="005A0515" w:rsidRDefault="00015412" w:rsidP="009657C4">
            <w:pPr>
              <w:jc w:val="center"/>
              <w:rPr>
                <w:sz w:val="20"/>
                <w:szCs w:val="20"/>
              </w:rPr>
            </w:pPr>
            <w:r w:rsidRPr="005A0515">
              <w:rPr>
                <w:sz w:val="20"/>
                <w:szCs w:val="20"/>
              </w:rPr>
              <w:t>2 jam 34</w:t>
            </w:r>
          </w:p>
          <w:p w14:paraId="6B125259" w14:textId="77777777" w:rsidR="00015412" w:rsidRPr="005A0515" w:rsidRDefault="00015412" w:rsidP="009657C4">
            <w:pPr>
              <w:jc w:val="center"/>
              <w:rPr>
                <w:sz w:val="20"/>
                <w:szCs w:val="20"/>
              </w:rPr>
            </w:pPr>
            <w:r w:rsidRPr="005A0515">
              <w:rPr>
                <w:sz w:val="20"/>
                <w:szCs w:val="20"/>
              </w:rPr>
              <w:t>menit</w:t>
            </w:r>
          </w:p>
        </w:tc>
      </w:tr>
      <w:tr w:rsidR="00015412" w14:paraId="09214670" w14:textId="77777777" w:rsidTr="00015412">
        <w:tc>
          <w:tcPr>
            <w:tcW w:w="3842" w:type="dxa"/>
            <w:gridSpan w:val="4"/>
          </w:tcPr>
          <w:p w14:paraId="21D8FFBA" w14:textId="77777777" w:rsidR="00015412" w:rsidRPr="001756C7" w:rsidRDefault="00015412" w:rsidP="009657C4">
            <w:pPr>
              <w:jc w:val="center"/>
              <w:rPr>
                <w:b/>
                <w:bCs/>
              </w:rPr>
            </w:pPr>
            <w:r>
              <w:rPr>
                <w:b/>
                <w:bCs/>
              </w:rPr>
              <w:t>Rata-Rata</w:t>
            </w:r>
          </w:p>
        </w:tc>
        <w:tc>
          <w:tcPr>
            <w:tcW w:w="1041" w:type="dxa"/>
          </w:tcPr>
          <w:p w14:paraId="1CD74290" w14:textId="77777777" w:rsidR="00015412" w:rsidRPr="005A0515" w:rsidRDefault="00015412" w:rsidP="009657C4">
            <w:pPr>
              <w:jc w:val="center"/>
              <w:rPr>
                <w:sz w:val="20"/>
                <w:szCs w:val="20"/>
              </w:rPr>
            </w:pPr>
            <w:r w:rsidRPr="005A0515">
              <w:rPr>
                <w:sz w:val="20"/>
                <w:szCs w:val="20"/>
              </w:rPr>
              <w:t>2 jam 33 menit</w:t>
            </w:r>
          </w:p>
        </w:tc>
      </w:tr>
    </w:tbl>
    <w:p w14:paraId="24218183" w14:textId="77777777" w:rsidR="00015412" w:rsidRDefault="00015412" w:rsidP="00015412">
      <w:pPr>
        <w:spacing w:after="0" w:line="240" w:lineRule="auto"/>
        <w:jc w:val="both"/>
        <w:rPr>
          <w:rFonts w:ascii="Times New Roman" w:hAnsi="Times New Roman" w:cs="Times New Roman"/>
          <w:sz w:val="20"/>
          <w:szCs w:val="20"/>
        </w:rPr>
      </w:pPr>
    </w:p>
    <w:p w14:paraId="756D6501" w14:textId="77777777" w:rsidR="00015412" w:rsidRPr="00015412" w:rsidRDefault="00015412" w:rsidP="00015412">
      <w:pPr>
        <w:spacing w:after="0" w:line="240" w:lineRule="auto"/>
        <w:jc w:val="both"/>
        <w:rPr>
          <w:rFonts w:ascii="Times New Roman" w:hAnsi="Times New Roman" w:cs="Times New Roman"/>
          <w:sz w:val="20"/>
          <w:szCs w:val="20"/>
        </w:rPr>
      </w:pPr>
      <w:r w:rsidRPr="00015412">
        <w:rPr>
          <w:rFonts w:ascii="Times New Roman" w:hAnsi="Times New Roman" w:cs="Times New Roman"/>
          <w:sz w:val="20"/>
          <w:szCs w:val="20"/>
        </w:rPr>
        <w:t>Berdasarkan pengujian yang telah dilakukan sebanyak 10 kali pada tanggal 15 juni 2024 sampai dengan 24 juni 2024 didapatkan rata-rata ketahanan daya battery per hari dengan rumus berikut:</w:t>
      </w:r>
    </w:p>
    <w:p w14:paraId="00C8E117" w14:textId="77777777" w:rsidR="00015412" w:rsidRPr="00015412" w:rsidRDefault="00015412" w:rsidP="00015412">
      <w:pPr>
        <w:spacing w:after="0" w:line="240" w:lineRule="auto"/>
        <w:jc w:val="both"/>
        <w:rPr>
          <w:rFonts w:ascii="Times New Roman" w:hAnsi="Times New Roman" w:cs="Times New Roman"/>
          <w:sz w:val="20"/>
          <w:szCs w:val="20"/>
        </w:rPr>
      </w:pPr>
      <m:oMathPara>
        <m:oMathParaPr>
          <m:jc m:val="left"/>
        </m:oMathParaPr>
        <m:oMath>
          <m:r>
            <w:rPr>
              <w:rFonts w:ascii="Cambria Math" w:hAnsi="Cambria Math" w:cs="Times New Roman"/>
              <w:sz w:val="20"/>
              <w:szCs w:val="20"/>
            </w:rPr>
            <m:t>Rata</m:t>
          </m:r>
          <m:r>
            <m:rPr>
              <m:sty m:val="p"/>
            </m:rPr>
            <w:rPr>
              <w:rFonts w:ascii="Cambria Math" w:hAnsi="Cambria Math" w:cs="Times New Roman"/>
              <w:sz w:val="20"/>
              <w:szCs w:val="20"/>
            </w:rPr>
            <m:t>-</m:t>
          </m:r>
          <m:r>
            <w:rPr>
              <w:rFonts w:ascii="Cambria Math" w:hAnsi="Cambria Math" w:cs="Times New Roman"/>
              <w:sz w:val="20"/>
              <w:szCs w:val="20"/>
            </w:rPr>
            <m:t>Rata</m:t>
          </m:r>
          <m:r>
            <m:rPr>
              <m:sty m:val="p"/>
            </m:rPr>
            <w:rPr>
              <w:rFonts w:ascii="Cambria Math" w:hAnsi="Cambria Math" w:cs="Times New Roman"/>
              <w:sz w:val="20"/>
              <w:szCs w:val="20"/>
            </w:rPr>
            <m:t xml:space="preserve">= </m:t>
          </m:r>
          <m:f>
            <m:fPr>
              <m:ctrlPr>
                <w:rPr>
                  <w:rFonts w:ascii="Cambria Math" w:hAnsi="Cambria Math" w:cs="Times New Roman"/>
                  <w:sz w:val="20"/>
                  <w:szCs w:val="20"/>
                </w:rPr>
              </m:ctrlPr>
            </m:fPr>
            <m:num>
              <m:r>
                <w:rPr>
                  <w:rFonts w:ascii="Cambria Math" w:hAnsi="Cambria Math" w:cs="Times New Roman"/>
                  <w:sz w:val="20"/>
                  <w:szCs w:val="20"/>
                </w:rPr>
                <m:t>Jumlah</m:t>
              </m:r>
              <m:r>
                <m:rPr>
                  <m:sty m:val="p"/>
                </m:rPr>
                <w:rPr>
                  <w:rFonts w:ascii="Cambria Math" w:hAnsi="Cambria Math" w:cs="Times New Roman"/>
                  <w:sz w:val="20"/>
                  <w:szCs w:val="20"/>
                </w:rPr>
                <m:t xml:space="preserve"> </m:t>
              </m:r>
              <m:r>
                <w:rPr>
                  <w:rFonts w:ascii="Cambria Math" w:hAnsi="Cambria Math" w:cs="Times New Roman"/>
                  <w:sz w:val="20"/>
                  <w:szCs w:val="20"/>
                </w:rPr>
                <m:t>total</m:t>
              </m:r>
              <m:r>
                <m:rPr>
                  <m:sty m:val="p"/>
                </m:rPr>
                <w:rPr>
                  <w:rFonts w:ascii="Cambria Math" w:hAnsi="Cambria Math" w:cs="Times New Roman"/>
                  <w:sz w:val="20"/>
                  <w:szCs w:val="20"/>
                </w:rPr>
                <m:t xml:space="preserve"> </m:t>
              </m:r>
              <m:r>
                <w:rPr>
                  <w:rFonts w:ascii="Cambria Math" w:hAnsi="Cambria Math" w:cs="Times New Roman"/>
                  <w:sz w:val="20"/>
                  <w:szCs w:val="20"/>
                </w:rPr>
                <m:t>ketahanan</m:t>
              </m:r>
              <m:r>
                <m:rPr>
                  <m:sty m:val="p"/>
                </m:rPr>
                <w:rPr>
                  <w:rFonts w:ascii="Cambria Math" w:hAnsi="Cambria Math" w:cs="Times New Roman"/>
                  <w:sz w:val="20"/>
                  <w:szCs w:val="20"/>
                </w:rPr>
                <m:t xml:space="preserve"> </m:t>
              </m:r>
              <m:r>
                <w:rPr>
                  <w:rFonts w:ascii="Cambria Math" w:hAnsi="Cambria Math" w:cs="Times New Roman"/>
                  <w:sz w:val="20"/>
                  <w:szCs w:val="20"/>
                </w:rPr>
                <m:t>daya</m:t>
              </m:r>
            </m:num>
            <m:den>
              <m:r>
                <w:rPr>
                  <w:rFonts w:ascii="Cambria Math" w:hAnsi="Cambria Math" w:cs="Times New Roman"/>
                  <w:sz w:val="20"/>
                  <w:szCs w:val="20"/>
                </w:rPr>
                <m:t>Jumlah</m:t>
              </m:r>
              <m:r>
                <m:rPr>
                  <m:sty m:val="p"/>
                </m:rPr>
                <w:rPr>
                  <w:rFonts w:ascii="Cambria Math" w:hAnsi="Cambria Math" w:cs="Times New Roman"/>
                  <w:sz w:val="20"/>
                  <w:szCs w:val="20"/>
                </w:rPr>
                <m:t xml:space="preserve"> </m:t>
              </m:r>
              <m:r>
                <w:rPr>
                  <w:rFonts w:ascii="Cambria Math" w:hAnsi="Cambria Math" w:cs="Times New Roman"/>
                  <w:sz w:val="20"/>
                  <w:szCs w:val="20"/>
                </w:rPr>
                <m:t>percobaan</m:t>
              </m:r>
            </m:den>
          </m:f>
        </m:oMath>
      </m:oMathPara>
    </w:p>
    <w:p w14:paraId="356FCE01" w14:textId="77777777" w:rsidR="00015412" w:rsidRPr="00015412" w:rsidRDefault="00015412" w:rsidP="00015412">
      <w:pPr>
        <w:spacing w:after="0" w:line="240" w:lineRule="auto"/>
        <w:jc w:val="both"/>
        <w:rPr>
          <w:rFonts w:ascii="Times New Roman" w:hAnsi="Times New Roman" w:cs="Times New Roman"/>
          <w:sz w:val="20"/>
          <w:szCs w:val="20"/>
        </w:rPr>
      </w:pPr>
      <w:r w:rsidRPr="00015412">
        <w:rPr>
          <w:rFonts w:ascii="Times New Roman" w:hAnsi="Times New Roman" w:cs="Times New Roman"/>
          <w:sz w:val="20"/>
          <w:szCs w:val="20"/>
        </w:rPr>
        <w:t>Konversi Semua Durasi ke Menit:</w:t>
      </w:r>
    </w:p>
    <w:p w14:paraId="1D3EBB02" w14:textId="77777777" w:rsidR="00015412" w:rsidRPr="00015412" w:rsidRDefault="00015412" w:rsidP="00015412">
      <w:pPr>
        <w:spacing w:after="0" w:line="240" w:lineRule="auto"/>
        <w:jc w:val="both"/>
        <w:rPr>
          <w:rFonts w:ascii="Times New Roman" w:hAnsi="Times New Roman" w:cs="Times New Roman"/>
          <w:sz w:val="20"/>
          <w:szCs w:val="20"/>
        </w:rPr>
      </w:pPr>
      <w:r w:rsidRPr="00015412">
        <w:rPr>
          <w:rFonts w:ascii="Times New Roman" w:hAnsi="Times New Roman" w:cs="Times New Roman"/>
          <w:sz w:val="20"/>
          <w:szCs w:val="20"/>
        </w:rPr>
        <w:t>2 jam 20 menit = 140 menit</w:t>
      </w:r>
    </w:p>
    <w:p w14:paraId="0A98F4FA" w14:textId="77777777" w:rsidR="00015412" w:rsidRPr="00015412" w:rsidRDefault="00015412" w:rsidP="00015412">
      <w:pPr>
        <w:spacing w:after="0" w:line="240" w:lineRule="auto"/>
        <w:jc w:val="both"/>
        <w:rPr>
          <w:rFonts w:ascii="Times New Roman" w:hAnsi="Times New Roman" w:cs="Times New Roman"/>
          <w:sz w:val="20"/>
          <w:szCs w:val="20"/>
        </w:rPr>
      </w:pPr>
      <w:r w:rsidRPr="00015412">
        <w:rPr>
          <w:rFonts w:ascii="Times New Roman" w:hAnsi="Times New Roman" w:cs="Times New Roman"/>
          <w:sz w:val="20"/>
          <w:szCs w:val="20"/>
        </w:rPr>
        <w:t>3 jam 10 menit = 190 menit</w:t>
      </w:r>
    </w:p>
    <w:p w14:paraId="28FAC59B" w14:textId="77777777" w:rsidR="00015412" w:rsidRPr="00015412" w:rsidRDefault="00015412" w:rsidP="00015412">
      <w:pPr>
        <w:spacing w:after="0" w:line="240" w:lineRule="auto"/>
        <w:jc w:val="both"/>
        <w:rPr>
          <w:rFonts w:ascii="Times New Roman" w:hAnsi="Times New Roman" w:cs="Times New Roman"/>
          <w:sz w:val="20"/>
          <w:szCs w:val="20"/>
        </w:rPr>
      </w:pPr>
      <w:r w:rsidRPr="00015412">
        <w:rPr>
          <w:rFonts w:ascii="Times New Roman" w:hAnsi="Times New Roman" w:cs="Times New Roman"/>
          <w:sz w:val="20"/>
          <w:szCs w:val="20"/>
        </w:rPr>
        <w:t>2 jam 30 menit = 150 menit</w:t>
      </w:r>
    </w:p>
    <w:p w14:paraId="377B9A49" w14:textId="77777777" w:rsidR="00015412" w:rsidRPr="00015412" w:rsidRDefault="00015412" w:rsidP="00015412">
      <w:pPr>
        <w:spacing w:after="0" w:line="240" w:lineRule="auto"/>
        <w:jc w:val="both"/>
        <w:rPr>
          <w:rFonts w:ascii="Times New Roman" w:hAnsi="Times New Roman" w:cs="Times New Roman"/>
          <w:sz w:val="20"/>
          <w:szCs w:val="20"/>
        </w:rPr>
      </w:pPr>
      <w:r w:rsidRPr="00015412">
        <w:rPr>
          <w:rFonts w:ascii="Times New Roman" w:hAnsi="Times New Roman" w:cs="Times New Roman"/>
          <w:sz w:val="20"/>
          <w:szCs w:val="20"/>
        </w:rPr>
        <w:t>2 jam 11 menit = 131 menit</w:t>
      </w:r>
    </w:p>
    <w:p w14:paraId="1BDAA73B" w14:textId="77777777" w:rsidR="00015412" w:rsidRPr="00015412" w:rsidRDefault="00015412" w:rsidP="00015412">
      <w:pPr>
        <w:spacing w:after="0" w:line="240" w:lineRule="auto"/>
        <w:jc w:val="both"/>
        <w:rPr>
          <w:rFonts w:ascii="Times New Roman" w:hAnsi="Times New Roman" w:cs="Times New Roman"/>
          <w:sz w:val="20"/>
          <w:szCs w:val="20"/>
        </w:rPr>
      </w:pPr>
      <w:r w:rsidRPr="00015412">
        <w:rPr>
          <w:rFonts w:ascii="Times New Roman" w:hAnsi="Times New Roman" w:cs="Times New Roman"/>
          <w:sz w:val="20"/>
          <w:szCs w:val="20"/>
        </w:rPr>
        <w:t>2 jam 11 menit = 131 menit</w:t>
      </w:r>
    </w:p>
    <w:p w14:paraId="2E4E4B91" w14:textId="77777777" w:rsidR="00015412" w:rsidRPr="00015412" w:rsidRDefault="00015412" w:rsidP="00015412">
      <w:pPr>
        <w:spacing w:after="0" w:line="240" w:lineRule="auto"/>
        <w:jc w:val="both"/>
        <w:rPr>
          <w:rFonts w:ascii="Times New Roman" w:hAnsi="Times New Roman" w:cs="Times New Roman"/>
          <w:sz w:val="20"/>
          <w:szCs w:val="20"/>
        </w:rPr>
      </w:pPr>
      <w:r w:rsidRPr="00015412">
        <w:rPr>
          <w:rFonts w:ascii="Times New Roman" w:hAnsi="Times New Roman" w:cs="Times New Roman"/>
          <w:sz w:val="20"/>
          <w:szCs w:val="20"/>
        </w:rPr>
        <w:t>3 jam 30 menit = 210 menit</w:t>
      </w:r>
    </w:p>
    <w:p w14:paraId="0CB5B7F2" w14:textId="77777777" w:rsidR="00015412" w:rsidRPr="00015412" w:rsidRDefault="00015412" w:rsidP="00015412">
      <w:pPr>
        <w:spacing w:after="0" w:line="240" w:lineRule="auto"/>
        <w:jc w:val="both"/>
        <w:rPr>
          <w:rFonts w:ascii="Times New Roman" w:hAnsi="Times New Roman" w:cs="Times New Roman"/>
          <w:sz w:val="20"/>
          <w:szCs w:val="20"/>
        </w:rPr>
      </w:pPr>
      <w:r w:rsidRPr="00015412">
        <w:rPr>
          <w:rFonts w:ascii="Times New Roman" w:hAnsi="Times New Roman" w:cs="Times New Roman"/>
          <w:sz w:val="20"/>
          <w:szCs w:val="20"/>
        </w:rPr>
        <w:t>2 jam 30 menit = 150 menit</w:t>
      </w:r>
    </w:p>
    <w:p w14:paraId="325E7038" w14:textId="77777777" w:rsidR="00015412" w:rsidRPr="00015412" w:rsidRDefault="00015412" w:rsidP="00015412">
      <w:pPr>
        <w:spacing w:after="0" w:line="240" w:lineRule="auto"/>
        <w:jc w:val="both"/>
        <w:rPr>
          <w:rFonts w:ascii="Times New Roman" w:hAnsi="Times New Roman" w:cs="Times New Roman"/>
          <w:sz w:val="20"/>
          <w:szCs w:val="20"/>
        </w:rPr>
      </w:pPr>
      <w:r w:rsidRPr="00015412">
        <w:rPr>
          <w:rFonts w:ascii="Times New Roman" w:hAnsi="Times New Roman" w:cs="Times New Roman"/>
          <w:sz w:val="20"/>
          <w:szCs w:val="20"/>
        </w:rPr>
        <w:t>2 jam 10 menit = 130 menit</w:t>
      </w:r>
    </w:p>
    <w:p w14:paraId="6C03DBC0" w14:textId="77777777" w:rsidR="00015412" w:rsidRPr="00015412" w:rsidRDefault="00015412" w:rsidP="00015412">
      <w:pPr>
        <w:spacing w:after="0" w:line="240" w:lineRule="auto"/>
        <w:jc w:val="both"/>
        <w:rPr>
          <w:rFonts w:ascii="Times New Roman" w:hAnsi="Times New Roman" w:cs="Times New Roman"/>
          <w:sz w:val="20"/>
          <w:szCs w:val="20"/>
        </w:rPr>
      </w:pPr>
      <w:r w:rsidRPr="00015412">
        <w:rPr>
          <w:rFonts w:ascii="Times New Roman" w:hAnsi="Times New Roman" w:cs="Times New Roman"/>
          <w:sz w:val="20"/>
          <w:szCs w:val="20"/>
        </w:rPr>
        <w:t>2 jam 22 menit = 142 menit</w:t>
      </w:r>
    </w:p>
    <w:p w14:paraId="6B12328F" w14:textId="77777777" w:rsidR="00015412" w:rsidRPr="00015412" w:rsidRDefault="00015412" w:rsidP="00015412">
      <w:pPr>
        <w:spacing w:after="0" w:line="240" w:lineRule="auto"/>
        <w:jc w:val="both"/>
        <w:rPr>
          <w:rFonts w:ascii="Times New Roman" w:hAnsi="Times New Roman" w:cs="Times New Roman"/>
          <w:sz w:val="20"/>
          <w:szCs w:val="20"/>
        </w:rPr>
      </w:pPr>
      <w:r w:rsidRPr="00015412">
        <w:rPr>
          <w:rFonts w:ascii="Times New Roman" w:hAnsi="Times New Roman" w:cs="Times New Roman"/>
          <w:sz w:val="20"/>
          <w:szCs w:val="20"/>
        </w:rPr>
        <w:t>2 jam 34 menit = 154 menit</w:t>
      </w:r>
    </w:p>
    <w:p w14:paraId="342A81AD" w14:textId="77777777" w:rsidR="00015412" w:rsidRPr="00015412" w:rsidRDefault="00015412" w:rsidP="00015412">
      <w:pPr>
        <w:spacing w:after="0" w:line="240" w:lineRule="auto"/>
        <w:jc w:val="both"/>
        <w:rPr>
          <w:rFonts w:ascii="Times New Roman" w:hAnsi="Times New Roman" w:cs="Times New Roman"/>
          <w:sz w:val="20"/>
          <w:szCs w:val="20"/>
        </w:rPr>
      </w:pPr>
      <w:r w:rsidRPr="00015412">
        <w:rPr>
          <w:rFonts w:ascii="Times New Roman" w:hAnsi="Times New Roman" w:cs="Times New Roman"/>
          <w:sz w:val="20"/>
          <w:szCs w:val="20"/>
        </w:rPr>
        <w:t>Jumlahkan Semua Durasi : 1528 menit</w:t>
      </w:r>
    </w:p>
    <w:p w14:paraId="5DBD88B6" w14:textId="77777777" w:rsidR="00015412" w:rsidRPr="00015412" w:rsidRDefault="00015412" w:rsidP="00015412">
      <w:pPr>
        <w:spacing w:after="0" w:line="240" w:lineRule="auto"/>
        <w:jc w:val="both"/>
        <w:rPr>
          <w:rFonts w:ascii="Times New Roman" w:hAnsi="Times New Roman" w:cs="Times New Roman"/>
          <w:sz w:val="20"/>
          <w:szCs w:val="20"/>
        </w:rPr>
      </w:pPr>
      <m:oMathPara>
        <m:oMathParaPr>
          <m:jc m:val="left"/>
        </m:oMathParaPr>
        <m:oMath>
          <m:r>
            <w:rPr>
              <w:rFonts w:ascii="Cambria Math" w:hAnsi="Cambria Math" w:cs="Times New Roman"/>
              <w:sz w:val="20"/>
              <w:szCs w:val="20"/>
            </w:rPr>
            <m:t>Rata</m:t>
          </m:r>
          <m:r>
            <m:rPr>
              <m:sty m:val="p"/>
            </m:rPr>
            <w:rPr>
              <w:rFonts w:ascii="Cambria Math" w:hAnsi="Cambria Math" w:cs="Times New Roman"/>
              <w:sz w:val="20"/>
              <w:szCs w:val="20"/>
            </w:rPr>
            <m:t>-</m:t>
          </m:r>
          <m:r>
            <w:rPr>
              <w:rFonts w:ascii="Cambria Math" w:hAnsi="Cambria Math" w:cs="Times New Roman"/>
              <w:sz w:val="20"/>
              <w:szCs w:val="20"/>
            </w:rPr>
            <m:t>Rata</m:t>
          </m:r>
          <m:r>
            <m:rPr>
              <m:sty m:val="p"/>
            </m:rPr>
            <w:rPr>
              <w:rFonts w:ascii="Cambria Math" w:hAnsi="Cambria Math" w:cs="Times New Roman"/>
              <w:sz w:val="20"/>
              <w:szCs w:val="20"/>
            </w:rPr>
            <m:t xml:space="preserve">= </m:t>
          </m:r>
          <m:f>
            <m:fPr>
              <m:ctrlPr>
                <w:rPr>
                  <w:rFonts w:ascii="Cambria Math" w:hAnsi="Cambria Math" w:cs="Times New Roman"/>
                  <w:sz w:val="20"/>
                  <w:szCs w:val="20"/>
                </w:rPr>
              </m:ctrlPr>
            </m:fPr>
            <m:num>
              <m:r>
                <m:rPr>
                  <m:sty m:val="p"/>
                </m:rPr>
                <w:rPr>
                  <w:rFonts w:ascii="Cambria Math" w:hAnsi="Cambria Math" w:cs="Times New Roman"/>
                  <w:sz w:val="20"/>
                  <w:szCs w:val="20"/>
                </w:rPr>
                <m:t>1528</m:t>
              </m:r>
            </m:num>
            <m:den>
              <m:r>
                <m:rPr>
                  <m:sty m:val="p"/>
                </m:rPr>
                <w:rPr>
                  <w:rFonts w:ascii="Cambria Math" w:hAnsi="Cambria Math" w:cs="Times New Roman"/>
                  <w:sz w:val="20"/>
                  <w:szCs w:val="20"/>
                </w:rPr>
                <m:t>10</m:t>
              </m:r>
            </m:den>
          </m:f>
          <m:r>
            <m:rPr>
              <m:sty m:val="p"/>
            </m:rPr>
            <w:rPr>
              <w:rFonts w:ascii="Cambria Math" w:hAnsi="Cambria Math" w:cs="Times New Roman"/>
              <w:sz w:val="20"/>
              <w:szCs w:val="20"/>
            </w:rPr>
            <m:t xml:space="preserve">=152.8 </m:t>
          </m:r>
          <m:r>
            <w:rPr>
              <w:rFonts w:ascii="Cambria Math" w:hAnsi="Cambria Math" w:cs="Times New Roman"/>
              <w:sz w:val="20"/>
              <w:szCs w:val="20"/>
            </w:rPr>
            <m:t>menit</m:t>
          </m:r>
        </m:oMath>
      </m:oMathPara>
    </w:p>
    <w:p w14:paraId="4B32972B" w14:textId="77777777" w:rsidR="00015412" w:rsidRPr="00015412" w:rsidRDefault="00015412" w:rsidP="00015412">
      <w:pPr>
        <w:spacing w:after="0" w:line="240" w:lineRule="auto"/>
        <w:jc w:val="both"/>
        <w:rPr>
          <w:rFonts w:ascii="Times New Roman" w:hAnsi="Times New Roman" w:cs="Times New Roman"/>
          <w:sz w:val="20"/>
          <w:szCs w:val="20"/>
        </w:rPr>
      </w:pPr>
      <w:r w:rsidRPr="00015412">
        <w:rPr>
          <w:rFonts w:ascii="Times New Roman" w:hAnsi="Times New Roman" w:cs="Times New Roman"/>
          <w:sz w:val="20"/>
          <w:szCs w:val="20"/>
        </w:rPr>
        <w:t>Konversi jam ke menit :</w:t>
      </w:r>
    </w:p>
    <w:p w14:paraId="6EDE196C" w14:textId="77777777" w:rsidR="00015412" w:rsidRPr="00015412" w:rsidRDefault="00015412" w:rsidP="00015412">
      <w:pPr>
        <w:spacing w:after="0" w:line="240" w:lineRule="auto"/>
        <w:jc w:val="both"/>
        <w:rPr>
          <w:rFonts w:ascii="Times New Roman" w:hAnsi="Times New Roman" w:cs="Times New Roman"/>
          <w:sz w:val="20"/>
          <w:szCs w:val="20"/>
        </w:rPr>
      </w:pPr>
      <w:r w:rsidRPr="00015412">
        <w:rPr>
          <w:rFonts w:ascii="Times New Roman" w:hAnsi="Times New Roman" w:cs="Times New Roman"/>
          <w:sz w:val="20"/>
          <w:szCs w:val="20"/>
        </w:rPr>
        <w:t>152.8 menit = 2 jam 32.8 menit</w:t>
      </w:r>
    </w:p>
    <w:p w14:paraId="5982250A" w14:textId="77777777" w:rsidR="00015412" w:rsidRPr="00015412" w:rsidRDefault="00015412" w:rsidP="00015412">
      <w:pPr>
        <w:spacing w:after="0" w:line="240" w:lineRule="auto"/>
        <w:jc w:val="both"/>
        <w:rPr>
          <w:rFonts w:ascii="Times New Roman" w:hAnsi="Times New Roman" w:cs="Times New Roman"/>
          <w:sz w:val="20"/>
          <w:szCs w:val="20"/>
        </w:rPr>
      </w:pPr>
      <m:oMathPara>
        <m:oMathParaPr>
          <m:jc m:val="left"/>
        </m:oMathParaPr>
        <m:oMath>
          <m:r>
            <w:rPr>
              <w:rFonts w:ascii="Cambria Math" w:hAnsi="Cambria Math" w:cs="Times New Roman"/>
              <w:sz w:val="20"/>
              <w:szCs w:val="20"/>
            </w:rPr>
            <m:t>p</m:t>
          </m:r>
          <m:r>
            <m:rPr>
              <m:sty m:val="p"/>
            </m:rPr>
            <w:rPr>
              <w:rFonts w:ascii="Cambria Math" w:hAnsi="Cambria Math" w:cs="Times New Roman"/>
              <w:sz w:val="20"/>
              <w:szCs w:val="20"/>
            </w:rPr>
            <m:t>=</m:t>
          </m:r>
          <m:r>
            <w:rPr>
              <w:rFonts w:ascii="Cambria Math" w:hAnsi="Cambria Math" w:cs="Times New Roman"/>
              <w:sz w:val="20"/>
              <w:szCs w:val="20"/>
            </w:rPr>
            <m:t>V</m:t>
          </m:r>
          <m:r>
            <m:rPr>
              <m:sty m:val="p"/>
            </m:rPr>
            <w:rPr>
              <w:rFonts w:ascii="Cambria Math" w:hAnsi="Cambria Math" w:cs="Times New Roman"/>
              <w:sz w:val="20"/>
              <w:szCs w:val="20"/>
            </w:rPr>
            <m:t xml:space="preserve"> </m:t>
          </m:r>
          <m:r>
            <w:rPr>
              <w:rFonts w:ascii="Cambria Math" w:hAnsi="Cambria Math" w:cs="Times New Roman"/>
              <w:sz w:val="20"/>
              <w:szCs w:val="20"/>
            </w:rPr>
            <m:t>X</m:t>
          </m:r>
          <m:r>
            <m:rPr>
              <m:sty m:val="p"/>
            </m:rPr>
            <w:rPr>
              <w:rFonts w:ascii="Cambria Math" w:hAnsi="Cambria Math" w:cs="Times New Roman"/>
              <w:sz w:val="20"/>
              <w:szCs w:val="20"/>
            </w:rPr>
            <m:t xml:space="preserve"> </m:t>
          </m:r>
          <m:r>
            <w:rPr>
              <w:rFonts w:ascii="Cambria Math" w:hAnsi="Cambria Math" w:cs="Times New Roman"/>
              <w:sz w:val="20"/>
              <w:szCs w:val="20"/>
            </w:rPr>
            <m:t>I</m:t>
          </m:r>
        </m:oMath>
      </m:oMathPara>
    </w:p>
    <w:p w14:paraId="70D3E48B" w14:textId="77777777" w:rsidR="00015412" w:rsidRPr="00015412" w:rsidRDefault="00015412" w:rsidP="00015412">
      <w:pPr>
        <w:spacing w:after="0" w:line="240" w:lineRule="auto"/>
        <w:jc w:val="both"/>
        <w:rPr>
          <w:rFonts w:ascii="Times New Roman" w:hAnsi="Times New Roman" w:cs="Times New Roman"/>
          <w:sz w:val="20"/>
          <w:szCs w:val="20"/>
        </w:rPr>
      </w:pPr>
      <w:r w:rsidRPr="00015412">
        <w:rPr>
          <w:rFonts w:ascii="Times New Roman" w:hAnsi="Times New Roman" w:cs="Times New Roman"/>
          <w:sz w:val="20"/>
          <w:szCs w:val="20"/>
        </w:rPr>
        <w:t>Dimana:</w:t>
      </w:r>
    </w:p>
    <w:p w14:paraId="0BF3A8A1" w14:textId="77777777" w:rsidR="00015412" w:rsidRPr="00015412" w:rsidRDefault="00015412" w:rsidP="00015412">
      <w:pPr>
        <w:spacing w:after="0" w:line="240" w:lineRule="auto"/>
        <w:jc w:val="both"/>
        <w:rPr>
          <w:rFonts w:ascii="Times New Roman" w:hAnsi="Times New Roman" w:cs="Times New Roman"/>
          <w:sz w:val="20"/>
          <w:szCs w:val="20"/>
        </w:rPr>
      </w:pPr>
      <w:r w:rsidRPr="00015412">
        <w:rPr>
          <w:rFonts w:ascii="Times New Roman" w:hAnsi="Times New Roman" w:cs="Times New Roman"/>
          <w:sz w:val="20"/>
          <w:szCs w:val="20"/>
        </w:rPr>
        <w:t xml:space="preserve">P =Daya(watt) </w:t>
      </w:r>
    </w:p>
    <w:p w14:paraId="1D98CCFB" w14:textId="77777777" w:rsidR="00015412" w:rsidRPr="00015412" w:rsidRDefault="00015412" w:rsidP="00015412">
      <w:pPr>
        <w:spacing w:after="0" w:line="240" w:lineRule="auto"/>
        <w:jc w:val="both"/>
        <w:rPr>
          <w:rFonts w:ascii="Times New Roman" w:hAnsi="Times New Roman" w:cs="Times New Roman"/>
          <w:sz w:val="20"/>
          <w:szCs w:val="20"/>
        </w:rPr>
      </w:pPr>
      <w:r w:rsidRPr="00015412">
        <w:rPr>
          <w:rFonts w:ascii="Times New Roman" w:hAnsi="Times New Roman" w:cs="Times New Roman"/>
          <w:sz w:val="20"/>
          <w:szCs w:val="20"/>
        </w:rPr>
        <w:t xml:space="preserve">V=tegangan (volt) </w:t>
      </w:r>
    </w:p>
    <w:p w14:paraId="09FC7E45" w14:textId="77777777" w:rsidR="00015412" w:rsidRPr="00015412" w:rsidRDefault="00015412" w:rsidP="00015412">
      <w:pPr>
        <w:spacing w:after="0" w:line="240" w:lineRule="auto"/>
        <w:jc w:val="both"/>
        <w:rPr>
          <w:rFonts w:ascii="Times New Roman" w:hAnsi="Times New Roman" w:cs="Times New Roman"/>
          <w:sz w:val="20"/>
          <w:szCs w:val="20"/>
        </w:rPr>
      </w:pPr>
      <w:r w:rsidRPr="00015412">
        <w:rPr>
          <w:rFonts w:ascii="Times New Roman" w:hAnsi="Times New Roman" w:cs="Times New Roman"/>
          <w:sz w:val="20"/>
          <w:szCs w:val="20"/>
        </w:rPr>
        <w:t>I =Arus (Amper)</w:t>
      </w:r>
    </w:p>
    <w:p w14:paraId="3684E2AD" w14:textId="77777777" w:rsidR="00015412" w:rsidRPr="00015412" w:rsidRDefault="00015412" w:rsidP="00015412">
      <w:pPr>
        <w:spacing w:after="0" w:line="240" w:lineRule="auto"/>
        <w:jc w:val="both"/>
        <w:rPr>
          <w:rFonts w:ascii="Times New Roman" w:hAnsi="Times New Roman" w:cs="Times New Roman"/>
          <w:sz w:val="20"/>
          <w:szCs w:val="20"/>
        </w:rPr>
      </w:pPr>
      <m:oMathPara>
        <m:oMathParaPr>
          <m:jc m:val="left"/>
        </m:oMathParaPr>
        <m:oMath>
          <m:r>
            <w:rPr>
              <w:rFonts w:ascii="Cambria Math" w:hAnsi="Cambria Math" w:cs="Times New Roman"/>
              <w:sz w:val="20"/>
              <w:szCs w:val="20"/>
            </w:rPr>
            <m:t>P</m:t>
          </m:r>
          <m:r>
            <m:rPr>
              <m:sty m:val="p"/>
            </m:rPr>
            <w:rPr>
              <w:rFonts w:ascii="Cambria Math" w:hAnsi="Cambria Math" w:cs="Times New Roman"/>
              <w:sz w:val="20"/>
              <w:szCs w:val="20"/>
            </w:rPr>
            <m:t>=6</m:t>
          </m:r>
          <m:r>
            <w:rPr>
              <w:rFonts w:ascii="Cambria Math" w:hAnsi="Cambria Math" w:cs="Times New Roman"/>
              <w:sz w:val="20"/>
              <w:szCs w:val="20"/>
            </w:rPr>
            <m:t>V</m:t>
          </m:r>
          <m:r>
            <m:rPr>
              <m:sty m:val="p"/>
            </m:rPr>
            <w:rPr>
              <w:rFonts w:ascii="Cambria Math" w:hAnsi="Cambria Math" w:cs="Times New Roman"/>
              <w:sz w:val="20"/>
              <w:szCs w:val="20"/>
            </w:rPr>
            <m:t xml:space="preserve"> </m:t>
          </m:r>
          <m:r>
            <w:rPr>
              <w:rFonts w:ascii="Cambria Math" w:hAnsi="Cambria Math" w:cs="Times New Roman"/>
              <w:sz w:val="20"/>
              <w:szCs w:val="20"/>
            </w:rPr>
            <m:t>X</m:t>
          </m:r>
          <m:r>
            <m:rPr>
              <m:sty m:val="p"/>
            </m:rPr>
            <w:rPr>
              <w:rFonts w:ascii="Cambria Math" w:hAnsi="Cambria Math" w:cs="Times New Roman"/>
              <w:sz w:val="20"/>
              <w:szCs w:val="20"/>
            </w:rPr>
            <m:t xml:space="preserve"> 3</m:t>
          </m:r>
          <m:r>
            <w:rPr>
              <w:rFonts w:ascii="Cambria Math" w:hAnsi="Cambria Math" w:cs="Times New Roman"/>
              <w:sz w:val="20"/>
              <w:szCs w:val="20"/>
            </w:rPr>
            <m:t>A</m:t>
          </m:r>
          <m:r>
            <m:rPr>
              <m:sty m:val="p"/>
            </m:rPr>
            <w:rPr>
              <w:rFonts w:ascii="Cambria Math" w:hAnsi="Cambria Math" w:cs="Times New Roman"/>
              <w:sz w:val="20"/>
              <w:szCs w:val="20"/>
            </w:rPr>
            <m:t>=18</m:t>
          </m:r>
          <m:r>
            <w:rPr>
              <w:rFonts w:ascii="Cambria Math" w:hAnsi="Cambria Math" w:cs="Times New Roman"/>
              <w:sz w:val="20"/>
              <w:szCs w:val="20"/>
            </w:rPr>
            <m:t>W</m:t>
          </m:r>
        </m:oMath>
      </m:oMathPara>
    </w:p>
    <w:p w14:paraId="22F8D6E0" w14:textId="77777777" w:rsidR="00015412" w:rsidRPr="00015412" w:rsidRDefault="00015412" w:rsidP="00015412">
      <w:pPr>
        <w:spacing w:after="0" w:line="240" w:lineRule="auto"/>
        <w:jc w:val="both"/>
        <w:rPr>
          <w:rFonts w:ascii="Times New Roman" w:hAnsi="Times New Roman" w:cs="Times New Roman"/>
          <w:sz w:val="20"/>
          <w:szCs w:val="20"/>
        </w:rPr>
      </w:pPr>
      <m:oMathPara>
        <m:oMathParaPr>
          <m:jc m:val="left"/>
        </m:oMathParaPr>
        <m:oMath>
          <m:r>
            <w:rPr>
              <w:rFonts w:ascii="Cambria Math" w:hAnsi="Cambria Math" w:cs="Times New Roman"/>
              <w:sz w:val="20"/>
              <w:szCs w:val="20"/>
            </w:rPr>
            <m:t>kWh</m:t>
          </m:r>
          <m:r>
            <m:rPr>
              <m:sty m:val="p"/>
            </m:rPr>
            <w:rPr>
              <w:rFonts w:ascii="Cambria Math" w:hAnsi="Cambria Math" w:cs="Times New Roman"/>
              <w:sz w:val="20"/>
              <w:szCs w:val="20"/>
            </w:rPr>
            <m:t>=</m:t>
          </m:r>
          <m:f>
            <m:fPr>
              <m:ctrlPr>
                <w:rPr>
                  <w:rFonts w:ascii="Cambria Math" w:hAnsi="Cambria Math" w:cs="Times New Roman"/>
                  <w:sz w:val="20"/>
                  <w:szCs w:val="20"/>
                </w:rPr>
              </m:ctrlPr>
            </m:fPr>
            <m:num>
              <m:r>
                <m:rPr>
                  <m:sty m:val="p"/>
                </m:rPr>
                <w:rPr>
                  <w:rFonts w:ascii="Cambria Math" w:hAnsi="Cambria Math" w:cs="Times New Roman"/>
                  <w:sz w:val="20"/>
                  <w:szCs w:val="20"/>
                </w:rPr>
                <m:t>18</m:t>
              </m:r>
              <m:r>
                <w:rPr>
                  <w:rFonts w:ascii="Cambria Math" w:hAnsi="Cambria Math" w:cs="Times New Roman"/>
                  <w:sz w:val="20"/>
                  <w:szCs w:val="20"/>
                </w:rPr>
                <m:t>W</m:t>
              </m:r>
              <m:r>
                <m:rPr>
                  <m:sty m:val="p"/>
                </m:rPr>
                <w:rPr>
                  <w:rFonts w:ascii="Cambria Math" w:hAnsi="Cambria Math" w:cs="Times New Roman"/>
                  <w:sz w:val="20"/>
                  <w:szCs w:val="20"/>
                </w:rPr>
                <m:t xml:space="preserve"> </m:t>
              </m:r>
              <m:r>
                <w:rPr>
                  <w:rFonts w:ascii="Cambria Math" w:hAnsi="Cambria Math" w:cs="Times New Roman"/>
                  <w:sz w:val="20"/>
                  <w:szCs w:val="20"/>
                </w:rPr>
                <m:t>X</m:t>
              </m:r>
              <m:r>
                <m:rPr>
                  <m:sty m:val="p"/>
                </m:rPr>
                <w:rPr>
                  <w:rFonts w:ascii="Cambria Math" w:hAnsi="Cambria Math" w:cs="Times New Roman"/>
                  <w:sz w:val="20"/>
                  <w:szCs w:val="20"/>
                </w:rPr>
                <m:t xml:space="preserve"> 1</m:t>
              </m:r>
              <m:r>
                <w:rPr>
                  <w:rFonts w:ascii="Cambria Math" w:hAnsi="Cambria Math" w:cs="Times New Roman"/>
                  <w:sz w:val="20"/>
                  <w:szCs w:val="20"/>
                </w:rPr>
                <m:t>jam</m:t>
              </m:r>
            </m:num>
            <m:den>
              <m:r>
                <m:rPr>
                  <m:sty m:val="p"/>
                </m:rPr>
                <w:rPr>
                  <w:rFonts w:ascii="Cambria Math" w:hAnsi="Cambria Math" w:cs="Times New Roman"/>
                  <w:sz w:val="20"/>
                  <w:szCs w:val="20"/>
                </w:rPr>
                <m:t>100</m:t>
              </m:r>
            </m:den>
          </m:f>
        </m:oMath>
      </m:oMathPara>
    </w:p>
    <w:p w14:paraId="3F58028D" w14:textId="77777777" w:rsidR="00015412" w:rsidRPr="00015412" w:rsidRDefault="00015412" w:rsidP="00015412">
      <w:pPr>
        <w:spacing w:after="0" w:line="240" w:lineRule="auto"/>
        <w:jc w:val="both"/>
        <w:rPr>
          <w:rFonts w:ascii="Times New Roman" w:hAnsi="Times New Roman" w:cs="Times New Roman"/>
          <w:sz w:val="20"/>
          <w:szCs w:val="20"/>
        </w:rPr>
      </w:pPr>
      <m:oMathPara>
        <m:oMathParaPr>
          <m:jc m:val="left"/>
        </m:oMathParaPr>
        <m:oMath>
          <m:r>
            <w:rPr>
              <w:rFonts w:ascii="Cambria Math" w:hAnsi="Cambria Math" w:cs="Times New Roman"/>
              <w:sz w:val="20"/>
              <w:szCs w:val="20"/>
            </w:rPr>
            <m:t>kWh</m:t>
          </m:r>
          <m:r>
            <m:rPr>
              <m:sty m:val="p"/>
            </m:rPr>
            <w:rPr>
              <w:rFonts w:ascii="Cambria Math" w:hAnsi="Cambria Math" w:cs="Times New Roman"/>
              <w:sz w:val="20"/>
              <w:szCs w:val="20"/>
            </w:rPr>
            <m:t>=</m:t>
          </m:r>
          <m:f>
            <m:fPr>
              <m:ctrlPr>
                <w:rPr>
                  <w:rFonts w:ascii="Cambria Math" w:hAnsi="Cambria Math" w:cs="Times New Roman"/>
                  <w:sz w:val="20"/>
                  <w:szCs w:val="20"/>
                </w:rPr>
              </m:ctrlPr>
            </m:fPr>
            <m:num>
              <m:r>
                <m:rPr>
                  <m:sty m:val="p"/>
                </m:rPr>
                <w:rPr>
                  <w:rFonts w:ascii="Cambria Math" w:hAnsi="Cambria Math" w:cs="Times New Roman"/>
                  <w:sz w:val="20"/>
                  <w:szCs w:val="20"/>
                </w:rPr>
                <m:t>15</m:t>
              </m:r>
              <m:r>
                <w:rPr>
                  <w:rFonts w:ascii="Cambria Math" w:hAnsi="Cambria Math" w:cs="Times New Roman"/>
                  <w:sz w:val="20"/>
                  <w:szCs w:val="20"/>
                </w:rPr>
                <m:t>Wh</m:t>
              </m:r>
            </m:num>
            <m:den>
              <m:r>
                <m:rPr>
                  <m:sty m:val="p"/>
                </m:rPr>
                <w:rPr>
                  <w:rFonts w:ascii="Cambria Math" w:hAnsi="Cambria Math" w:cs="Times New Roman"/>
                  <w:sz w:val="20"/>
                  <w:szCs w:val="20"/>
                </w:rPr>
                <m:t>1000</m:t>
              </m:r>
            </m:den>
          </m:f>
        </m:oMath>
      </m:oMathPara>
    </w:p>
    <w:p w14:paraId="2E66B763" w14:textId="77777777" w:rsidR="00015412" w:rsidRPr="00015412" w:rsidRDefault="00015412" w:rsidP="00015412">
      <w:pPr>
        <w:spacing w:after="0" w:line="240" w:lineRule="auto"/>
        <w:jc w:val="both"/>
        <w:rPr>
          <w:rFonts w:ascii="Times New Roman" w:hAnsi="Times New Roman" w:cs="Times New Roman"/>
          <w:sz w:val="20"/>
          <w:szCs w:val="20"/>
        </w:rPr>
      </w:pPr>
      <m:oMathPara>
        <m:oMathParaPr>
          <m:jc m:val="left"/>
        </m:oMathParaPr>
        <m:oMath>
          <m:r>
            <w:rPr>
              <w:rFonts w:ascii="Cambria Math" w:hAnsi="Cambria Math" w:cs="Times New Roman"/>
              <w:sz w:val="20"/>
              <w:szCs w:val="20"/>
            </w:rPr>
            <m:t>kWh</m:t>
          </m:r>
          <m:r>
            <m:rPr>
              <m:sty m:val="p"/>
            </m:rPr>
            <w:rPr>
              <w:rFonts w:ascii="Cambria Math" w:hAnsi="Cambria Math" w:cs="Times New Roman"/>
              <w:sz w:val="20"/>
              <w:szCs w:val="20"/>
            </w:rPr>
            <m:t>=0,018</m:t>
          </m:r>
          <m:r>
            <w:rPr>
              <w:rFonts w:ascii="Cambria Math" w:hAnsi="Cambria Math" w:cs="Times New Roman"/>
              <w:sz w:val="20"/>
              <w:szCs w:val="20"/>
            </w:rPr>
            <m:t>kWh</m:t>
          </m:r>
        </m:oMath>
      </m:oMathPara>
    </w:p>
    <w:p w14:paraId="3596147A" w14:textId="77777777" w:rsidR="00015412" w:rsidRPr="00015412" w:rsidRDefault="00015412" w:rsidP="00015412">
      <w:pPr>
        <w:spacing w:after="0" w:line="240" w:lineRule="auto"/>
        <w:jc w:val="both"/>
        <w:rPr>
          <w:rFonts w:ascii="Times New Roman" w:hAnsi="Times New Roman" w:cs="Times New Roman"/>
          <w:sz w:val="20"/>
          <w:szCs w:val="20"/>
        </w:rPr>
      </w:pPr>
      <w:r w:rsidRPr="00015412">
        <w:rPr>
          <w:rFonts w:ascii="Times New Roman" w:hAnsi="Times New Roman" w:cs="Times New Roman"/>
          <w:sz w:val="20"/>
          <w:szCs w:val="20"/>
        </w:rPr>
        <w:t>Berdasarkan pengujian tersebut maka dapat diketahui bahwa komponen yang terdapat pada helm dapat  menyala 2 jam 32.8 menit per harinya sehingga  dengan mengetahui  ketahanan daya ini maka pengguna helm dapat menyesuaikan sumber daya yang akan di gunakan jika ingin menggunakan lebih dari rata-rata ketahanan daya tersebut.</w:t>
      </w:r>
    </w:p>
    <w:p w14:paraId="599C590C" w14:textId="086D854D" w:rsidR="00015412" w:rsidRPr="00491033" w:rsidRDefault="00015412" w:rsidP="00015412">
      <w:pPr>
        <w:spacing w:after="0" w:line="240" w:lineRule="auto"/>
        <w:jc w:val="both"/>
        <w:rPr>
          <w:rFonts w:cs="Times New Roman"/>
          <w:szCs w:val="24"/>
        </w:rPr>
      </w:pPr>
      <w:r w:rsidRPr="00015412">
        <w:rPr>
          <w:rFonts w:ascii="Times New Roman" w:hAnsi="Times New Roman" w:cs="Times New Roman"/>
          <w:sz w:val="20"/>
          <w:szCs w:val="20"/>
        </w:rPr>
        <w:t>Selain menggunakan battery li-ion</w:t>
      </w:r>
      <w:r w:rsidR="00E13D21">
        <w:rPr>
          <w:rFonts w:ascii="Times New Roman" w:hAnsi="Times New Roman" w:cs="Times New Roman"/>
          <w:sz w:val="20"/>
          <w:szCs w:val="20"/>
        </w:rPr>
        <w:t xml:space="preserve"> </w:t>
      </w:r>
      <w:r w:rsidRPr="00015412">
        <w:rPr>
          <w:rFonts w:ascii="Times New Roman" w:hAnsi="Times New Roman" w:cs="Times New Roman"/>
          <w:sz w:val="20"/>
          <w:szCs w:val="20"/>
        </w:rPr>
        <w:t>sistem ini juga menggunakan Baterai Zinc-Carbon yang diletakkan di dalam box X4 12,5 x 8,5 x 5cm pada bagasi motor, battery Baterai Zinc-Carbon memiliki tegangan 9 V dengan kapasitas 450mA untuk menentukan ketahanan daya battery pada sistem. Battery dihubungkan dengan modul step down untuk  mengurangi tegangan yang ada  pada  battery dan mengaturnya menjadi 5V kemudian dari modul step down tersebut dihubungkan ke Arduino nano dimana saat modul step down dihubungkan tegangan yang terdapat pada Arduino nano tersebut yaitu 4.81V</w:t>
      </w:r>
    </w:p>
    <w:p w14:paraId="0A7928B7" w14:textId="77777777" w:rsidR="00015412" w:rsidRDefault="00015412" w:rsidP="00015412">
      <w:pPr>
        <w:spacing w:after="0" w:line="240" w:lineRule="auto"/>
        <w:jc w:val="both"/>
        <w:rPr>
          <w:rFonts w:ascii="Times New Roman" w:hAnsi="Times New Roman" w:cs="Times New Roman"/>
          <w:sz w:val="20"/>
          <w:szCs w:val="20"/>
        </w:rPr>
      </w:pPr>
    </w:p>
    <w:p w14:paraId="4C1F8F77" w14:textId="64466877" w:rsidR="00E13D21" w:rsidRPr="00E13D21" w:rsidRDefault="00E13D21" w:rsidP="00E13D21">
      <w:pPr>
        <w:pStyle w:val="Caption"/>
        <w:keepNext/>
        <w:jc w:val="center"/>
        <w:rPr>
          <w:rFonts w:ascii="Times New Roman" w:hAnsi="Times New Roman" w:cs="Times New Roman"/>
          <w:i w:val="0"/>
          <w:iCs w:val="0"/>
        </w:rPr>
      </w:pPr>
      <w:r w:rsidRPr="00E13D21">
        <w:rPr>
          <w:rFonts w:ascii="Times New Roman" w:hAnsi="Times New Roman" w:cs="Times New Roman"/>
          <w:i w:val="0"/>
          <w:iCs w:val="0"/>
          <w:color w:val="auto"/>
          <w:sz w:val="20"/>
          <w:szCs w:val="20"/>
        </w:rPr>
        <w:lastRenderedPageBreak/>
        <w:t xml:space="preserve">Tabel 4. </w:t>
      </w:r>
      <w:r w:rsidRPr="00E13D21">
        <w:rPr>
          <w:rFonts w:ascii="Times New Roman" w:hAnsi="Times New Roman" w:cs="Times New Roman"/>
          <w:i w:val="0"/>
          <w:iCs w:val="0"/>
          <w:color w:val="auto"/>
          <w:sz w:val="20"/>
          <w:szCs w:val="20"/>
        </w:rPr>
        <w:fldChar w:fldCharType="begin"/>
      </w:r>
      <w:r w:rsidRPr="00E13D21">
        <w:rPr>
          <w:rFonts w:ascii="Times New Roman" w:hAnsi="Times New Roman" w:cs="Times New Roman"/>
          <w:i w:val="0"/>
          <w:iCs w:val="0"/>
          <w:color w:val="auto"/>
          <w:sz w:val="20"/>
          <w:szCs w:val="20"/>
        </w:rPr>
        <w:instrText xml:space="preserve"> SEQ Tabel_4. \* ARABIC </w:instrText>
      </w:r>
      <w:r w:rsidRPr="00E13D21">
        <w:rPr>
          <w:rFonts w:ascii="Times New Roman" w:hAnsi="Times New Roman" w:cs="Times New Roman"/>
          <w:i w:val="0"/>
          <w:iCs w:val="0"/>
          <w:color w:val="auto"/>
          <w:sz w:val="20"/>
          <w:szCs w:val="20"/>
        </w:rPr>
        <w:fldChar w:fldCharType="separate"/>
      </w:r>
      <w:r w:rsidR="00C90D78">
        <w:rPr>
          <w:rFonts w:ascii="Times New Roman" w:hAnsi="Times New Roman" w:cs="Times New Roman"/>
          <w:i w:val="0"/>
          <w:iCs w:val="0"/>
          <w:noProof/>
          <w:color w:val="auto"/>
          <w:sz w:val="20"/>
          <w:szCs w:val="20"/>
        </w:rPr>
        <w:t>6</w:t>
      </w:r>
      <w:r w:rsidRPr="00E13D21">
        <w:rPr>
          <w:rFonts w:ascii="Times New Roman" w:hAnsi="Times New Roman" w:cs="Times New Roman"/>
          <w:i w:val="0"/>
          <w:iCs w:val="0"/>
          <w:color w:val="auto"/>
          <w:sz w:val="20"/>
          <w:szCs w:val="20"/>
        </w:rPr>
        <w:fldChar w:fldCharType="end"/>
      </w:r>
      <w:r w:rsidRPr="00E13D21">
        <w:rPr>
          <w:rFonts w:ascii="Times New Roman" w:hAnsi="Times New Roman" w:cs="Times New Roman"/>
          <w:i w:val="0"/>
          <w:iCs w:val="0"/>
          <w:color w:val="auto"/>
          <w:sz w:val="20"/>
          <w:szCs w:val="20"/>
        </w:rPr>
        <w:t xml:space="preserve"> Hasil percobaan ketahanan daya battery (Slave)</w:t>
      </w:r>
    </w:p>
    <w:tbl>
      <w:tblPr>
        <w:tblStyle w:val="TableGrid"/>
        <w:tblW w:w="4883" w:type="dxa"/>
        <w:tblInd w:w="108" w:type="dxa"/>
        <w:tblLook w:val="04A0" w:firstRow="1" w:lastRow="0" w:firstColumn="1" w:lastColumn="0" w:noHBand="0" w:noVBand="1"/>
      </w:tblPr>
      <w:tblGrid>
        <w:gridCol w:w="1009"/>
        <w:gridCol w:w="1009"/>
        <w:gridCol w:w="1054"/>
        <w:gridCol w:w="717"/>
        <w:gridCol w:w="1094"/>
      </w:tblGrid>
      <w:tr w:rsidR="00E13D21" w14:paraId="23694368" w14:textId="77777777" w:rsidTr="00E13D21">
        <w:tc>
          <w:tcPr>
            <w:tcW w:w="1025" w:type="dxa"/>
            <w:shd w:val="clear" w:color="auto" w:fill="FFFFFF" w:themeFill="background1"/>
            <w:vAlign w:val="center"/>
          </w:tcPr>
          <w:p w14:paraId="79FF3B4F" w14:textId="77777777" w:rsidR="00E13D21" w:rsidRPr="00055F3D" w:rsidRDefault="00E13D21" w:rsidP="009657C4">
            <w:pPr>
              <w:jc w:val="center"/>
              <w:rPr>
                <w:rFonts w:ascii="Times New Roman" w:hAnsi="Times New Roman" w:cs="Times New Roman"/>
                <w:b/>
                <w:bCs/>
                <w:sz w:val="16"/>
                <w:szCs w:val="16"/>
              </w:rPr>
            </w:pPr>
            <w:r w:rsidRPr="00055F3D">
              <w:rPr>
                <w:rFonts w:ascii="Times New Roman" w:hAnsi="Times New Roman" w:cs="Times New Roman"/>
                <w:b/>
                <w:bCs/>
                <w:sz w:val="16"/>
                <w:szCs w:val="16"/>
              </w:rPr>
              <w:t>Percobaan</w:t>
            </w:r>
          </w:p>
          <w:p w14:paraId="4F933C89" w14:textId="77777777" w:rsidR="00E13D21" w:rsidRPr="00055F3D" w:rsidRDefault="00E13D21" w:rsidP="009657C4">
            <w:pPr>
              <w:jc w:val="center"/>
              <w:rPr>
                <w:rFonts w:ascii="Times New Roman" w:hAnsi="Times New Roman" w:cs="Times New Roman"/>
                <w:b/>
                <w:bCs/>
                <w:sz w:val="16"/>
                <w:szCs w:val="16"/>
              </w:rPr>
            </w:pPr>
            <w:r w:rsidRPr="00055F3D">
              <w:rPr>
                <w:rFonts w:ascii="Times New Roman" w:hAnsi="Times New Roman" w:cs="Times New Roman"/>
                <w:b/>
                <w:bCs/>
                <w:sz w:val="16"/>
                <w:szCs w:val="16"/>
              </w:rPr>
              <w:t>Ke-</w:t>
            </w:r>
          </w:p>
        </w:tc>
        <w:tc>
          <w:tcPr>
            <w:tcW w:w="1026" w:type="dxa"/>
            <w:shd w:val="clear" w:color="auto" w:fill="FFFFFF" w:themeFill="background1"/>
            <w:vAlign w:val="center"/>
          </w:tcPr>
          <w:p w14:paraId="5E8630E7" w14:textId="77777777" w:rsidR="00E13D21" w:rsidRPr="00055F3D" w:rsidRDefault="00E13D21" w:rsidP="009657C4">
            <w:pPr>
              <w:jc w:val="center"/>
              <w:rPr>
                <w:rFonts w:ascii="Times New Roman" w:hAnsi="Times New Roman" w:cs="Times New Roman"/>
                <w:b/>
                <w:bCs/>
                <w:sz w:val="16"/>
                <w:szCs w:val="16"/>
              </w:rPr>
            </w:pPr>
            <w:r w:rsidRPr="00055F3D">
              <w:rPr>
                <w:rFonts w:ascii="Times New Roman" w:hAnsi="Times New Roman" w:cs="Times New Roman"/>
                <w:b/>
                <w:bCs/>
                <w:sz w:val="16"/>
                <w:szCs w:val="16"/>
              </w:rPr>
              <w:t>Tanggal</w:t>
            </w:r>
          </w:p>
          <w:p w14:paraId="5D0F05A7" w14:textId="77777777" w:rsidR="00E13D21" w:rsidRPr="00055F3D" w:rsidRDefault="00E13D21" w:rsidP="009657C4">
            <w:pPr>
              <w:jc w:val="center"/>
              <w:rPr>
                <w:rFonts w:ascii="Times New Roman" w:hAnsi="Times New Roman" w:cs="Times New Roman"/>
                <w:b/>
                <w:bCs/>
                <w:sz w:val="16"/>
                <w:szCs w:val="16"/>
              </w:rPr>
            </w:pPr>
            <w:r w:rsidRPr="00055F3D">
              <w:rPr>
                <w:rFonts w:ascii="Times New Roman" w:hAnsi="Times New Roman" w:cs="Times New Roman"/>
                <w:b/>
                <w:bCs/>
                <w:sz w:val="16"/>
                <w:szCs w:val="16"/>
              </w:rPr>
              <w:t>Percobaan</w:t>
            </w:r>
          </w:p>
        </w:tc>
        <w:tc>
          <w:tcPr>
            <w:tcW w:w="1065" w:type="dxa"/>
            <w:shd w:val="clear" w:color="auto" w:fill="FFFFFF" w:themeFill="background1"/>
            <w:vAlign w:val="center"/>
          </w:tcPr>
          <w:p w14:paraId="2458BB8D" w14:textId="77777777" w:rsidR="00E13D21" w:rsidRPr="00055F3D" w:rsidRDefault="00E13D21" w:rsidP="009657C4">
            <w:pPr>
              <w:jc w:val="center"/>
              <w:rPr>
                <w:rFonts w:ascii="Times New Roman" w:hAnsi="Times New Roman" w:cs="Times New Roman"/>
                <w:b/>
                <w:bCs/>
                <w:sz w:val="16"/>
                <w:szCs w:val="16"/>
              </w:rPr>
            </w:pPr>
            <w:r w:rsidRPr="00055F3D">
              <w:rPr>
                <w:rFonts w:ascii="Times New Roman" w:hAnsi="Times New Roman" w:cs="Times New Roman"/>
                <w:b/>
                <w:bCs/>
                <w:sz w:val="16"/>
                <w:szCs w:val="16"/>
              </w:rPr>
              <w:t>Waktu Sistem</w:t>
            </w:r>
          </w:p>
          <w:p w14:paraId="7B1FC891" w14:textId="77777777" w:rsidR="00E13D21" w:rsidRPr="00055F3D" w:rsidRDefault="00E13D21" w:rsidP="009657C4">
            <w:pPr>
              <w:jc w:val="center"/>
              <w:rPr>
                <w:rFonts w:ascii="Times New Roman" w:hAnsi="Times New Roman" w:cs="Times New Roman"/>
                <w:b/>
                <w:bCs/>
                <w:sz w:val="16"/>
                <w:szCs w:val="16"/>
              </w:rPr>
            </w:pPr>
            <w:r w:rsidRPr="00055F3D">
              <w:rPr>
                <w:rFonts w:ascii="Times New Roman" w:hAnsi="Times New Roman" w:cs="Times New Roman"/>
                <w:b/>
                <w:bCs/>
                <w:sz w:val="16"/>
                <w:szCs w:val="16"/>
              </w:rPr>
              <w:t>Dinyalakan</w:t>
            </w:r>
          </w:p>
          <w:p w14:paraId="0D5E534C" w14:textId="77777777" w:rsidR="00E13D21" w:rsidRPr="00055F3D" w:rsidRDefault="00E13D21" w:rsidP="009657C4">
            <w:pPr>
              <w:jc w:val="center"/>
              <w:rPr>
                <w:rFonts w:ascii="Times New Roman" w:hAnsi="Times New Roman" w:cs="Times New Roman"/>
                <w:b/>
                <w:bCs/>
                <w:sz w:val="16"/>
                <w:szCs w:val="16"/>
              </w:rPr>
            </w:pPr>
            <w:r w:rsidRPr="00055F3D">
              <w:rPr>
                <w:rFonts w:ascii="Times New Roman" w:hAnsi="Times New Roman" w:cs="Times New Roman"/>
                <w:b/>
                <w:bCs/>
                <w:sz w:val="16"/>
                <w:szCs w:val="16"/>
              </w:rPr>
              <w:t>(WIB)</w:t>
            </w:r>
          </w:p>
        </w:tc>
        <w:tc>
          <w:tcPr>
            <w:tcW w:w="727" w:type="dxa"/>
            <w:shd w:val="clear" w:color="auto" w:fill="FFFFFF" w:themeFill="background1"/>
            <w:vAlign w:val="center"/>
          </w:tcPr>
          <w:p w14:paraId="76AE3E62" w14:textId="77777777" w:rsidR="00E13D21" w:rsidRPr="00055F3D" w:rsidRDefault="00E13D21" w:rsidP="009657C4">
            <w:pPr>
              <w:jc w:val="center"/>
              <w:rPr>
                <w:rFonts w:ascii="Times New Roman" w:hAnsi="Times New Roman" w:cs="Times New Roman"/>
                <w:b/>
                <w:bCs/>
                <w:sz w:val="16"/>
                <w:szCs w:val="16"/>
              </w:rPr>
            </w:pPr>
            <w:r w:rsidRPr="00055F3D">
              <w:rPr>
                <w:rFonts w:ascii="Times New Roman" w:hAnsi="Times New Roman" w:cs="Times New Roman"/>
                <w:b/>
                <w:bCs/>
                <w:sz w:val="16"/>
                <w:szCs w:val="16"/>
              </w:rPr>
              <w:t>Waktu Sistem Mati</w:t>
            </w:r>
          </w:p>
          <w:p w14:paraId="159C2326" w14:textId="77777777" w:rsidR="00E13D21" w:rsidRPr="00055F3D" w:rsidRDefault="00E13D21" w:rsidP="009657C4">
            <w:pPr>
              <w:jc w:val="center"/>
              <w:rPr>
                <w:rFonts w:ascii="Times New Roman" w:hAnsi="Times New Roman" w:cs="Times New Roman"/>
                <w:b/>
                <w:bCs/>
                <w:sz w:val="16"/>
                <w:szCs w:val="16"/>
              </w:rPr>
            </w:pPr>
            <w:r w:rsidRPr="00055F3D">
              <w:rPr>
                <w:rFonts w:ascii="Times New Roman" w:hAnsi="Times New Roman" w:cs="Times New Roman"/>
                <w:b/>
                <w:bCs/>
                <w:sz w:val="16"/>
                <w:szCs w:val="16"/>
              </w:rPr>
              <w:t>(WIB)</w:t>
            </w:r>
          </w:p>
        </w:tc>
        <w:tc>
          <w:tcPr>
            <w:tcW w:w="1040" w:type="dxa"/>
            <w:shd w:val="clear" w:color="auto" w:fill="FFFFFF" w:themeFill="background1"/>
            <w:vAlign w:val="center"/>
          </w:tcPr>
          <w:p w14:paraId="21FD31DD" w14:textId="77777777" w:rsidR="00E13D21" w:rsidRPr="00055F3D" w:rsidRDefault="00E13D21" w:rsidP="009657C4">
            <w:pPr>
              <w:jc w:val="center"/>
              <w:rPr>
                <w:rFonts w:ascii="Times New Roman" w:hAnsi="Times New Roman" w:cs="Times New Roman"/>
                <w:b/>
                <w:bCs/>
                <w:sz w:val="16"/>
                <w:szCs w:val="16"/>
              </w:rPr>
            </w:pPr>
            <w:r w:rsidRPr="00055F3D">
              <w:rPr>
                <w:rFonts w:ascii="Times New Roman" w:hAnsi="Times New Roman" w:cs="Times New Roman"/>
                <w:b/>
                <w:bCs/>
                <w:sz w:val="16"/>
                <w:szCs w:val="16"/>
              </w:rPr>
              <w:t>Waktu</w:t>
            </w:r>
          </w:p>
          <w:p w14:paraId="096EA296" w14:textId="77777777" w:rsidR="00E13D21" w:rsidRPr="00055F3D" w:rsidRDefault="00E13D21" w:rsidP="009657C4">
            <w:pPr>
              <w:jc w:val="center"/>
              <w:rPr>
                <w:rFonts w:ascii="Times New Roman" w:hAnsi="Times New Roman" w:cs="Times New Roman"/>
                <w:b/>
                <w:bCs/>
                <w:sz w:val="16"/>
                <w:szCs w:val="16"/>
              </w:rPr>
            </w:pPr>
            <w:r w:rsidRPr="00055F3D">
              <w:rPr>
                <w:rFonts w:ascii="Times New Roman" w:hAnsi="Times New Roman" w:cs="Times New Roman"/>
                <w:b/>
                <w:bCs/>
                <w:sz w:val="16"/>
                <w:szCs w:val="16"/>
              </w:rPr>
              <w:t>Ketahanan</w:t>
            </w:r>
          </w:p>
          <w:p w14:paraId="746009EA" w14:textId="77777777" w:rsidR="00E13D21" w:rsidRPr="00055F3D" w:rsidRDefault="00E13D21" w:rsidP="009657C4">
            <w:pPr>
              <w:jc w:val="center"/>
              <w:rPr>
                <w:rFonts w:ascii="Times New Roman" w:hAnsi="Times New Roman" w:cs="Times New Roman"/>
                <w:b/>
                <w:bCs/>
                <w:sz w:val="16"/>
                <w:szCs w:val="16"/>
              </w:rPr>
            </w:pPr>
            <w:r w:rsidRPr="00055F3D">
              <w:rPr>
                <w:rFonts w:ascii="Times New Roman" w:hAnsi="Times New Roman" w:cs="Times New Roman"/>
                <w:b/>
                <w:bCs/>
                <w:sz w:val="16"/>
                <w:szCs w:val="16"/>
              </w:rPr>
              <w:t>Daya</w:t>
            </w:r>
          </w:p>
        </w:tc>
      </w:tr>
      <w:tr w:rsidR="00E13D21" w14:paraId="6BD05E22" w14:textId="77777777" w:rsidTr="00E13D21">
        <w:tc>
          <w:tcPr>
            <w:tcW w:w="1025" w:type="dxa"/>
            <w:vAlign w:val="center"/>
          </w:tcPr>
          <w:p w14:paraId="184BA7C1" w14:textId="77777777" w:rsidR="00E13D21" w:rsidRPr="00A8696E" w:rsidRDefault="00E13D21" w:rsidP="009657C4">
            <w:pPr>
              <w:jc w:val="center"/>
              <w:rPr>
                <w:rFonts w:ascii="Times New Roman" w:hAnsi="Times New Roman" w:cs="Times New Roman"/>
                <w:sz w:val="18"/>
                <w:szCs w:val="18"/>
              </w:rPr>
            </w:pPr>
            <w:r w:rsidRPr="00A8696E">
              <w:rPr>
                <w:rFonts w:ascii="Times New Roman" w:hAnsi="Times New Roman" w:cs="Times New Roman"/>
                <w:sz w:val="18"/>
                <w:szCs w:val="18"/>
              </w:rPr>
              <w:t>1.</w:t>
            </w:r>
          </w:p>
        </w:tc>
        <w:tc>
          <w:tcPr>
            <w:tcW w:w="1026" w:type="dxa"/>
            <w:vAlign w:val="center"/>
          </w:tcPr>
          <w:p w14:paraId="296F48B8" w14:textId="77777777" w:rsidR="00E13D21" w:rsidRPr="00A8696E" w:rsidRDefault="00E13D21" w:rsidP="009657C4">
            <w:pPr>
              <w:jc w:val="center"/>
              <w:rPr>
                <w:rFonts w:ascii="Times New Roman" w:hAnsi="Times New Roman" w:cs="Times New Roman"/>
                <w:sz w:val="18"/>
                <w:szCs w:val="18"/>
              </w:rPr>
            </w:pPr>
            <w:r w:rsidRPr="00A8696E">
              <w:rPr>
                <w:rFonts w:ascii="Times New Roman" w:hAnsi="Times New Roman" w:cs="Times New Roman"/>
                <w:sz w:val="18"/>
                <w:szCs w:val="18"/>
              </w:rPr>
              <w:t>15 Juni 2024</w:t>
            </w:r>
          </w:p>
        </w:tc>
        <w:tc>
          <w:tcPr>
            <w:tcW w:w="1065" w:type="dxa"/>
            <w:vAlign w:val="center"/>
          </w:tcPr>
          <w:p w14:paraId="2D4577C3" w14:textId="77777777" w:rsidR="00E13D21" w:rsidRPr="00A8696E" w:rsidRDefault="00E13D21" w:rsidP="009657C4">
            <w:pPr>
              <w:jc w:val="center"/>
              <w:rPr>
                <w:rFonts w:ascii="Times New Roman" w:hAnsi="Times New Roman" w:cs="Times New Roman"/>
                <w:sz w:val="18"/>
                <w:szCs w:val="18"/>
              </w:rPr>
            </w:pPr>
            <w:r w:rsidRPr="00A8696E">
              <w:rPr>
                <w:rFonts w:ascii="Times New Roman" w:hAnsi="Times New Roman" w:cs="Times New Roman"/>
                <w:sz w:val="18"/>
                <w:szCs w:val="18"/>
              </w:rPr>
              <w:t>08.00</w:t>
            </w:r>
          </w:p>
        </w:tc>
        <w:tc>
          <w:tcPr>
            <w:tcW w:w="727" w:type="dxa"/>
            <w:vAlign w:val="center"/>
          </w:tcPr>
          <w:p w14:paraId="5D10412A" w14:textId="77777777" w:rsidR="00E13D21" w:rsidRPr="00A8696E" w:rsidRDefault="00E13D21" w:rsidP="009657C4">
            <w:pPr>
              <w:jc w:val="center"/>
              <w:rPr>
                <w:rFonts w:ascii="Times New Roman" w:hAnsi="Times New Roman" w:cs="Times New Roman"/>
                <w:sz w:val="18"/>
                <w:szCs w:val="18"/>
              </w:rPr>
            </w:pPr>
            <w:r w:rsidRPr="00A8696E">
              <w:rPr>
                <w:rFonts w:ascii="Times New Roman" w:hAnsi="Times New Roman" w:cs="Times New Roman"/>
                <w:sz w:val="18"/>
                <w:szCs w:val="18"/>
              </w:rPr>
              <w:t>09.30</w:t>
            </w:r>
          </w:p>
        </w:tc>
        <w:tc>
          <w:tcPr>
            <w:tcW w:w="1040" w:type="dxa"/>
            <w:vAlign w:val="center"/>
          </w:tcPr>
          <w:p w14:paraId="53A0D37B" w14:textId="77777777" w:rsidR="00E13D21" w:rsidRPr="00A8696E" w:rsidRDefault="00E13D21" w:rsidP="009657C4">
            <w:pPr>
              <w:jc w:val="center"/>
              <w:rPr>
                <w:rFonts w:ascii="Times New Roman" w:hAnsi="Times New Roman" w:cs="Times New Roman"/>
                <w:sz w:val="18"/>
                <w:szCs w:val="18"/>
              </w:rPr>
            </w:pPr>
            <w:r w:rsidRPr="00A8696E">
              <w:rPr>
                <w:rFonts w:ascii="Times New Roman" w:hAnsi="Times New Roman" w:cs="Times New Roman"/>
                <w:sz w:val="18"/>
                <w:szCs w:val="18"/>
              </w:rPr>
              <w:t xml:space="preserve">1 jam 30 </w:t>
            </w:r>
          </w:p>
          <w:p w14:paraId="5BDDECC0" w14:textId="77777777" w:rsidR="00E13D21" w:rsidRPr="00A8696E" w:rsidRDefault="00E13D21" w:rsidP="009657C4">
            <w:pPr>
              <w:jc w:val="center"/>
              <w:rPr>
                <w:rFonts w:ascii="Times New Roman" w:hAnsi="Times New Roman" w:cs="Times New Roman"/>
                <w:sz w:val="18"/>
                <w:szCs w:val="18"/>
              </w:rPr>
            </w:pPr>
            <w:r w:rsidRPr="00A8696E">
              <w:rPr>
                <w:rFonts w:ascii="Times New Roman" w:hAnsi="Times New Roman" w:cs="Times New Roman"/>
                <w:sz w:val="18"/>
                <w:szCs w:val="18"/>
              </w:rPr>
              <w:t>menit</w:t>
            </w:r>
          </w:p>
        </w:tc>
      </w:tr>
      <w:tr w:rsidR="00E13D21" w14:paraId="70E0412D" w14:textId="77777777" w:rsidTr="00E13D21">
        <w:trPr>
          <w:trHeight w:val="63"/>
        </w:trPr>
        <w:tc>
          <w:tcPr>
            <w:tcW w:w="1025" w:type="dxa"/>
            <w:vAlign w:val="center"/>
          </w:tcPr>
          <w:p w14:paraId="33B83D22" w14:textId="77777777" w:rsidR="00E13D21" w:rsidRPr="00A8696E" w:rsidRDefault="00E13D21" w:rsidP="009657C4">
            <w:pPr>
              <w:jc w:val="center"/>
              <w:rPr>
                <w:rFonts w:ascii="Times New Roman" w:hAnsi="Times New Roman" w:cs="Times New Roman"/>
                <w:sz w:val="18"/>
                <w:szCs w:val="18"/>
              </w:rPr>
            </w:pPr>
            <w:r w:rsidRPr="00A8696E">
              <w:rPr>
                <w:rFonts w:ascii="Times New Roman" w:hAnsi="Times New Roman" w:cs="Times New Roman"/>
                <w:sz w:val="18"/>
                <w:szCs w:val="18"/>
              </w:rPr>
              <w:t>2.</w:t>
            </w:r>
          </w:p>
        </w:tc>
        <w:tc>
          <w:tcPr>
            <w:tcW w:w="1026" w:type="dxa"/>
            <w:vAlign w:val="center"/>
          </w:tcPr>
          <w:p w14:paraId="3E0E01B7" w14:textId="77777777" w:rsidR="00E13D21" w:rsidRPr="00A8696E" w:rsidRDefault="00E13D21" w:rsidP="009657C4">
            <w:pPr>
              <w:jc w:val="center"/>
              <w:rPr>
                <w:rFonts w:ascii="Times New Roman" w:hAnsi="Times New Roman" w:cs="Times New Roman"/>
                <w:sz w:val="18"/>
                <w:szCs w:val="18"/>
              </w:rPr>
            </w:pPr>
            <w:r w:rsidRPr="00A8696E">
              <w:rPr>
                <w:rFonts w:ascii="Times New Roman" w:hAnsi="Times New Roman" w:cs="Times New Roman"/>
                <w:sz w:val="18"/>
                <w:szCs w:val="18"/>
              </w:rPr>
              <w:t>16 Juni 2024</w:t>
            </w:r>
          </w:p>
        </w:tc>
        <w:tc>
          <w:tcPr>
            <w:tcW w:w="1065" w:type="dxa"/>
            <w:vAlign w:val="center"/>
          </w:tcPr>
          <w:p w14:paraId="3A64A472" w14:textId="77777777" w:rsidR="00E13D21" w:rsidRPr="00A8696E" w:rsidRDefault="00E13D21" w:rsidP="009657C4">
            <w:pPr>
              <w:jc w:val="center"/>
              <w:rPr>
                <w:rFonts w:ascii="Times New Roman" w:hAnsi="Times New Roman" w:cs="Times New Roman"/>
                <w:sz w:val="18"/>
                <w:szCs w:val="18"/>
              </w:rPr>
            </w:pPr>
            <w:r w:rsidRPr="00A8696E">
              <w:rPr>
                <w:rFonts w:ascii="Times New Roman" w:hAnsi="Times New Roman" w:cs="Times New Roman"/>
                <w:sz w:val="18"/>
                <w:szCs w:val="18"/>
              </w:rPr>
              <w:t>09.00</w:t>
            </w:r>
          </w:p>
        </w:tc>
        <w:tc>
          <w:tcPr>
            <w:tcW w:w="727" w:type="dxa"/>
            <w:vAlign w:val="center"/>
          </w:tcPr>
          <w:p w14:paraId="42057085" w14:textId="77777777" w:rsidR="00E13D21" w:rsidRPr="00A8696E" w:rsidRDefault="00E13D21" w:rsidP="009657C4">
            <w:pPr>
              <w:jc w:val="center"/>
              <w:rPr>
                <w:rFonts w:ascii="Times New Roman" w:hAnsi="Times New Roman" w:cs="Times New Roman"/>
                <w:sz w:val="18"/>
                <w:szCs w:val="18"/>
              </w:rPr>
            </w:pPr>
            <w:r w:rsidRPr="00A8696E">
              <w:rPr>
                <w:rFonts w:ascii="Times New Roman" w:hAnsi="Times New Roman" w:cs="Times New Roman"/>
                <w:sz w:val="18"/>
                <w:szCs w:val="18"/>
              </w:rPr>
              <w:t>10.30</w:t>
            </w:r>
          </w:p>
        </w:tc>
        <w:tc>
          <w:tcPr>
            <w:tcW w:w="1040" w:type="dxa"/>
            <w:vAlign w:val="center"/>
          </w:tcPr>
          <w:p w14:paraId="65BA869D" w14:textId="77777777" w:rsidR="00E13D21" w:rsidRPr="00A8696E" w:rsidRDefault="00E13D21" w:rsidP="009657C4">
            <w:pPr>
              <w:jc w:val="center"/>
              <w:rPr>
                <w:rFonts w:ascii="Times New Roman" w:hAnsi="Times New Roman" w:cs="Times New Roman"/>
                <w:sz w:val="18"/>
                <w:szCs w:val="18"/>
              </w:rPr>
            </w:pPr>
            <w:r w:rsidRPr="00A8696E">
              <w:rPr>
                <w:rFonts w:ascii="Times New Roman" w:hAnsi="Times New Roman" w:cs="Times New Roman"/>
                <w:sz w:val="18"/>
                <w:szCs w:val="18"/>
              </w:rPr>
              <w:t xml:space="preserve">1 jam 30 </w:t>
            </w:r>
          </w:p>
          <w:p w14:paraId="3FCB2F3E" w14:textId="77777777" w:rsidR="00E13D21" w:rsidRPr="00A8696E" w:rsidRDefault="00E13D21" w:rsidP="009657C4">
            <w:pPr>
              <w:jc w:val="center"/>
              <w:rPr>
                <w:rFonts w:ascii="Times New Roman" w:hAnsi="Times New Roman" w:cs="Times New Roman"/>
                <w:sz w:val="18"/>
                <w:szCs w:val="18"/>
              </w:rPr>
            </w:pPr>
            <w:r w:rsidRPr="00A8696E">
              <w:rPr>
                <w:rFonts w:ascii="Times New Roman" w:hAnsi="Times New Roman" w:cs="Times New Roman"/>
                <w:sz w:val="18"/>
                <w:szCs w:val="18"/>
              </w:rPr>
              <w:t>menit</w:t>
            </w:r>
          </w:p>
        </w:tc>
      </w:tr>
      <w:tr w:rsidR="00E13D21" w14:paraId="12562ADF" w14:textId="77777777" w:rsidTr="00E13D21">
        <w:tc>
          <w:tcPr>
            <w:tcW w:w="1025" w:type="dxa"/>
            <w:vAlign w:val="center"/>
          </w:tcPr>
          <w:p w14:paraId="66314B83" w14:textId="77777777" w:rsidR="00E13D21" w:rsidRPr="00A8696E" w:rsidRDefault="00E13D21" w:rsidP="009657C4">
            <w:pPr>
              <w:jc w:val="center"/>
              <w:rPr>
                <w:rFonts w:ascii="Times New Roman" w:hAnsi="Times New Roman" w:cs="Times New Roman"/>
                <w:sz w:val="18"/>
                <w:szCs w:val="18"/>
              </w:rPr>
            </w:pPr>
            <w:r w:rsidRPr="00A8696E">
              <w:rPr>
                <w:rFonts w:ascii="Times New Roman" w:hAnsi="Times New Roman" w:cs="Times New Roman"/>
                <w:sz w:val="18"/>
                <w:szCs w:val="18"/>
              </w:rPr>
              <w:t>3.</w:t>
            </w:r>
          </w:p>
        </w:tc>
        <w:tc>
          <w:tcPr>
            <w:tcW w:w="1026" w:type="dxa"/>
            <w:vAlign w:val="center"/>
          </w:tcPr>
          <w:p w14:paraId="0C2ADDA6" w14:textId="77777777" w:rsidR="00E13D21" w:rsidRPr="00A8696E" w:rsidRDefault="00E13D21" w:rsidP="009657C4">
            <w:pPr>
              <w:jc w:val="center"/>
              <w:rPr>
                <w:rFonts w:ascii="Times New Roman" w:hAnsi="Times New Roman" w:cs="Times New Roman"/>
                <w:sz w:val="18"/>
                <w:szCs w:val="18"/>
              </w:rPr>
            </w:pPr>
            <w:r w:rsidRPr="00A8696E">
              <w:rPr>
                <w:rFonts w:ascii="Times New Roman" w:hAnsi="Times New Roman" w:cs="Times New Roman"/>
                <w:sz w:val="18"/>
                <w:szCs w:val="18"/>
              </w:rPr>
              <w:t>17 Juni 2024</w:t>
            </w:r>
          </w:p>
        </w:tc>
        <w:tc>
          <w:tcPr>
            <w:tcW w:w="1065" w:type="dxa"/>
            <w:vAlign w:val="center"/>
          </w:tcPr>
          <w:p w14:paraId="6385E2D9" w14:textId="77777777" w:rsidR="00E13D21" w:rsidRPr="00A8696E" w:rsidRDefault="00E13D21" w:rsidP="009657C4">
            <w:pPr>
              <w:jc w:val="center"/>
              <w:rPr>
                <w:rFonts w:ascii="Times New Roman" w:hAnsi="Times New Roman" w:cs="Times New Roman"/>
                <w:sz w:val="18"/>
                <w:szCs w:val="18"/>
              </w:rPr>
            </w:pPr>
            <w:r w:rsidRPr="00A8696E">
              <w:rPr>
                <w:rFonts w:ascii="Times New Roman" w:hAnsi="Times New Roman" w:cs="Times New Roman"/>
                <w:sz w:val="18"/>
                <w:szCs w:val="18"/>
              </w:rPr>
              <w:t>10.00</w:t>
            </w:r>
          </w:p>
        </w:tc>
        <w:tc>
          <w:tcPr>
            <w:tcW w:w="727" w:type="dxa"/>
            <w:vAlign w:val="center"/>
          </w:tcPr>
          <w:p w14:paraId="225C8BDB" w14:textId="77777777" w:rsidR="00E13D21" w:rsidRPr="00A8696E" w:rsidRDefault="00E13D21" w:rsidP="009657C4">
            <w:pPr>
              <w:jc w:val="center"/>
              <w:rPr>
                <w:rFonts w:ascii="Times New Roman" w:hAnsi="Times New Roman" w:cs="Times New Roman"/>
                <w:sz w:val="18"/>
                <w:szCs w:val="18"/>
              </w:rPr>
            </w:pPr>
            <w:r w:rsidRPr="00A8696E">
              <w:rPr>
                <w:rFonts w:ascii="Times New Roman" w:hAnsi="Times New Roman" w:cs="Times New Roman"/>
                <w:sz w:val="18"/>
                <w:szCs w:val="18"/>
              </w:rPr>
              <w:t>11.30</w:t>
            </w:r>
          </w:p>
        </w:tc>
        <w:tc>
          <w:tcPr>
            <w:tcW w:w="1040" w:type="dxa"/>
            <w:vAlign w:val="center"/>
          </w:tcPr>
          <w:p w14:paraId="536E0F0C" w14:textId="77777777" w:rsidR="00E13D21" w:rsidRPr="00A8696E" w:rsidRDefault="00E13D21" w:rsidP="009657C4">
            <w:pPr>
              <w:jc w:val="center"/>
              <w:rPr>
                <w:rFonts w:ascii="Times New Roman" w:hAnsi="Times New Roman" w:cs="Times New Roman"/>
                <w:sz w:val="18"/>
                <w:szCs w:val="18"/>
              </w:rPr>
            </w:pPr>
            <w:r w:rsidRPr="00A8696E">
              <w:rPr>
                <w:rFonts w:ascii="Times New Roman" w:hAnsi="Times New Roman" w:cs="Times New Roman"/>
                <w:sz w:val="18"/>
                <w:szCs w:val="18"/>
              </w:rPr>
              <w:t>1 jam 30</w:t>
            </w:r>
          </w:p>
          <w:p w14:paraId="40442BEE" w14:textId="77777777" w:rsidR="00E13D21" w:rsidRPr="00A8696E" w:rsidRDefault="00E13D21" w:rsidP="009657C4">
            <w:pPr>
              <w:jc w:val="center"/>
              <w:rPr>
                <w:rFonts w:ascii="Times New Roman" w:hAnsi="Times New Roman" w:cs="Times New Roman"/>
                <w:sz w:val="18"/>
                <w:szCs w:val="18"/>
              </w:rPr>
            </w:pPr>
            <w:r w:rsidRPr="00A8696E">
              <w:rPr>
                <w:rFonts w:ascii="Times New Roman" w:hAnsi="Times New Roman" w:cs="Times New Roman"/>
                <w:sz w:val="18"/>
                <w:szCs w:val="18"/>
              </w:rPr>
              <w:t xml:space="preserve"> menit</w:t>
            </w:r>
          </w:p>
        </w:tc>
      </w:tr>
      <w:tr w:rsidR="00E13D21" w14:paraId="08950EF6" w14:textId="77777777" w:rsidTr="00E13D21">
        <w:tc>
          <w:tcPr>
            <w:tcW w:w="1025" w:type="dxa"/>
            <w:vAlign w:val="center"/>
          </w:tcPr>
          <w:p w14:paraId="0EB76596" w14:textId="77777777" w:rsidR="00E13D21" w:rsidRPr="00A8696E" w:rsidRDefault="00E13D21" w:rsidP="009657C4">
            <w:pPr>
              <w:jc w:val="center"/>
              <w:rPr>
                <w:rFonts w:ascii="Times New Roman" w:hAnsi="Times New Roman" w:cs="Times New Roman"/>
                <w:sz w:val="18"/>
                <w:szCs w:val="18"/>
              </w:rPr>
            </w:pPr>
            <w:r w:rsidRPr="00A8696E">
              <w:rPr>
                <w:rFonts w:ascii="Times New Roman" w:hAnsi="Times New Roman" w:cs="Times New Roman"/>
                <w:sz w:val="18"/>
                <w:szCs w:val="18"/>
              </w:rPr>
              <w:t>4.</w:t>
            </w:r>
          </w:p>
        </w:tc>
        <w:tc>
          <w:tcPr>
            <w:tcW w:w="1026" w:type="dxa"/>
            <w:vAlign w:val="center"/>
          </w:tcPr>
          <w:p w14:paraId="2CC0E44A" w14:textId="77777777" w:rsidR="00E13D21" w:rsidRPr="00A8696E" w:rsidRDefault="00E13D21" w:rsidP="009657C4">
            <w:pPr>
              <w:jc w:val="center"/>
              <w:rPr>
                <w:rFonts w:ascii="Times New Roman" w:hAnsi="Times New Roman" w:cs="Times New Roman"/>
                <w:sz w:val="18"/>
                <w:szCs w:val="18"/>
              </w:rPr>
            </w:pPr>
            <w:r w:rsidRPr="00A8696E">
              <w:rPr>
                <w:rFonts w:ascii="Times New Roman" w:hAnsi="Times New Roman" w:cs="Times New Roman"/>
                <w:sz w:val="18"/>
                <w:szCs w:val="18"/>
              </w:rPr>
              <w:t>18 Juni 2024</w:t>
            </w:r>
          </w:p>
        </w:tc>
        <w:tc>
          <w:tcPr>
            <w:tcW w:w="1065" w:type="dxa"/>
            <w:vAlign w:val="center"/>
          </w:tcPr>
          <w:p w14:paraId="7F02B894" w14:textId="77777777" w:rsidR="00E13D21" w:rsidRPr="00A8696E" w:rsidRDefault="00E13D21" w:rsidP="009657C4">
            <w:pPr>
              <w:jc w:val="center"/>
              <w:rPr>
                <w:rFonts w:ascii="Times New Roman" w:hAnsi="Times New Roman" w:cs="Times New Roman"/>
                <w:sz w:val="18"/>
                <w:szCs w:val="18"/>
              </w:rPr>
            </w:pPr>
            <w:r w:rsidRPr="00A8696E">
              <w:rPr>
                <w:rFonts w:ascii="Times New Roman" w:hAnsi="Times New Roman" w:cs="Times New Roman"/>
                <w:sz w:val="18"/>
                <w:szCs w:val="18"/>
              </w:rPr>
              <w:t>11.00</w:t>
            </w:r>
          </w:p>
        </w:tc>
        <w:tc>
          <w:tcPr>
            <w:tcW w:w="727" w:type="dxa"/>
            <w:vAlign w:val="center"/>
          </w:tcPr>
          <w:p w14:paraId="267013D5" w14:textId="77777777" w:rsidR="00E13D21" w:rsidRPr="00A8696E" w:rsidRDefault="00E13D21" w:rsidP="009657C4">
            <w:pPr>
              <w:jc w:val="center"/>
              <w:rPr>
                <w:rFonts w:ascii="Times New Roman" w:hAnsi="Times New Roman" w:cs="Times New Roman"/>
                <w:sz w:val="18"/>
                <w:szCs w:val="18"/>
              </w:rPr>
            </w:pPr>
            <w:r w:rsidRPr="00A8696E">
              <w:rPr>
                <w:rFonts w:ascii="Times New Roman" w:hAnsi="Times New Roman" w:cs="Times New Roman"/>
                <w:sz w:val="18"/>
                <w:szCs w:val="18"/>
              </w:rPr>
              <w:t>12.45</w:t>
            </w:r>
          </w:p>
        </w:tc>
        <w:tc>
          <w:tcPr>
            <w:tcW w:w="1040" w:type="dxa"/>
            <w:vAlign w:val="center"/>
          </w:tcPr>
          <w:p w14:paraId="34B594D7" w14:textId="77777777" w:rsidR="00E13D21" w:rsidRPr="00A8696E" w:rsidRDefault="00E13D21" w:rsidP="009657C4">
            <w:pPr>
              <w:jc w:val="center"/>
              <w:rPr>
                <w:rFonts w:ascii="Times New Roman" w:hAnsi="Times New Roman" w:cs="Times New Roman"/>
                <w:sz w:val="18"/>
                <w:szCs w:val="18"/>
              </w:rPr>
            </w:pPr>
            <w:r w:rsidRPr="00A8696E">
              <w:rPr>
                <w:rFonts w:ascii="Times New Roman" w:hAnsi="Times New Roman" w:cs="Times New Roman"/>
                <w:sz w:val="18"/>
                <w:szCs w:val="18"/>
              </w:rPr>
              <w:t>1 jam 45</w:t>
            </w:r>
          </w:p>
          <w:p w14:paraId="351BDA5E" w14:textId="77777777" w:rsidR="00E13D21" w:rsidRPr="00A8696E" w:rsidRDefault="00E13D21" w:rsidP="009657C4">
            <w:pPr>
              <w:jc w:val="center"/>
              <w:rPr>
                <w:rFonts w:ascii="Times New Roman" w:hAnsi="Times New Roman" w:cs="Times New Roman"/>
                <w:sz w:val="18"/>
                <w:szCs w:val="18"/>
              </w:rPr>
            </w:pPr>
            <w:r w:rsidRPr="00A8696E">
              <w:rPr>
                <w:rFonts w:ascii="Times New Roman" w:hAnsi="Times New Roman" w:cs="Times New Roman"/>
                <w:sz w:val="18"/>
                <w:szCs w:val="18"/>
              </w:rPr>
              <w:t>menit</w:t>
            </w:r>
          </w:p>
        </w:tc>
      </w:tr>
      <w:tr w:rsidR="00E13D21" w14:paraId="1D9B77B2" w14:textId="77777777" w:rsidTr="00E13D21">
        <w:tc>
          <w:tcPr>
            <w:tcW w:w="1025" w:type="dxa"/>
          </w:tcPr>
          <w:p w14:paraId="596B996E" w14:textId="77777777" w:rsidR="00E13D21" w:rsidRPr="00A8696E" w:rsidRDefault="00E13D21" w:rsidP="009657C4">
            <w:pPr>
              <w:jc w:val="center"/>
              <w:rPr>
                <w:rFonts w:ascii="Times New Roman" w:hAnsi="Times New Roman" w:cs="Times New Roman"/>
                <w:sz w:val="18"/>
                <w:szCs w:val="18"/>
              </w:rPr>
            </w:pPr>
            <w:r w:rsidRPr="00A8696E">
              <w:rPr>
                <w:rFonts w:ascii="Times New Roman" w:hAnsi="Times New Roman" w:cs="Times New Roman"/>
                <w:sz w:val="18"/>
                <w:szCs w:val="18"/>
              </w:rPr>
              <w:t>5.</w:t>
            </w:r>
          </w:p>
        </w:tc>
        <w:tc>
          <w:tcPr>
            <w:tcW w:w="1026" w:type="dxa"/>
            <w:vAlign w:val="center"/>
          </w:tcPr>
          <w:p w14:paraId="0FE9F54B" w14:textId="77777777" w:rsidR="00E13D21" w:rsidRPr="00A8696E" w:rsidRDefault="00E13D21" w:rsidP="009657C4">
            <w:pPr>
              <w:jc w:val="center"/>
              <w:rPr>
                <w:rFonts w:ascii="Times New Roman" w:hAnsi="Times New Roman" w:cs="Times New Roman"/>
                <w:sz w:val="18"/>
                <w:szCs w:val="18"/>
              </w:rPr>
            </w:pPr>
            <w:r w:rsidRPr="00A8696E">
              <w:rPr>
                <w:rFonts w:ascii="Times New Roman" w:hAnsi="Times New Roman" w:cs="Times New Roman"/>
                <w:sz w:val="18"/>
                <w:szCs w:val="18"/>
              </w:rPr>
              <w:t>19 Juni 2024</w:t>
            </w:r>
          </w:p>
        </w:tc>
        <w:tc>
          <w:tcPr>
            <w:tcW w:w="1065" w:type="dxa"/>
            <w:vAlign w:val="center"/>
          </w:tcPr>
          <w:p w14:paraId="1D73FA0B" w14:textId="77777777" w:rsidR="00E13D21" w:rsidRPr="00A8696E" w:rsidRDefault="00E13D21" w:rsidP="009657C4">
            <w:pPr>
              <w:jc w:val="center"/>
              <w:rPr>
                <w:rFonts w:ascii="Times New Roman" w:hAnsi="Times New Roman" w:cs="Times New Roman"/>
                <w:sz w:val="18"/>
                <w:szCs w:val="18"/>
              </w:rPr>
            </w:pPr>
            <w:r w:rsidRPr="00A8696E">
              <w:rPr>
                <w:rFonts w:ascii="Times New Roman" w:hAnsi="Times New Roman" w:cs="Times New Roman"/>
                <w:sz w:val="18"/>
                <w:szCs w:val="18"/>
              </w:rPr>
              <w:t>08.00</w:t>
            </w:r>
          </w:p>
        </w:tc>
        <w:tc>
          <w:tcPr>
            <w:tcW w:w="727" w:type="dxa"/>
            <w:vAlign w:val="center"/>
          </w:tcPr>
          <w:p w14:paraId="054C2987" w14:textId="77777777" w:rsidR="00E13D21" w:rsidRPr="00A8696E" w:rsidRDefault="00E13D21" w:rsidP="009657C4">
            <w:pPr>
              <w:jc w:val="center"/>
              <w:rPr>
                <w:rFonts w:ascii="Times New Roman" w:hAnsi="Times New Roman" w:cs="Times New Roman"/>
                <w:sz w:val="18"/>
                <w:szCs w:val="18"/>
              </w:rPr>
            </w:pPr>
            <w:r w:rsidRPr="00A8696E">
              <w:rPr>
                <w:rFonts w:ascii="Times New Roman" w:hAnsi="Times New Roman" w:cs="Times New Roman"/>
                <w:sz w:val="18"/>
                <w:szCs w:val="18"/>
              </w:rPr>
              <w:t>09.14</w:t>
            </w:r>
          </w:p>
        </w:tc>
        <w:tc>
          <w:tcPr>
            <w:tcW w:w="1040" w:type="dxa"/>
          </w:tcPr>
          <w:p w14:paraId="55E1D5FE" w14:textId="77777777" w:rsidR="00E13D21" w:rsidRPr="00A8696E" w:rsidRDefault="00E13D21" w:rsidP="009657C4">
            <w:pPr>
              <w:jc w:val="center"/>
              <w:rPr>
                <w:rFonts w:ascii="Times New Roman" w:hAnsi="Times New Roman" w:cs="Times New Roman"/>
                <w:sz w:val="18"/>
                <w:szCs w:val="18"/>
              </w:rPr>
            </w:pPr>
            <w:r w:rsidRPr="00A8696E">
              <w:rPr>
                <w:rFonts w:ascii="Times New Roman" w:hAnsi="Times New Roman" w:cs="Times New Roman"/>
                <w:sz w:val="18"/>
                <w:szCs w:val="18"/>
              </w:rPr>
              <w:t>1 jam 14</w:t>
            </w:r>
          </w:p>
          <w:p w14:paraId="53DB42B8" w14:textId="77777777" w:rsidR="00E13D21" w:rsidRPr="00A8696E" w:rsidRDefault="00E13D21" w:rsidP="009657C4">
            <w:pPr>
              <w:jc w:val="center"/>
              <w:rPr>
                <w:rFonts w:ascii="Times New Roman" w:hAnsi="Times New Roman" w:cs="Times New Roman"/>
                <w:sz w:val="18"/>
                <w:szCs w:val="18"/>
              </w:rPr>
            </w:pPr>
            <w:r w:rsidRPr="00A8696E">
              <w:rPr>
                <w:rFonts w:ascii="Times New Roman" w:hAnsi="Times New Roman" w:cs="Times New Roman"/>
                <w:sz w:val="18"/>
                <w:szCs w:val="18"/>
              </w:rPr>
              <w:t>menit</w:t>
            </w:r>
          </w:p>
        </w:tc>
      </w:tr>
      <w:tr w:rsidR="00E13D21" w14:paraId="29C5F04F" w14:textId="77777777" w:rsidTr="00E13D21">
        <w:tc>
          <w:tcPr>
            <w:tcW w:w="1025" w:type="dxa"/>
          </w:tcPr>
          <w:p w14:paraId="704B9BE3" w14:textId="77777777" w:rsidR="00E13D21" w:rsidRPr="00A8696E" w:rsidRDefault="00E13D21" w:rsidP="009657C4">
            <w:pPr>
              <w:jc w:val="center"/>
              <w:rPr>
                <w:rFonts w:ascii="Times New Roman" w:hAnsi="Times New Roman" w:cs="Times New Roman"/>
                <w:sz w:val="18"/>
                <w:szCs w:val="18"/>
              </w:rPr>
            </w:pPr>
            <w:r w:rsidRPr="00A8696E">
              <w:rPr>
                <w:rFonts w:ascii="Times New Roman" w:hAnsi="Times New Roman" w:cs="Times New Roman"/>
                <w:sz w:val="18"/>
                <w:szCs w:val="18"/>
              </w:rPr>
              <w:t>6</w:t>
            </w:r>
          </w:p>
        </w:tc>
        <w:tc>
          <w:tcPr>
            <w:tcW w:w="1026" w:type="dxa"/>
            <w:vAlign w:val="center"/>
          </w:tcPr>
          <w:p w14:paraId="1FA84476" w14:textId="77777777" w:rsidR="00E13D21" w:rsidRPr="00A8696E" w:rsidRDefault="00E13D21" w:rsidP="009657C4">
            <w:pPr>
              <w:jc w:val="center"/>
              <w:rPr>
                <w:rFonts w:ascii="Times New Roman" w:hAnsi="Times New Roman" w:cs="Times New Roman"/>
                <w:sz w:val="18"/>
                <w:szCs w:val="18"/>
              </w:rPr>
            </w:pPr>
            <w:r w:rsidRPr="00A8696E">
              <w:rPr>
                <w:rFonts w:ascii="Times New Roman" w:hAnsi="Times New Roman" w:cs="Times New Roman"/>
                <w:sz w:val="18"/>
                <w:szCs w:val="18"/>
              </w:rPr>
              <w:t>20 Juni 2024</w:t>
            </w:r>
          </w:p>
        </w:tc>
        <w:tc>
          <w:tcPr>
            <w:tcW w:w="1065" w:type="dxa"/>
            <w:vAlign w:val="center"/>
          </w:tcPr>
          <w:p w14:paraId="1557130D" w14:textId="77777777" w:rsidR="00E13D21" w:rsidRPr="00A8696E" w:rsidRDefault="00E13D21" w:rsidP="009657C4">
            <w:pPr>
              <w:jc w:val="center"/>
              <w:rPr>
                <w:rFonts w:ascii="Times New Roman" w:hAnsi="Times New Roman" w:cs="Times New Roman"/>
                <w:sz w:val="18"/>
                <w:szCs w:val="18"/>
              </w:rPr>
            </w:pPr>
            <w:r w:rsidRPr="00A8696E">
              <w:rPr>
                <w:rFonts w:ascii="Times New Roman" w:hAnsi="Times New Roman" w:cs="Times New Roman"/>
                <w:sz w:val="18"/>
                <w:szCs w:val="18"/>
              </w:rPr>
              <w:t>09.00</w:t>
            </w:r>
          </w:p>
        </w:tc>
        <w:tc>
          <w:tcPr>
            <w:tcW w:w="727" w:type="dxa"/>
            <w:vAlign w:val="center"/>
          </w:tcPr>
          <w:p w14:paraId="48828555" w14:textId="77777777" w:rsidR="00E13D21" w:rsidRPr="00A8696E" w:rsidRDefault="00E13D21" w:rsidP="009657C4">
            <w:pPr>
              <w:jc w:val="center"/>
              <w:rPr>
                <w:rFonts w:ascii="Times New Roman" w:hAnsi="Times New Roman" w:cs="Times New Roman"/>
                <w:sz w:val="18"/>
                <w:szCs w:val="18"/>
              </w:rPr>
            </w:pPr>
            <w:r w:rsidRPr="00A8696E">
              <w:rPr>
                <w:rFonts w:ascii="Times New Roman" w:hAnsi="Times New Roman" w:cs="Times New Roman"/>
                <w:sz w:val="18"/>
                <w:szCs w:val="18"/>
              </w:rPr>
              <w:t>10.30</w:t>
            </w:r>
          </w:p>
        </w:tc>
        <w:tc>
          <w:tcPr>
            <w:tcW w:w="1040" w:type="dxa"/>
            <w:vAlign w:val="center"/>
          </w:tcPr>
          <w:p w14:paraId="5241DCC7" w14:textId="77777777" w:rsidR="00E13D21" w:rsidRPr="00A8696E" w:rsidRDefault="00E13D21" w:rsidP="009657C4">
            <w:pPr>
              <w:jc w:val="center"/>
              <w:rPr>
                <w:rFonts w:ascii="Times New Roman" w:hAnsi="Times New Roman" w:cs="Times New Roman"/>
                <w:sz w:val="18"/>
                <w:szCs w:val="18"/>
              </w:rPr>
            </w:pPr>
            <w:r w:rsidRPr="00A8696E">
              <w:rPr>
                <w:rFonts w:ascii="Times New Roman" w:hAnsi="Times New Roman" w:cs="Times New Roman"/>
                <w:sz w:val="18"/>
                <w:szCs w:val="18"/>
              </w:rPr>
              <w:t>1 jam 30</w:t>
            </w:r>
          </w:p>
          <w:p w14:paraId="43BFA266" w14:textId="77777777" w:rsidR="00E13D21" w:rsidRPr="00A8696E" w:rsidRDefault="00E13D21" w:rsidP="009657C4">
            <w:pPr>
              <w:jc w:val="center"/>
              <w:rPr>
                <w:rFonts w:ascii="Times New Roman" w:hAnsi="Times New Roman" w:cs="Times New Roman"/>
                <w:sz w:val="18"/>
                <w:szCs w:val="18"/>
              </w:rPr>
            </w:pPr>
            <w:r w:rsidRPr="00A8696E">
              <w:rPr>
                <w:rFonts w:ascii="Times New Roman" w:hAnsi="Times New Roman" w:cs="Times New Roman"/>
                <w:sz w:val="18"/>
                <w:szCs w:val="18"/>
              </w:rPr>
              <w:t>menit</w:t>
            </w:r>
          </w:p>
        </w:tc>
      </w:tr>
      <w:tr w:rsidR="00E13D21" w14:paraId="3D6F1C2F" w14:textId="77777777" w:rsidTr="00E13D21">
        <w:tc>
          <w:tcPr>
            <w:tcW w:w="1025" w:type="dxa"/>
          </w:tcPr>
          <w:p w14:paraId="29A0C497" w14:textId="77777777" w:rsidR="00E13D21" w:rsidRPr="00A8696E" w:rsidRDefault="00E13D21" w:rsidP="009657C4">
            <w:pPr>
              <w:jc w:val="center"/>
              <w:rPr>
                <w:rFonts w:ascii="Times New Roman" w:hAnsi="Times New Roman" w:cs="Times New Roman"/>
                <w:sz w:val="18"/>
                <w:szCs w:val="18"/>
              </w:rPr>
            </w:pPr>
            <w:r w:rsidRPr="00A8696E">
              <w:rPr>
                <w:rFonts w:ascii="Times New Roman" w:hAnsi="Times New Roman" w:cs="Times New Roman"/>
                <w:sz w:val="18"/>
                <w:szCs w:val="18"/>
              </w:rPr>
              <w:t>7.</w:t>
            </w:r>
          </w:p>
        </w:tc>
        <w:tc>
          <w:tcPr>
            <w:tcW w:w="1026" w:type="dxa"/>
            <w:vAlign w:val="center"/>
          </w:tcPr>
          <w:p w14:paraId="17A2B00C" w14:textId="77777777" w:rsidR="00E13D21" w:rsidRPr="00A8696E" w:rsidRDefault="00E13D21" w:rsidP="009657C4">
            <w:pPr>
              <w:jc w:val="center"/>
              <w:rPr>
                <w:rFonts w:ascii="Times New Roman" w:hAnsi="Times New Roman" w:cs="Times New Roman"/>
                <w:sz w:val="18"/>
                <w:szCs w:val="18"/>
              </w:rPr>
            </w:pPr>
            <w:r w:rsidRPr="00A8696E">
              <w:rPr>
                <w:rFonts w:ascii="Times New Roman" w:hAnsi="Times New Roman" w:cs="Times New Roman"/>
                <w:sz w:val="18"/>
                <w:szCs w:val="18"/>
              </w:rPr>
              <w:t>21 Juni 2024</w:t>
            </w:r>
          </w:p>
        </w:tc>
        <w:tc>
          <w:tcPr>
            <w:tcW w:w="1065" w:type="dxa"/>
            <w:vAlign w:val="center"/>
          </w:tcPr>
          <w:p w14:paraId="57487202" w14:textId="77777777" w:rsidR="00E13D21" w:rsidRPr="00A8696E" w:rsidRDefault="00E13D21" w:rsidP="009657C4">
            <w:pPr>
              <w:jc w:val="center"/>
              <w:rPr>
                <w:rFonts w:ascii="Times New Roman" w:hAnsi="Times New Roman" w:cs="Times New Roman"/>
                <w:sz w:val="18"/>
                <w:szCs w:val="18"/>
              </w:rPr>
            </w:pPr>
            <w:r w:rsidRPr="00A8696E">
              <w:rPr>
                <w:rFonts w:ascii="Times New Roman" w:hAnsi="Times New Roman" w:cs="Times New Roman"/>
                <w:sz w:val="18"/>
                <w:szCs w:val="18"/>
              </w:rPr>
              <w:t>10.00</w:t>
            </w:r>
          </w:p>
        </w:tc>
        <w:tc>
          <w:tcPr>
            <w:tcW w:w="727" w:type="dxa"/>
            <w:vAlign w:val="center"/>
          </w:tcPr>
          <w:p w14:paraId="114A92AB" w14:textId="77777777" w:rsidR="00E13D21" w:rsidRPr="00A8696E" w:rsidRDefault="00E13D21" w:rsidP="009657C4">
            <w:pPr>
              <w:jc w:val="center"/>
              <w:rPr>
                <w:rFonts w:ascii="Times New Roman" w:hAnsi="Times New Roman" w:cs="Times New Roman"/>
                <w:sz w:val="18"/>
                <w:szCs w:val="18"/>
              </w:rPr>
            </w:pPr>
            <w:r w:rsidRPr="00A8696E">
              <w:rPr>
                <w:rFonts w:ascii="Times New Roman" w:hAnsi="Times New Roman" w:cs="Times New Roman"/>
                <w:sz w:val="18"/>
                <w:szCs w:val="18"/>
              </w:rPr>
              <w:t>11.30</w:t>
            </w:r>
          </w:p>
        </w:tc>
        <w:tc>
          <w:tcPr>
            <w:tcW w:w="1040" w:type="dxa"/>
          </w:tcPr>
          <w:p w14:paraId="74E958B9" w14:textId="77777777" w:rsidR="00E13D21" w:rsidRPr="00A8696E" w:rsidRDefault="00E13D21" w:rsidP="009657C4">
            <w:pPr>
              <w:jc w:val="center"/>
              <w:rPr>
                <w:rFonts w:ascii="Times New Roman" w:hAnsi="Times New Roman" w:cs="Times New Roman"/>
                <w:sz w:val="18"/>
                <w:szCs w:val="18"/>
              </w:rPr>
            </w:pPr>
            <w:r w:rsidRPr="00A8696E">
              <w:rPr>
                <w:rFonts w:ascii="Times New Roman" w:hAnsi="Times New Roman" w:cs="Times New Roman"/>
                <w:sz w:val="18"/>
                <w:szCs w:val="18"/>
              </w:rPr>
              <w:t xml:space="preserve">1 jam 30 </w:t>
            </w:r>
          </w:p>
          <w:p w14:paraId="36FDB0A9" w14:textId="77777777" w:rsidR="00E13D21" w:rsidRPr="00A8696E" w:rsidRDefault="00E13D21" w:rsidP="009657C4">
            <w:pPr>
              <w:jc w:val="center"/>
              <w:rPr>
                <w:rFonts w:ascii="Times New Roman" w:hAnsi="Times New Roman" w:cs="Times New Roman"/>
                <w:sz w:val="18"/>
                <w:szCs w:val="18"/>
              </w:rPr>
            </w:pPr>
            <w:r w:rsidRPr="00A8696E">
              <w:rPr>
                <w:rFonts w:ascii="Times New Roman" w:hAnsi="Times New Roman" w:cs="Times New Roman"/>
                <w:sz w:val="18"/>
                <w:szCs w:val="18"/>
              </w:rPr>
              <w:t>menit</w:t>
            </w:r>
          </w:p>
        </w:tc>
      </w:tr>
      <w:tr w:rsidR="00E13D21" w14:paraId="4D37A27B" w14:textId="77777777" w:rsidTr="00E13D21">
        <w:tc>
          <w:tcPr>
            <w:tcW w:w="1025" w:type="dxa"/>
          </w:tcPr>
          <w:p w14:paraId="6A991A47" w14:textId="77777777" w:rsidR="00E13D21" w:rsidRPr="00A8696E" w:rsidRDefault="00E13D21" w:rsidP="009657C4">
            <w:pPr>
              <w:jc w:val="center"/>
              <w:rPr>
                <w:rFonts w:ascii="Times New Roman" w:hAnsi="Times New Roman" w:cs="Times New Roman"/>
                <w:sz w:val="18"/>
                <w:szCs w:val="18"/>
              </w:rPr>
            </w:pPr>
            <w:r w:rsidRPr="00A8696E">
              <w:rPr>
                <w:rFonts w:ascii="Times New Roman" w:hAnsi="Times New Roman" w:cs="Times New Roman"/>
                <w:sz w:val="18"/>
                <w:szCs w:val="18"/>
              </w:rPr>
              <w:t>8.</w:t>
            </w:r>
          </w:p>
        </w:tc>
        <w:tc>
          <w:tcPr>
            <w:tcW w:w="1026" w:type="dxa"/>
            <w:vAlign w:val="center"/>
          </w:tcPr>
          <w:p w14:paraId="0E920284" w14:textId="77777777" w:rsidR="00E13D21" w:rsidRPr="00A8696E" w:rsidRDefault="00E13D21" w:rsidP="009657C4">
            <w:pPr>
              <w:jc w:val="center"/>
              <w:rPr>
                <w:rFonts w:ascii="Times New Roman" w:hAnsi="Times New Roman" w:cs="Times New Roman"/>
                <w:sz w:val="18"/>
                <w:szCs w:val="18"/>
              </w:rPr>
            </w:pPr>
            <w:r w:rsidRPr="00A8696E">
              <w:rPr>
                <w:rFonts w:ascii="Times New Roman" w:hAnsi="Times New Roman" w:cs="Times New Roman"/>
                <w:sz w:val="18"/>
                <w:szCs w:val="18"/>
              </w:rPr>
              <w:t>22 Juni 2024</w:t>
            </w:r>
          </w:p>
        </w:tc>
        <w:tc>
          <w:tcPr>
            <w:tcW w:w="1065" w:type="dxa"/>
            <w:vAlign w:val="center"/>
          </w:tcPr>
          <w:p w14:paraId="12774AF0" w14:textId="77777777" w:rsidR="00E13D21" w:rsidRPr="00A8696E" w:rsidRDefault="00E13D21" w:rsidP="009657C4">
            <w:pPr>
              <w:jc w:val="center"/>
              <w:rPr>
                <w:rFonts w:ascii="Times New Roman" w:hAnsi="Times New Roman" w:cs="Times New Roman"/>
                <w:sz w:val="18"/>
                <w:szCs w:val="18"/>
              </w:rPr>
            </w:pPr>
            <w:r w:rsidRPr="00A8696E">
              <w:rPr>
                <w:rFonts w:ascii="Times New Roman" w:hAnsi="Times New Roman" w:cs="Times New Roman"/>
                <w:sz w:val="18"/>
                <w:szCs w:val="18"/>
              </w:rPr>
              <w:t>11.00</w:t>
            </w:r>
          </w:p>
        </w:tc>
        <w:tc>
          <w:tcPr>
            <w:tcW w:w="727" w:type="dxa"/>
            <w:vAlign w:val="center"/>
          </w:tcPr>
          <w:p w14:paraId="05828985" w14:textId="77777777" w:rsidR="00E13D21" w:rsidRPr="00A8696E" w:rsidRDefault="00E13D21" w:rsidP="009657C4">
            <w:pPr>
              <w:jc w:val="center"/>
              <w:rPr>
                <w:rFonts w:ascii="Times New Roman" w:hAnsi="Times New Roman" w:cs="Times New Roman"/>
                <w:sz w:val="18"/>
                <w:szCs w:val="18"/>
              </w:rPr>
            </w:pPr>
            <w:r w:rsidRPr="00A8696E">
              <w:rPr>
                <w:rFonts w:ascii="Times New Roman" w:hAnsi="Times New Roman" w:cs="Times New Roman"/>
                <w:sz w:val="18"/>
                <w:szCs w:val="18"/>
              </w:rPr>
              <w:t>12.19</w:t>
            </w:r>
          </w:p>
        </w:tc>
        <w:tc>
          <w:tcPr>
            <w:tcW w:w="1040" w:type="dxa"/>
          </w:tcPr>
          <w:p w14:paraId="7BE26CDC" w14:textId="77777777" w:rsidR="00E13D21" w:rsidRPr="00A8696E" w:rsidRDefault="00E13D21" w:rsidP="009657C4">
            <w:pPr>
              <w:jc w:val="center"/>
              <w:rPr>
                <w:rFonts w:ascii="Times New Roman" w:hAnsi="Times New Roman" w:cs="Times New Roman"/>
                <w:sz w:val="18"/>
                <w:szCs w:val="18"/>
              </w:rPr>
            </w:pPr>
            <w:r w:rsidRPr="00A8696E">
              <w:rPr>
                <w:rFonts w:ascii="Times New Roman" w:hAnsi="Times New Roman" w:cs="Times New Roman"/>
                <w:sz w:val="18"/>
                <w:szCs w:val="18"/>
              </w:rPr>
              <w:t>1 jam 19</w:t>
            </w:r>
          </w:p>
          <w:p w14:paraId="387720F1" w14:textId="77777777" w:rsidR="00E13D21" w:rsidRPr="00A8696E" w:rsidRDefault="00E13D21" w:rsidP="009657C4">
            <w:pPr>
              <w:jc w:val="center"/>
              <w:rPr>
                <w:rFonts w:ascii="Times New Roman" w:hAnsi="Times New Roman" w:cs="Times New Roman"/>
                <w:sz w:val="18"/>
                <w:szCs w:val="18"/>
              </w:rPr>
            </w:pPr>
            <w:r w:rsidRPr="00A8696E">
              <w:rPr>
                <w:rFonts w:ascii="Times New Roman" w:hAnsi="Times New Roman" w:cs="Times New Roman"/>
                <w:sz w:val="18"/>
                <w:szCs w:val="18"/>
              </w:rPr>
              <w:t>menit</w:t>
            </w:r>
          </w:p>
        </w:tc>
      </w:tr>
      <w:tr w:rsidR="00E13D21" w14:paraId="72476D3A" w14:textId="77777777" w:rsidTr="00E13D21">
        <w:tc>
          <w:tcPr>
            <w:tcW w:w="1025" w:type="dxa"/>
          </w:tcPr>
          <w:p w14:paraId="6A6115DC" w14:textId="77777777" w:rsidR="00E13D21" w:rsidRPr="00A8696E" w:rsidRDefault="00E13D21" w:rsidP="009657C4">
            <w:pPr>
              <w:jc w:val="center"/>
              <w:rPr>
                <w:rFonts w:ascii="Times New Roman" w:hAnsi="Times New Roman" w:cs="Times New Roman"/>
                <w:sz w:val="18"/>
                <w:szCs w:val="18"/>
              </w:rPr>
            </w:pPr>
            <w:r w:rsidRPr="00A8696E">
              <w:rPr>
                <w:rFonts w:ascii="Times New Roman" w:hAnsi="Times New Roman" w:cs="Times New Roman"/>
                <w:sz w:val="18"/>
                <w:szCs w:val="18"/>
              </w:rPr>
              <w:t>9.</w:t>
            </w:r>
          </w:p>
        </w:tc>
        <w:tc>
          <w:tcPr>
            <w:tcW w:w="1026" w:type="dxa"/>
            <w:vAlign w:val="center"/>
          </w:tcPr>
          <w:p w14:paraId="29907636" w14:textId="77777777" w:rsidR="00E13D21" w:rsidRPr="00A8696E" w:rsidRDefault="00E13D21" w:rsidP="009657C4">
            <w:pPr>
              <w:jc w:val="center"/>
              <w:rPr>
                <w:rFonts w:ascii="Times New Roman" w:hAnsi="Times New Roman" w:cs="Times New Roman"/>
                <w:sz w:val="18"/>
                <w:szCs w:val="18"/>
              </w:rPr>
            </w:pPr>
            <w:r w:rsidRPr="00A8696E">
              <w:rPr>
                <w:rFonts w:ascii="Times New Roman" w:hAnsi="Times New Roman" w:cs="Times New Roman"/>
                <w:sz w:val="18"/>
                <w:szCs w:val="18"/>
              </w:rPr>
              <w:t>23 Juni 2024</w:t>
            </w:r>
          </w:p>
        </w:tc>
        <w:tc>
          <w:tcPr>
            <w:tcW w:w="1065" w:type="dxa"/>
            <w:vAlign w:val="center"/>
          </w:tcPr>
          <w:p w14:paraId="2613AE91" w14:textId="77777777" w:rsidR="00E13D21" w:rsidRPr="00A8696E" w:rsidRDefault="00E13D21" w:rsidP="009657C4">
            <w:pPr>
              <w:jc w:val="center"/>
              <w:rPr>
                <w:rFonts w:ascii="Times New Roman" w:hAnsi="Times New Roman" w:cs="Times New Roman"/>
                <w:sz w:val="18"/>
                <w:szCs w:val="18"/>
              </w:rPr>
            </w:pPr>
            <w:r w:rsidRPr="00A8696E">
              <w:rPr>
                <w:rFonts w:ascii="Times New Roman" w:hAnsi="Times New Roman" w:cs="Times New Roman"/>
                <w:sz w:val="18"/>
                <w:szCs w:val="18"/>
              </w:rPr>
              <w:t>08.00</w:t>
            </w:r>
          </w:p>
        </w:tc>
        <w:tc>
          <w:tcPr>
            <w:tcW w:w="727" w:type="dxa"/>
            <w:vAlign w:val="center"/>
          </w:tcPr>
          <w:p w14:paraId="5C1CA5F3" w14:textId="77777777" w:rsidR="00E13D21" w:rsidRPr="00A8696E" w:rsidRDefault="00E13D21" w:rsidP="009657C4">
            <w:pPr>
              <w:jc w:val="center"/>
              <w:rPr>
                <w:rFonts w:ascii="Times New Roman" w:hAnsi="Times New Roman" w:cs="Times New Roman"/>
                <w:sz w:val="18"/>
                <w:szCs w:val="18"/>
              </w:rPr>
            </w:pPr>
            <w:r w:rsidRPr="00A8696E">
              <w:rPr>
                <w:rFonts w:ascii="Times New Roman" w:hAnsi="Times New Roman" w:cs="Times New Roman"/>
                <w:sz w:val="18"/>
                <w:szCs w:val="18"/>
              </w:rPr>
              <w:t>09.15</w:t>
            </w:r>
          </w:p>
        </w:tc>
        <w:tc>
          <w:tcPr>
            <w:tcW w:w="1040" w:type="dxa"/>
          </w:tcPr>
          <w:p w14:paraId="52173ABC" w14:textId="77777777" w:rsidR="00E13D21" w:rsidRPr="00A8696E" w:rsidRDefault="00E13D21" w:rsidP="009657C4">
            <w:pPr>
              <w:jc w:val="center"/>
              <w:rPr>
                <w:rFonts w:ascii="Times New Roman" w:hAnsi="Times New Roman" w:cs="Times New Roman"/>
                <w:sz w:val="18"/>
                <w:szCs w:val="18"/>
              </w:rPr>
            </w:pPr>
            <w:r w:rsidRPr="00A8696E">
              <w:rPr>
                <w:rFonts w:ascii="Times New Roman" w:hAnsi="Times New Roman" w:cs="Times New Roman"/>
                <w:sz w:val="18"/>
                <w:szCs w:val="18"/>
              </w:rPr>
              <w:t>1 jam 15</w:t>
            </w:r>
          </w:p>
          <w:p w14:paraId="603527DF" w14:textId="77777777" w:rsidR="00E13D21" w:rsidRPr="00A8696E" w:rsidRDefault="00E13D21" w:rsidP="009657C4">
            <w:pPr>
              <w:jc w:val="center"/>
              <w:rPr>
                <w:rFonts w:ascii="Times New Roman" w:hAnsi="Times New Roman" w:cs="Times New Roman"/>
                <w:sz w:val="18"/>
                <w:szCs w:val="18"/>
              </w:rPr>
            </w:pPr>
            <w:r w:rsidRPr="00A8696E">
              <w:rPr>
                <w:rFonts w:ascii="Times New Roman" w:hAnsi="Times New Roman" w:cs="Times New Roman"/>
                <w:sz w:val="18"/>
                <w:szCs w:val="18"/>
              </w:rPr>
              <w:t>menit</w:t>
            </w:r>
          </w:p>
        </w:tc>
      </w:tr>
      <w:tr w:rsidR="00E13D21" w14:paraId="282ADF4B" w14:textId="77777777" w:rsidTr="00E13D21">
        <w:tc>
          <w:tcPr>
            <w:tcW w:w="1025" w:type="dxa"/>
          </w:tcPr>
          <w:p w14:paraId="39363465" w14:textId="77777777" w:rsidR="00E13D21" w:rsidRPr="00A8696E" w:rsidRDefault="00E13D21" w:rsidP="009657C4">
            <w:pPr>
              <w:jc w:val="center"/>
              <w:rPr>
                <w:rFonts w:ascii="Times New Roman" w:hAnsi="Times New Roman" w:cs="Times New Roman"/>
                <w:sz w:val="18"/>
                <w:szCs w:val="18"/>
              </w:rPr>
            </w:pPr>
            <w:r w:rsidRPr="00A8696E">
              <w:rPr>
                <w:rFonts w:ascii="Times New Roman" w:hAnsi="Times New Roman" w:cs="Times New Roman"/>
                <w:sz w:val="18"/>
                <w:szCs w:val="18"/>
              </w:rPr>
              <w:t>10.</w:t>
            </w:r>
          </w:p>
        </w:tc>
        <w:tc>
          <w:tcPr>
            <w:tcW w:w="1026" w:type="dxa"/>
            <w:vAlign w:val="center"/>
          </w:tcPr>
          <w:p w14:paraId="6F84D6F0" w14:textId="77777777" w:rsidR="00E13D21" w:rsidRPr="00A8696E" w:rsidRDefault="00E13D21" w:rsidP="009657C4">
            <w:pPr>
              <w:jc w:val="center"/>
              <w:rPr>
                <w:rFonts w:ascii="Times New Roman" w:hAnsi="Times New Roman" w:cs="Times New Roman"/>
                <w:sz w:val="18"/>
                <w:szCs w:val="18"/>
              </w:rPr>
            </w:pPr>
            <w:r w:rsidRPr="00A8696E">
              <w:rPr>
                <w:rFonts w:ascii="Times New Roman" w:hAnsi="Times New Roman" w:cs="Times New Roman"/>
                <w:sz w:val="18"/>
                <w:szCs w:val="18"/>
              </w:rPr>
              <w:t>24 Juni 2024</w:t>
            </w:r>
          </w:p>
        </w:tc>
        <w:tc>
          <w:tcPr>
            <w:tcW w:w="1065" w:type="dxa"/>
            <w:vAlign w:val="center"/>
          </w:tcPr>
          <w:p w14:paraId="5636A3A1" w14:textId="77777777" w:rsidR="00E13D21" w:rsidRPr="00A8696E" w:rsidRDefault="00E13D21" w:rsidP="009657C4">
            <w:pPr>
              <w:jc w:val="center"/>
              <w:rPr>
                <w:rFonts w:ascii="Times New Roman" w:hAnsi="Times New Roman" w:cs="Times New Roman"/>
                <w:sz w:val="18"/>
                <w:szCs w:val="18"/>
              </w:rPr>
            </w:pPr>
            <w:r w:rsidRPr="00A8696E">
              <w:rPr>
                <w:rFonts w:ascii="Times New Roman" w:hAnsi="Times New Roman" w:cs="Times New Roman"/>
                <w:sz w:val="18"/>
                <w:szCs w:val="18"/>
              </w:rPr>
              <w:t>09.00</w:t>
            </w:r>
          </w:p>
        </w:tc>
        <w:tc>
          <w:tcPr>
            <w:tcW w:w="727" w:type="dxa"/>
            <w:vAlign w:val="center"/>
          </w:tcPr>
          <w:p w14:paraId="09304DCE" w14:textId="77777777" w:rsidR="00E13D21" w:rsidRPr="00A8696E" w:rsidRDefault="00E13D21" w:rsidP="009657C4">
            <w:pPr>
              <w:jc w:val="center"/>
              <w:rPr>
                <w:rFonts w:ascii="Times New Roman" w:hAnsi="Times New Roman" w:cs="Times New Roman"/>
                <w:sz w:val="18"/>
                <w:szCs w:val="18"/>
              </w:rPr>
            </w:pPr>
            <w:r w:rsidRPr="00A8696E">
              <w:rPr>
                <w:rFonts w:ascii="Times New Roman" w:hAnsi="Times New Roman" w:cs="Times New Roman"/>
                <w:sz w:val="18"/>
                <w:szCs w:val="18"/>
              </w:rPr>
              <w:t>10.34</w:t>
            </w:r>
          </w:p>
        </w:tc>
        <w:tc>
          <w:tcPr>
            <w:tcW w:w="1040" w:type="dxa"/>
          </w:tcPr>
          <w:p w14:paraId="1D25840C" w14:textId="77777777" w:rsidR="00E13D21" w:rsidRPr="00A8696E" w:rsidRDefault="00E13D21" w:rsidP="009657C4">
            <w:pPr>
              <w:jc w:val="center"/>
              <w:rPr>
                <w:rFonts w:ascii="Times New Roman" w:hAnsi="Times New Roman" w:cs="Times New Roman"/>
                <w:sz w:val="18"/>
                <w:szCs w:val="18"/>
              </w:rPr>
            </w:pPr>
            <w:r w:rsidRPr="00A8696E">
              <w:rPr>
                <w:rFonts w:ascii="Times New Roman" w:hAnsi="Times New Roman" w:cs="Times New Roman"/>
                <w:sz w:val="18"/>
                <w:szCs w:val="18"/>
              </w:rPr>
              <w:t>1 jam 34</w:t>
            </w:r>
          </w:p>
          <w:p w14:paraId="43477A47" w14:textId="77777777" w:rsidR="00E13D21" w:rsidRPr="00A8696E" w:rsidRDefault="00E13D21" w:rsidP="009657C4">
            <w:pPr>
              <w:jc w:val="center"/>
              <w:rPr>
                <w:rFonts w:ascii="Times New Roman" w:hAnsi="Times New Roman" w:cs="Times New Roman"/>
                <w:sz w:val="18"/>
                <w:szCs w:val="18"/>
              </w:rPr>
            </w:pPr>
            <w:r w:rsidRPr="00A8696E">
              <w:rPr>
                <w:rFonts w:ascii="Times New Roman" w:hAnsi="Times New Roman" w:cs="Times New Roman"/>
                <w:sz w:val="18"/>
                <w:szCs w:val="18"/>
              </w:rPr>
              <w:t>menit</w:t>
            </w:r>
          </w:p>
        </w:tc>
      </w:tr>
      <w:tr w:rsidR="00E13D21" w14:paraId="7D0D5424" w14:textId="77777777" w:rsidTr="00E13D21">
        <w:tc>
          <w:tcPr>
            <w:tcW w:w="3843" w:type="dxa"/>
            <w:gridSpan w:val="4"/>
          </w:tcPr>
          <w:p w14:paraId="0FC5107F" w14:textId="77777777" w:rsidR="00E13D21" w:rsidRPr="005A0515" w:rsidRDefault="00E13D21" w:rsidP="009657C4">
            <w:pPr>
              <w:jc w:val="center"/>
              <w:rPr>
                <w:b/>
                <w:bCs/>
                <w:sz w:val="20"/>
                <w:szCs w:val="20"/>
              </w:rPr>
            </w:pPr>
            <w:r w:rsidRPr="005A0515">
              <w:rPr>
                <w:b/>
                <w:bCs/>
                <w:sz w:val="20"/>
                <w:szCs w:val="20"/>
              </w:rPr>
              <w:t>Rata-Rata</w:t>
            </w:r>
          </w:p>
        </w:tc>
        <w:tc>
          <w:tcPr>
            <w:tcW w:w="1040" w:type="dxa"/>
          </w:tcPr>
          <w:p w14:paraId="1616A038" w14:textId="77777777" w:rsidR="00E13D21" w:rsidRPr="005A0515" w:rsidRDefault="00E13D21" w:rsidP="009657C4">
            <w:pPr>
              <w:jc w:val="center"/>
              <w:rPr>
                <w:sz w:val="20"/>
                <w:szCs w:val="20"/>
              </w:rPr>
            </w:pPr>
            <w:r w:rsidRPr="005A0515">
              <w:rPr>
                <w:rStyle w:val="mord"/>
                <w:rFonts w:eastAsiaTheme="majorEastAsia"/>
                <w:sz w:val="20"/>
                <w:szCs w:val="20"/>
              </w:rPr>
              <w:t>88.7 menit</w:t>
            </w:r>
          </w:p>
        </w:tc>
      </w:tr>
    </w:tbl>
    <w:p w14:paraId="4FD6AEDD" w14:textId="77777777" w:rsidR="00E13D21" w:rsidRDefault="00E13D21" w:rsidP="00015412">
      <w:pPr>
        <w:spacing w:after="0" w:line="240" w:lineRule="auto"/>
        <w:jc w:val="both"/>
        <w:rPr>
          <w:rFonts w:ascii="Times New Roman" w:hAnsi="Times New Roman" w:cs="Times New Roman"/>
          <w:sz w:val="20"/>
          <w:szCs w:val="20"/>
        </w:rPr>
      </w:pPr>
    </w:p>
    <w:p w14:paraId="5F2DC39E" w14:textId="77777777" w:rsidR="00E13D21" w:rsidRPr="00E13D21" w:rsidRDefault="00E13D21" w:rsidP="00E13D21">
      <w:pPr>
        <w:spacing w:after="0" w:line="240" w:lineRule="auto"/>
        <w:jc w:val="both"/>
        <w:rPr>
          <w:rFonts w:ascii="Times New Roman" w:hAnsi="Times New Roman" w:cs="Times New Roman"/>
          <w:sz w:val="20"/>
          <w:szCs w:val="20"/>
        </w:rPr>
      </w:pPr>
      <w:r w:rsidRPr="00E13D21">
        <w:rPr>
          <w:rFonts w:ascii="Times New Roman" w:hAnsi="Times New Roman" w:cs="Times New Roman"/>
          <w:sz w:val="20"/>
          <w:szCs w:val="20"/>
        </w:rPr>
        <w:t>Berdasarkan pengujian yang telah dilakukan sebanyak 10 kali pada tanggal 15 juni 2024 sampai dengan 24 juni 2024 didapatkan rata-rata ketahanan daya battery per hari dengan rumus berikut:</w:t>
      </w:r>
    </w:p>
    <w:p w14:paraId="79B67430" w14:textId="77777777" w:rsidR="00E13D21" w:rsidRPr="00E13D21" w:rsidRDefault="00E13D21" w:rsidP="00E13D21">
      <w:pPr>
        <w:spacing w:after="0" w:line="240" w:lineRule="auto"/>
        <w:jc w:val="both"/>
        <w:rPr>
          <w:rFonts w:ascii="Times New Roman" w:hAnsi="Times New Roman" w:cs="Times New Roman"/>
          <w:sz w:val="20"/>
          <w:szCs w:val="20"/>
        </w:rPr>
      </w:pPr>
      <m:oMathPara>
        <m:oMathParaPr>
          <m:jc m:val="left"/>
        </m:oMathParaPr>
        <m:oMath>
          <m:r>
            <w:rPr>
              <w:rFonts w:ascii="Cambria Math" w:hAnsi="Cambria Math" w:cs="Times New Roman"/>
              <w:sz w:val="20"/>
              <w:szCs w:val="20"/>
            </w:rPr>
            <m:t>Rata</m:t>
          </m:r>
          <m:r>
            <m:rPr>
              <m:sty m:val="p"/>
            </m:rPr>
            <w:rPr>
              <w:rFonts w:ascii="Cambria Math" w:hAnsi="Cambria Math" w:cs="Times New Roman"/>
              <w:sz w:val="20"/>
              <w:szCs w:val="20"/>
            </w:rPr>
            <m:t>-</m:t>
          </m:r>
          <m:r>
            <w:rPr>
              <w:rFonts w:ascii="Cambria Math" w:hAnsi="Cambria Math" w:cs="Times New Roman"/>
              <w:sz w:val="20"/>
              <w:szCs w:val="20"/>
            </w:rPr>
            <m:t>Rata</m:t>
          </m:r>
          <m:r>
            <m:rPr>
              <m:sty m:val="p"/>
            </m:rPr>
            <w:rPr>
              <w:rFonts w:ascii="Cambria Math" w:hAnsi="Cambria Math" w:cs="Times New Roman"/>
              <w:sz w:val="20"/>
              <w:szCs w:val="20"/>
            </w:rPr>
            <m:t xml:space="preserve">= </m:t>
          </m:r>
          <m:f>
            <m:fPr>
              <m:ctrlPr>
                <w:rPr>
                  <w:rFonts w:ascii="Cambria Math" w:hAnsi="Cambria Math" w:cs="Times New Roman"/>
                  <w:sz w:val="20"/>
                  <w:szCs w:val="20"/>
                </w:rPr>
              </m:ctrlPr>
            </m:fPr>
            <m:num>
              <m:r>
                <w:rPr>
                  <w:rFonts w:ascii="Cambria Math" w:hAnsi="Cambria Math" w:cs="Times New Roman"/>
                  <w:sz w:val="20"/>
                  <w:szCs w:val="20"/>
                </w:rPr>
                <m:t>Jumlah</m:t>
              </m:r>
              <m:r>
                <m:rPr>
                  <m:sty m:val="p"/>
                </m:rPr>
                <w:rPr>
                  <w:rFonts w:ascii="Cambria Math" w:hAnsi="Cambria Math" w:cs="Times New Roman"/>
                  <w:sz w:val="20"/>
                  <w:szCs w:val="20"/>
                </w:rPr>
                <m:t xml:space="preserve"> </m:t>
              </m:r>
              <m:r>
                <w:rPr>
                  <w:rFonts w:ascii="Cambria Math" w:hAnsi="Cambria Math" w:cs="Times New Roman"/>
                  <w:sz w:val="20"/>
                  <w:szCs w:val="20"/>
                </w:rPr>
                <m:t>total</m:t>
              </m:r>
              <m:r>
                <m:rPr>
                  <m:sty m:val="p"/>
                </m:rPr>
                <w:rPr>
                  <w:rFonts w:ascii="Cambria Math" w:hAnsi="Cambria Math" w:cs="Times New Roman"/>
                  <w:sz w:val="20"/>
                  <w:szCs w:val="20"/>
                </w:rPr>
                <m:t xml:space="preserve"> </m:t>
              </m:r>
              <m:r>
                <w:rPr>
                  <w:rFonts w:ascii="Cambria Math" w:hAnsi="Cambria Math" w:cs="Times New Roman"/>
                  <w:sz w:val="20"/>
                  <w:szCs w:val="20"/>
                </w:rPr>
                <m:t>ketahanan</m:t>
              </m:r>
              <m:r>
                <m:rPr>
                  <m:sty m:val="p"/>
                </m:rPr>
                <w:rPr>
                  <w:rFonts w:ascii="Cambria Math" w:hAnsi="Cambria Math" w:cs="Times New Roman"/>
                  <w:sz w:val="20"/>
                  <w:szCs w:val="20"/>
                </w:rPr>
                <m:t xml:space="preserve"> </m:t>
              </m:r>
              <m:r>
                <w:rPr>
                  <w:rFonts w:ascii="Cambria Math" w:hAnsi="Cambria Math" w:cs="Times New Roman"/>
                  <w:sz w:val="20"/>
                  <w:szCs w:val="20"/>
                </w:rPr>
                <m:t>daya</m:t>
              </m:r>
            </m:num>
            <m:den>
              <m:r>
                <w:rPr>
                  <w:rFonts w:ascii="Cambria Math" w:hAnsi="Cambria Math" w:cs="Times New Roman"/>
                  <w:sz w:val="20"/>
                  <w:szCs w:val="20"/>
                </w:rPr>
                <m:t>Jumlah</m:t>
              </m:r>
              <m:r>
                <m:rPr>
                  <m:sty m:val="p"/>
                </m:rPr>
                <w:rPr>
                  <w:rFonts w:ascii="Cambria Math" w:hAnsi="Cambria Math" w:cs="Times New Roman"/>
                  <w:sz w:val="20"/>
                  <w:szCs w:val="20"/>
                </w:rPr>
                <m:t xml:space="preserve"> </m:t>
              </m:r>
              <m:r>
                <w:rPr>
                  <w:rFonts w:ascii="Cambria Math" w:hAnsi="Cambria Math" w:cs="Times New Roman"/>
                  <w:sz w:val="20"/>
                  <w:szCs w:val="20"/>
                </w:rPr>
                <m:t>percobaan</m:t>
              </m:r>
            </m:den>
          </m:f>
        </m:oMath>
      </m:oMathPara>
    </w:p>
    <w:p w14:paraId="679455F0" w14:textId="77777777" w:rsidR="00E13D21" w:rsidRPr="00E13D21" w:rsidRDefault="00E13D21" w:rsidP="00E13D21">
      <w:pPr>
        <w:spacing w:after="0" w:line="240" w:lineRule="auto"/>
        <w:jc w:val="both"/>
        <w:rPr>
          <w:rFonts w:ascii="Times New Roman" w:hAnsi="Times New Roman" w:cs="Times New Roman"/>
          <w:sz w:val="20"/>
          <w:szCs w:val="20"/>
        </w:rPr>
      </w:pPr>
      <w:r w:rsidRPr="00E13D21">
        <w:rPr>
          <w:rFonts w:ascii="Times New Roman" w:hAnsi="Times New Roman" w:cs="Times New Roman"/>
          <w:sz w:val="20"/>
          <w:szCs w:val="20"/>
        </w:rPr>
        <w:t>Konversi Semua Durasi ke Menit:</w:t>
      </w:r>
    </w:p>
    <w:p w14:paraId="40B1C5CF" w14:textId="77777777" w:rsidR="00E13D21" w:rsidRPr="00E13D21" w:rsidRDefault="00E13D21" w:rsidP="00E13D21">
      <w:pPr>
        <w:spacing w:after="0" w:line="240" w:lineRule="auto"/>
        <w:jc w:val="both"/>
        <w:rPr>
          <w:rFonts w:ascii="Times New Roman" w:hAnsi="Times New Roman" w:cs="Times New Roman"/>
          <w:sz w:val="20"/>
          <w:szCs w:val="20"/>
        </w:rPr>
      </w:pPr>
      <w:r w:rsidRPr="00E13D21">
        <w:rPr>
          <w:rFonts w:ascii="Times New Roman" w:hAnsi="Times New Roman" w:cs="Times New Roman"/>
          <w:sz w:val="20"/>
          <w:szCs w:val="20"/>
        </w:rPr>
        <w:t>1 jam 30 menit = 90 menit</w:t>
      </w:r>
    </w:p>
    <w:p w14:paraId="7EFE6612" w14:textId="77777777" w:rsidR="00E13D21" w:rsidRPr="00E13D21" w:rsidRDefault="00E13D21" w:rsidP="00E13D21">
      <w:pPr>
        <w:spacing w:after="0" w:line="240" w:lineRule="auto"/>
        <w:jc w:val="both"/>
        <w:rPr>
          <w:rFonts w:ascii="Times New Roman" w:hAnsi="Times New Roman" w:cs="Times New Roman"/>
          <w:sz w:val="20"/>
          <w:szCs w:val="20"/>
        </w:rPr>
      </w:pPr>
      <w:r w:rsidRPr="00E13D21">
        <w:rPr>
          <w:rFonts w:ascii="Times New Roman" w:hAnsi="Times New Roman" w:cs="Times New Roman"/>
          <w:sz w:val="20"/>
          <w:szCs w:val="20"/>
        </w:rPr>
        <w:t>1 jam 30 menit = 90 menit</w:t>
      </w:r>
    </w:p>
    <w:p w14:paraId="009EB282" w14:textId="77777777" w:rsidR="00E13D21" w:rsidRPr="00E13D21" w:rsidRDefault="00E13D21" w:rsidP="00E13D21">
      <w:pPr>
        <w:spacing w:after="0" w:line="240" w:lineRule="auto"/>
        <w:jc w:val="both"/>
        <w:rPr>
          <w:rFonts w:ascii="Times New Roman" w:hAnsi="Times New Roman" w:cs="Times New Roman"/>
          <w:sz w:val="20"/>
          <w:szCs w:val="20"/>
        </w:rPr>
      </w:pPr>
      <w:r w:rsidRPr="00E13D21">
        <w:rPr>
          <w:rFonts w:ascii="Times New Roman" w:hAnsi="Times New Roman" w:cs="Times New Roman"/>
          <w:sz w:val="20"/>
          <w:szCs w:val="20"/>
        </w:rPr>
        <w:t>1 jam 30 menit = 90 menit</w:t>
      </w:r>
    </w:p>
    <w:p w14:paraId="6332E357" w14:textId="77777777" w:rsidR="00E13D21" w:rsidRPr="00E13D21" w:rsidRDefault="00E13D21" w:rsidP="00E13D21">
      <w:pPr>
        <w:spacing w:after="0" w:line="240" w:lineRule="auto"/>
        <w:jc w:val="both"/>
        <w:rPr>
          <w:rFonts w:ascii="Times New Roman" w:hAnsi="Times New Roman" w:cs="Times New Roman"/>
          <w:sz w:val="20"/>
          <w:szCs w:val="20"/>
        </w:rPr>
      </w:pPr>
      <w:r w:rsidRPr="00E13D21">
        <w:rPr>
          <w:rFonts w:ascii="Times New Roman" w:hAnsi="Times New Roman" w:cs="Times New Roman"/>
          <w:sz w:val="20"/>
          <w:szCs w:val="20"/>
        </w:rPr>
        <w:t>1 jam 45 menit = 105 menit</w:t>
      </w:r>
    </w:p>
    <w:p w14:paraId="324870B3" w14:textId="77777777" w:rsidR="00E13D21" w:rsidRPr="00E13D21" w:rsidRDefault="00E13D21" w:rsidP="00E13D21">
      <w:pPr>
        <w:spacing w:after="0" w:line="240" w:lineRule="auto"/>
        <w:jc w:val="both"/>
        <w:rPr>
          <w:rFonts w:ascii="Times New Roman" w:hAnsi="Times New Roman" w:cs="Times New Roman"/>
          <w:sz w:val="20"/>
          <w:szCs w:val="20"/>
        </w:rPr>
      </w:pPr>
      <w:r w:rsidRPr="00E13D21">
        <w:rPr>
          <w:rFonts w:ascii="Times New Roman" w:hAnsi="Times New Roman" w:cs="Times New Roman"/>
          <w:sz w:val="20"/>
          <w:szCs w:val="20"/>
        </w:rPr>
        <w:t>1 jam 14 menit = 74 menit</w:t>
      </w:r>
    </w:p>
    <w:p w14:paraId="20185E24" w14:textId="77777777" w:rsidR="00E13D21" w:rsidRPr="00E13D21" w:rsidRDefault="00E13D21" w:rsidP="00E13D21">
      <w:pPr>
        <w:spacing w:after="0" w:line="240" w:lineRule="auto"/>
        <w:jc w:val="both"/>
        <w:rPr>
          <w:rFonts w:ascii="Times New Roman" w:hAnsi="Times New Roman" w:cs="Times New Roman"/>
          <w:sz w:val="20"/>
          <w:szCs w:val="20"/>
        </w:rPr>
      </w:pPr>
      <w:r w:rsidRPr="00E13D21">
        <w:rPr>
          <w:rFonts w:ascii="Times New Roman" w:hAnsi="Times New Roman" w:cs="Times New Roman"/>
          <w:sz w:val="20"/>
          <w:szCs w:val="20"/>
        </w:rPr>
        <w:t>1 jam 30 menit = 90 menit</w:t>
      </w:r>
    </w:p>
    <w:p w14:paraId="61E0601F" w14:textId="77777777" w:rsidR="00E13D21" w:rsidRPr="00E13D21" w:rsidRDefault="00E13D21" w:rsidP="00E13D21">
      <w:pPr>
        <w:spacing w:after="0" w:line="240" w:lineRule="auto"/>
        <w:jc w:val="both"/>
        <w:rPr>
          <w:rFonts w:ascii="Times New Roman" w:hAnsi="Times New Roman" w:cs="Times New Roman"/>
          <w:sz w:val="20"/>
          <w:szCs w:val="20"/>
        </w:rPr>
      </w:pPr>
      <w:r w:rsidRPr="00E13D21">
        <w:rPr>
          <w:rFonts w:ascii="Times New Roman" w:hAnsi="Times New Roman" w:cs="Times New Roman"/>
          <w:sz w:val="20"/>
          <w:szCs w:val="20"/>
        </w:rPr>
        <w:t>1 jam 30 menit = 90 menit</w:t>
      </w:r>
    </w:p>
    <w:p w14:paraId="77D46551" w14:textId="77777777" w:rsidR="00E13D21" w:rsidRPr="00E13D21" w:rsidRDefault="00E13D21" w:rsidP="00E13D21">
      <w:pPr>
        <w:spacing w:after="0" w:line="240" w:lineRule="auto"/>
        <w:jc w:val="both"/>
        <w:rPr>
          <w:rFonts w:ascii="Times New Roman" w:hAnsi="Times New Roman" w:cs="Times New Roman"/>
          <w:sz w:val="20"/>
          <w:szCs w:val="20"/>
        </w:rPr>
      </w:pPr>
      <w:r w:rsidRPr="00E13D21">
        <w:rPr>
          <w:rFonts w:ascii="Times New Roman" w:hAnsi="Times New Roman" w:cs="Times New Roman"/>
          <w:sz w:val="20"/>
          <w:szCs w:val="20"/>
        </w:rPr>
        <w:t>1 jam 19 menit = 79 menit</w:t>
      </w:r>
    </w:p>
    <w:p w14:paraId="2A3FCF63" w14:textId="77777777" w:rsidR="00E13D21" w:rsidRPr="00E13D21" w:rsidRDefault="00E13D21" w:rsidP="00E13D21">
      <w:pPr>
        <w:spacing w:after="0" w:line="240" w:lineRule="auto"/>
        <w:jc w:val="both"/>
        <w:rPr>
          <w:rFonts w:ascii="Times New Roman" w:hAnsi="Times New Roman" w:cs="Times New Roman"/>
          <w:sz w:val="20"/>
          <w:szCs w:val="20"/>
        </w:rPr>
      </w:pPr>
      <w:r w:rsidRPr="00E13D21">
        <w:rPr>
          <w:rFonts w:ascii="Times New Roman" w:hAnsi="Times New Roman" w:cs="Times New Roman"/>
          <w:sz w:val="20"/>
          <w:szCs w:val="20"/>
        </w:rPr>
        <w:t>1 jam 15 menit = 75 menit</w:t>
      </w:r>
    </w:p>
    <w:p w14:paraId="6D03BF49" w14:textId="77777777" w:rsidR="00E13D21" w:rsidRPr="00E13D21" w:rsidRDefault="00E13D21" w:rsidP="00E13D21">
      <w:pPr>
        <w:spacing w:after="0" w:line="240" w:lineRule="auto"/>
        <w:jc w:val="both"/>
        <w:rPr>
          <w:rFonts w:ascii="Times New Roman" w:hAnsi="Times New Roman" w:cs="Times New Roman"/>
          <w:sz w:val="20"/>
          <w:szCs w:val="20"/>
        </w:rPr>
      </w:pPr>
      <w:r w:rsidRPr="00E13D21">
        <w:rPr>
          <w:rFonts w:ascii="Times New Roman" w:hAnsi="Times New Roman" w:cs="Times New Roman"/>
          <w:sz w:val="20"/>
          <w:szCs w:val="20"/>
        </w:rPr>
        <w:t>1 jam 34 menit = 94 menit</w:t>
      </w:r>
    </w:p>
    <w:p w14:paraId="43CE47CF" w14:textId="77777777" w:rsidR="00E13D21" w:rsidRPr="00E13D21" w:rsidRDefault="00E13D21" w:rsidP="00E13D21">
      <w:pPr>
        <w:spacing w:after="0" w:line="240" w:lineRule="auto"/>
        <w:jc w:val="both"/>
        <w:rPr>
          <w:rFonts w:ascii="Times New Roman" w:hAnsi="Times New Roman" w:cs="Times New Roman"/>
          <w:sz w:val="20"/>
          <w:szCs w:val="20"/>
        </w:rPr>
      </w:pPr>
      <w:r w:rsidRPr="00E13D21">
        <w:rPr>
          <w:rFonts w:ascii="Times New Roman" w:hAnsi="Times New Roman" w:cs="Times New Roman"/>
          <w:sz w:val="20"/>
          <w:szCs w:val="20"/>
        </w:rPr>
        <w:t>Jumlahkan Semua Durasi:877 menit</w:t>
      </w:r>
    </w:p>
    <w:p w14:paraId="5BA5A671" w14:textId="77777777" w:rsidR="00E13D21" w:rsidRPr="00E13D21" w:rsidRDefault="00E13D21" w:rsidP="00E13D21">
      <w:pPr>
        <w:spacing w:after="0" w:line="240" w:lineRule="auto"/>
        <w:jc w:val="both"/>
        <w:rPr>
          <w:rFonts w:ascii="Times New Roman" w:hAnsi="Times New Roman" w:cs="Times New Roman"/>
          <w:sz w:val="20"/>
          <w:szCs w:val="20"/>
        </w:rPr>
      </w:pPr>
      <m:oMathPara>
        <m:oMathParaPr>
          <m:jc m:val="left"/>
        </m:oMathParaPr>
        <m:oMath>
          <m:r>
            <w:rPr>
              <w:rFonts w:ascii="Cambria Math" w:hAnsi="Cambria Math" w:cs="Times New Roman"/>
              <w:sz w:val="20"/>
              <w:szCs w:val="20"/>
            </w:rPr>
            <m:t>Rata</m:t>
          </m:r>
          <m:r>
            <m:rPr>
              <m:sty m:val="p"/>
            </m:rPr>
            <w:rPr>
              <w:rFonts w:ascii="Cambria Math" w:hAnsi="Cambria Math" w:cs="Times New Roman"/>
              <w:sz w:val="20"/>
              <w:szCs w:val="20"/>
            </w:rPr>
            <m:t>-</m:t>
          </m:r>
          <m:r>
            <w:rPr>
              <w:rFonts w:ascii="Cambria Math" w:hAnsi="Cambria Math" w:cs="Times New Roman"/>
              <w:sz w:val="20"/>
              <w:szCs w:val="20"/>
            </w:rPr>
            <m:t>Rata</m:t>
          </m:r>
          <m:r>
            <m:rPr>
              <m:sty m:val="p"/>
            </m:rPr>
            <w:rPr>
              <w:rFonts w:ascii="Cambria Math" w:hAnsi="Cambria Math" w:cs="Times New Roman"/>
              <w:sz w:val="20"/>
              <w:szCs w:val="20"/>
            </w:rPr>
            <m:t xml:space="preserve">= </m:t>
          </m:r>
          <m:f>
            <m:fPr>
              <m:ctrlPr>
                <w:rPr>
                  <w:rFonts w:ascii="Cambria Math" w:hAnsi="Cambria Math" w:cs="Times New Roman"/>
                  <w:sz w:val="20"/>
                  <w:szCs w:val="20"/>
                </w:rPr>
              </m:ctrlPr>
            </m:fPr>
            <m:num>
              <m:r>
                <m:rPr>
                  <m:sty m:val="p"/>
                </m:rPr>
                <w:rPr>
                  <w:rFonts w:ascii="Cambria Math" w:hAnsi="Cambria Math" w:cs="Times New Roman"/>
                  <w:sz w:val="20"/>
                  <w:szCs w:val="20"/>
                </w:rPr>
                <m:t>877</m:t>
              </m:r>
            </m:num>
            <m:den>
              <m:r>
                <m:rPr>
                  <m:sty m:val="p"/>
                </m:rPr>
                <w:rPr>
                  <w:rFonts w:ascii="Cambria Math" w:hAnsi="Cambria Math" w:cs="Times New Roman"/>
                  <w:sz w:val="20"/>
                  <w:szCs w:val="20"/>
                </w:rPr>
                <m:t>10</m:t>
              </m:r>
            </m:den>
          </m:f>
          <m:r>
            <m:rPr>
              <m:sty m:val="p"/>
            </m:rPr>
            <w:rPr>
              <w:rFonts w:ascii="Cambria Math" w:hAnsi="Cambria Math" w:cs="Times New Roman"/>
              <w:sz w:val="20"/>
              <w:szCs w:val="20"/>
            </w:rPr>
            <m:t xml:space="preserve">=88.7 </m:t>
          </m:r>
          <m:r>
            <w:rPr>
              <w:rFonts w:ascii="Cambria Math" w:hAnsi="Cambria Math" w:cs="Times New Roman"/>
              <w:sz w:val="20"/>
              <w:szCs w:val="20"/>
            </w:rPr>
            <m:t>menit</m:t>
          </m:r>
        </m:oMath>
      </m:oMathPara>
    </w:p>
    <w:p w14:paraId="5213DDB8" w14:textId="7CEF1982" w:rsidR="00E13D21" w:rsidRDefault="00E13D21" w:rsidP="00E13D21">
      <w:pPr>
        <w:spacing w:after="0" w:line="240" w:lineRule="auto"/>
        <w:jc w:val="both"/>
        <w:rPr>
          <w:rFonts w:ascii="Times New Roman" w:hAnsi="Times New Roman" w:cs="Times New Roman"/>
          <w:sz w:val="20"/>
          <w:szCs w:val="20"/>
        </w:rPr>
      </w:pPr>
      <w:r w:rsidRPr="00E13D21">
        <w:rPr>
          <w:rFonts w:ascii="Times New Roman" w:hAnsi="Times New Roman" w:cs="Times New Roman"/>
          <w:sz w:val="20"/>
          <w:szCs w:val="20"/>
        </w:rPr>
        <w:t xml:space="preserve">Berdasarkan pengujian tersebut maka dapat diketahui bahwa komponen yang terdapat di dalam bagasi motor dapat menyala 1 jam 46 menit per harinya, battery </w:t>
      </w:r>
      <w:proofErr w:type="spellStart"/>
      <w:r w:rsidRPr="00E13D21">
        <w:rPr>
          <w:rFonts w:ascii="Times New Roman" w:hAnsi="Times New Roman" w:cs="Times New Roman"/>
          <w:sz w:val="20"/>
          <w:szCs w:val="20"/>
        </w:rPr>
        <w:t>battery</w:t>
      </w:r>
      <w:proofErr w:type="spellEnd"/>
      <w:r w:rsidRPr="00E13D21">
        <w:rPr>
          <w:rFonts w:ascii="Times New Roman" w:hAnsi="Times New Roman" w:cs="Times New Roman"/>
          <w:sz w:val="20"/>
          <w:szCs w:val="20"/>
        </w:rPr>
        <w:t xml:space="preserve"> Zinc-Carbon tidak bertahan lebih lama dibandingkan li-ion di karena kan kapasitas daya 2100mA.</w:t>
      </w:r>
    </w:p>
    <w:p w14:paraId="65F79EE4" w14:textId="67978B55" w:rsidR="00A8696E" w:rsidRDefault="00A8696E" w:rsidP="00A8696E">
      <w:pPr>
        <w:pBdr>
          <w:top w:val="nil"/>
          <w:left w:val="nil"/>
          <w:bottom w:val="nil"/>
          <w:right w:val="nil"/>
          <w:between w:val="nil"/>
        </w:pBdr>
        <w:spacing w:before="120" w:after="60" w:line="240" w:lineRule="auto"/>
        <w:rPr>
          <w:rFonts w:ascii="Times New Roman" w:hAnsi="Times New Roman" w:cs="Times New Roman"/>
          <w:b/>
          <w:bCs/>
          <w:sz w:val="20"/>
          <w:szCs w:val="20"/>
        </w:rPr>
      </w:pPr>
      <w:bookmarkStart w:id="29" w:name="_Toc173033183"/>
      <w:r w:rsidRPr="00A8696E">
        <w:rPr>
          <w:rFonts w:ascii="Times New Roman" w:hAnsi="Times New Roman" w:cs="Times New Roman"/>
          <w:b/>
          <w:bCs/>
          <w:sz w:val="20"/>
          <w:szCs w:val="20"/>
        </w:rPr>
        <w:t>Pengujian Pengambilan Gambar Secara Berkala</w:t>
      </w:r>
      <w:bookmarkEnd w:id="29"/>
    </w:p>
    <w:p w14:paraId="313B8BDD" w14:textId="719A2B8C" w:rsidR="00A8696E" w:rsidRDefault="00A8696E" w:rsidP="00A8696E">
      <w:pPr>
        <w:spacing w:after="0" w:line="240" w:lineRule="auto"/>
        <w:jc w:val="both"/>
        <w:rPr>
          <w:rFonts w:ascii="Times New Roman" w:hAnsi="Times New Roman" w:cs="Times New Roman"/>
          <w:sz w:val="20"/>
          <w:szCs w:val="20"/>
        </w:rPr>
      </w:pPr>
      <w:bookmarkStart w:id="30" w:name="_Hlk173046907"/>
      <w:r w:rsidRPr="00A8696E">
        <w:rPr>
          <w:rFonts w:ascii="Times New Roman" w:hAnsi="Times New Roman" w:cs="Times New Roman"/>
          <w:sz w:val="20"/>
          <w:szCs w:val="20"/>
        </w:rPr>
        <w:t xml:space="preserve">Pengujian pengambilan gambar secara berkala sesuai dengan rentang waktu yang telah ditentukan dan  mengirimnya ke aplikasi berbasis android memiliki tujuan untuk melakukan monitoring terhadap kondisi sekitar yang terdapat pada helm, sehingga dengan adanya monitoring terhadap lokasi sekitar </w:t>
      </w:r>
      <w:r w:rsidRPr="00A8696E">
        <w:rPr>
          <w:rFonts w:ascii="Times New Roman" w:hAnsi="Times New Roman" w:cs="Times New Roman"/>
          <w:sz w:val="20"/>
          <w:szCs w:val="20"/>
        </w:rPr>
        <w:t>helm. Pada Tabel 4.10 Berikut ditampilkan hasil pengujian monitoring helm sekitar</w:t>
      </w:r>
      <w:bookmarkEnd w:id="30"/>
      <w:r w:rsidRPr="00A8696E">
        <w:rPr>
          <w:rFonts w:ascii="Times New Roman" w:hAnsi="Times New Roman" w:cs="Times New Roman"/>
          <w:sz w:val="20"/>
          <w:szCs w:val="20"/>
        </w:rPr>
        <w:t>:</w:t>
      </w:r>
    </w:p>
    <w:p w14:paraId="73F0B1F3" w14:textId="7DD5E290" w:rsidR="00A8696E" w:rsidRDefault="00A8696E" w:rsidP="00A8696E">
      <w:pPr>
        <w:pStyle w:val="Caption"/>
        <w:keepNext/>
        <w:jc w:val="center"/>
      </w:pPr>
      <w:r w:rsidRPr="00A8696E">
        <w:rPr>
          <w:rFonts w:ascii="Times New Roman" w:hAnsi="Times New Roman" w:cs="Times New Roman"/>
          <w:i w:val="0"/>
          <w:iCs w:val="0"/>
          <w:color w:val="auto"/>
          <w:sz w:val="20"/>
          <w:szCs w:val="20"/>
        </w:rPr>
        <w:t xml:space="preserve">Tabel 4. </w:t>
      </w:r>
      <w:r w:rsidRPr="00A8696E">
        <w:rPr>
          <w:rFonts w:ascii="Times New Roman" w:hAnsi="Times New Roman" w:cs="Times New Roman"/>
          <w:i w:val="0"/>
          <w:iCs w:val="0"/>
          <w:color w:val="auto"/>
          <w:sz w:val="20"/>
          <w:szCs w:val="20"/>
        </w:rPr>
        <w:fldChar w:fldCharType="begin"/>
      </w:r>
      <w:r w:rsidRPr="00A8696E">
        <w:rPr>
          <w:rFonts w:ascii="Times New Roman" w:hAnsi="Times New Roman" w:cs="Times New Roman"/>
          <w:i w:val="0"/>
          <w:iCs w:val="0"/>
          <w:color w:val="auto"/>
          <w:sz w:val="20"/>
          <w:szCs w:val="20"/>
        </w:rPr>
        <w:instrText xml:space="preserve"> SEQ Tabel_4. \* ARABIC </w:instrText>
      </w:r>
      <w:r w:rsidRPr="00A8696E">
        <w:rPr>
          <w:rFonts w:ascii="Times New Roman" w:hAnsi="Times New Roman" w:cs="Times New Roman"/>
          <w:i w:val="0"/>
          <w:iCs w:val="0"/>
          <w:color w:val="auto"/>
          <w:sz w:val="20"/>
          <w:szCs w:val="20"/>
        </w:rPr>
        <w:fldChar w:fldCharType="separate"/>
      </w:r>
      <w:r w:rsidR="00C90D78">
        <w:rPr>
          <w:rFonts w:ascii="Times New Roman" w:hAnsi="Times New Roman" w:cs="Times New Roman"/>
          <w:i w:val="0"/>
          <w:iCs w:val="0"/>
          <w:noProof/>
          <w:color w:val="auto"/>
          <w:sz w:val="20"/>
          <w:szCs w:val="20"/>
        </w:rPr>
        <w:t>7</w:t>
      </w:r>
      <w:r w:rsidRPr="00A8696E">
        <w:rPr>
          <w:rFonts w:ascii="Times New Roman" w:hAnsi="Times New Roman" w:cs="Times New Roman"/>
          <w:i w:val="0"/>
          <w:iCs w:val="0"/>
          <w:color w:val="auto"/>
          <w:sz w:val="20"/>
          <w:szCs w:val="20"/>
        </w:rPr>
        <w:fldChar w:fldCharType="end"/>
      </w:r>
      <w:r w:rsidRPr="00A8696E">
        <w:rPr>
          <w:rFonts w:ascii="Times New Roman" w:hAnsi="Times New Roman" w:cs="Times New Roman"/>
          <w:i w:val="0"/>
          <w:iCs w:val="0"/>
          <w:color w:val="auto"/>
          <w:sz w:val="20"/>
          <w:szCs w:val="20"/>
        </w:rPr>
        <w:t xml:space="preserve"> Pengambilan Gambar Secara Berkala</w:t>
      </w:r>
    </w:p>
    <w:tbl>
      <w:tblPr>
        <w:tblStyle w:val="TableGrid"/>
        <w:tblW w:w="4883" w:type="dxa"/>
        <w:tblInd w:w="108" w:type="dxa"/>
        <w:tblLook w:val="04A0" w:firstRow="1" w:lastRow="0" w:firstColumn="1" w:lastColumn="0" w:noHBand="0" w:noVBand="1"/>
      </w:tblPr>
      <w:tblGrid>
        <w:gridCol w:w="942"/>
        <w:gridCol w:w="1043"/>
        <w:gridCol w:w="2133"/>
        <w:gridCol w:w="874"/>
      </w:tblGrid>
      <w:tr w:rsidR="002C4B3F" w14:paraId="64F17B1D" w14:textId="77777777" w:rsidTr="00055F3D">
        <w:trPr>
          <w:trHeight w:val="1352"/>
        </w:trPr>
        <w:tc>
          <w:tcPr>
            <w:tcW w:w="869" w:type="dxa"/>
            <w:vAlign w:val="center"/>
          </w:tcPr>
          <w:p w14:paraId="2EF8DECD" w14:textId="77777777" w:rsidR="00A8696E" w:rsidRPr="00055F3D" w:rsidRDefault="00A8696E" w:rsidP="00055F3D">
            <w:pPr>
              <w:jc w:val="center"/>
              <w:rPr>
                <w:rFonts w:ascii="Times New Roman" w:hAnsi="Times New Roman" w:cs="Times New Roman"/>
                <w:b/>
                <w:bCs/>
                <w:sz w:val="16"/>
                <w:szCs w:val="16"/>
              </w:rPr>
            </w:pPr>
            <w:r w:rsidRPr="00055F3D">
              <w:rPr>
                <w:rFonts w:ascii="Times New Roman" w:hAnsi="Times New Roman" w:cs="Times New Roman"/>
                <w:b/>
                <w:bCs/>
                <w:sz w:val="16"/>
                <w:szCs w:val="16"/>
              </w:rPr>
              <w:t>Percobaan</w:t>
            </w:r>
          </w:p>
          <w:p w14:paraId="1C881DB7" w14:textId="77777777" w:rsidR="00A8696E" w:rsidRPr="00055F3D" w:rsidRDefault="00A8696E" w:rsidP="00055F3D">
            <w:pPr>
              <w:jc w:val="center"/>
              <w:rPr>
                <w:rFonts w:ascii="Times New Roman" w:hAnsi="Times New Roman" w:cs="Times New Roman"/>
                <w:b/>
                <w:bCs/>
                <w:sz w:val="16"/>
                <w:szCs w:val="16"/>
              </w:rPr>
            </w:pPr>
            <w:r w:rsidRPr="00055F3D">
              <w:rPr>
                <w:rFonts w:ascii="Times New Roman" w:hAnsi="Times New Roman" w:cs="Times New Roman"/>
                <w:b/>
                <w:bCs/>
                <w:sz w:val="16"/>
                <w:szCs w:val="16"/>
              </w:rPr>
              <w:t>Ke-</w:t>
            </w:r>
          </w:p>
        </w:tc>
        <w:tc>
          <w:tcPr>
            <w:tcW w:w="959" w:type="dxa"/>
            <w:vAlign w:val="center"/>
          </w:tcPr>
          <w:p w14:paraId="2CE8B4A6" w14:textId="77777777" w:rsidR="00A8696E" w:rsidRPr="00055F3D" w:rsidRDefault="00A8696E" w:rsidP="00055F3D">
            <w:pPr>
              <w:jc w:val="center"/>
              <w:rPr>
                <w:rFonts w:ascii="Times New Roman" w:hAnsi="Times New Roman" w:cs="Times New Roman"/>
                <w:b/>
                <w:bCs/>
                <w:sz w:val="16"/>
                <w:szCs w:val="16"/>
              </w:rPr>
            </w:pPr>
            <w:r w:rsidRPr="00055F3D">
              <w:rPr>
                <w:rFonts w:ascii="Times New Roman" w:hAnsi="Times New Roman" w:cs="Times New Roman"/>
                <w:b/>
                <w:bCs/>
                <w:sz w:val="16"/>
                <w:szCs w:val="16"/>
              </w:rPr>
              <w:t>Waktu Penerimaan foto oleh aplikasi</w:t>
            </w:r>
          </w:p>
        </w:tc>
        <w:tc>
          <w:tcPr>
            <w:tcW w:w="2247" w:type="dxa"/>
            <w:vAlign w:val="center"/>
          </w:tcPr>
          <w:p w14:paraId="7666FC7F" w14:textId="77777777" w:rsidR="00A8696E" w:rsidRPr="00055F3D" w:rsidRDefault="00A8696E" w:rsidP="00055F3D">
            <w:pPr>
              <w:jc w:val="center"/>
              <w:rPr>
                <w:rFonts w:ascii="Times New Roman" w:hAnsi="Times New Roman" w:cs="Times New Roman"/>
                <w:b/>
                <w:bCs/>
                <w:sz w:val="16"/>
                <w:szCs w:val="16"/>
              </w:rPr>
            </w:pPr>
          </w:p>
          <w:p w14:paraId="67F19D2E" w14:textId="77777777" w:rsidR="00A8696E" w:rsidRPr="00055F3D" w:rsidRDefault="00A8696E" w:rsidP="00055F3D">
            <w:pPr>
              <w:jc w:val="center"/>
              <w:rPr>
                <w:rFonts w:ascii="Times New Roman" w:hAnsi="Times New Roman" w:cs="Times New Roman"/>
                <w:b/>
                <w:bCs/>
                <w:sz w:val="16"/>
                <w:szCs w:val="16"/>
              </w:rPr>
            </w:pPr>
            <w:r w:rsidRPr="00055F3D">
              <w:rPr>
                <w:rFonts w:ascii="Times New Roman" w:hAnsi="Times New Roman" w:cs="Times New Roman"/>
                <w:b/>
                <w:bCs/>
                <w:sz w:val="16"/>
                <w:szCs w:val="16"/>
              </w:rPr>
              <w:t>Tampilan  Pada Aplikasi</w:t>
            </w:r>
          </w:p>
        </w:tc>
        <w:tc>
          <w:tcPr>
            <w:tcW w:w="808" w:type="dxa"/>
            <w:vAlign w:val="center"/>
          </w:tcPr>
          <w:p w14:paraId="3B27D018" w14:textId="77777777" w:rsidR="00A8696E" w:rsidRPr="00055F3D" w:rsidRDefault="00A8696E" w:rsidP="00055F3D">
            <w:pPr>
              <w:jc w:val="center"/>
              <w:rPr>
                <w:rFonts w:ascii="Times New Roman" w:hAnsi="Times New Roman" w:cs="Times New Roman"/>
                <w:b/>
                <w:bCs/>
                <w:sz w:val="16"/>
                <w:szCs w:val="16"/>
              </w:rPr>
            </w:pPr>
          </w:p>
          <w:p w14:paraId="0166EF28" w14:textId="77777777" w:rsidR="00A8696E" w:rsidRPr="00055F3D" w:rsidRDefault="00A8696E" w:rsidP="00055F3D">
            <w:pPr>
              <w:jc w:val="center"/>
              <w:rPr>
                <w:rFonts w:ascii="Times New Roman" w:hAnsi="Times New Roman" w:cs="Times New Roman"/>
                <w:b/>
                <w:bCs/>
                <w:sz w:val="16"/>
                <w:szCs w:val="16"/>
              </w:rPr>
            </w:pPr>
            <w:r w:rsidRPr="00055F3D">
              <w:rPr>
                <w:rFonts w:ascii="Times New Roman" w:hAnsi="Times New Roman" w:cs="Times New Roman"/>
                <w:b/>
                <w:bCs/>
                <w:sz w:val="16"/>
                <w:szCs w:val="16"/>
              </w:rPr>
              <w:t>Indikator</w:t>
            </w:r>
          </w:p>
        </w:tc>
      </w:tr>
      <w:tr w:rsidR="002C4B3F" w14:paraId="2D5B7514" w14:textId="77777777" w:rsidTr="00A8696E">
        <w:tc>
          <w:tcPr>
            <w:tcW w:w="869" w:type="dxa"/>
            <w:vAlign w:val="center"/>
          </w:tcPr>
          <w:p w14:paraId="1F0D0079" w14:textId="77777777" w:rsidR="00A8696E" w:rsidRPr="00A8696E" w:rsidRDefault="00A8696E" w:rsidP="00A8696E">
            <w:pPr>
              <w:jc w:val="center"/>
              <w:rPr>
                <w:rFonts w:ascii="Times New Roman" w:hAnsi="Times New Roman" w:cs="Times New Roman"/>
                <w:sz w:val="18"/>
                <w:szCs w:val="18"/>
              </w:rPr>
            </w:pPr>
          </w:p>
          <w:p w14:paraId="50D7E757" w14:textId="77777777" w:rsidR="00A8696E" w:rsidRPr="00A8696E" w:rsidRDefault="00A8696E" w:rsidP="00A8696E">
            <w:pPr>
              <w:jc w:val="center"/>
              <w:rPr>
                <w:rFonts w:ascii="Times New Roman" w:hAnsi="Times New Roman" w:cs="Times New Roman"/>
                <w:sz w:val="18"/>
                <w:szCs w:val="18"/>
              </w:rPr>
            </w:pPr>
            <w:r w:rsidRPr="00A8696E">
              <w:rPr>
                <w:rFonts w:ascii="Times New Roman" w:hAnsi="Times New Roman" w:cs="Times New Roman"/>
                <w:sz w:val="18"/>
                <w:szCs w:val="18"/>
              </w:rPr>
              <w:t>1</w:t>
            </w:r>
          </w:p>
        </w:tc>
        <w:tc>
          <w:tcPr>
            <w:tcW w:w="959" w:type="dxa"/>
            <w:vAlign w:val="center"/>
          </w:tcPr>
          <w:p w14:paraId="05D2D617" w14:textId="77777777" w:rsidR="00A8696E" w:rsidRPr="00A8696E" w:rsidRDefault="00A8696E" w:rsidP="00A8696E">
            <w:pPr>
              <w:jc w:val="center"/>
              <w:rPr>
                <w:rFonts w:ascii="Times New Roman" w:hAnsi="Times New Roman" w:cs="Times New Roman"/>
                <w:sz w:val="18"/>
                <w:szCs w:val="18"/>
              </w:rPr>
            </w:pPr>
            <w:r w:rsidRPr="00A8696E">
              <w:rPr>
                <w:rFonts w:ascii="Times New Roman" w:hAnsi="Times New Roman" w:cs="Times New Roman"/>
                <w:sz w:val="18"/>
                <w:szCs w:val="18"/>
              </w:rPr>
              <w:t>17:30:16</w:t>
            </w:r>
          </w:p>
        </w:tc>
        <w:tc>
          <w:tcPr>
            <w:tcW w:w="2247" w:type="dxa"/>
          </w:tcPr>
          <w:p w14:paraId="3BDEFF3B" w14:textId="77777777" w:rsidR="00A8696E" w:rsidRPr="00A8696E" w:rsidRDefault="00A8696E" w:rsidP="002C4B3F">
            <w:pPr>
              <w:jc w:val="center"/>
              <w:rPr>
                <w:rFonts w:ascii="Times New Roman" w:hAnsi="Times New Roman" w:cs="Times New Roman"/>
                <w:sz w:val="18"/>
                <w:szCs w:val="18"/>
              </w:rPr>
            </w:pPr>
            <w:r w:rsidRPr="00A8696E">
              <w:rPr>
                <w:rFonts w:ascii="Times New Roman" w:hAnsi="Times New Roman" w:cs="Times New Roman"/>
                <w:noProof/>
                <w:sz w:val="18"/>
                <w:szCs w:val="18"/>
              </w:rPr>
              <w:drawing>
                <wp:inline distT="0" distB="0" distL="0" distR="0" wp14:anchorId="6AB8F5A1" wp14:editId="67CD825B">
                  <wp:extent cx="974709" cy="1948543"/>
                  <wp:effectExtent l="0" t="0" r="0" b="0"/>
                  <wp:docPr id="46355902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10043"/>
                          <a:stretch/>
                        </pic:blipFill>
                        <pic:spPr bwMode="auto">
                          <a:xfrm>
                            <a:off x="0" y="0"/>
                            <a:ext cx="1002261" cy="2003623"/>
                          </a:xfrm>
                          <a:prstGeom prst="rect">
                            <a:avLst/>
                          </a:prstGeom>
                          <a:noFill/>
                          <a:ln>
                            <a:noFill/>
                          </a:ln>
                          <a:extLst>
                            <a:ext uri="{53640926-AAD7-44D8-BBD7-CCE9431645EC}">
                              <a14:shadowObscured xmlns:a14="http://schemas.microsoft.com/office/drawing/2010/main"/>
                            </a:ext>
                          </a:extLst>
                        </pic:spPr>
                      </pic:pic>
                    </a:graphicData>
                  </a:graphic>
                </wp:inline>
              </w:drawing>
            </w:r>
          </w:p>
          <w:p w14:paraId="74F24882" w14:textId="77777777" w:rsidR="00A8696E" w:rsidRPr="00A8696E" w:rsidRDefault="00A8696E" w:rsidP="00A8696E">
            <w:pPr>
              <w:jc w:val="center"/>
              <w:rPr>
                <w:rFonts w:ascii="Times New Roman" w:hAnsi="Times New Roman" w:cs="Times New Roman"/>
                <w:sz w:val="18"/>
                <w:szCs w:val="18"/>
              </w:rPr>
            </w:pPr>
            <w:r w:rsidRPr="00A8696E">
              <w:rPr>
                <w:rFonts w:ascii="Times New Roman" w:hAnsi="Times New Roman" w:cs="Times New Roman"/>
                <w:noProof/>
                <w:sz w:val="18"/>
                <w:szCs w:val="18"/>
              </w:rPr>
              <w:drawing>
                <wp:inline distT="0" distB="0" distL="0" distR="0" wp14:anchorId="1DCDD15B" wp14:editId="1F38F9A2">
                  <wp:extent cx="972850" cy="778329"/>
                  <wp:effectExtent l="0" t="0" r="0" b="3175"/>
                  <wp:docPr id="132051140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994356" cy="795535"/>
                          </a:xfrm>
                          <a:prstGeom prst="rect">
                            <a:avLst/>
                          </a:prstGeom>
                          <a:noFill/>
                          <a:ln>
                            <a:noFill/>
                          </a:ln>
                        </pic:spPr>
                      </pic:pic>
                    </a:graphicData>
                  </a:graphic>
                </wp:inline>
              </w:drawing>
            </w:r>
          </w:p>
        </w:tc>
        <w:tc>
          <w:tcPr>
            <w:tcW w:w="808" w:type="dxa"/>
            <w:vAlign w:val="center"/>
          </w:tcPr>
          <w:p w14:paraId="0DD48769" w14:textId="77777777" w:rsidR="00A8696E" w:rsidRPr="00A8696E" w:rsidRDefault="00A8696E" w:rsidP="00A8696E">
            <w:pPr>
              <w:jc w:val="center"/>
              <w:rPr>
                <w:rFonts w:ascii="Times New Roman" w:hAnsi="Times New Roman" w:cs="Times New Roman"/>
                <w:sz w:val="18"/>
                <w:szCs w:val="18"/>
              </w:rPr>
            </w:pPr>
            <w:r w:rsidRPr="00A8696E">
              <w:rPr>
                <w:rFonts w:ascii="Times New Roman" w:hAnsi="Times New Roman" w:cs="Times New Roman"/>
                <w:sz w:val="18"/>
                <w:szCs w:val="18"/>
              </w:rPr>
              <w:t>Berhasil</w:t>
            </w:r>
          </w:p>
        </w:tc>
      </w:tr>
      <w:tr w:rsidR="002C4B3F" w14:paraId="41FEA658" w14:textId="77777777" w:rsidTr="00A8696E">
        <w:tc>
          <w:tcPr>
            <w:tcW w:w="869" w:type="dxa"/>
            <w:vAlign w:val="center"/>
          </w:tcPr>
          <w:p w14:paraId="28A74101" w14:textId="77777777" w:rsidR="00A8696E" w:rsidRDefault="00A8696E" w:rsidP="009657C4">
            <w:pPr>
              <w:spacing w:line="360" w:lineRule="auto"/>
              <w:jc w:val="center"/>
            </w:pPr>
            <w:r>
              <w:t>2</w:t>
            </w:r>
          </w:p>
        </w:tc>
        <w:tc>
          <w:tcPr>
            <w:tcW w:w="959" w:type="dxa"/>
            <w:vAlign w:val="center"/>
          </w:tcPr>
          <w:p w14:paraId="33759ACE" w14:textId="77777777" w:rsidR="00A8696E" w:rsidRPr="00A8696E" w:rsidRDefault="00A8696E" w:rsidP="00A8696E">
            <w:pPr>
              <w:jc w:val="center"/>
              <w:rPr>
                <w:rFonts w:ascii="Times New Roman" w:hAnsi="Times New Roman" w:cs="Times New Roman"/>
                <w:sz w:val="18"/>
                <w:szCs w:val="18"/>
              </w:rPr>
            </w:pPr>
            <w:r w:rsidRPr="00A8696E">
              <w:rPr>
                <w:rFonts w:ascii="Times New Roman" w:hAnsi="Times New Roman" w:cs="Times New Roman"/>
                <w:sz w:val="18"/>
                <w:szCs w:val="18"/>
              </w:rPr>
              <w:t>17:30:47</w:t>
            </w:r>
          </w:p>
        </w:tc>
        <w:tc>
          <w:tcPr>
            <w:tcW w:w="2247" w:type="dxa"/>
          </w:tcPr>
          <w:p w14:paraId="41C0A9B3" w14:textId="77777777" w:rsidR="00A8696E" w:rsidRPr="00A8696E" w:rsidRDefault="00A8696E" w:rsidP="00A8696E">
            <w:pPr>
              <w:jc w:val="center"/>
              <w:rPr>
                <w:rFonts w:ascii="Times New Roman" w:hAnsi="Times New Roman" w:cs="Times New Roman"/>
                <w:sz w:val="18"/>
                <w:szCs w:val="18"/>
              </w:rPr>
            </w:pPr>
            <w:r w:rsidRPr="00A8696E">
              <w:rPr>
                <w:rFonts w:ascii="Times New Roman" w:hAnsi="Times New Roman" w:cs="Times New Roman"/>
                <w:noProof/>
                <w:sz w:val="18"/>
                <w:szCs w:val="18"/>
              </w:rPr>
              <w:drawing>
                <wp:inline distT="0" distB="0" distL="0" distR="0" wp14:anchorId="253FF1BD" wp14:editId="60AE712F">
                  <wp:extent cx="898475" cy="1796143"/>
                  <wp:effectExtent l="0" t="0" r="0" b="0"/>
                  <wp:docPr id="162815718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t="10043"/>
                          <a:stretch/>
                        </pic:blipFill>
                        <pic:spPr bwMode="auto">
                          <a:xfrm>
                            <a:off x="0" y="0"/>
                            <a:ext cx="926115" cy="1851398"/>
                          </a:xfrm>
                          <a:prstGeom prst="rect">
                            <a:avLst/>
                          </a:prstGeom>
                          <a:noFill/>
                          <a:ln>
                            <a:noFill/>
                          </a:ln>
                          <a:extLst>
                            <a:ext uri="{53640926-AAD7-44D8-BBD7-CCE9431645EC}">
                              <a14:shadowObscured xmlns:a14="http://schemas.microsoft.com/office/drawing/2010/main"/>
                            </a:ext>
                          </a:extLst>
                        </pic:spPr>
                      </pic:pic>
                    </a:graphicData>
                  </a:graphic>
                </wp:inline>
              </w:drawing>
            </w:r>
          </w:p>
          <w:p w14:paraId="173B2234" w14:textId="77777777" w:rsidR="00A8696E" w:rsidRPr="00A8696E" w:rsidRDefault="00A8696E" w:rsidP="002C4B3F">
            <w:pPr>
              <w:jc w:val="center"/>
              <w:rPr>
                <w:rFonts w:ascii="Times New Roman" w:hAnsi="Times New Roman" w:cs="Times New Roman"/>
                <w:sz w:val="18"/>
                <w:szCs w:val="18"/>
              </w:rPr>
            </w:pPr>
            <w:r w:rsidRPr="00A8696E">
              <w:rPr>
                <w:rFonts w:ascii="Times New Roman" w:hAnsi="Times New Roman" w:cs="Times New Roman"/>
                <w:noProof/>
                <w:sz w:val="18"/>
                <w:szCs w:val="18"/>
              </w:rPr>
              <w:drawing>
                <wp:inline distT="0" distB="0" distL="0" distR="0" wp14:anchorId="535A733F" wp14:editId="4E60551F">
                  <wp:extent cx="857050" cy="685683"/>
                  <wp:effectExtent l="0" t="0" r="635" b="635"/>
                  <wp:docPr id="187557330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876215" cy="701016"/>
                          </a:xfrm>
                          <a:prstGeom prst="rect">
                            <a:avLst/>
                          </a:prstGeom>
                          <a:noFill/>
                          <a:ln>
                            <a:noFill/>
                          </a:ln>
                        </pic:spPr>
                      </pic:pic>
                    </a:graphicData>
                  </a:graphic>
                </wp:inline>
              </w:drawing>
            </w:r>
          </w:p>
        </w:tc>
        <w:tc>
          <w:tcPr>
            <w:tcW w:w="808" w:type="dxa"/>
            <w:vAlign w:val="center"/>
          </w:tcPr>
          <w:p w14:paraId="529BE720" w14:textId="77777777" w:rsidR="00A8696E" w:rsidRPr="00A8696E" w:rsidRDefault="00A8696E" w:rsidP="00A8696E">
            <w:pPr>
              <w:jc w:val="center"/>
              <w:rPr>
                <w:rFonts w:ascii="Times New Roman" w:hAnsi="Times New Roman" w:cs="Times New Roman"/>
                <w:sz w:val="18"/>
                <w:szCs w:val="18"/>
              </w:rPr>
            </w:pPr>
            <w:r w:rsidRPr="00A8696E">
              <w:rPr>
                <w:rFonts w:ascii="Times New Roman" w:hAnsi="Times New Roman" w:cs="Times New Roman"/>
                <w:sz w:val="18"/>
                <w:szCs w:val="18"/>
              </w:rPr>
              <w:t>Berhasil</w:t>
            </w:r>
          </w:p>
        </w:tc>
      </w:tr>
      <w:tr w:rsidR="002C4B3F" w14:paraId="2CA8B52E" w14:textId="77777777" w:rsidTr="00A8696E">
        <w:tc>
          <w:tcPr>
            <w:tcW w:w="869" w:type="dxa"/>
            <w:vAlign w:val="center"/>
          </w:tcPr>
          <w:p w14:paraId="61405123" w14:textId="77777777" w:rsidR="00A8696E" w:rsidRDefault="00A8696E" w:rsidP="009657C4">
            <w:pPr>
              <w:spacing w:line="360" w:lineRule="auto"/>
              <w:jc w:val="center"/>
            </w:pPr>
            <w:r>
              <w:t>3</w:t>
            </w:r>
          </w:p>
        </w:tc>
        <w:tc>
          <w:tcPr>
            <w:tcW w:w="959" w:type="dxa"/>
            <w:vAlign w:val="center"/>
          </w:tcPr>
          <w:p w14:paraId="7B759D61" w14:textId="77777777" w:rsidR="00A8696E" w:rsidRPr="00A8696E" w:rsidRDefault="00A8696E" w:rsidP="00A8696E">
            <w:pPr>
              <w:jc w:val="center"/>
              <w:rPr>
                <w:rFonts w:ascii="Times New Roman" w:hAnsi="Times New Roman" w:cs="Times New Roman"/>
                <w:sz w:val="18"/>
                <w:szCs w:val="18"/>
              </w:rPr>
            </w:pPr>
            <w:r w:rsidRPr="00A8696E">
              <w:rPr>
                <w:rFonts w:ascii="Times New Roman" w:hAnsi="Times New Roman" w:cs="Times New Roman"/>
                <w:sz w:val="18"/>
                <w:szCs w:val="18"/>
              </w:rPr>
              <w:t>17:31:17</w:t>
            </w:r>
          </w:p>
        </w:tc>
        <w:tc>
          <w:tcPr>
            <w:tcW w:w="2247" w:type="dxa"/>
          </w:tcPr>
          <w:p w14:paraId="6A238121" w14:textId="77777777" w:rsidR="00A8696E" w:rsidRPr="00A8696E" w:rsidRDefault="00A8696E" w:rsidP="00A8696E">
            <w:pPr>
              <w:rPr>
                <w:rFonts w:ascii="Times New Roman" w:hAnsi="Times New Roman" w:cs="Times New Roman"/>
                <w:sz w:val="18"/>
                <w:szCs w:val="18"/>
              </w:rPr>
            </w:pPr>
          </w:p>
          <w:p w14:paraId="6F1DC898" w14:textId="77777777" w:rsidR="00A8696E" w:rsidRPr="00A8696E" w:rsidRDefault="00A8696E" w:rsidP="00A8696E">
            <w:pPr>
              <w:rPr>
                <w:rFonts w:ascii="Times New Roman" w:hAnsi="Times New Roman" w:cs="Times New Roman"/>
                <w:sz w:val="18"/>
                <w:szCs w:val="18"/>
              </w:rPr>
            </w:pPr>
          </w:p>
          <w:p w14:paraId="64A567DA" w14:textId="77777777" w:rsidR="00A8696E" w:rsidRPr="00A8696E" w:rsidRDefault="00A8696E" w:rsidP="00A8696E">
            <w:pPr>
              <w:rPr>
                <w:rFonts w:ascii="Times New Roman" w:hAnsi="Times New Roman" w:cs="Times New Roman"/>
                <w:sz w:val="18"/>
                <w:szCs w:val="18"/>
              </w:rPr>
            </w:pPr>
          </w:p>
          <w:p w14:paraId="388E011E" w14:textId="77777777" w:rsidR="00A8696E" w:rsidRPr="00A8696E" w:rsidRDefault="00A8696E" w:rsidP="00A8696E">
            <w:pPr>
              <w:rPr>
                <w:rFonts w:ascii="Times New Roman" w:hAnsi="Times New Roman" w:cs="Times New Roman"/>
                <w:sz w:val="18"/>
                <w:szCs w:val="18"/>
              </w:rPr>
            </w:pPr>
          </w:p>
          <w:p w14:paraId="3ACDBD75" w14:textId="77777777" w:rsidR="00A8696E" w:rsidRPr="00A8696E" w:rsidRDefault="00A8696E" w:rsidP="00A8696E">
            <w:pPr>
              <w:jc w:val="center"/>
              <w:rPr>
                <w:rFonts w:ascii="Times New Roman" w:hAnsi="Times New Roman" w:cs="Times New Roman"/>
                <w:sz w:val="18"/>
                <w:szCs w:val="18"/>
              </w:rPr>
            </w:pPr>
            <w:r w:rsidRPr="00A8696E">
              <w:rPr>
                <w:rFonts w:ascii="Times New Roman" w:hAnsi="Times New Roman" w:cs="Times New Roman"/>
                <w:noProof/>
                <w:sz w:val="18"/>
                <w:szCs w:val="18"/>
              </w:rPr>
              <w:lastRenderedPageBreak/>
              <w:drawing>
                <wp:inline distT="0" distB="0" distL="0" distR="0" wp14:anchorId="4A5379C6" wp14:editId="7F736F14">
                  <wp:extent cx="1217365" cy="2433638"/>
                  <wp:effectExtent l="0" t="0" r="0" b="0"/>
                  <wp:docPr id="161321628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10043"/>
                          <a:stretch/>
                        </pic:blipFill>
                        <pic:spPr bwMode="auto">
                          <a:xfrm>
                            <a:off x="0" y="0"/>
                            <a:ext cx="1243103" cy="2485091"/>
                          </a:xfrm>
                          <a:prstGeom prst="rect">
                            <a:avLst/>
                          </a:prstGeom>
                          <a:noFill/>
                          <a:ln>
                            <a:noFill/>
                          </a:ln>
                          <a:extLst>
                            <a:ext uri="{53640926-AAD7-44D8-BBD7-CCE9431645EC}">
                              <a14:shadowObscured xmlns:a14="http://schemas.microsoft.com/office/drawing/2010/main"/>
                            </a:ext>
                          </a:extLst>
                        </pic:spPr>
                      </pic:pic>
                    </a:graphicData>
                  </a:graphic>
                </wp:inline>
              </w:drawing>
            </w:r>
          </w:p>
          <w:p w14:paraId="01E9F804" w14:textId="77777777" w:rsidR="00A8696E" w:rsidRPr="00A8696E" w:rsidRDefault="00A8696E" w:rsidP="00A8696E">
            <w:pPr>
              <w:rPr>
                <w:rFonts w:ascii="Times New Roman" w:hAnsi="Times New Roman" w:cs="Times New Roman"/>
                <w:sz w:val="18"/>
                <w:szCs w:val="18"/>
              </w:rPr>
            </w:pPr>
            <w:r w:rsidRPr="00A8696E">
              <w:rPr>
                <w:rFonts w:ascii="Times New Roman" w:hAnsi="Times New Roman" w:cs="Times New Roman"/>
                <w:noProof/>
                <w:sz w:val="18"/>
                <w:szCs w:val="18"/>
              </w:rPr>
              <w:drawing>
                <wp:inline distT="0" distB="0" distL="0" distR="0" wp14:anchorId="0A793D6B" wp14:editId="2CD04E80">
                  <wp:extent cx="1158100" cy="926539"/>
                  <wp:effectExtent l="0" t="0" r="4445" b="6985"/>
                  <wp:docPr id="117607109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182327" cy="945922"/>
                          </a:xfrm>
                          <a:prstGeom prst="rect">
                            <a:avLst/>
                          </a:prstGeom>
                          <a:noFill/>
                          <a:ln>
                            <a:noFill/>
                          </a:ln>
                        </pic:spPr>
                      </pic:pic>
                    </a:graphicData>
                  </a:graphic>
                </wp:inline>
              </w:drawing>
            </w:r>
          </w:p>
        </w:tc>
        <w:tc>
          <w:tcPr>
            <w:tcW w:w="808" w:type="dxa"/>
            <w:vAlign w:val="center"/>
          </w:tcPr>
          <w:p w14:paraId="07DC6203" w14:textId="77777777" w:rsidR="00A8696E" w:rsidRPr="00A8696E" w:rsidRDefault="00A8696E" w:rsidP="00A8696E">
            <w:pPr>
              <w:jc w:val="center"/>
              <w:rPr>
                <w:rFonts w:ascii="Times New Roman" w:hAnsi="Times New Roman" w:cs="Times New Roman"/>
                <w:sz w:val="18"/>
                <w:szCs w:val="18"/>
              </w:rPr>
            </w:pPr>
            <w:r w:rsidRPr="00A8696E">
              <w:rPr>
                <w:rFonts w:ascii="Times New Roman" w:hAnsi="Times New Roman" w:cs="Times New Roman"/>
                <w:sz w:val="18"/>
                <w:szCs w:val="18"/>
              </w:rPr>
              <w:lastRenderedPageBreak/>
              <w:t>Berhasil</w:t>
            </w:r>
          </w:p>
        </w:tc>
      </w:tr>
      <w:tr w:rsidR="002C4B3F" w14:paraId="73D645DD" w14:textId="77777777" w:rsidTr="00A8696E">
        <w:tc>
          <w:tcPr>
            <w:tcW w:w="869" w:type="dxa"/>
            <w:vAlign w:val="center"/>
          </w:tcPr>
          <w:p w14:paraId="5F3B76FF" w14:textId="77777777" w:rsidR="00A8696E" w:rsidRDefault="00A8696E" w:rsidP="009657C4">
            <w:pPr>
              <w:spacing w:line="360" w:lineRule="auto"/>
              <w:jc w:val="center"/>
            </w:pPr>
            <w:r>
              <w:t>4</w:t>
            </w:r>
          </w:p>
        </w:tc>
        <w:tc>
          <w:tcPr>
            <w:tcW w:w="959" w:type="dxa"/>
            <w:vAlign w:val="center"/>
          </w:tcPr>
          <w:p w14:paraId="075108AB" w14:textId="77777777" w:rsidR="00A8696E" w:rsidRPr="00A8696E" w:rsidRDefault="00A8696E" w:rsidP="00A8696E">
            <w:pPr>
              <w:jc w:val="center"/>
              <w:rPr>
                <w:rFonts w:ascii="Times New Roman" w:hAnsi="Times New Roman" w:cs="Times New Roman"/>
                <w:sz w:val="18"/>
                <w:szCs w:val="18"/>
              </w:rPr>
            </w:pPr>
            <w:r w:rsidRPr="00A8696E">
              <w:rPr>
                <w:rFonts w:ascii="Times New Roman" w:hAnsi="Times New Roman" w:cs="Times New Roman"/>
                <w:sz w:val="18"/>
                <w:szCs w:val="18"/>
              </w:rPr>
              <w:t>17:31:48</w:t>
            </w:r>
          </w:p>
        </w:tc>
        <w:tc>
          <w:tcPr>
            <w:tcW w:w="2247" w:type="dxa"/>
          </w:tcPr>
          <w:p w14:paraId="4AC632D4" w14:textId="77777777" w:rsidR="00A8696E" w:rsidRPr="00A8696E" w:rsidRDefault="00A8696E" w:rsidP="00A8696E">
            <w:pPr>
              <w:jc w:val="center"/>
              <w:rPr>
                <w:rFonts w:ascii="Times New Roman" w:hAnsi="Times New Roman" w:cs="Times New Roman"/>
                <w:sz w:val="18"/>
                <w:szCs w:val="18"/>
              </w:rPr>
            </w:pPr>
            <w:r w:rsidRPr="00A8696E">
              <w:rPr>
                <w:rFonts w:ascii="Times New Roman" w:hAnsi="Times New Roman" w:cs="Times New Roman"/>
                <w:noProof/>
                <w:sz w:val="18"/>
                <w:szCs w:val="18"/>
              </w:rPr>
              <w:drawing>
                <wp:inline distT="0" distB="0" distL="0" distR="0" wp14:anchorId="753C698E" wp14:editId="23025DAC">
                  <wp:extent cx="838576" cy="1676400"/>
                  <wp:effectExtent l="0" t="0" r="0" b="0"/>
                  <wp:docPr id="287360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t="10043"/>
                          <a:stretch/>
                        </pic:blipFill>
                        <pic:spPr bwMode="auto">
                          <a:xfrm>
                            <a:off x="0" y="0"/>
                            <a:ext cx="859857" cy="1718942"/>
                          </a:xfrm>
                          <a:prstGeom prst="rect">
                            <a:avLst/>
                          </a:prstGeom>
                          <a:noFill/>
                          <a:ln>
                            <a:noFill/>
                          </a:ln>
                          <a:extLst>
                            <a:ext uri="{53640926-AAD7-44D8-BBD7-CCE9431645EC}">
                              <a14:shadowObscured xmlns:a14="http://schemas.microsoft.com/office/drawing/2010/main"/>
                            </a:ext>
                          </a:extLst>
                        </pic:spPr>
                      </pic:pic>
                    </a:graphicData>
                  </a:graphic>
                </wp:inline>
              </w:drawing>
            </w:r>
          </w:p>
          <w:p w14:paraId="3098DD63" w14:textId="77777777" w:rsidR="00A8696E" w:rsidRPr="00A8696E" w:rsidRDefault="00A8696E" w:rsidP="002C4B3F">
            <w:pPr>
              <w:jc w:val="center"/>
              <w:rPr>
                <w:rFonts w:ascii="Times New Roman" w:hAnsi="Times New Roman" w:cs="Times New Roman"/>
                <w:sz w:val="18"/>
                <w:szCs w:val="18"/>
              </w:rPr>
            </w:pPr>
            <w:r w:rsidRPr="00A8696E">
              <w:rPr>
                <w:rFonts w:ascii="Times New Roman" w:hAnsi="Times New Roman" w:cs="Times New Roman"/>
                <w:noProof/>
                <w:sz w:val="18"/>
                <w:szCs w:val="18"/>
              </w:rPr>
              <w:drawing>
                <wp:inline distT="0" distB="0" distL="0" distR="0" wp14:anchorId="089B2477" wp14:editId="4A2FB367">
                  <wp:extent cx="856730" cy="685427"/>
                  <wp:effectExtent l="0" t="0" r="635" b="635"/>
                  <wp:docPr id="165729888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873540" cy="698876"/>
                          </a:xfrm>
                          <a:prstGeom prst="rect">
                            <a:avLst/>
                          </a:prstGeom>
                          <a:noFill/>
                          <a:ln>
                            <a:noFill/>
                          </a:ln>
                        </pic:spPr>
                      </pic:pic>
                    </a:graphicData>
                  </a:graphic>
                </wp:inline>
              </w:drawing>
            </w:r>
          </w:p>
        </w:tc>
        <w:tc>
          <w:tcPr>
            <w:tcW w:w="808" w:type="dxa"/>
            <w:vAlign w:val="center"/>
          </w:tcPr>
          <w:p w14:paraId="7371E7CB" w14:textId="77777777" w:rsidR="00A8696E" w:rsidRPr="00A8696E" w:rsidRDefault="00A8696E" w:rsidP="00A8696E">
            <w:pPr>
              <w:jc w:val="center"/>
              <w:rPr>
                <w:rFonts w:ascii="Times New Roman" w:hAnsi="Times New Roman" w:cs="Times New Roman"/>
                <w:sz w:val="18"/>
                <w:szCs w:val="18"/>
              </w:rPr>
            </w:pPr>
            <w:r w:rsidRPr="00A8696E">
              <w:rPr>
                <w:rFonts w:ascii="Times New Roman" w:hAnsi="Times New Roman" w:cs="Times New Roman"/>
                <w:sz w:val="18"/>
                <w:szCs w:val="18"/>
              </w:rPr>
              <w:t>Berhasil</w:t>
            </w:r>
          </w:p>
        </w:tc>
      </w:tr>
      <w:tr w:rsidR="002C4B3F" w14:paraId="463D8AB7" w14:textId="77777777" w:rsidTr="002C4B3F">
        <w:tc>
          <w:tcPr>
            <w:tcW w:w="869" w:type="dxa"/>
            <w:vAlign w:val="center"/>
          </w:tcPr>
          <w:p w14:paraId="7E431782" w14:textId="77777777" w:rsidR="00A8696E" w:rsidRDefault="00A8696E" w:rsidP="009657C4">
            <w:pPr>
              <w:spacing w:line="360" w:lineRule="auto"/>
              <w:jc w:val="center"/>
            </w:pPr>
            <w:r>
              <w:t>5</w:t>
            </w:r>
          </w:p>
        </w:tc>
        <w:tc>
          <w:tcPr>
            <w:tcW w:w="959" w:type="dxa"/>
            <w:vAlign w:val="center"/>
          </w:tcPr>
          <w:p w14:paraId="6EE9C98A" w14:textId="77777777" w:rsidR="00A8696E" w:rsidRPr="00A8696E" w:rsidRDefault="00A8696E" w:rsidP="00A8696E">
            <w:pPr>
              <w:jc w:val="center"/>
              <w:rPr>
                <w:rFonts w:ascii="Times New Roman" w:hAnsi="Times New Roman" w:cs="Times New Roman"/>
                <w:sz w:val="18"/>
                <w:szCs w:val="18"/>
              </w:rPr>
            </w:pPr>
            <w:r w:rsidRPr="00A8696E">
              <w:rPr>
                <w:rFonts w:ascii="Times New Roman" w:hAnsi="Times New Roman" w:cs="Times New Roman"/>
                <w:sz w:val="18"/>
                <w:szCs w:val="18"/>
              </w:rPr>
              <w:t>17:32:19</w:t>
            </w:r>
          </w:p>
        </w:tc>
        <w:tc>
          <w:tcPr>
            <w:tcW w:w="2247" w:type="dxa"/>
            <w:vAlign w:val="center"/>
          </w:tcPr>
          <w:p w14:paraId="19E5A1F4" w14:textId="77777777" w:rsidR="00A8696E" w:rsidRPr="00A8696E" w:rsidRDefault="00A8696E" w:rsidP="002C4B3F">
            <w:pPr>
              <w:jc w:val="center"/>
              <w:rPr>
                <w:rFonts w:ascii="Times New Roman" w:hAnsi="Times New Roman" w:cs="Times New Roman"/>
                <w:sz w:val="18"/>
                <w:szCs w:val="18"/>
              </w:rPr>
            </w:pPr>
          </w:p>
          <w:p w14:paraId="1982D9FF" w14:textId="77777777" w:rsidR="00A8696E" w:rsidRPr="00A8696E" w:rsidRDefault="00A8696E" w:rsidP="002C4B3F">
            <w:pPr>
              <w:jc w:val="center"/>
              <w:rPr>
                <w:rFonts w:ascii="Times New Roman" w:hAnsi="Times New Roman" w:cs="Times New Roman"/>
                <w:sz w:val="18"/>
                <w:szCs w:val="18"/>
              </w:rPr>
            </w:pPr>
          </w:p>
          <w:p w14:paraId="4BF1C2A2" w14:textId="77777777" w:rsidR="00A8696E" w:rsidRPr="00A8696E" w:rsidRDefault="00A8696E" w:rsidP="002C4B3F">
            <w:pPr>
              <w:jc w:val="center"/>
              <w:rPr>
                <w:rFonts w:ascii="Times New Roman" w:hAnsi="Times New Roman" w:cs="Times New Roman"/>
                <w:sz w:val="18"/>
                <w:szCs w:val="18"/>
              </w:rPr>
            </w:pPr>
          </w:p>
          <w:p w14:paraId="14C4A722" w14:textId="77777777" w:rsidR="00A8696E" w:rsidRPr="00A8696E" w:rsidRDefault="00A8696E" w:rsidP="002C4B3F">
            <w:pPr>
              <w:jc w:val="center"/>
              <w:rPr>
                <w:rFonts w:ascii="Times New Roman" w:hAnsi="Times New Roman" w:cs="Times New Roman"/>
                <w:sz w:val="18"/>
                <w:szCs w:val="18"/>
              </w:rPr>
            </w:pPr>
            <w:r w:rsidRPr="00A8696E">
              <w:rPr>
                <w:rFonts w:ascii="Times New Roman" w:hAnsi="Times New Roman" w:cs="Times New Roman"/>
                <w:noProof/>
                <w:sz w:val="18"/>
                <w:szCs w:val="18"/>
              </w:rPr>
              <w:drawing>
                <wp:inline distT="0" distB="0" distL="0" distR="0" wp14:anchorId="22519A44" wp14:editId="28EA93AA">
                  <wp:extent cx="942037" cy="1883228"/>
                  <wp:effectExtent l="0" t="0" r="0" b="3175"/>
                  <wp:docPr id="168366688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10043"/>
                          <a:stretch/>
                        </pic:blipFill>
                        <pic:spPr bwMode="auto">
                          <a:xfrm>
                            <a:off x="0" y="0"/>
                            <a:ext cx="970878" cy="1940884"/>
                          </a:xfrm>
                          <a:prstGeom prst="rect">
                            <a:avLst/>
                          </a:prstGeom>
                          <a:noFill/>
                          <a:ln>
                            <a:noFill/>
                          </a:ln>
                          <a:extLst>
                            <a:ext uri="{53640926-AAD7-44D8-BBD7-CCE9431645EC}">
                              <a14:shadowObscured xmlns:a14="http://schemas.microsoft.com/office/drawing/2010/main"/>
                            </a:ext>
                          </a:extLst>
                        </pic:spPr>
                      </pic:pic>
                    </a:graphicData>
                  </a:graphic>
                </wp:inline>
              </w:drawing>
            </w:r>
          </w:p>
          <w:p w14:paraId="574C7481" w14:textId="77777777" w:rsidR="00A8696E" w:rsidRPr="00A8696E" w:rsidRDefault="00A8696E" w:rsidP="002C4B3F">
            <w:pPr>
              <w:jc w:val="center"/>
              <w:rPr>
                <w:rFonts w:ascii="Times New Roman" w:hAnsi="Times New Roman" w:cs="Times New Roman"/>
                <w:sz w:val="18"/>
                <w:szCs w:val="18"/>
              </w:rPr>
            </w:pPr>
            <w:r w:rsidRPr="00A8696E">
              <w:rPr>
                <w:rFonts w:ascii="Times New Roman" w:hAnsi="Times New Roman" w:cs="Times New Roman"/>
                <w:noProof/>
                <w:sz w:val="18"/>
                <w:szCs w:val="18"/>
              </w:rPr>
              <w:drawing>
                <wp:inline distT="0" distB="0" distL="0" distR="0" wp14:anchorId="746CD5EA" wp14:editId="33323A12">
                  <wp:extent cx="975982" cy="780835"/>
                  <wp:effectExtent l="0" t="0" r="0" b="635"/>
                  <wp:docPr id="89977491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988213" cy="790620"/>
                          </a:xfrm>
                          <a:prstGeom prst="rect">
                            <a:avLst/>
                          </a:prstGeom>
                          <a:noFill/>
                          <a:ln>
                            <a:noFill/>
                          </a:ln>
                        </pic:spPr>
                      </pic:pic>
                    </a:graphicData>
                  </a:graphic>
                </wp:inline>
              </w:drawing>
            </w:r>
          </w:p>
        </w:tc>
        <w:tc>
          <w:tcPr>
            <w:tcW w:w="808" w:type="dxa"/>
            <w:vAlign w:val="center"/>
          </w:tcPr>
          <w:p w14:paraId="2B1E58B3" w14:textId="77777777" w:rsidR="00A8696E" w:rsidRPr="00A8696E" w:rsidRDefault="00A8696E" w:rsidP="00A8696E">
            <w:pPr>
              <w:jc w:val="center"/>
              <w:rPr>
                <w:rFonts w:ascii="Times New Roman" w:hAnsi="Times New Roman" w:cs="Times New Roman"/>
                <w:sz w:val="18"/>
                <w:szCs w:val="18"/>
              </w:rPr>
            </w:pPr>
            <w:r w:rsidRPr="00A8696E">
              <w:rPr>
                <w:rFonts w:ascii="Times New Roman" w:hAnsi="Times New Roman" w:cs="Times New Roman"/>
                <w:sz w:val="18"/>
                <w:szCs w:val="18"/>
              </w:rPr>
              <w:t>Berhasil</w:t>
            </w:r>
          </w:p>
        </w:tc>
      </w:tr>
      <w:tr w:rsidR="002C4B3F" w14:paraId="6391C82B" w14:textId="77777777" w:rsidTr="00A8696E">
        <w:tc>
          <w:tcPr>
            <w:tcW w:w="869" w:type="dxa"/>
            <w:vAlign w:val="center"/>
          </w:tcPr>
          <w:p w14:paraId="41FF7775" w14:textId="77777777" w:rsidR="00A8696E" w:rsidRDefault="00A8696E" w:rsidP="009657C4">
            <w:pPr>
              <w:spacing w:line="360" w:lineRule="auto"/>
              <w:jc w:val="center"/>
            </w:pPr>
            <w:r>
              <w:t>6</w:t>
            </w:r>
          </w:p>
        </w:tc>
        <w:tc>
          <w:tcPr>
            <w:tcW w:w="959" w:type="dxa"/>
            <w:vAlign w:val="center"/>
          </w:tcPr>
          <w:p w14:paraId="00968957" w14:textId="77777777" w:rsidR="00A8696E" w:rsidRPr="00A8696E" w:rsidRDefault="00A8696E" w:rsidP="00A8696E">
            <w:pPr>
              <w:jc w:val="center"/>
              <w:rPr>
                <w:rFonts w:ascii="Times New Roman" w:hAnsi="Times New Roman" w:cs="Times New Roman"/>
                <w:sz w:val="18"/>
                <w:szCs w:val="18"/>
              </w:rPr>
            </w:pPr>
            <w:r w:rsidRPr="00A8696E">
              <w:rPr>
                <w:rFonts w:ascii="Times New Roman" w:hAnsi="Times New Roman" w:cs="Times New Roman"/>
                <w:sz w:val="18"/>
                <w:szCs w:val="18"/>
              </w:rPr>
              <w:t>17:29:54</w:t>
            </w:r>
          </w:p>
        </w:tc>
        <w:tc>
          <w:tcPr>
            <w:tcW w:w="2247" w:type="dxa"/>
          </w:tcPr>
          <w:p w14:paraId="2A1F8D2C" w14:textId="77777777" w:rsidR="00A8696E" w:rsidRPr="00A8696E" w:rsidRDefault="00A8696E" w:rsidP="00A8696E">
            <w:pPr>
              <w:jc w:val="center"/>
              <w:rPr>
                <w:rFonts w:ascii="Times New Roman" w:hAnsi="Times New Roman" w:cs="Times New Roman"/>
                <w:sz w:val="18"/>
                <w:szCs w:val="18"/>
              </w:rPr>
            </w:pPr>
            <w:r w:rsidRPr="00A8696E">
              <w:rPr>
                <w:rFonts w:ascii="Times New Roman" w:hAnsi="Times New Roman" w:cs="Times New Roman"/>
                <w:noProof/>
                <w:sz w:val="18"/>
                <w:szCs w:val="18"/>
              </w:rPr>
              <w:drawing>
                <wp:inline distT="0" distB="0" distL="0" distR="0" wp14:anchorId="4C5DAC6F" wp14:editId="692107B9">
                  <wp:extent cx="841299" cy="1681843"/>
                  <wp:effectExtent l="0" t="0" r="0" b="0"/>
                  <wp:docPr id="172434335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10043"/>
                          <a:stretch/>
                        </pic:blipFill>
                        <pic:spPr bwMode="auto">
                          <a:xfrm>
                            <a:off x="0" y="0"/>
                            <a:ext cx="863764" cy="1726753"/>
                          </a:xfrm>
                          <a:prstGeom prst="rect">
                            <a:avLst/>
                          </a:prstGeom>
                          <a:noFill/>
                          <a:ln>
                            <a:noFill/>
                          </a:ln>
                          <a:extLst>
                            <a:ext uri="{53640926-AAD7-44D8-BBD7-CCE9431645EC}">
                              <a14:shadowObscured xmlns:a14="http://schemas.microsoft.com/office/drawing/2010/main"/>
                            </a:ext>
                          </a:extLst>
                        </pic:spPr>
                      </pic:pic>
                    </a:graphicData>
                  </a:graphic>
                </wp:inline>
              </w:drawing>
            </w:r>
          </w:p>
          <w:p w14:paraId="17779E2A" w14:textId="77777777" w:rsidR="00A8696E" w:rsidRPr="00A8696E" w:rsidRDefault="00A8696E" w:rsidP="002C4B3F">
            <w:pPr>
              <w:jc w:val="center"/>
              <w:rPr>
                <w:rFonts w:ascii="Times New Roman" w:hAnsi="Times New Roman" w:cs="Times New Roman"/>
                <w:sz w:val="18"/>
                <w:szCs w:val="18"/>
              </w:rPr>
            </w:pPr>
            <w:r w:rsidRPr="00A8696E">
              <w:rPr>
                <w:rFonts w:ascii="Times New Roman" w:hAnsi="Times New Roman" w:cs="Times New Roman"/>
                <w:noProof/>
                <w:sz w:val="18"/>
                <w:szCs w:val="18"/>
              </w:rPr>
              <w:drawing>
                <wp:inline distT="0" distB="0" distL="0" distR="0" wp14:anchorId="486B4167" wp14:editId="7385A53D">
                  <wp:extent cx="886641" cy="709358"/>
                  <wp:effectExtent l="0" t="0" r="8890" b="0"/>
                  <wp:docPr id="96882562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902267" cy="721860"/>
                          </a:xfrm>
                          <a:prstGeom prst="rect">
                            <a:avLst/>
                          </a:prstGeom>
                          <a:noFill/>
                          <a:ln>
                            <a:noFill/>
                          </a:ln>
                        </pic:spPr>
                      </pic:pic>
                    </a:graphicData>
                  </a:graphic>
                </wp:inline>
              </w:drawing>
            </w:r>
          </w:p>
        </w:tc>
        <w:tc>
          <w:tcPr>
            <w:tcW w:w="808" w:type="dxa"/>
            <w:vAlign w:val="center"/>
          </w:tcPr>
          <w:p w14:paraId="62FB73AE" w14:textId="77777777" w:rsidR="00A8696E" w:rsidRPr="00A8696E" w:rsidRDefault="00A8696E" w:rsidP="00A8696E">
            <w:pPr>
              <w:jc w:val="center"/>
              <w:rPr>
                <w:rFonts w:ascii="Times New Roman" w:hAnsi="Times New Roman" w:cs="Times New Roman"/>
                <w:sz w:val="18"/>
                <w:szCs w:val="18"/>
              </w:rPr>
            </w:pPr>
            <w:r w:rsidRPr="00A8696E">
              <w:rPr>
                <w:rFonts w:ascii="Times New Roman" w:hAnsi="Times New Roman" w:cs="Times New Roman"/>
                <w:sz w:val="18"/>
                <w:szCs w:val="18"/>
              </w:rPr>
              <w:t>Berhasil</w:t>
            </w:r>
          </w:p>
        </w:tc>
      </w:tr>
    </w:tbl>
    <w:p w14:paraId="251197CA" w14:textId="77777777" w:rsidR="00A8696E" w:rsidRDefault="00A8696E" w:rsidP="00A8696E">
      <w:pPr>
        <w:spacing w:after="0" w:line="240" w:lineRule="auto"/>
        <w:jc w:val="both"/>
        <w:rPr>
          <w:rFonts w:ascii="Times New Roman" w:hAnsi="Times New Roman" w:cs="Times New Roman"/>
          <w:sz w:val="20"/>
          <w:szCs w:val="20"/>
        </w:rPr>
      </w:pPr>
    </w:p>
    <w:p w14:paraId="10E581D5" w14:textId="77777777" w:rsidR="00915AB2" w:rsidRDefault="00915AB2" w:rsidP="00A8696E">
      <w:pPr>
        <w:spacing w:after="0" w:line="240" w:lineRule="auto"/>
        <w:jc w:val="both"/>
        <w:rPr>
          <w:rFonts w:ascii="Times New Roman" w:hAnsi="Times New Roman" w:cs="Times New Roman"/>
          <w:sz w:val="20"/>
          <w:szCs w:val="20"/>
        </w:rPr>
      </w:pPr>
    </w:p>
    <w:p w14:paraId="3FCDD362" w14:textId="67387172" w:rsidR="002C4B3F" w:rsidRDefault="00915AB2" w:rsidP="00915AB2">
      <w:pPr>
        <w:pBdr>
          <w:top w:val="nil"/>
          <w:left w:val="nil"/>
          <w:bottom w:val="nil"/>
          <w:right w:val="nil"/>
          <w:between w:val="nil"/>
        </w:pBdr>
        <w:spacing w:before="120" w:after="60" w:line="240" w:lineRule="auto"/>
        <w:jc w:val="both"/>
        <w:rPr>
          <w:rFonts w:ascii="Times New Roman" w:hAnsi="Times New Roman" w:cs="Times New Roman"/>
          <w:b/>
          <w:bCs/>
          <w:sz w:val="20"/>
          <w:szCs w:val="20"/>
        </w:rPr>
      </w:pPr>
      <w:bookmarkStart w:id="31" w:name="_Toc173033185"/>
      <w:r w:rsidRPr="00915AB2">
        <w:rPr>
          <w:rFonts w:ascii="Times New Roman" w:hAnsi="Times New Roman" w:cs="Times New Roman"/>
          <w:b/>
          <w:bCs/>
          <w:sz w:val="20"/>
          <w:szCs w:val="20"/>
        </w:rPr>
        <w:t>Indikasi Kehilangan Helm Pada Luar Parkiran Mini Market</w:t>
      </w:r>
      <w:bookmarkEnd w:id="31"/>
    </w:p>
    <w:p w14:paraId="03270420" w14:textId="1285BB52" w:rsidR="002C4B3F" w:rsidRPr="00915AB2" w:rsidRDefault="006D5D2D" w:rsidP="006D5D2D">
      <w:pPr>
        <w:spacing w:after="0" w:line="240" w:lineRule="auto"/>
        <w:jc w:val="both"/>
      </w:pPr>
      <w:r w:rsidRPr="006D5D2D">
        <w:rPr>
          <w:rFonts w:ascii="Times New Roman" w:hAnsi="Times New Roman" w:cs="Times New Roman"/>
          <w:sz w:val="20"/>
          <w:szCs w:val="20"/>
        </w:rPr>
        <w:t>Indikasi kemalingan dilihat pada menu aplikasi lokasi helm, dengan membuka halaman lokasi helm pada aplikasi. Proteksi helm pintar dan melakukan aksi dengan menekan link google  map  dan memastikan akurasi  keberadaan helm sama dan indikasi kemalingan dapat di deteksi sampai dengan berapa meter.</w:t>
      </w:r>
    </w:p>
    <w:p w14:paraId="7926879A" w14:textId="657925EB" w:rsidR="00915AB2" w:rsidRDefault="00915AB2" w:rsidP="00915AB2">
      <w:pPr>
        <w:pStyle w:val="Caption"/>
        <w:keepNext/>
        <w:jc w:val="center"/>
      </w:pPr>
      <w:r w:rsidRPr="00915AB2">
        <w:rPr>
          <w:rFonts w:ascii="Times New Roman" w:hAnsi="Times New Roman" w:cs="Times New Roman"/>
          <w:i w:val="0"/>
          <w:iCs w:val="0"/>
          <w:color w:val="auto"/>
          <w:sz w:val="20"/>
          <w:szCs w:val="20"/>
        </w:rPr>
        <w:t xml:space="preserve">Tabel 4. </w:t>
      </w:r>
      <w:r w:rsidRPr="00915AB2">
        <w:rPr>
          <w:rFonts w:ascii="Times New Roman" w:hAnsi="Times New Roman" w:cs="Times New Roman"/>
          <w:i w:val="0"/>
          <w:iCs w:val="0"/>
          <w:color w:val="auto"/>
          <w:sz w:val="20"/>
          <w:szCs w:val="20"/>
        </w:rPr>
        <w:fldChar w:fldCharType="begin"/>
      </w:r>
      <w:r w:rsidRPr="00915AB2">
        <w:rPr>
          <w:rFonts w:ascii="Times New Roman" w:hAnsi="Times New Roman" w:cs="Times New Roman"/>
          <w:i w:val="0"/>
          <w:iCs w:val="0"/>
          <w:color w:val="auto"/>
          <w:sz w:val="20"/>
          <w:szCs w:val="20"/>
        </w:rPr>
        <w:instrText xml:space="preserve"> SEQ Tabel_4. \* ARABIC </w:instrText>
      </w:r>
      <w:r w:rsidRPr="00915AB2">
        <w:rPr>
          <w:rFonts w:ascii="Times New Roman" w:hAnsi="Times New Roman" w:cs="Times New Roman"/>
          <w:i w:val="0"/>
          <w:iCs w:val="0"/>
          <w:color w:val="auto"/>
          <w:sz w:val="20"/>
          <w:szCs w:val="20"/>
        </w:rPr>
        <w:fldChar w:fldCharType="separate"/>
      </w:r>
      <w:r w:rsidR="00C90D78">
        <w:rPr>
          <w:rFonts w:ascii="Times New Roman" w:hAnsi="Times New Roman" w:cs="Times New Roman"/>
          <w:i w:val="0"/>
          <w:iCs w:val="0"/>
          <w:noProof/>
          <w:color w:val="auto"/>
          <w:sz w:val="20"/>
          <w:szCs w:val="20"/>
        </w:rPr>
        <w:t>8</w:t>
      </w:r>
      <w:r w:rsidRPr="00915AB2">
        <w:rPr>
          <w:rFonts w:ascii="Times New Roman" w:hAnsi="Times New Roman" w:cs="Times New Roman"/>
          <w:i w:val="0"/>
          <w:iCs w:val="0"/>
          <w:color w:val="auto"/>
          <w:sz w:val="20"/>
          <w:szCs w:val="20"/>
        </w:rPr>
        <w:fldChar w:fldCharType="end"/>
      </w:r>
      <w:r w:rsidRPr="00915AB2">
        <w:rPr>
          <w:rFonts w:ascii="Times New Roman" w:hAnsi="Times New Roman" w:cs="Times New Roman"/>
          <w:i w:val="0"/>
          <w:iCs w:val="0"/>
          <w:color w:val="auto"/>
          <w:sz w:val="20"/>
          <w:szCs w:val="20"/>
        </w:rPr>
        <w:t xml:space="preserve"> Pengujian Indikasi Kemalingan</w:t>
      </w:r>
    </w:p>
    <w:tbl>
      <w:tblPr>
        <w:tblStyle w:val="TableGrid"/>
        <w:tblW w:w="4883" w:type="dxa"/>
        <w:tblInd w:w="108" w:type="dxa"/>
        <w:tblLook w:val="04A0" w:firstRow="1" w:lastRow="0" w:firstColumn="1" w:lastColumn="0" w:noHBand="0" w:noVBand="1"/>
      </w:tblPr>
      <w:tblGrid>
        <w:gridCol w:w="1849"/>
        <w:gridCol w:w="1519"/>
        <w:gridCol w:w="1635"/>
      </w:tblGrid>
      <w:tr w:rsidR="00915AB2" w14:paraId="7968590B" w14:textId="77777777" w:rsidTr="00915AB2">
        <w:tc>
          <w:tcPr>
            <w:tcW w:w="1804" w:type="dxa"/>
            <w:vAlign w:val="center"/>
          </w:tcPr>
          <w:p w14:paraId="70133E29" w14:textId="77777777" w:rsidR="002C4B3F" w:rsidRPr="00055F3D" w:rsidRDefault="002C4B3F" w:rsidP="002C4B3F">
            <w:pPr>
              <w:jc w:val="center"/>
              <w:rPr>
                <w:rFonts w:ascii="Times New Roman" w:hAnsi="Times New Roman" w:cs="Times New Roman"/>
                <w:b/>
                <w:bCs/>
                <w:sz w:val="16"/>
                <w:szCs w:val="16"/>
              </w:rPr>
            </w:pPr>
            <w:r w:rsidRPr="00055F3D">
              <w:rPr>
                <w:rFonts w:ascii="Times New Roman" w:hAnsi="Times New Roman" w:cs="Times New Roman"/>
                <w:b/>
                <w:bCs/>
                <w:sz w:val="16"/>
                <w:szCs w:val="16"/>
              </w:rPr>
              <w:t>Jarak Master dan Slave</w:t>
            </w:r>
          </w:p>
        </w:tc>
        <w:tc>
          <w:tcPr>
            <w:tcW w:w="1483" w:type="dxa"/>
            <w:vAlign w:val="center"/>
          </w:tcPr>
          <w:p w14:paraId="2D448F3A" w14:textId="77777777" w:rsidR="002C4B3F" w:rsidRPr="00055F3D" w:rsidRDefault="002C4B3F" w:rsidP="002C4B3F">
            <w:pPr>
              <w:jc w:val="center"/>
              <w:rPr>
                <w:rFonts w:ascii="Times New Roman" w:hAnsi="Times New Roman" w:cs="Times New Roman"/>
                <w:b/>
                <w:bCs/>
                <w:sz w:val="16"/>
                <w:szCs w:val="16"/>
              </w:rPr>
            </w:pPr>
            <w:r w:rsidRPr="00055F3D">
              <w:rPr>
                <w:rFonts w:ascii="Times New Roman" w:hAnsi="Times New Roman" w:cs="Times New Roman"/>
                <w:b/>
                <w:bCs/>
                <w:sz w:val="16"/>
                <w:szCs w:val="16"/>
              </w:rPr>
              <w:t>Hasil Indikator Kemalingan</w:t>
            </w:r>
          </w:p>
        </w:tc>
        <w:tc>
          <w:tcPr>
            <w:tcW w:w="1596" w:type="dxa"/>
            <w:vAlign w:val="center"/>
          </w:tcPr>
          <w:p w14:paraId="3A375FF0" w14:textId="72E2F698" w:rsidR="002C4B3F" w:rsidRPr="00055F3D" w:rsidRDefault="002C4B3F" w:rsidP="002C4B3F">
            <w:pPr>
              <w:jc w:val="center"/>
              <w:rPr>
                <w:rFonts w:ascii="Times New Roman" w:hAnsi="Times New Roman" w:cs="Times New Roman"/>
                <w:b/>
                <w:bCs/>
                <w:sz w:val="16"/>
                <w:szCs w:val="16"/>
              </w:rPr>
            </w:pPr>
            <w:r w:rsidRPr="00055F3D">
              <w:rPr>
                <w:rFonts w:ascii="Times New Roman" w:hAnsi="Times New Roman" w:cs="Times New Roman"/>
                <w:b/>
                <w:bCs/>
                <w:sz w:val="16"/>
                <w:szCs w:val="16"/>
              </w:rPr>
              <w:t>Output/Link Map</w:t>
            </w:r>
          </w:p>
        </w:tc>
      </w:tr>
      <w:tr w:rsidR="00915AB2" w14:paraId="116DBFBD" w14:textId="77777777" w:rsidTr="00915AB2">
        <w:tc>
          <w:tcPr>
            <w:tcW w:w="1804" w:type="dxa"/>
            <w:vAlign w:val="center"/>
          </w:tcPr>
          <w:p w14:paraId="332CF98D" w14:textId="77777777" w:rsidR="002C4B3F" w:rsidRDefault="002C4B3F" w:rsidP="002C4B3F">
            <w:pPr>
              <w:spacing w:line="360" w:lineRule="auto"/>
              <w:jc w:val="center"/>
              <w:rPr>
                <w:noProof/>
              </w:rPr>
            </w:pPr>
          </w:p>
          <w:p w14:paraId="5F6E681E" w14:textId="77777777" w:rsidR="002C4B3F" w:rsidRDefault="002C4B3F" w:rsidP="002C4B3F">
            <w:pPr>
              <w:spacing w:line="360" w:lineRule="auto"/>
              <w:jc w:val="center"/>
            </w:pPr>
            <w:r>
              <w:rPr>
                <w:noProof/>
              </w:rPr>
              <w:drawing>
                <wp:inline distT="0" distB="0" distL="0" distR="0" wp14:anchorId="5689FE24" wp14:editId="16C3E06E">
                  <wp:extent cx="1037223" cy="979714"/>
                  <wp:effectExtent l="0" t="0" r="0" b="0"/>
                  <wp:docPr id="95902909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13488" b="33358"/>
                          <a:stretch/>
                        </pic:blipFill>
                        <pic:spPr bwMode="auto">
                          <a:xfrm>
                            <a:off x="0" y="0"/>
                            <a:ext cx="1061161" cy="1002325"/>
                          </a:xfrm>
                          <a:prstGeom prst="rect">
                            <a:avLst/>
                          </a:prstGeom>
                          <a:noFill/>
                          <a:ln>
                            <a:noFill/>
                          </a:ln>
                          <a:extLst>
                            <a:ext uri="{53640926-AAD7-44D8-BBD7-CCE9431645EC}">
                              <a14:shadowObscured xmlns:a14="http://schemas.microsoft.com/office/drawing/2010/main"/>
                            </a:ext>
                          </a:extLst>
                        </pic:spPr>
                      </pic:pic>
                    </a:graphicData>
                  </a:graphic>
                </wp:inline>
              </w:drawing>
            </w:r>
          </w:p>
          <w:p w14:paraId="299D3532" w14:textId="2D4B5329" w:rsidR="002C4B3F" w:rsidRDefault="002C4B3F" w:rsidP="002C4B3F">
            <w:pPr>
              <w:spacing w:line="360" w:lineRule="auto"/>
              <w:jc w:val="center"/>
            </w:pPr>
            <w:r>
              <w:rPr>
                <w:sz w:val="20"/>
                <w:szCs w:val="20"/>
              </w:rPr>
              <w:t xml:space="preserve">Jarak </w:t>
            </w:r>
            <w:r w:rsidRPr="007C61B1">
              <w:rPr>
                <w:sz w:val="20"/>
                <w:szCs w:val="20"/>
              </w:rPr>
              <w:t>1 m</w:t>
            </w:r>
          </w:p>
        </w:tc>
        <w:tc>
          <w:tcPr>
            <w:tcW w:w="1483" w:type="dxa"/>
            <w:vAlign w:val="center"/>
          </w:tcPr>
          <w:p w14:paraId="0F0E8108" w14:textId="77777777" w:rsidR="002C4B3F" w:rsidRDefault="002C4B3F" w:rsidP="00915AB2">
            <w:pPr>
              <w:spacing w:line="360" w:lineRule="auto"/>
              <w:jc w:val="center"/>
            </w:pPr>
            <w:r>
              <w:rPr>
                <w:noProof/>
              </w:rPr>
              <w:drawing>
                <wp:inline distT="0" distB="0" distL="0" distR="0" wp14:anchorId="7E5B3514" wp14:editId="020F2871">
                  <wp:extent cx="827831" cy="1839685"/>
                  <wp:effectExtent l="0" t="0" r="0" b="8255"/>
                  <wp:docPr id="100266024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854070" cy="1897995"/>
                          </a:xfrm>
                          <a:prstGeom prst="rect">
                            <a:avLst/>
                          </a:prstGeom>
                          <a:noFill/>
                          <a:ln>
                            <a:noFill/>
                          </a:ln>
                        </pic:spPr>
                      </pic:pic>
                    </a:graphicData>
                  </a:graphic>
                </wp:inline>
              </w:drawing>
            </w:r>
          </w:p>
          <w:p w14:paraId="3A78B66C" w14:textId="77777777" w:rsidR="002C4B3F" w:rsidRDefault="002C4B3F" w:rsidP="002C4B3F">
            <w:pPr>
              <w:spacing w:line="360" w:lineRule="auto"/>
              <w:jc w:val="center"/>
            </w:pPr>
            <w:r w:rsidRPr="007C61B1">
              <w:rPr>
                <w:sz w:val="20"/>
                <w:szCs w:val="20"/>
              </w:rPr>
              <w:t>Terhubung</w:t>
            </w:r>
          </w:p>
        </w:tc>
        <w:tc>
          <w:tcPr>
            <w:tcW w:w="1596" w:type="dxa"/>
            <w:vAlign w:val="center"/>
          </w:tcPr>
          <w:p w14:paraId="43FB0EA6" w14:textId="77777777" w:rsidR="002C4B3F" w:rsidRDefault="002C4B3F" w:rsidP="002C4B3F">
            <w:pPr>
              <w:spacing w:line="360" w:lineRule="auto"/>
              <w:jc w:val="center"/>
            </w:pPr>
            <w:r>
              <w:rPr>
                <w:noProof/>
              </w:rPr>
              <w:drawing>
                <wp:inline distT="0" distB="0" distL="0" distR="0" wp14:anchorId="65583AFE" wp14:editId="66E6EDA2">
                  <wp:extent cx="798441" cy="1774371"/>
                  <wp:effectExtent l="0" t="0" r="1905" b="0"/>
                  <wp:docPr id="191036469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817224" cy="1816112"/>
                          </a:xfrm>
                          <a:prstGeom prst="rect">
                            <a:avLst/>
                          </a:prstGeom>
                          <a:noFill/>
                          <a:ln>
                            <a:noFill/>
                          </a:ln>
                        </pic:spPr>
                      </pic:pic>
                    </a:graphicData>
                  </a:graphic>
                </wp:inline>
              </w:drawing>
            </w:r>
          </w:p>
        </w:tc>
      </w:tr>
      <w:tr w:rsidR="00915AB2" w14:paraId="6D230A1B" w14:textId="77777777" w:rsidTr="00915AB2">
        <w:tc>
          <w:tcPr>
            <w:tcW w:w="1804" w:type="dxa"/>
            <w:vAlign w:val="center"/>
          </w:tcPr>
          <w:p w14:paraId="3A616970" w14:textId="77777777" w:rsidR="002C4B3F" w:rsidRDefault="002C4B3F" w:rsidP="009657C4">
            <w:pPr>
              <w:spacing w:line="360" w:lineRule="auto"/>
              <w:jc w:val="center"/>
            </w:pPr>
            <w:r>
              <w:rPr>
                <w:noProof/>
              </w:rPr>
              <w:lastRenderedPageBreak/>
              <w:drawing>
                <wp:inline distT="0" distB="0" distL="0" distR="0" wp14:anchorId="0A042C70" wp14:editId="5CF61094">
                  <wp:extent cx="783681" cy="982772"/>
                  <wp:effectExtent l="0" t="0" r="0" b="8255"/>
                  <wp:docPr id="32034364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b="25571"/>
                          <a:stretch/>
                        </pic:blipFill>
                        <pic:spPr bwMode="auto">
                          <a:xfrm>
                            <a:off x="0" y="0"/>
                            <a:ext cx="795636" cy="997764"/>
                          </a:xfrm>
                          <a:prstGeom prst="rect">
                            <a:avLst/>
                          </a:prstGeom>
                          <a:noFill/>
                          <a:ln>
                            <a:noFill/>
                          </a:ln>
                          <a:extLst>
                            <a:ext uri="{53640926-AAD7-44D8-BBD7-CCE9431645EC}">
                              <a14:shadowObscured xmlns:a14="http://schemas.microsoft.com/office/drawing/2010/main"/>
                            </a:ext>
                          </a:extLst>
                        </pic:spPr>
                      </pic:pic>
                    </a:graphicData>
                  </a:graphic>
                </wp:inline>
              </w:drawing>
            </w:r>
          </w:p>
          <w:p w14:paraId="4616B4DF" w14:textId="013B172B" w:rsidR="002C4B3F" w:rsidRDefault="002C4B3F" w:rsidP="009657C4">
            <w:pPr>
              <w:spacing w:line="360" w:lineRule="auto"/>
              <w:jc w:val="center"/>
            </w:pPr>
            <w:r>
              <w:rPr>
                <w:sz w:val="20"/>
                <w:szCs w:val="20"/>
              </w:rPr>
              <w:t xml:space="preserve">Jarak </w:t>
            </w:r>
            <w:r w:rsidRPr="007C61B1">
              <w:rPr>
                <w:sz w:val="20"/>
                <w:szCs w:val="20"/>
              </w:rPr>
              <w:t>2 m</w:t>
            </w:r>
          </w:p>
        </w:tc>
        <w:tc>
          <w:tcPr>
            <w:tcW w:w="1483" w:type="dxa"/>
            <w:vAlign w:val="center"/>
          </w:tcPr>
          <w:p w14:paraId="702597EA" w14:textId="77777777" w:rsidR="002C4B3F" w:rsidRDefault="002C4B3F" w:rsidP="002C4B3F">
            <w:pPr>
              <w:spacing w:line="360" w:lineRule="auto"/>
              <w:jc w:val="center"/>
            </w:pPr>
            <w:r>
              <w:rPr>
                <w:noProof/>
              </w:rPr>
              <w:drawing>
                <wp:inline distT="0" distB="0" distL="0" distR="0" wp14:anchorId="1CA001AA" wp14:editId="2695D416">
                  <wp:extent cx="773948" cy="1719943"/>
                  <wp:effectExtent l="0" t="0" r="7620" b="0"/>
                  <wp:docPr id="146719767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783911" cy="1742083"/>
                          </a:xfrm>
                          <a:prstGeom prst="rect">
                            <a:avLst/>
                          </a:prstGeom>
                          <a:noFill/>
                          <a:ln>
                            <a:noFill/>
                          </a:ln>
                        </pic:spPr>
                      </pic:pic>
                    </a:graphicData>
                  </a:graphic>
                </wp:inline>
              </w:drawing>
            </w:r>
          </w:p>
          <w:p w14:paraId="6D41E218" w14:textId="77777777" w:rsidR="002C4B3F" w:rsidRDefault="002C4B3F" w:rsidP="002C4B3F">
            <w:pPr>
              <w:spacing w:line="360" w:lineRule="auto"/>
              <w:jc w:val="center"/>
            </w:pPr>
            <w:r w:rsidRPr="007C61B1">
              <w:rPr>
                <w:sz w:val="20"/>
                <w:szCs w:val="20"/>
              </w:rPr>
              <w:t>Terhubung</w:t>
            </w:r>
          </w:p>
        </w:tc>
        <w:tc>
          <w:tcPr>
            <w:tcW w:w="1596" w:type="dxa"/>
            <w:vAlign w:val="center"/>
          </w:tcPr>
          <w:p w14:paraId="138B96C0" w14:textId="77777777" w:rsidR="002C4B3F" w:rsidRDefault="002C4B3F" w:rsidP="00915AB2">
            <w:pPr>
              <w:spacing w:line="360" w:lineRule="auto"/>
              <w:jc w:val="center"/>
            </w:pPr>
            <w:r>
              <w:rPr>
                <w:noProof/>
              </w:rPr>
              <w:drawing>
                <wp:inline distT="0" distB="0" distL="0" distR="0" wp14:anchorId="7BE612A1" wp14:editId="57244C74">
                  <wp:extent cx="813135" cy="1807028"/>
                  <wp:effectExtent l="0" t="0" r="6350" b="3175"/>
                  <wp:docPr id="54414064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833114" cy="1851428"/>
                          </a:xfrm>
                          <a:prstGeom prst="rect">
                            <a:avLst/>
                          </a:prstGeom>
                          <a:noFill/>
                          <a:ln>
                            <a:noFill/>
                          </a:ln>
                        </pic:spPr>
                      </pic:pic>
                    </a:graphicData>
                  </a:graphic>
                </wp:inline>
              </w:drawing>
            </w:r>
          </w:p>
        </w:tc>
      </w:tr>
      <w:tr w:rsidR="00915AB2" w14:paraId="0D7FDCAB" w14:textId="77777777" w:rsidTr="00915AB2">
        <w:tc>
          <w:tcPr>
            <w:tcW w:w="1804" w:type="dxa"/>
            <w:vAlign w:val="center"/>
          </w:tcPr>
          <w:p w14:paraId="74479D26" w14:textId="77777777" w:rsidR="002C4B3F" w:rsidRDefault="002C4B3F" w:rsidP="009657C4">
            <w:pPr>
              <w:spacing w:line="360" w:lineRule="auto"/>
              <w:jc w:val="center"/>
            </w:pPr>
            <w:r>
              <w:rPr>
                <w:noProof/>
              </w:rPr>
              <w:drawing>
                <wp:inline distT="0" distB="0" distL="0" distR="0" wp14:anchorId="0B0FFCF3" wp14:editId="7161FC98">
                  <wp:extent cx="912239" cy="1191986"/>
                  <wp:effectExtent l="0" t="0" r="2540" b="8255"/>
                  <wp:docPr id="37554304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b="26449"/>
                          <a:stretch/>
                        </pic:blipFill>
                        <pic:spPr bwMode="auto">
                          <a:xfrm>
                            <a:off x="0" y="0"/>
                            <a:ext cx="925152" cy="1208859"/>
                          </a:xfrm>
                          <a:prstGeom prst="rect">
                            <a:avLst/>
                          </a:prstGeom>
                          <a:noFill/>
                          <a:ln>
                            <a:noFill/>
                          </a:ln>
                          <a:extLst>
                            <a:ext uri="{53640926-AAD7-44D8-BBD7-CCE9431645EC}">
                              <a14:shadowObscured xmlns:a14="http://schemas.microsoft.com/office/drawing/2010/main"/>
                            </a:ext>
                          </a:extLst>
                        </pic:spPr>
                      </pic:pic>
                    </a:graphicData>
                  </a:graphic>
                </wp:inline>
              </w:drawing>
            </w:r>
          </w:p>
          <w:p w14:paraId="7A64B802" w14:textId="3E88466F" w:rsidR="002C4B3F" w:rsidRDefault="002C4B3F" w:rsidP="009657C4">
            <w:pPr>
              <w:spacing w:line="360" w:lineRule="auto"/>
              <w:jc w:val="center"/>
            </w:pPr>
            <w:r>
              <w:rPr>
                <w:sz w:val="20"/>
                <w:szCs w:val="20"/>
              </w:rPr>
              <w:t xml:space="preserve">Jarak </w:t>
            </w:r>
            <w:r w:rsidRPr="007C61B1">
              <w:rPr>
                <w:sz w:val="20"/>
                <w:szCs w:val="20"/>
              </w:rPr>
              <w:t>3 m</w:t>
            </w:r>
          </w:p>
        </w:tc>
        <w:tc>
          <w:tcPr>
            <w:tcW w:w="1483" w:type="dxa"/>
          </w:tcPr>
          <w:p w14:paraId="04F412A6" w14:textId="77777777" w:rsidR="002C4B3F" w:rsidRDefault="002C4B3F" w:rsidP="009657C4">
            <w:pPr>
              <w:spacing w:line="360" w:lineRule="auto"/>
              <w:jc w:val="center"/>
            </w:pPr>
            <w:r>
              <w:rPr>
                <w:noProof/>
              </w:rPr>
              <w:drawing>
                <wp:inline distT="0" distB="0" distL="0" distR="0" wp14:anchorId="498BA465" wp14:editId="27DE2F5D">
                  <wp:extent cx="680720" cy="1512761"/>
                  <wp:effectExtent l="0" t="0" r="5080" b="0"/>
                  <wp:docPr id="16095211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703631" cy="1563676"/>
                          </a:xfrm>
                          <a:prstGeom prst="rect">
                            <a:avLst/>
                          </a:prstGeom>
                          <a:noFill/>
                          <a:ln>
                            <a:noFill/>
                          </a:ln>
                        </pic:spPr>
                      </pic:pic>
                    </a:graphicData>
                  </a:graphic>
                </wp:inline>
              </w:drawing>
            </w:r>
          </w:p>
          <w:p w14:paraId="227C2FC4" w14:textId="77777777" w:rsidR="002C4B3F" w:rsidRDefault="002C4B3F" w:rsidP="009657C4">
            <w:pPr>
              <w:spacing w:line="360" w:lineRule="auto"/>
              <w:jc w:val="center"/>
            </w:pPr>
            <w:r w:rsidRPr="007C61B1">
              <w:rPr>
                <w:sz w:val="20"/>
                <w:szCs w:val="20"/>
              </w:rPr>
              <w:t>Terhubung</w:t>
            </w:r>
          </w:p>
        </w:tc>
        <w:tc>
          <w:tcPr>
            <w:tcW w:w="1596" w:type="dxa"/>
            <w:vAlign w:val="center"/>
          </w:tcPr>
          <w:p w14:paraId="1141344B" w14:textId="77777777" w:rsidR="002C4B3F" w:rsidRDefault="002C4B3F" w:rsidP="00915AB2">
            <w:pPr>
              <w:spacing w:line="360" w:lineRule="auto"/>
              <w:jc w:val="center"/>
            </w:pPr>
            <w:r>
              <w:rPr>
                <w:noProof/>
              </w:rPr>
              <w:drawing>
                <wp:inline distT="0" distB="0" distL="0" distR="0" wp14:anchorId="4CF5D3E4" wp14:editId="78BE9D13">
                  <wp:extent cx="781296" cy="1736271"/>
                  <wp:effectExtent l="0" t="0" r="0" b="0"/>
                  <wp:docPr id="90720215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796745" cy="1770603"/>
                          </a:xfrm>
                          <a:prstGeom prst="rect">
                            <a:avLst/>
                          </a:prstGeom>
                          <a:noFill/>
                          <a:ln>
                            <a:noFill/>
                          </a:ln>
                        </pic:spPr>
                      </pic:pic>
                    </a:graphicData>
                  </a:graphic>
                </wp:inline>
              </w:drawing>
            </w:r>
          </w:p>
        </w:tc>
      </w:tr>
      <w:tr w:rsidR="00915AB2" w14:paraId="4425FEE3" w14:textId="77777777" w:rsidTr="00915AB2">
        <w:trPr>
          <w:trHeight w:val="2132"/>
        </w:trPr>
        <w:tc>
          <w:tcPr>
            <w:tcW w:w="1804" w:type="dxa"/>
            <w:vAlign w:val="center"/>
          </w:tcPr>
          <w:p w14:paraId="7D41412B" w14:textId="77777777" w:rsidR="002C4B3F" w:rsidRDefault="002C4B3F" w:rsidP="009657C4">
            <w:pPr>
              <w:spacing w:line="360" w:lineRule="auto"/>
              <w:jc w:val="center"/>
              <w:rPr>
                <w:noProof/>
              </w:rPr>
            </w:pPr>
            <w:r>
              <w:rPr>
                <w:noProof/>
              </w:rPr>
              <w:drawing>
                <wp:inline distT="0" distB="0" distL="0" distR="0" wp14:anchorId="4C5793E5" wp14:editId="0D1EFC38">
                  <wp:extent cx="845890" cy="1247775"/>
                  <wp:effectExtent l="0" t="0" r="0" b="0"/>
                  <wp:docPr id="163427515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14868" t="2896" r="7358" b="14426"/>
                          <a:stretch/>
                        </pic:blipFill>
                        <pic:spPr bwMode="auto">
                          <a:xfrm>
                            <a:off x="0" y="0"/>
                            <a:ext cx="868025" cy="1280426"/>
                          </a:xfrm>
                          <a:prstGeom prst="rect">
                            <a:avLst/>
                          </a:prstGeom>
                          <a:noFill/>
                          <a:ln>
                            <a:noFill/>
                          </a:ln>
                          <a:extLst>
                            <a:ext uri="{53640926-AAD7-44D8-BBD7-CCE9431645EC}">
                              <a14:shadowObscured xmlns:a14="http://schemas.microsoft.com/office/drawing/2010/main"/>
                            </a:ext>
                          </a:extLst>
                        </pic:spPr>
                      </pic:pic>
                    </a:graphicData>
                  </a:graphic>
                </wp:inline>
              </w:drawing>
            </w:r>
          </w:p>
          <w:p w14:paraId="4B6DFF8A" w14:textId="5E61930A" w:rsidR="002C4B3F" w:rsidRDefault="002C4B3F" w:rsidP="009657C4">
            <w:pPr>
              <w:spacing w:line="360" w:lineRule="auto"/>
              <w:jc w:val="center"/>
              <w:rPr>
                <w:noProof/>
              </w:rPr>
            </w:pPr>
            <w:r>
              <w:rPr>
                <w:noProof/>
                <w:sz w:val="20"/>
                <w:szCs w:val="20"/>
              </w:rPr>
              <w:t xml:space="preserve">Jarak </w:t>
            </w:r>
            <w:r w:rsidRPr="007C61B1">
              <w:rPr>
                <w:noProof/>
                <w:sz w:val="20"/>
                <w:szCs w:val="20"/>
              </w:rPr>
              <w:t>4 m</w:t>
            </w:r>
          </w:p>
        </w:tc>
        <w:tc>
          <w:tcPr>
            <w:tcW w:w="1483" w:type="dxa"/>
            <w:vAlign w:val="center"/>
          </w:tcPr>
          <w:p w14:paraId="55F120C8" w14:textId="77777777" w:rsidR="002C4B3F" w:rsidRDefault="002C4B3F" w:rsidP="002C4B3F">
            <w:pPr>
              <w:spacing w:line="360" w:lineRule="auto"/>
              <w:jc w:val="center"/>
            </w:pPr>
            <w:r>
              <w:rPr>
                <w:noProof/>
              </w:rPr>
              <w:drawing>
                <wp:inline distT="0" distB="0" distL="0" distR="0" wp14:anchorId="441DA913" wp14:editId="7A624AD8">
                  <wp:extent cx="746034" cy="1657908"/>
                  <wp:effectExtent l="0" t="0" r="0" b="0"/>
                  <wp:docPr id="79023319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760571" cy="1690213"/>
                          </a:xfrm>
                          <a:prstGeom prst="rect">
                            <a:avLst/>
                          </a:prstGeom>
                          <a:noFill/>
                          <a:ln>
                            <a:noFill/>
                          </a:ln>
                        </pic:spPr>
                      </pic:pic>
                    </a:graphicData>
                  </a:graphic>
                </wp:inline>
              </w:drawing>
            </w:r>
          </w:p>
          <w:p w14:paraId="1E8375B8" w14:textId="77777777" w:rsidR="002C4B3F" w:rsidRDefault="002C4B3F" w:rsidP="002C4B3F">
            <w:pPr>
              <w:spacing w:line="360" w:lineRule="auto"/>
              <w:jc w:val="center"/>
            </w:pPr>
            <w:r w:rsidRPr="007C61B1">
              <w:rPr>
                <w:sz w:val="20"/>
                <w:szCs w:val="20"/>
              </w:rPr>
              <w:t>Terhubung</w:t>
            </w:r>
          </w:p>
        </w:tc>
        <w:tc>
          <w:tcPr>
            <w:tcW w:w="1596" w:type="dxa"/>
            <w:vAlign w:val="center"/>
          </w:tcPr>
          <w:p w14:paraId="3447DE40" w14:textId="77777777" w:rsidR="002C4B3F" w:rsidRDefault="002C4B3F" w:rsidP="00915AB2">
            <w:pPr>
              <w:spacing w:line="360" w:lineRule="auto"/>
              <w:jc w:val="center"/>
            </w:pPr>
            <w:r>
              <w:rPr>
                <w:noProof/>
              </w:rPr>
              <w:drawing>
                <wp:inline distT="0" distB="0" distL="0" distR="0" wp14:anchorId="3B66308F" wp14:editId="61EFBF24">
                  <wp:extent cx="787491" cy="1750038"/>
                  <wp:effectExtent l="0" t="0" r="0" b="3175"/>
                  <wp:docPr id="129345180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800564" cy="1779089"/>
                          </a:xfrm>
                          <a:prstGeom prst="rect">
                            <a:avLst/>
                          </a:prstGeom>
                          <a:noFill/>
                          <a:ln>
                            <a:noFill/>
                          </a:ln>
                        </pic:spPr>
                      </pic:pic>
                    </a:graphicData>
                  </a:graphic>
                </wp:inline>
              </w:drawing>
            </w:r>
          </w:p>
        </w:tc>
      </w:tr>
      <w:tr w:rsidR="00915AB2" w14:paraId="69D9FD74" w14:textId="77777777" w:rsidTr="00915AB2">
        <w:tc>
          <w:tcPr>
            <w:tcW w:w="1804" w:type="dxa"/>
            <w:vAlign w:val="center"/>
          </w:tcPr>
          <w:p w14:paraId="00B028CE" w14:textId="77777777" w:rsidR="002C4B3F" w:rsidRDefault="002C4B3F" w:rsidP="009657C4">
            <w:pPr>
              <w:spacing w:line="360" w:lineRule="auto"/>
              <w:jc w:val="center"/>
              <w:rPr>
                <w:noProof/>
              </w:rPr>
            </w:pPr>
            <w:r>
              <w:rPr>
                <w:noProof/>
              </w:rPr>
              <w:drawing>
                <wp:inline distT="0" distB="0" distL="0" distR="0" wp14:anchorId="71E5D147" wp14:editId="20150865">
                  <wp:extent cx="676910" cy="1202719"/>
                  <wp:effectExtent l="0" t="0" r="8890" b="0"/>
                  <wp:docPr id="36682168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85312" cy="1217648"/>
                          </a:xfrm>
                          <a:prstGeom prst="rect">
                            <a:avLst/>
                          </a:prstGeom>
                          <a:noFill/>
                          <a:ln>
                            <a:noFill/>
                          </a:ln>
                        </pic:spPr>
                      </pic:pic>
                    </a:graphicData>
                  </a:graphic>
                </wp:inline>
              </w:drawing>
            </w:r>
          </w:p>
          <w:p w14:paraId="011A0E41" w14:textId="5D3D00C2" w:rsidR="002C4B3F" w:rsidRDefault="002C4B3F" w:rsidP="009657C4">
            <w:pPr>
              <w:spacing w:line="360" w:lineRule="auto"/>
              <w:jc w:val="center"/>
              <w:rPr>
                <w:noProof/>
              </w:rPr>
            </w:pPr>
            <w:r>
              <w:rPr>
                <w:noProof/>
                <w:sz w:val="20"/>
                <w:szCs w:val="20"/>
              </w:rPr>
              <w:t xml:space="preserve">Jarak </w:t>
            </w:r>
            <w:r w:rsidRPr="007C61B1">
              <w:rPr>
                <w:noProof/>
                <w:sz w:val="20"/>
                <w:szCs w:val="20"/>
              </w:rPr>
              <w:t>5 m</w:t>
            </w:r>
          </w:p>
        </w:tc>
        <w:tc>
          <w:tcPr>
            <w:tcW w:w="1483" w:type="dxa"/>
            <w:vAlign w:val="center"/>
          </w:tcPr>
          <w:p w14:paraId="5FA1758E" w14:textId="77777777" w:rsidR="002C4B3F" w:rsidRDefault="002C4B3F" w:rsidP="002C4B3F">
            <w:pPr>
              <w:spacing w:line="360" w:lineRule="auto"/>
              <w:jc w:val="center"/>
            </w:pPr>
            <w:r>
              <w:rPr>
                <w:noProof/>
              </w:rPr>
              <w:drawing>
                <wp:inline distT="0" distB="0" distL="0" distR="0" wp14:anchorId="78F383D5" wp14:editId="14404E79">
                  <wp:extent cx="729072" cy="1620213"/>
                  <wp:effectExtent l="0" t="0" r="0" b="0"/>
                  <wp:docPr id="182270112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742668" cy="1650427"/>
                          </a:xfrm>
                          <a:prstGeom prst="rect">
                            <a:avLst/>
                          </a:prstGeom>
                          <a:noFill/>
                          <a:ln>
                            <a:noFill/>
                          </a:ln>
                        </pic:spPr>
                      </pic:pic>
                    </a:graphicData>
                  </a:graphic>
                </wp:inline>
              </w:drawing>
            </w:r>
          </w:p>
          <w:p w14:paraId="5027B8CA" w14:textId="77777777" w:rsidR="002C4B3F" w:rsidRDefault="002C4B3F" w:rsidP="002C4B3F">
            <w:pPr>
              <w:spacing w:line="360" w:lineRule="auto"/>
              <w:jc w:val="center"/>
            </w:pPr>
            <w:r w:rsidRPr="007C61B1">
              <w:rPr>
                <w:sz w:val="20"/>
                <w:szCs w:val="20"/>
              </w:rPr>
              <w:t>Terhubung</w:t>
            </w:r>
          </w:p>
        </w:tc>
        <w:tc>
          <w:tcPr>
            <w:tcW w:w="1596" w:type="dxa"/>
            <w:vAlign w:val="center"/>
          </w:tcPr>
          <w:p w14:paraId="1EE8F3B4" w14:textId="77777777" w:rsidR="002C4B3F" w:rsidRDefault="002C4B3F" w:rsidP="00915AB2">
            <w:pPr>
              <w:spacing w:line="360" w:lineRule="auto"/>
              <w:jc w:val="center"/>
            </w:pPr>
            <w:r>
              <w:rPr>
                <w:noProof/>
              </w:rPr>
              <w:drawing>
                <wp:inline distT="0" distB="0" distL="0" distR="0" wp14:anchorId="22C36E7E" wp14:editId="3314E6FC">
                  <wp:extent cx="786195" cy="1747157"/>
                  <wp:effectExtent l="0" t="0" r="0" b="5715"/>
                  <wp:docPr id="124545397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804905" cy="1788735"/>
                          </a:xfrm>
                          <a:prstGeom prst="rect">
                            <a:avLst/>
                          </a:prstGeom>
                          <a:noFill/>
                          <a:ln>
                            <a:noFill/>
                          </a:ln>
                        </pic:spPr>
                      </pic:pic>
                    </a:graphicData>
                  </a:graphic>
                </wp:inline>
              </w:drawing>
            </w:r>
          </w:p>
        </w:tc>
      </w:tr>
      <w:tr w:rsidR="00915AB2" w14:paraId="40429CE6" w14:textId="77777777" w:rsidTr="00915AB2">
        <w:tc>
          <w:tcPr>
            <w:tcW w:w="1804" w:type="dxa"/>
            <w:vAlign w:val="center"/>
          </w:tcPr>
          <w:p w14:paraId="6ADD4CC4" w14:textId="77777777" w:rsidR="002C4B3F" w:rsidRDefault="002C4B3F" w:rsidP="009657C4">
            <w:pPr>
              <w:spacing w:line="360" w:lineRule="auto"/>
              <w:jc w:val="center"/>
              <w:rPr>
                <w:noProof/>
              </w:rPr>
            </w:pPr>
            <w:r>
              <w:rPr>
                <w:noProof/>
              </w:rPr>
              <w:drawing>
                <wp:inline distT="0" distB="0" distL="0" distR="0" wp14:anchorId="50374FAA" wp14:editId="1EAB7785">
                  <wp:extent cx="768780" cy="1376363"/>
                  <wp:effectExtent l="0" t="0" r="0" b="0"/>
                  <wp:docPr id="138368602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4456" t="7524" r="3454" b="-317"/>
                          <a:stretch/>
                        </pic:blipFill>
                        <pic:spPr bwMode="auto">
                          <a:xfrm>
                            <a:off x="0" y="0"/>
                            <a:ext cx="781217" cy="1398629"/>
                          </a:xfrm>
                          <a:prstGeom prst="rect">
                            <a:avLst/>
                          </a:prstGeom>
                          <a:noFill/>
                          <a:ln>
                            <a:noFill/>
                          </a:ln>
                          <a:extLst>
                            <a:ext uri="{53640926-AAD7-44D8-BBD7-CCE9431645EC}">
                              <a14:shadowObscured xmlns:a14="http://schemas.microsoft.com/office/drawing/2010/main"/>
                            </a:ext>
                          </a:extLst>
                        </pic:spPr>
                      </pic:pic>
                    </a:graphicData>
                  </a:graphic>
                </wp:inline>
              </w:drawing>
            </w:r>
          </w:p>
          <w:p w14:paraId="46D6DE2F" w14:textId="66E47F26" w:rsidR="002C4B3F" w:rsidRDefault="002C4B3F" w:rsidP="009657C4">
            <w:pPr>
              <w:spacing w:line="360" w:lineRule="auto"/>
              <w:jc w:val="center"/>
              <w:rPr>
                <w:noProof/>
              </w:rPr>
            </w:pPr>
            <w:r>
              <w:rPr>
                <w:noProof/>
                <w:sz w:val="20"/>
                <w:szCs w:val="20"/>
              </w:rPr>
              <w:t xml:space="preserve">Jarak </w:t>
            </w:r>
            <w:r w:rsidRPr="007C61B1">
              <w:rPr>
                <w:noProof/>
                <w:sz w:val="20"/>
                <w:szCs w:val="20"/>
              </w:rPr>
              <w:t>6 m</w:t>
            </w:r>
          </w:p>
        </w:tc>
        <w:tc>
          <w:tcPr>
            <w:tcW w:w="1483" w:type="dxa"/>
            <w:vAlign w:val="center"/>
          </w:tcPr>
          <w:p w14:paraId="3C1688F7" w14:textId="77777777" w:rsidR="002C4B3F" w:rsidRDefault="002C4B3F" w:rsidP="00915AB2">
            <w:pPr>
              <w:spacing w:line="360" w:lineRule="auto"/>
              <w:jc w:val="center"/>
            </w:pPr>
            <w:r>
              <w:rPr>
                <w:noProof/>
              </w:rPr>
              <w:drawing>
                <wp:inline distT="0" distB="0" distL="0" distR="0" wp14:anchorId="6BA03C0D" wp14:editId="6BB266A7">
                  <wp:extent cx="690676" cy="1534886"/>
                  <wp:effectExtent l="0" t="0" r="0" b="8255"/>
                  <wp:docPr id="27987761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710270" cy="1578430"/>
                          </a:xfrm>
                          <a:prstGeom prst="rect">
                            <a:avLst/>
                          </a:prstGeom>
                          <a:noFill/>
                          <a:ln>
                            <a:noFill/>
                          </a:ln>
                        </pic:spPr>
                      </pic:pic>
                    </a:graphicData>
                  </a:graphic>
                </wp:inline>
              </w:drawing>
            </w:r>
          </w:p>
          <w:p w14:paraId="4791480B" w14:textId="77777777" w:rsidR="002C4B3F" w:rsidRDefault="002C4B3F" w:rsidP="00915AB2">
            <w:pPr>
              <w:spacing w:line="360" w:lineRule="auto"/>
              <w:jc w:val="center"/>
            </w:pPr>
            <w:r w:rsidRPr="007C61B1">
              <w:rPr>
                <w:sz w:val="20"/>
                <w:szCs w:val="20"/>
              </w:rPr>
              <w:t>Tidak Terhubung</w:t>
            </w:r>
          </w:p>
        </w:tc>
        <w:tc>
          <w:tcPr>
            <w:tcW w:w="1596" w:type="dxa"/>
            <w:vAlign w:val="center"/>
          </w:tcPr>
          <w:p w14:paraId="2B859F72" w14:textId="77777777" w:rsidR="002C4B3F" w:rsidRDefault="002C4B3F" w:rsidP="00915AB2">
            <w:pPr>
              <w:spacing w:line="360" w:lineRule="auto"/>
              <w:jc w:val="center"/>
            </w:pPr>
            <w:r>
              <w:rPr>
                <w:noProof/>
              </w:rPr>
              <w:drawing>
                <wp:inline distT="0" distB="0" distL="0" distR="0" wp14:anchorId="36F06F81" wp14:editId="66EEC9FE">
                  <wp:extent cx="901307" cy="2002971"/>
                  <wp:effectExtent l="0" t="0" r="0" b="0"/>
                  <wp:docPr id="25960627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906911" cy="2015424"/>
                          </a:xfrm>
                          <a:prstGeom prst="rect">
                            <a:avLst/>
                          </a:prstGeom>
                          <a:noFill/>
                          <a:ln>
                            <a:noFill/>
                          </a:ln>
                        </pic:spPr>
                      </pic:pic>
                    </a:graphicData>
                  </a:graphic>
                </wp:inline>
              </w:drawing>
            </w:r>
          </w:p>
        </w:tc>
      </w:tr>
    </w:tbl>
    <w:p w14:paraId="22BDFDE8" w14:textId="7CA9A4CC" w:rsidR="006D5D2D" w:rsidRDefault="006D5D2D" w:rsidP="00FC5A27">
      <w:pPr>
        <w:spacing w:after="0" w:line="240" w:lineRule="auto"/>
        <w:jc w:val="both"/>
      </w:pPr>
      <w:r w:rsidRPr="00FC5A27">
        <w:rPr>
          <w:rFonts w:ascii="Times New Roman" w:hAnsi="Times New Roman" w:cs="Times New Roman"/>
          <w:sz w:val="20"/>
          <w:szCs w:val="20"/>
        </w:rPr>
        <w:t>Pada tabel 4.</w:t>
      </w:r>
      <w:r w:rsidR="00FC5A27">
        <w:rPr>
          <w:rFonts w:ascii="Times New Roman" w:hAnsi="Times New Roman" w:cs="Times New Roman"/>
          <w:sz w:val="20"/>
          <w:szCs w:val="20"/>
        </w:rPr>
        <w:t>8</w:t>
      </w:r>
      <w:r w:rsidRPr="00FC5A27">
        <w:rPr>
          <w:rFonts w:ascii="Times New Roman" w:hAnsi="Times New Roman" w:cs="Times New Roman"/>
          <w:sz w:val="20"/>
          <w:szCs w:val="20"/>
        </w:rPr>
        <w:t xml:space="preserve"> dapat diketahui bahwa range jarak 1m hingga 6m. Pada jarak 1 meter, master dan slave masih terhubung  indikator pada aplikasi status “AMAN”, pada jarak 2 meter master dan slave masih terhubung  pada aplikasi indikator status “AMAN”, pada jarak 3 meter status masih “AMAN”, jarak 4 meter status “AMAN”,  jarak 5 meter master dan slave masih terhubung  pada aplikasi indikator status “AMAN”. Pada jarak 6 meter koneksi master terputus dari salve aplikasi indikator helm “HILANG”. Persentase keberhasilan dari simulasi indikasi kemalingan menggunakan aplikasi sistem keamanan helm adalah sebesar 83.33%</w:t>
      </w:r>
    </w:p>
    <w:p w14:paraId="712986A3" w14:textId="77777777" w:rsidR="00FC5A27" w:rsidRDefault="00FC5A27" w:rsidP="00FC5A27">
      <w:pPr>
        <w:keepNext/>
        <w:spacing w:after="0" w:line="240" w:lineRule="auto"/>
        <w:jc w:val="center"/>
      </w:pPr>
      <w:r w:rsidRPr="00D84397">
        <w:rPr>
          <w:noProof/>
          <w:shd w:val="clear" w:color="auto" w:fill="000000" w:themeFill="text1"/>
        </w:rPr>
        <w:drawing>
          <wp:inline distT="0" distB="0" distL="0" distR="0" wp14:anchorId="2377FED8" wp14:editId="301F3CEE">
            <wp:extent cx="3037205" cy="1571545"/>
            <wp:effectExtent l="0" t="0" r="10795" b="10160"/>
            <wp:docPr id="1659203557" name="Chart 1">
              <a:extLst xmlns:a="http://schemas.openxmlformats.org/drawingml/2006/main">
                <a:ext uri="{FF2B5EF4-FFF2-40B4-BE49-F238E27FC236}">
                  <a16:creationId xmlns:a16="http://schemas.microsoft.com/office/drawing/2014/main" id="{31488900-9FFE-8DB2-4817-CACFB657B6E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p w14:paraId="599624EB" w14:textId="1F198C0C" w:rsidR="002C4B3F" w:rsidRDefault="00FC5A27" w:rsidP="00FC5A27">
      <w:pPr>
        <w:pStyle w:val="Caption"/>
        <w:jc w:val="center"/>
        <w:rPr>
          <w:rFonts w:ascii="Times New Roman" w:hAnsi="Times New Roman" w:cs="Times New Roman"/>
          <w:i w:val="0"/>
          <w:iCs w:val="0"/>
          <w:color w:val="auto"/>
        </w:rPr>
      </w:pPr>
      <w:r w:rsidRPr="00FC5A27">
        <w:rPr>
          <w:rFonts w:ascii="Times New Roman" w:hAnsi="Times New Roman" w:cs="Times New Roman"/>
          <w:i w:val="0"/>
          <w:iCs w:val="0"/>
          <w:color w:val="auto"/>
        </w:rPr>
        <w:t xml:space="preserve">Gambar 4. </w:t>
      </w:r>
      <w:r w:rsidRPr="00FC5A27">
        <w:rPr>
          <w:rFonts w:ascii="Times New Roman" w:hAnsi="Times New Roman" w:cs="Times New Roman"/>
          <w:i w:val="0"/>
          <w:iCs w:val="0"/>
          <w:color w:val="auto"/>
        </w:rPr>
        <w:fldChar w:fldCharType="begin"/>
      </w:r>
      <w:r w:rsidRPr="00FC5A27">
        <w:rPr>
          <w:rFonts w:ascii="Times New Roman" w:hAnsi="Times New Roman" w:cs="Times New Roman"/>
          <w:i w:val="0"/>
          <w:iCs w:val="0"/>
          <w:color w:val="auto"/>
        </w:rPr>
        <w:instrText xml:space="preserve"> SEQ Gambar_4. \* ARABIC </w:instrText>
      </w:r>
      <w:r w:rsidRPr="00FC5A27">
        <w:rPr>
          <w:rFonts w:ascii="Times New Roman" w:hAnsi="Times New Roman" w:cs="Times New Roman"/>
          <w:i w:val="0"/>
          <w:iCs w:val="0"/>
          <w:color w:val="auto"/>
        </w:rPr>
        <w:fldChar w:fldCharType="separate"/>
      </w:r>
      <w:r w:rsidR="00515EE4">
        <w:rPr>
          <w:rFonts w:ascii="Times New Roman" w:hAnsi="Times New Roman" w:cs="Times New Roman"/>
          <w:i w:val="0"/>
          <w:iCs w:val="0"/>
          <w:noProof/>
          <w:color w:val="auto"/>
        </w:rPr>
        <w:t>2</w:t>
      </w:r>
      <w:r w:rsidRPr="00FC5A27">
        <w:rPr>
          <w:rFonts w:ascii="Times New Roman" w:hAnsi="Times New Roman" w:cs="Times New Roman"/>
          <w:i w:val="0"/>
          <w:iCs w:val="0"/>
          <w:color w:val="auto"/>
        </w:rPr>
        <w:fldChar w:fldCharType="end"/>
      </w:r>
      <w:r w:rsidRPr="00FC5A27">
        <w:rPr>
          <w:rFonts w:ascii="Times New Roman" w:hAnsi="Times New Roman" w:cs="Times New Roman"/>
          <w:i w:val="0"/>
          <w:iCs w:val="0"/>
          <w:color w:val="auto"/>
        </w:rPr>
        <w:t xml:space="preserve"> Grafik Pengujian Indikator Kehilangan</w:t>
      </w:r>
    </w:p>
    <w:p w14:paraId="3884EE3F" w14:textId="5EB4AD51" w:rsidR="0074016E" w:rsidRDefault="0074016E" w:rsidP="0074016E">
      <w:pPr>
        <w:jc w:val="both"/>
      </w:pPr>
      <w:r w:rsidRPr="0074016E">
        <w:rPr>
          <w:rFonts w:ascii="Times New Roman" w:hAnsi="Times New Roman" w:cs="Times New Roman"/>
          <w:sz w:val="20"/>
          <w:szCs w:val="20"/>
        </w:rPr>
        <w:t xml:space="preserve">Dari data percobaan tabel 4.12 ditemukan persentase pada gambar 4.13 kehilangan 17% dari keseluruhan pengujian yang menunjukkan bahwa indikator status “HILANG” berfungsi. Persentase indikator status aman 83% dari hasil pengujian. yang menunjukkan bahwa </w:t>
      </w:r>
      <w:r w:rsidRPr="00F77E85">
        <w:rPr>
          <w:rFonts w:ascii="Times New Roman" w:hAnsi="Times New Roman" w:cs="Times New Roman"/>
          <w:sz w:val="20"/>
          <w:szCs w:val="20"/>
        </w:rPr>
        <w:t>indikator status kehilangan tidak terdeteksi atau dalam kondisi “AMAN”.</w:t>
      </w:r>
    </w:p>
    <w:p w14:paraId="3651C221" w14:textId="0485B5F2" w:rsidR="000A3490" w:rsidRDefault="000A3490" w:rsidP="000A3490">
      <w:pPr>
        <w:pBdr>
          <w:top w:val="nil"/>
          <w:left w:val="nil"/>
          <w:bottom w:val="nil"/>
          <w:right w:val="nil"/>
          <w:between w:val="nil"/>
        </w:pBdr>
        <w:spacing w:before="120" w:after="60" w:line="240" w:lineRule="auto"/>
        <w:jc w:val="both"/>
        <w:rPr>
          <w:rFonts w:ascii="Times New Roman" w:hAnsi="Times New Roman" w:cs="Times New Roman"/>
          <w:b/>
          <w:bCs/>
          <w:sz w:val="20"/>
          <w:szCs w:val="20"/>
        </w:rPr>
      </w:pPr>
      <w:r w:rsidRPr="000A3490">
        <w:rPr>
          <w:rFonts w:ascii="Times New Roman" w:hAnsi="Times New Roman" w:cs="Times New Roman"/>
          <w:b/>
          <w:bCs/>
          <w:sz w:val="20"/>
          <w:szCs w:val="20"/>
        </w:rPr>
        <w:t>Hasil Pengujian Delay QOS</w:t>
      </w:r>
    </w:p>
    <w:p w14:paraId="7AF7CD2C" w14:textId="4C3A562B" w:rsidR="000A3490" w:rsidRPr="00F77E85" w:rsidRDefault="00F77E85" w:rsidP="00F77E85">
      <w:pPr>
        <w:jc w:val="both"/>
        <w:rPr>
          <w:rFonts w:ascii="Times New Roman" w:eastAsia="Times New Roman" w:hAnsi="Times New Roman" w:cs="Times New Roman"/>
          <w:color w:val="000000"/>
          <w:sz w:val="20"/>
          <w:szCs w:val="20"/>
        </w:rPr>
      </w:pPr>
      <w:r w:rsidRPr="00F77E85">
        <w:rPr>
          <w:rFonts w:ascii="Times New Roman" w:hAnsi="Times New Roman" w:cs="Times New Roman"/>
          <w:sz w:val="20"/>
          <w:szCs w:val="20"/>
        </w:rPr>
        <w:t xml:space="preserve">Pengujian QoS delay traffic data dilakukan dengan cara difokuskan pada aplikasi Proteksi Keamanan Helm, dengan prosedur menggunakan aplikasi packet capture </w:t>
      </w:r>
      <w:proofErr w:type="spellStart"/>
      <w:r w:rsidRPr="00F77E85">
        <w:rPr>
          <w:rFonts w:ascii="Times New Roman" w:hAnsi="Times New Roman" w:cs="Times New Roman"/>
          <w:sz w:val="20"/>
          <w:szCs w:val="20"/>
        </w:rPr>
        <w:t>PCAPdroid</w:t>
      </w:r>
      <w:proofErr w:type="spellEnd"/>
      <w:r w:rsidRPr="00F77E85">
        <w:rPr>
          <w:rFonts w:ascii="Times New Roman" w:hAnsi="Times New Roman" w:cs="Times New Roman"/>
          <w:sz w:val="20"/>
          <w:szCs w:val="20"/>
        </w:rPr>
        <w:t>. Selama 30 menit sebanyak 3 kali  sehari selam 5 hari Langkah-langkah yang dilakukan untuk mendapatkan data delay adalah sebagai berikut.</w:t>
      </w:r>
    </w:p>
    <w:p w14:paraId="3084AD43" w14:textId="6CF7AB58" w:rsidR="000A3490" w:rsidRPr="007A7586" w:rsidRDefault="000A3490" w:rsidP="000A3490">
      <w:pPr>
        <w:pStyle w:val="ListParagraph"/>
        <w:numPr>
          <w:ilvl w:val="0"/>
          <w:numId w:val="13"/>
        </w:numPr>
        <w:pBdr>
          <w:top w:val="nil"/>
          <w:left w:val="nil"/>
          <w:bottom w:val="nil"/>
          <w:right w:val="nil"/>
          <w:between w:val="nil"/>
        </w:pBdr>
        <w:spacing w:after="0" w:line="240" w:lineRule="auto"/>
        <w:ind w:left="284" w:hanging="284"/>
        <w:jc w:val="both"/>
        <w:rPr>
          <w:rFonts w:ascii="Times New Roman" w:hAnsi="Times New Roman" w:cs="Times New Roman"/>
        </w:rPr>
      </w:pPr>
      <w:r w:rsidRPr="007A7586">
        <w:rPr>
          <w:rFonts w:ascii="Times New Roman" w:hAnsi="Times New Roman" w:cs="Times New Roman"/>
          <w:sz w:val="20"/>
          <w:szCs w:val="20"/>
        </w:rPr>
        <w:t xml:space="preserve">Ping Server Firebase menggunakan </w:t>
      </w:r>
      <w:proofErr w:type="spellStart"/>
      <w:r w:rsidRPr="007A7586">
        <w:rPr>
          <w:rFonts w:ascii="Times New Roman" w:hAnsi="Times New Roman" w:cs="Times New Roman"/>
          <w:sz w:val="20"/>
          <w:szCs w:val="20"/>
        </w:rPr>
        <w:t>PCAdroid</w:t>
      </w:r>
      <w:proofErr w:type="spellEnd"/>
    </w:p>
    <w:p w14:paraId="75DE2924" w14:textId="77777777" w:rsidR="000A3490" w:rsidRDefault="000A3490" w:rsidP="000A3490">
      <w:pPr>
        <w:pStyle w:val="ListParagraph"/>
        <w:keepNext/>
        <w:pBdr>
          <w:top w:val="nil"/>
          <w:left w:val="nil"/>
          <w:bottom w:val="nil"/>
          <w:right w:val="nil"/>
          <w:between w:val="nil"/>
        </w:pBdr>
        <w:spacing w:after="0" w:line="240" w:lineRule="auto"/>
        <w:ind w:left="284"/>
        <w:jc w:val="center"/>
      </w:pPr>
      <w:r>
        <w:rPr>
          <w:noProof/>
        </w:rPr>
        <w:lastRenderedPageBreak/>
        <w:drawing>
          <wp:inline distT="0" distB="0" distL="0" distR="0" wp14:anchorId="7D2FC0BB" wp14:editId="2C01C610">
            <wp:extent cx="1614055" cy="1922995"/>
            <wp:effectExtent l="0" t="0" r="0" b="0"/>
            <wp:docPr id="15367611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b="46389"/>
                    <a:stretch/>
                  </pic:blipFill>
                  <pic:spPr bwMode="auto">
                    <a:xfrm>
                      <a:off x="0" y="0"/>
                      <a:ext cx="1620573" cy="1930761"/>
                    </a:xfrm>
                    <a:prstGeom prst="rect">
                      <a:avLst/>
                    </a:prstGeom>
                    <a:noFill/>
                    <a:ln>
                      <a:noFill/>
                    </a:ln>
                    <a:extLst>
                      <a:ext uri="{53640926-AAD7-44D8-BBD7-CCE9431645EC}">
                        <a14:shadowObscured xmlns:a14="http://schemas.microsoft.com/office/drawing/2010/main"/>
                      </a:ext>
                    </a:extLst>
                  </pic:spPr>
                </pic:pic>
              </a:graphicData>
            </a:graphic>
          </wp:inline>
        </w:drawing>
      </w:r>
    </w:p>
    <w:p w14:paraId="7EFB7B2C" w14:textId="10E282FC" w:rsidR="000A3490" w:rsidRDefault="000A3490" w:rsidP="000A3490">
      <w:pPr>
        <w:pStyle w:val="Caption"/>
        <w:jc w:val="center"/>
        <w:rPr>
          <w:rFonts w:ascii="Times New Roman" w:hAnsi="Times New Roman"/>
          <w:i w:val="0"/>
          <w:color w:val="auto"/>
        </w:rPr>
      </w:pPr>
      <w:r w:rsidRPr="000A3490">
        <w:rPr>
          <w:rFonts w:ascii="Times New Roman" w:hAnsi="Times New Roman"/>
          <w:i w:val="0"/>
          <w:color w:val="auto"/>
        </w:rPr>
        <w:t xml:space="preserve">Gambar 4. </w:t>
      </w:r>
      <w:r w:rsidRPr="000A3490">
        <w:rPr>
          <w:rFonts w:ascii="Times New Roman" w:hAnsi="Times New Roman"/>
          <w:i w:val="0"/>
          <w:color w:val="auto"/>
        </w:rPr>
        <w:fldChar w:fldCharType="begin"/>
      </w:r>
      <w:r w:rsidRPr="000A3490">
        <w:rPr>
          <w:rFonts w:ascii="Times New Roman" w:hAnsi="Times New Roman"/>
          <w:i w:val="0"/>
          <w:color w:val="auto"/>
        </w:rPr>
        <w:instrText xml:space="preserve"> SEQ Gambar_4. \* ARABIC </w:instrText>
      </w:r>
      <w:r w:rsidRPr="000A3490">
        <w:rPr>
          <w:rFonts w:ascii="Times New Roman" w:hAnsi="Times New Roman"/>
          <w:i w:val="0"/>
          <w:color w:val="auto"/>
        </w:rPr>
        <w:fldChar w:fldCharType="separate"/>
      </w:r>
      <w:r w:rsidR="00515EE4">
        <w:rPr>
          <w:rFonts w:ascii="Times New Roman" w:hAnsi="Times New Roman"/>
          <w:i w:val="0"/>
          <w:noProof/>
          <w:color w:val="auto"/>
        </w:rPr>
        <w:t>3</w:t>
      </w:r>
      <w:r w:rsidRPr="000A3490">
        <w:rPr>
          <w:rFonts w:ascii="Times New Roman" w:hAnsi="Times New Roman"/>
          <w:i w:val="0"/>
          <w:color w:val="auto"/>
        </w:rPr>
        <w:fldChar w:fldCharType="end"/>
      </w:r>
      <w:r w:rsidRPr="000A3490">
        <w:rPr>
          <w:rFonts w:ascii="Times New Roman" w:hAnsi="Times New Roman"/>
          <w:i w:val="0"/>
          <w:color w:val="auto"/>
        </w:rPr>
        <w:t xml:space="preserve"> Capture packet aplikasi</w:t>
      </w:r>
    </w:p>
    <w:p w14:paraId="5D69FE88" w14:textId="2424C509" w:rsidR="007A7586" w:rsidRDefault="007A7586" w:rsidP="007A7586">
      <w:pPr>
        <w:pStyle w:val="ListParagraph"/>
        <w:numPr>
          <w:ilvl w:val="0"/>
          <w:numId w:val="13"/>
        </w:numPr>
        <w:pBdr>
          <w:top w:val="nil"/>
          <w:left w:val="nil"/>
          <w:bottom w:val="nil"/>
          <w:right w:val="nil"/>
          <w:between w:val="nil"/>
        </w:pBdr>
        <w:spacing w:after="0" w:line="240" w:lineRule="auto"/>
        <w:ind w:left="284" w:hanging="284"/>
        <w:jc w:val="both"/>
      </w:pPr>
      <w:r w:rsidRPr="007A7586">
        <w:rPr>
          <w:rFonts w:ascii="Times New Roman" w:hAnsi="Times New Roman" w:cs="Times New Roman"/>
          <w:sz w:val="20"/>
          <w:szCs w:val="20"/>
        </w:rPr>
        <w:t>Menjalankan Wireshark untuk capturing paket-paket yang lewat pada jaringan</w:t>
      </w:r>
    </w:p>
    <w:p w14:paraId="782C3C65" w14:textId="77777777" w:rsidR="007A7586" w:rsidRDefault="007A7586" w:rsidP="007A7586">
      <w:pPr>
        <w:pStyle w:val="ListParagraph"/>
        <w:keepNext/>
        <w:pBdr>
          <w:top w:val="nil"/>
          <w:left w:val="nil"/>
          <w:bottom w:val="nil"/>
          <w:right w:val="nil"/>
          <w:between w:val="nil"/>
        </w:pBdr>
        <w:spacing w:after="0" w:line="240" w:lineRule="auto"/>
        <w:ind w:left="284"/>
        <w:jc w:val="center"/>
      </w:pPr>
      <w:r w:rsidRPr="00BE1B8D">
        <w:rPr>
          <w:noProof/>
        </w:rPr>
        <w:drawing>
          <wp:inline distT="0" distB="0" distL="0" distR="0" wp14:anchorId="08E29FB3" wp14:editId="2CD68A4F">
            <wp:extent cx="2429655" cy="1478863"/>
            <wp:effectExtent l="0" t="0" r="0" b="7620"/>
            <wp:docPr id="134245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45966" name=""/>
                    <pic:cNvPicPr/>
                  </pic:nvPicPr>
                  <pic:blipFill>
                    <a:blip r:embed="rId58"/>
                    <a:stretch>
                      <a:fillRect/>
                    </a:stretch>
                  </pic:blipFill>
                  <pic:spPr>
                    <a:xfrm>
                      <a:off x="0" y="0"/>
                      <a:ext cx="2443522" cy="1487303"/>
                    </a:xfrm>
                    <a:prstGeom prst="rect">
                      <a:avLst/>
                    </a:prstGeom>
                  </pic:spPr>
                </pic:pic>
              </a:graphicData>
            </a:graphic>
          </wp:inline>
        </w:drawing>
      </w:r>
    </w:p>
    <w:p w14:paraId="511AA1D3" w14:textId="711E0145" w:rsidR="007A7586" w:rsidRDefault="007A7586" w:rsidP="007A7586">
      <w:pPr>
        <w:pStyle w:val="Caption"/>
        <w:jc w:val="center"/>
        <w:rPr>
          <w:rFonts w:ascii="Times New Roman" w:hAnsi="Times New Roman" w:cs="Times New Roman"/>
          <w:i w:val="0"/>
          <w:iCs w:val="0"/>
        </w:rPr>
      </w:pPr>
      <w:r w:rsidRPr="007A7586">
        <w:rPr>
          <w:rFonts w:ascii="Times New Roman" w:hAnsi="Times New Roman" w:cs="Times New Roman"/>
          <w:i w:val="0"/>
          <w:iCs w:val="0"/>
          <w:color w:val="auto"/>
        </w:rPr>
        <w:t xml:space="preserve">Gambar 4. </w:t>
      </w:r>
      <w:r w:rsidRPr="007A7586">
        <w:rPr>
          <w:rFonts w:ascii="Times New Roman" w:hAnsi="Times New Roman" w:cs="Times New Roman"/>
          <w:i w:val="0"/>
          <w:iCs w:val="0"/>
          <w:color w:val="auto"/>
        </w:rPr>
        <w:fldChar w:fldCharType="begin"/>
      </w:r>
      <w:r w:rsidRPr="007A7586">
        <w:rPr>
          <w:rFonts w:ascii="Times New Roman" w:hAnsi="Times New Roman" w:cs="Times New Roman"/>
          <w:i w:val="0"/>
          <w:iCs w:val="0"/>
          <w:color w:val="auto"/>
        </w:rPr>
        <w:instrText xml:space="preserve"> SEQ Gambar_4. \* ARABIC </w:instrText>
      </w:r>
      <w:r w:rsidRPr="007A7586">
        <w:rPr>
          <w:rFonts w:ascii="Times New Roman" w:hAnsi="Times New Roman" w:cs="Times New Roman"/>
          <w:i w:val="0"/>
          <w:iCs w:val="0"/>
          <w:color w:val="auto"/>
        </w:rPr>
        <w:fldChar w:fldCharType="separate"/>
      </w:r>
      <w:r w:rsidR="00515EE4">
        <w:rPr>
          <w:rFonts w:ascii="Times New Roman" w:hAnsi="Times New Roman" w:cs="Times New Roman"/>
          <w:i w:val="0"/>
          <w:iCs w:val="0"/>
          <w:noProof/>
          <w:color w:val="auto"/>
        </w:rPr>
        <w:t>4</w:t>
      </w:r>
      <w:r w:rsidRPr="007A7586">
        <w:rPr>
          <w:rFonts w:ascii="Times New Roman" w:hAnsi="Times New Roman" w:cs="Times New Roman"/>
          <w:i w:val="0"/>
          <w:iCs w:val="0"/>
          <w:color w:val="auto"/>
        </w:rPr>
        <w:fldChar w:fldCharType="end"/>
      </w:r>
      <w:r w:rsidRPr="007A7586">
        <w:rPr>
          <w:rFonts w:ascii="Times New Roman" w:hAnsi="Times New Roman" w:cs="Times New Roman"/>
          <w:i w:val="0"/>
          <w:iCs w:val="0"/>
          <w:color w:val="auto"/>
        </w:rPr>
        <w:t xml:space="preserve"> Hasil Capture Wireshark</w:t>
      </w:r>
    </w:p>
    <w:p w14:paraId="1C2720FA" w14:textId="2428CFEB" w:rsidR="007A7586" w:rsidRDefault="007A7586" w:rsidP="007A7586">
      <w:pPr>
        <w:pStyle w:val="ListParagraph"/>
        <w:numPr>
          <w:ilvl w:val="0"/>
          <w:numId w:val="13"/>
        </w:numPr>
        <w:pBdr>
          <w:top w:val="nil"/>
          <w:left w:val="nil"/>
          <w:bottom w:val="nil"/>
          <w:right w:val="nil"/>
          <w:between w:val="nil"/>
        </w:pBdr>
        <w:spacing w:after="0" w:line="240" w:lineRule="auto"/>
        <w:ind w:left="284" w:hanging="284"/>
        <w:jc w:val="both"/>
      </w:pPr>
      <w:r w:rsidRPr="007A7586">
        <w:rPr>
          <w:rFonts w:ascii="Times New Roman" w:hAnsi="Times New Roman" w:cs="Times New Roman"/>
          <w:sz w:val="20"/>
          <w:szCs w:val="20"/>
        </w:rPr>
        <w:t xml:space="preserve">Memfilter paket yang dikirimkan pada </w:t>
      </w:r>
      <w:proofErr w:type="spellStart"/>
      <w:r w:rsidRPr="007A7586">
        <w:rPr>
          <w:rFonts w:ascii="Times New Roman" w:hAnsi="Times New Roman" w:cs="Times New Roman"/>
          <w:sz w:val="20"/>
          <w:szCs w:val="20"/>
        </w:rPr>
        <w:t>ip</w:t>
      </w:r>
      <w:proofErr w:type="spellEnd"/>
      <w:r w:rsidRPr="007A7586">
        <w:rPr>
          <w:rFonts w:ascii="Times New Roman" w:hAnsi="Times New Roman" w:cs="Times New Roman"/>
          <w:sz w:val="20"/>
          <w:szCs w:val="20"/>
        </w:rPr>
        <w:t xml:space="preserve"> server dengan cara menulis “</w:t>
      </w:r>
      <w:proofErr w:type="spellStart"/>
      <w:r w:rsidRPr="007A7586">
        <w:rPr>
          <w:rFonts w:ascii="Times New Roman" w:hAnsi="Times New Roman" w:cs="Times New Roman"/>
          <w:sz w:val="20"/>
          <w:szCs w:val="20"/>
        </w:rPr>
        <w:t>ip.dst</w:t>
      </w:r>
      <w:proofErr w:type="spellEnd"/>
      <w:r w:rsidRPr="007A7586">
        <w:rPr>
          <w:rFonts w:ascii="Times New Roman" w:hAnsi="Times New Roman" w:cs="Times New Roman"/>
          <w:sz w:val="20"/>
          <w:szCs w:val="20"/>
        </w:rPr>
        <w:t xml:space="preserve">== 10.215.173.1 IP dapat dilihat pada </w:t>
      </w:r>
      <w:proofErr w:type="spellStart"/>
      <w:r w:rsidRPr="007A7586">
        <w:rPr>
          <w:rFonts w:ascii="Times New Roman" w:hAnsi="Times New Roman" w:cs="Times New Roman"/>
          <w:sz w:val="20"/>
          <w:szCs w:val="20"/>
        </w:rPr>
        <w:t>PACdroid</w:t>
      </w:r>
      <w:proofErr w:type="spellEnd"/>
    </w:p>
    <w:p w14:paraId="0E3CC24C" w14:textId="77777777" w:rsidR="007A7586" w:rsidRDefault="007A7586" w:rsidP="007A7586">
      <w:pPr>
        <w:pStyle w:val="ListParagraph"/>
        <w:keepNext/>
        <w:pBdr>
          <w:top w:val="nil"/>
          <w:left w:val="nil"/>
          <w:bottom w:val="nil"/>
          <w:right w:val="nil"/>
          <w:between w:val="nil"/>
        </w:pBdr>
        <w:spacing w:after="0" w:line="240" w:lineRule="auto"/>
        <w:ind w:left="284"/>
        <w:jc w:val="center"/>
      </w:pPr>
      <w:r w:rsidRPr="00497C79">
        <w:rPr>
          <w:b/>
          <w:noProof/>
        </w:rPr>
        <w:drawing>
          <wp:inline distT="0" distB="0" distL="0" distR="0" wp14:anchorId="0DF833C4" wp14:editId="45B7EA71">
            <wp:extent cx="2339340" cy="1487335"/>
            <wp:effectExtent l="0" t="0" r="3810" b="0"/>
            <wp:docPr id="480762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762404" name=""/>
                    <pic:cNvPicPr/>
                  </pic:nvPicPr>
                  <pic:blipFill>
                    <a:blip r:embed="rId59"/>
                    <a:stretch>
                      <a:fillRect/>
                    </a:stretch>
                  </pic:blipFill>
                  <pic:spPr>
                    <a:xfrm>
                      <a:off x="0" y="0"/>
                      <a:ext cx="2339340" cy="1487335"/>
                    </a:xfrm>
                    <a:prstGeom prst="rect">
                      <a:avLst/>
                    </a:prstGeom>
                  </pic:spPr>
                </pic:pic>
              </a:graphicData>
            </a:graphic>
          </wp:inline>
        </w:drawing>
      </w:r>
    </w:p>
    <w:p w14:paraId="645F9433" w14:textId="2F990599" w:rsidR="007A7586" w:rsidRPr="007A7586" w:rsidRDefault="007A7586" w:rsidP="007A7586">
      <w:pPr>
        <w:pStyle w:val="Caption"/>
        <w:jc w:val="center"/>
      </w:pPr>
      <w:r w:rsidRPr="007A7586">
        <w:rPr>
          <w:rFonts w:ascii="Times New Roman" w:hAnsi="Times New Roman" w:cs="Times New Roman"/>
          <w:i w:val="0"/>
          <w:iCs w:val="0"/>
          <w:color w:val="auto"/>
        </w:rPr>
        <w:t xml:space="preserve">Gambar 4. </w:t>
      </w:r>
      <w:r w:rsidRPr="007A7586">
        <w:rPr>
          <w:rFonts w:ascii="Times New Roman" w:hAnsi="Times New Roman" w:cs="Times New Roman"/>
          <w:i w:val="0"/>
          <w:iCs w:val="0"/>
          <w:color w:val="auto"/>
        </w:rPr>
        <w:fldChar w:fldCharType="begin"/>
      </w:r>
      <w:r w:rsidRPr="007A7586">
        <w:rPr>
          <w:rFonts w:ascii="Times New Roman" w:hAnsi="Times New Roman" w:cs="Times New Roman"/>
          <w:i w:val="0"/>
          <w:iCs w:val="0"/>
          <w:color w:val="auto"/>
        </w:rPr>
        <w:instrText xml:space="preserve"> SEQ Gambar_4. \* ARABIC </w:instrText>
      </w:r>
      <w:r w:rsidRPr="007A7586">
        <w:rPr>
          <w:rFonts w:ascii="Times New Roman" w:hAnsi="Times New Roman" w:cs="Times New Roman"/>
          <w:i w:val="0"/>
          <w:iCs w:val="0"/>
          <w:color w:val="auto"/>
        </w:rPr>
        <w:fldChar w:fldCharType="separate"/>
      </w:r>
      <w:r w:rsidR="00515EE4">
        <w:rPr>
          <w:rFonts w:ascii="Times New Roman" w:hAnsi="Times New Roman" w:cs="Times New Roman"/>
          <w:i w:val="0"/>
          <w:iCs w:val="0"/>
          <w:noProof/>
          <w:color w:val="auto"/>
        </w:rPr>
        <w:t>5</w:t>
      </w:r>
      <w:r w:rsidRPr="007A7586">
        <w:rPr>
          <w:rFonts w:ascii="Times New Roman" w:hAnsi="Times New Roman" w:cs="Times New Roman"/>
          <w:i w:val="0"/>
          <w:iCs w:val="0"/>
          <w:color w:val="auto"/>
        </w:rPr>
        <w:fldChar w:fldCharType="end"/>
      </w:r>
      <w:r w:rsidRPr="007A7586">
        <w:rPr>
          <w:rFonts w:ascii="Times New Roman" w:hAnsi="Times New Roman" w:cs="Times New Roman"/>
          <w:i w:val="0"/>
          <w:iCs w:val="0"/>
          <w:color w:val="auto"/>
        </w:rPr>
        <w:t xml:space="preserve"> Hasil Filter Wireshark</w:t>
      </w:r>
    </w:p>
    <w:p w14:paraId="6E539638" w14:textId="77777777" w:rsidR="007A7586" w:rsidRDefault="007A7586">
      <w:pPr>
        <w:pBdr>
          <w:top w:val="nil"/>
          <w:left w:val="nil"/>
          <w:bottom w:val="nil"/>
          <w:right w:val="nil"/>
          <w:between w:val="nil"/>
        </w:pBdr>
        <w:spacing w:after="0" w:line="240" w:lineRule="auto"/>
        <w:ind w:firstLine="216"/>
        <w:jc w:val="both"/>
        <w:rPr>
          <w:rFonts w:ascii="Times New Roman" w:eastAsia="Times New Roman" w:hAnsi="Times New Roman" w:cs="Times New Roman"/>
          <w:color w:val="000000"/>
          <w:sz w:val="20"/>
          <w:szCs w:val="20"/>
        </w:rPr>
      </w:pPr>
    </w:p>
    <w:p w14:paraId="7A61F790" w14:textId="5A1E94A5" w:rsidR="00B702E7" w:rsidRPr="007A7586" w:rsidRDefault="007A7586" w:rsidP="007A7586">
      <w:pPr>
        <w:pStyle w:val="ListParagraph"/>
        <w:numPr>
          <w:ilvl w:val="0"/>
          <w:numId w:val="13"/>
        </w:numPr>
        <w:pBdr>
          <w:top w:val="nil"/>
          <w:left w:val="nil"/>
          <w:bottom w:val="nil"/>
          <w:right w:val="nil"/>
          <w:between w:val="nil"/>
        </w:pBdr>
        <w:spacing w:after="0" w:line="240" w:lineRule="auto"/>
        <w:ind w:left="284" w:hanging="284"/>
        <w:jc w:val="both"/>
        <w:rPr>
          <w:rFonts w:ascii="Times New Roman" w:eastAsia="Times New Roman" w:hAnsi="Times New Roman" w:cs="Times New Roman"/>
          <w:color w:val="000000"/>
          <w:sz w:val="20"/>
          <w:szCs w:val="20"/>
        </w:rPr>
      </w:pPr>
      <w:r w:rsidRPr="007A7586">
        <w:rPr>
          <w:rFonts w:ascii="Times New Roman" w:hAnsi="Times New Roman" w:cs="Times New Roman"/>
          <w:sz w:val="20"/>
          <w:szCs w:val="20"/>
        </w:rPr>
        <w:t>Klik kanan pada bagian Time delta from previous displayed frame dan pilih bagian Apply as Column untuk menampilkan waktu paket yang dikirim dan diterima</w:t>
      </w:r>
    </w:p>
    <w:p w14:paraId="52C60E59" w14:textId="77777777" w:rsidR="007A7586" w:rsidRDefault="007A7586" w:rsidP="007A7586">
      <w:pPr>
        <w:pStyle w:val="ListParagraph"/>
        <w:keepNext/>
        <w:pBdr>
          <w:top w:val="nil"/>
          <w:left w:val="nil"/>
          <w:bottom w:val="nil"/>
          <w:right w:val="nil"/>
          <w:between w:val="nil"/>
        </w:pBdr>
        <w:spacing w:after="0" w:line="240" w:lineRule="auto"/>
        <w:ind w:left="284"/>
        <w:jc w:val="center"/>
      </w:pPr>
      <w:r w:rsidRPr="00497C79">
        <w:rPr>
          <w:noProof/>
        </w:rPr>
        <w:drawing>
          <wp:inline distT="0" distB="0" distL="0" distR="0" wp14:anchorId="29381C83" wp14:editId="393F22CA">
            <wp:extent cx="2535381" cy="1613163"/>
            <wp:effectExtent l="0" t="0" r="0" b="6350"/>
            <wp:docPr id="746379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379673" name=""/>
                    <pic:cNvPicPr/>
                  </pic:nvPicPr>
                  <pic:blipFill>
                    <a:blip r:embed="rId60"/>
                    <a:stretch>
                      <a:fillRect/>
                    </a:stretch>
                  </pic:blipFill>
                  <pic:spPr>
                    <a:xfrm>
                      <a:off x="0" y="0"/>
                      <a:ext cx="2538427" cy="1615101"/>
                    </a:xfrm>
                    <a:prstGeom prst="rect">
                      <a:avLst/>
                    </a:prstGeom>
                  </pic:spPr>
                </pic:pic>
              </a:graphicData>
            </a:graphic>
          </wp:inline>
        </w:drawing>
      </w:r>
    </w:p>
    <w:p w14:paraId="62D0550E" w14:textId="23576438" w:rsidR="007A7586" w:rsidRDefault="007A7586" w:rsidP="007A7586">
      <w:pPr>
        <w:pStyle w:val="Caption"/>
        <w:jc w:val="center"/>
        <w:rPr>
          <w:rFonts w:ascii="Times New Roman" w:hAnsi="Times New Roman"/>
          <w:i w:val="0"/>
          <w:color w:val="auto"/>
        </w:rPr>
      </w:pPr>
      <w:r w:rsidRPr="007A7586">
        <w:rPr>
          <w:rFonts w:ascii="Times New Roman" w:hAnsi="Times New Roman"/>
          <w:i w:val="0"/>
          <w:color w:val="auto"/>
        </w:rPr>
        <w:t xml:space="preserve">Gambar 4. </w:t>
      </w:r>
      <w:r w:rsidRPr="007A7586">
        <w:rPr>
          <w:rFonts w:ascii="Times New Roman" w:hAnsi="Times New Roman"/>
          <w:i w:val="0"/>
          <w:color w:val="auto"/>
        </w:rPr>
        <w:fldChar w:fldCharType="begin"/>
      </w:r>
      <w:r w:rsidRPr="007A7586">
        <w:rPr>
          <w:rFonts w:ascii="Times New Roman" w:hAnsi="Times New Roman"/>
          <w:i w:val="0"/>
          <w:color w:val="auto"/>
        </w:rPr>
        <w:instrText xml:space="preserve"> SEQ Gambar_4. \* ARABIC </w:instrText>
      </w:r>
      <w:r w:rsidRPr="007A7586">
        <w:rPr>
          <w:rFonts w:ascii="Times New Roman" w:hAnsi="Times New Roman"/>
          <w:i w:val="0"/>
          <w:color w:val="auto"/>
        </w:rPr>
        <w:fldChar w:fldCharType="separate"/>
      </w:r>
      <w:r w:rsidR="00515EE4">
        <w:rPr>
          <w:rFonts w:ascii="Times New Roman" w:hAnsi="Times New Roman"/>
          <w:i w:val="0"/>
          <w:noProof/>
          <w:color w:val="auto"/>
        </w:rPr>
        <w:t>6</w:t>
      </w:r>
      <w:r w:rsidRPr="007A7586">
        <w:rPr>
          <w:rFonts w:ascii="Times New Roman" w:hAnsi="Times New Roman"/>
          <w:i w:val="0"/>
          <w:color w:val="auto"/>
        </w:rPr>
        <w:fldChar w:fldCharType="end"/>
      </w:r>
      <w:r w:rsidRPr="007A7586">
        <w:rPr>
          <w:rFonts w:ascii="Times New Roman" w:hAnsi="Times New Roman"/>
          <w:i w:val="0"/>
          <w:color w:val="auto"/>
        </w:rPr>
        <w:t xml:space="preserve"> Menampilkan Time Delta</w:t>
      </w:r>
      <w:r>
        <w:rPr>
          <w:rFonts w:ascii="Times New Roman" w:hAnsi="Times New Roman"/>
          <w:i w:val="0"/>
          <w:color w:val="auto"/>
        </w:rPr>
        <w:t>\</w:t>
      </w:r>
    </w:p>
    <w:p w14:paraId="14E57F48" w14:textId="38FF3AE1" w:rsidR="007A7586" w:rsidRPr="007A7586" w:rsidRDefault="007A7586" w:rsidP="007A7586">
      <w:pPr>
        <w:pStyle w:val="ListParagraph"/>
        <w:numPr>
          <w:ilvl w:val="0"/>
          <w:numId w:val="13"/>
        </w:numPr>
        <w:pBdr>
          <w:top w:val="nil"/>
          <w:left w:val="nil"/>
          <w:bottom w:val="nil"/>
          <w:right w:val="nil"/>
          <w:between w:val="nil"/>
        </w:pBdr>
        <w:spacing w:after="0" w:line="240" w:lineRule="auto"/>
        <w:ind w:left="284" w:hanging="284"/>
        <w:jc w:val="both"/>
      </w:pPr>
      <w:r w:rsidRPr="007A7586">
        <w:rPr>
          <w:rFonts w:ascii="Times New Roman" w:hAnsi="Times New Roman" w:cs="Times New Roman"/>
          <w:sz w:val="20"/>
          <w:szCs w:val="20"/>
        </w:rPr>
        <w:t>Setelah Time Delta berhasil ditampilkan selanjutnya klik menu file dan pilih Export Packet Dissection dan pilih as CSV agar data berbentuk excel agar dilakukan analisa pada data.</w:t>
      </w:r>
    </w:p>
    <w:p w14:paraId="0752836C" w14:textId="77777777" w:rsidR="007A7586" w:rsidRDefault="007A7586" w:rsidP="007A7586">
      <w:pPr>
        <w:pStyle w:val="ListParagraph"/>
        <w:keepNext/>
        <w:pBdr>
          <w:top w:val="nil"/>
          <w:left w:val="nil"/>
          <w:bottom w:val="nil"/>
          <w:right w:val="nil"/>
          <w:between w:val="nil"/>
        </w:pBdr>
        <w:spacing w:after="0" w:line="240" w:lineRule="auto"/>
        <w:ind w:left="284"/>
        <w:jc w:val="center"/>
      </w:pPr>
      <w:r w:rsidRPr="00BE1B8D">
        <w:rPr>
          <w:noProof/>
        </w:rPr>
        <w:drawing>
          <wp:inline distT="0" distB="0" distL="0" distR="0" wp14:anchorId="54D9ED2A" wp14:editId="71ECD09B">
            <wp:extent cx="2174760" cy="2081806"/>
            <wp:effectExtent l="0" t="0" r="0" b="0"/>
            <wp:docPr id="1851900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900156" name=""/>
                    <pic:cNvPicPr/>
                  </pic:nvPicPr>
                  <pic:blipFill>
                    <a:blip r:embed="rId61"/>
                    <a:stretch>
                      <a:fillRect/>
                    </a:stretch>
                  </pic:blipFill>
                  <pic:spPr>
                    <a:xfrm>
                      <a:off x="0" y="0"/>
                      <a:ext cx="2185182" cy="2091783"/>
                    </a:xfrm>
                    <a:prstGeom prst="rect">
                      <a:avLst/>
                    </a:prstGeom>
                  </pic:spPr>
                </pic:pic>
              </a:graphicData>
            </a:graphic>
          </wp:inline>
        </w:drawing>
      </w:r>
    </w:p>
    <w:p w14:paraId="30DFA181" w14:textId="37632462" w:rsidR="007A7586" w:rsidRPr="007A7586" w:rsidRDefault="007A7586" w:rsidP="007A7586">
      <w:pPr>
        <w:pStyle w:val="Caption"/>
        <w:jc w:val="center"/>
      </w:pPr>
      <w:r w:rsidRPr="007A7586">
        <w:rPr>
          <w:rFonts w:ascii="Times New Roman" w:hAnsi="Times New Roman"/>
          <w:i w:val="0"/>
          <w:color w:val="auto"/>
        </w:rPr>
        <w:t xml:space="preserve">Gambar 4. </w:t>
      </w:r>
      <w:r w:rsidRPr="007A7586">
        <w:rPr>
          <w:rFonts w:ascii="Times New Roman" w:hAnsi="Times New Roman"/>
          <w:i w:val="0"/>
          <w:color w:val="auto"/>
        </w:rPr>
        <w:fldChar w:fldCharType="begin"/>
      </w:r>
      <w:r w:rsidRPr="007A7586">
        <w:rPr>
          <w:rFonts w:ascii="Times New Roman" w:hAnsi="Times New Roman"/>
          <w:i w:val="0"/>
          <w:color w:val="auto"/>
        </w:rPr>
        <w:instrText xml:space="preserve"> SEQ Gambar_4. \* ARABIC </w:instrText>
      </w:r>
      <w:r w:rsidRPr="007A7586">
        <w:rPr>
          <w:rFonts w:ascii="Times New Roman" w:hAnsi="Times New Roman"/>
          <w:i w:val="0"/>
          <w:color w:val="auto"/>
        </w:rPr>
        <w:fldChar w:fldCharType="separate"/>
      </w:r>
      <w:r w:rsidR="00515EE4">
        <w:rPr>
          <w:rFonts w:ascii="Times New Roman" w:hAnsi="Times New Roman"/>
          <w:i w:val="0"/>
          <w:noProof/>
          <w:color w:val="auto"/>
        </w:rPr>
        <w:t>7</w:t>
      </w:r>
      <w:r w:rsidRPr="007A7586">
        <w:rPr>
          <w:rFonts w:ascii="Times New Roman" w:hAnsi="Times New Roman"/>
          <w:i w:val="0"/>
          <w:color w:val="auto"/>
        </w:rPr>
        <w:fldChar w:fldCharType="end"/>
      </w:r>
      <w:r w:rsidRPr="007A7586">
        <w:rPr>
          <w:rFonts w:ascii="Times New Roman" w:hAnsi="Times New Roman"/>
          <w:i w:val="0"/>
          <w:color w:val="auto"/>
        </w:rPr>
        <w:t xml:space="preserve"> Ekspor Data</w:t>
      </w:r>
    </w:p>
    <w:p w14:paraId="1B633691" w14:textId="3C86331B" w:rsidR="00B702E7" w:rsidRPr="009218F4" w:rsidRDefault="009218F4" w:rsidP="009218F4">
      <w:pPr>
        <w:pStyle w:val="ListParagraph"/>
        <w:numPr>
          <w:ilvl w:val="0"/>
          <w:numId w:val="13"/>
        </w:numPr>
        <w:pBdr>
          <w:top w:val="nil"/>
          <w:left w:val="nil"/>
          <w:bottom w:val="nil"/>
          <w:right w:val="nil"/>
          <w:between w:val="nil"/>
        </w:pBdr>
        <w:spacing w:after="0" w:line="240" w:lineRule="auto"/>
        <w:ind w:left="284" w:hanging="284"/>
        <w:jc w:val="both"/>
        <w:rPr>
          <w:rFonts w:ascii="Times New Roman" w:eastAsia="Times New Roman" w:hAnsi="Times New Roman" w:cs="Times New Roman"/>
          <w:color w:val="000000"/>
          <w:sz w:val="20"/>
          <w:szCs w:val="20"/>
        </w:rPr>
      </w:pPr>
      <w:r w:rsidRPr="009218F4">
        <w:rPr>
          <w:rFonts w:ascii="Times New Roman" w:hAnsi="Times New Roman" w:cs="Times New Roman"/>
          <w:sz w:val="20"/>
          <w:szCs w:val="20"/>
        </w:rPr>
        <w:t>Hasil data yang sudah diekspor dapat dilihat pada gambar</w:t>
      </w:r>
    </w:p>
    <w:p w14:paraId="0148CA8A" w14:textId="77777777" w:rsidR="009218F4" w:rsidRDefault="009218F4" w:rsidP="009218F4">
      <w:pPr>
        <w:keepNext/>
        <w:pBdr>
          <w:top w:val="nil"/>
          <w:left w:val="nil"/>
          <w:bottom w:val="nil"/>
          <w:right w:val="nil"/>
          <w:between w:val="nil"/>
        </w:pBdr>
        <w:spacing w:after="0" w:line="240" w:lineRule="auto"/>
        <w:ind w:left="576"/>
        <w:jc w:val="center"/>
      </w:pPr>
      <w:r w:rsidRPr="00A0452A">
        <w:rPr>
          <w:noProof/>
        </w:rPr>
        <w:drawing>
          <wp:inline distT="0" distB="0" distL="0" distR="0" wp14:anchorId="2426BC29" wp14:editId="6A8E616F">
            <wp:extent cx="2359764" cy="1530927"/>
            <wp:effectExtent l="0" t="0" r="2540" b="0"/>
            <wp:docPr id="2013455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455825" name=""/>
                    <pic:cNvPicPr/>
                  </pic:nvPicPr>
                  <pic:blipFill>
                    <a:blip r:embed="rId62"/>
                    <a:stretch>
                      <a:fillRect/>
                    </a:stretch>
                  </pic:blipFill>
                  <pic:spPr>
                    <a:xfrm>
                      <a:off x="0" y="0"/>
                      <a:ext cx="2365775" cy="1534826"/>
                    </a:xfrm>
                    <a:prstGeom prst="rect">
                      <a:avLst/>
                    </a:prstGeom>
                  </pic:spPr>
                </pic:pic>
              </a:graphicData>
            </a:graphic>
          </wp:inline>
        </w:drawing>
      </w:r>
    </w:p>
    <w:p w14:paraId="312EA428" w14:textId="2FEF29A5" w:rsidR="009218F4" w:rsidRDefault="009218F4" w:rsidP="009218F4">
      <w:pPr>
        <w:pStyle w:val="Caption"/>
        <w:jc w:val="center"/>
        <w:rPr>
          <w:rFonts w:ascii="Times New Roman" w:hAnsi="Times New Roman"/>
          <w:i w:val="0"/>
          <w:color w:val="auto"/>
        </w:rPr>
      </w:pPr>
      <w:r w:rsidRPr="009218F4">
        <w:rPr>
          <w:rFonts w:ascii="Times New Roman" w:hAnsi="Times New Roman"/>
          <w:i w:val="0"/>
          <w:color w:val="auto"/>
        </w:rPr>
        <w:t xml:space="preserve">Gambar 4. </w:t>
      </w:r>
      <w:r w:rsidRPr="009218F4">
        <w:rPr>
          <w:rFonts w:ascii="Times New Roman" w:hAnsi="Times New Roman"/>
          <w:i w:val="0"/>
          <w:color w:val="auto"/>
        </w:rPr>
        <w:fldChar w:fldCharType="begin"/>
      </w:r>
      <w:r w:rsidRPr="009218F4">
        <w:rPr>
          <w:rFonts w:ascii="Times New Roman" w:hAnsi="Times New Roman"/>
          <w:i w:val="0"/>
          <w:color w:val="auto"/>
        </w:rPr>
        <w:instrText xml:space="preserve"> SEQ Gambar_4. \* ARABIC </w:instrText>
      </w:r>
      <w:r w:rsidRPr="009218F4">
        <w:rPr>
          <w:rFonts w:ascii="Times New Roman" w:hAnsi="Times New Roman"/>
          <w:i w:val="0"/>
          <w:color w:val="auto"/>
        </w:rPr>
        <w:fldChar w:fldCharType="separate"/>
      </w:r>
      <w:r w:rsidR="00515EE4">
        <w:rPr>
          <w:rFonts w:ascii="Times New Roman" w:hAnsi="Times New Roman"/>
          <w:i w:val="0"/>
          <w:noProof/>
          <w:color w:val="auto"/>
        </w:rPr>
        <w:t>8</w:t>
      </w:r>
      <w:r w:rsidRPr="009218F4">
        <w:rPr>
          <w:rFonts w:ascii="Times New Roman" w:hAnsi="Times New Roman"/>
          <w:i w:val="0"/>
          <w:color w:val="auto"/>
        </w:rPr>
        <w:fldChar w:fldCharType="end"/>
      </w:r>
      <w:r w:rsidRPr="009218F4">
        <w:rPr>
          <w:rFonts w:ascii="Times New Roman" w:hAnsi="Times New Roman"/>
          <w:i w:val="0"/>
          <w:color w:val="auto"/>
        </w:rPr>
        <w:t xml:space="preserve"> Hasil Ekspor Data</w:t>
      </w:r>
    </w:p>
    <w:p w14:paraId="707EFD33" w14:textId="77777777" w:rsidR="009218F4" w:rsidRDefault="009218F4" w:rsidP="009218F4">
      <w:pPr>
        <w:pBdr>
          <w:top w:val="nil"/>
          <w:left w:val="nil"/>
          <w:bottom w:val="nil"/>
          <w:right w:val="nil"/>
          <w:between w:val="nil"/>
        </w:pBdr>
        <w:spacing w:after="0" w:line="240" w:lineRule="auto"/>
        <w:jc w:val="both"/>
        <w:rPr>
          <w:i/>
          <w:iCs/>
        </w:rPr>
      </w:pPr>
      <w:r w:rsidRPr="009218F4">
        <w:rPr>
          <w:rFonts w:ascii="Times New Roman" w:eastAsia="Times New Roman" w:hAnsi="Times New Roman" w:cs="Times New Roman"/>
          <w:color w:val="000000"/>
          <w:sz w:val="20"/>
          <w:szCs w:val="20"/>
        </w:rPr>
        <w:t>Berikut merupakan perhitungan untuk menentukan rata-rata delay</w:t>
      </w:r>
    </w:p>
    <w:p w14:paraId="2DD6879D" w14:textId="5F63D6E5" w:rsidR="009218F4" w:rsidRPr="007477DA" w:rsidRDefault="009218F4" w:rsidP="009218F4">
      <w:pPr>
        <w:rPr>
          <w:rFonts w:eastAsiaTheme="minorEastAsia"/>
        </w:rPr>
      </w:pPr>
      <w:bookmarkStart w:id="32" w:name="_Hlk171672438"/>
      <m:oMath>
        <m:r>
          <w:rPr>
            <w:rFonts w:ascii="Cambria Math" w:hAnsi="Cambria Math"/>
          </w:rPr>
          <m:t>Rata-rata Delay=</m:t>
        </m:r>
        <m:f>
          <m:fPr>
            <m:ctrlPr>
              <w:rPr>
                <w:rFonts w:ascii="Cambria Math" w:hAnsi="Cambria Math"/>
                <w:i/>
              </w:rPr>
            </m:ctrlPr>
          </m:fPr>
          <m:num>
            <m:r>
              <w:rPr>
                <w:rFonts w:ascii="Cambria Math" w:hAnsi="Cambria Math"/>
              </w:rPr>
              <m:t>Total Delay</m:t>
            </m:r>
          </m:num>
          <m:den>
            <m:r>
              <w:rPr>
                <w:rFonts w:ascii="Cambria Math" w:hAnsi="Cambria Math"/>
              </w:rPr>
              <m:t>Jumlah paket</m:t>
            </m:r>
          </m:den>
        </m:f>
      </m:oMath>
      <w:bookmarkEnd w:id="32"/>
      <w:r>
        <w:rPr>
          <w:rFonts w:eastAsiaTheme="minorEastAsia"/>
        </w:rPr>
        <w:tab/>
      </w:r>
      <w:bookmarkStart w:id="33" w:name="_Hlk171672454"/>
      <m:oMath>
        <m:r>
          <w:rPr>
            <w:rFonts w:ascii="Cambria Math" w:eastAsiaTheme="minorEastAsia" w:hAnsi="Cambria Math"/>
            <w:sz w:val="24"/>
            <w:szCs w:val="24"/>
          </w:rPr>
          <m:t>=</m:t>
        </m:r>
        <m:f>
          <m:fPr>
            <m:ctrlPr>
              <w:rPr>
                <w:rFonts w:ascii="Cambria Math" w:eastAsiaTheme="minorEastAsia" w:hAnsi="Cambria Math"/>
                <w:i/>
                <w:sz w:val="24"/>
                <w:szCs w:val="24"/>
              </w:rPr>
            </m:ctrlPr>
          </m:fPr>
          <m:num>
            <m:r>
              <m:rPr>
                <m:sty m:val="p"/>
              </m:rPr>
              <w:rPr>
                <w:rFonts w:ascii="Cambria Math" w:eastAsiaTheme="minorEastAsia" w:hAnsi="Cambria Math"/>
                <w:sz w:val="24"/>
                <w:szCs w:val="24"/>
              </w:rPr>
              <m:t xml:space="preserve">2,18293 </m:t>
            </m:r>
          </m:num>
          <m:den>
            <m:r>
              <w:rPr>
                <w:rFonts w:ascii="Cambria Math" w:eastAsiaTheme="minorEastAsia" w:hAnsi="Cambria Math"/>
                <w:sz w:val="24"/>
                <w:szCs w:val="24"/>
              </w:rPr>
              <m:t>4970</m:t>
            </m:r>
          </m:den>
        </m:f>
      </m:oMath>
      <w:bookmarkStart w:id="34" w:name="_Hlk171672486"/>
      <w:bookmarkEnd w:id="33"/>
    </w:p>
    <w:p w14:paraId="1A1D54A6" w14:textId="77777777" w:rsidR="009218F4" w:rsidRDefault="009218F4" w:rsidP="009218F4">
      <w:pPr>
        <w:rPr>
          <w:rFonts w:eastAsiaTheme="minorEastAsia"/>
        </w:rPr>
      </w:pPr>
      <w:r>
        <w:rPr>
          <w:rFonts w:eastAsiaTheme="minorEastAsia"/>
        </w:rPr>
        <w:tab/>
      </w:r>
      <w:r>
        <w:rPr>
          <w:rFonts w:eastAsiaTheme="minorEastAsia"/>
        </w:rPr>
        <w:tab/>
      </w:r>
      <w:r>
        <w:rPr>
          <w:rFonts w:eastAsiaTheme="minorEastAsia"/>
        </w:rPr>
        <w:tab/>
        <w:t xml:space="preserve">= 2,182932 detik </w:t>
      </w:r>
    </w:p>
    <w:p w14:paraId="280F5D67" w14:textId="72452A23" w:rsidR="009218F4" w:rsidRDefault="009218F4" w:rsidP="009218F4">
      <w:pPr>
        <w:ind w:left="720" w:firstLine="720"/>
        <w:jc w:val="center"/>
        <w:rPr>
          <w:rFonts w:eastAsiaTheme="minorEastAsia"/>
        </w:rPr>
      </w:pPr>
      <w:r>
        <w:rPr>
          <w:rFonts w:eastAsiaTheme="minorEastAsia"/>
        </w:rPr>
        <w:t>= 2182,031197 milidetik</w:t>
      </w:r>
      <w:bookmarkEnd w:id="34"/>
    </w:p>
    <w:p w14:paraId="009B0AB6" w14:textId="08ACDA3F" w:rsidR="009218F4" w:rsidRDefault="009218F4" w:rsidP="009218F4">
      <w:pPr>
        <w:jc w:val="both"/>
        <w:rPr>
          <w:rFonts w:eastAsiaTheme="minorEastAsia"/>
        </w:rPr>
      </w:pPr>
      <w:r>
        <w:rPr>
          <w:rFonts w:eastAsiaTheme="minorEastAsia"/>
        </w:rPr>
        <w:lastRenderedPageBreak/>
        <w:t xml:space="preserve">Hasil untuk rata-rata </w:t>
      </w:r>
      <w:r w:rsidRPr="007477DA">
        <w:rPr>
          <w:rFonts w:eastAsiaTheme="minorEastAsia"/>
          <w:i/>
          <w:iCs/>
        </w:rPr>
        <w:t>delay</w:t>
      </w:r>
      <w:r>
        <w:rPr>
          <w:rFonts w:eastAsiaTheme="minorEastAsia"/>
        </w:rPr>
        <w:t xml:space="preserve"> untuk provider </w:t>
      </w:r>
      <w:proofErr w:type="spellStart"/>
      <w:r>
        <w:rPr>
          <w:rFonts w:eastAsiaTheme="minorEastAsia"/>
        </w:rPr>
        <w:t>Mncplay</w:t>
      </w:r>
      <w:proofErr w:type="spellEnd"/>
      <w:r>
        <w:rPr>
          <w:rFonts w:eastAsiaTheme="minorEastAsia"/>
        </w:rPr>
        <w:t xml:space="preserve"> ditunjukkan pada tabel 4.11</w:t>
      </w:r>
    </w:p>
    <w:p w14:paraId="44AE0136" w14:textId="3EC61B7C" w:rsidR="009218F4" w:rsidRPr="009218F4" w:rsidRDefault="009218F4" w:rsidP="009218F4">
      <w:pPr>
        <w:pStyle w:val="Caption"/>
        <w:keepNext/>
        <w:jc w:val="center"/>
        <w:rPr>
          <w:rFonts w:ascii="Times New Roman" w:hAnsi="Times New Roman"/>
          <w:i w:val="0"/>
          <w:color w:val="000000" w:themeColor="text1"/>
        </w:rPr>
      </w:pPr>
      <w:r w:rsidRPr="009218F4">
        <w:rPr>
          <w:rFonts w:ascii="Times New Roman" w:hAnsi="Times New Roman"/>
          <w:i w:val="0"/>
          <w:color w:val="000000" w:themeColor="text1"/>
        </w:rPr>
        <w:t xml:space="preserve">Tabel 4. </w:t>
      </w:r>
      <w:r w:rsidRPr="009218F4">
        <w:rPr>
          <w:rFonts w:ascii="Times New Roman" w:hAnsi="Times New Roman"/>
          <w:i w:val="0"/>
          <w:color w:val="000000" w:themeColor="text1"/>
        </w:rPr>
        <w:fldChar w:fldCharType="begin"/>
      </w:r>
      <w:r w:rsidRPr="009218F4">
        <w:rPr>
          <w:rFonts w:ascii="Times New Roman" w:hAnsi="Times New Roman"/>
          <w:i w:val="0"/>
          <w:color w:val="000000" w:themeColor="text1"/>
        </w:rPr>
        <w:instrText xml:space="preserve"> SEQ Tabel_4. \* ARABIC </w:instrText>
      </w:r>
      <w:r w:rsidRPr="009218F4">
        <w:rPr>
          <w:rFonts w:ascii="Times New Roman" w:hAnsi="Times New Roman"/>
          <w:i w:val="0"/>
          <w:color w:val="000000" w:themeColor="text1"/>
        </w:rPr>
        <w:fldChar w:fldCharType="separate"/>
      </w:r>
      <w:r w:rsidR="00C90D78">
        <w:rPr>
          <w:rFonts w:ascii="Times New Roman" w:hAnsi="Times New Roman"/>
          <w:i w:val="0"/>
          <w:noProof/>
          <w:color w:val="000000" w:themeColor="text1"/>
        </w:rPr>
        <w:t>9</w:t>
      </w:r>
      <w:r w:rsidRPr="009218F4">
        <w:rPr>
          <w:rFonts w:ascii="Times New Roman" w:hAnsi="Times New Roman"/>
          <w:i w:val="0"/>
          <w:color w:val="000000" w:themeColor="text1"/>
        </w:rPr>
        <w:fldChar w:fldCharType="end"/>
      </w:r>
      <w:r w:rsidRPr="009218F4">
        <w:rPr>
          <w:rFonts w:ascii="Times New Roman" w:hAnsi="Times New Roman"/>
          <w:i w:val="0"/>
          <w:color w:val="000000" w:themeColor="text1"/>
        </w:rPr>
        <w:t xml:space="preserve"> Rata-rata Delay</w:t>
      </w:r>
    </w:p>
    <w:tbl>
      <w:tblPr>
        <w:tblStyle w:val="TableGrid"/>
        <w:tblW w:w="4991" w:type="dxa"/>
        <w:jc w:val="center"/>
        <w:tblLook w:val="04A0" w:firstRow="1" w:lastRow="0" w:firstColumn="1" w:lastColumn="0" w:noHBand="0" w:noVBand="1"/>
      </w:tblPr>
      <w:tblGrid>
        <w:gridCol w:w="1226"/>
        <w:gridCol w:w="1239"/>
        <w:gridCol w:w="1274"/>
        <w:gridCol w:w="1252"/>
      </w:tblGrid>
      <w:tr w:rsidR="009218F4" w14:paraId="445E6DAD" w14:textId="77777777" w:rsidTr="009218F4">
        <w:trPr>
          <w:jc w:val="center"/>
        </w:trPr>
        <w:tc>
          <w:tcPr>
            <w:tcW w:w="1226" w:type="dxa"/>
            <w:vMerge w:val="restart"/>
            <w:shd w:val="clear" w:color="auto" w:fill="FFFFFF" w:themeFill="background1"/>
            <w:vAlign w:val="center"/>
          </w:tcPr>
          <w:p w14:paraId="599DBCAB" w14:textId="77777777" w:rsidR="009218F4" w:rsidRPr="00592190" w:rsidRDefault="009218F4" w:rsidP="000D36A3">
            <w:pPr>
              <w:spacing w:line="360" w:lineRule="auto"/>
              <w:jc w:val="center"/>
              <w:rPr>
                <w:rFonts w:ascii="Times New Roman" w:hAnsi="Times New Roman" w:cs="Times New Roman"/>
                <w:b/>
                <w:bCs/>
                <w:sz w:val="20"/>
                <w:szCs w:val="20"/>
                <w:rPrChange w:id="35" w:author="Jingga Dewa" w:date="2024-07-28T12:34:00Z" w16du:dateUtc="2024-07-28T17:34:00Z">
                  <w:rPr/>
                </w:rPrChange>
              </w:rPr>
            </w:pPr>
            <w:r w:rsidRPr="00592190">
              <w:rPr>
                <w:rFonts w:ascii="Times New Roman" w:hAnsi="Times New Roman" w:cs="Times New Roman"/>
                <w:b/>
                <w:bCs/>
                <w:sz w:val="20"/>
                <w:szCs w:val="20"/>
                <w:rPrChange w:id="36" w:author="Jingga Dewa" w:date="2024-07-28T12:34:00Z" w16du:dateUtc="2024-07-28T17:34:00Z">
                  <w:rPr/>
                </w:rPrChange>
              </w:rPr>
              <w:t>Tanggal</w:t>
            </w:r>
          </w:p>
        </w:tc>
        <w:tc>
          <w:tcPr>
            <w:tcW w:w="3765" w:type="dxa"/>
            <w:gridSpan w:val="3"/>
            <w:shd w:val="clear" w:color="auto" w:fill="FFFFFF" w:themeFill="background1"/>
            <w:vAlign w:val="center"/>
          </w:tcPr>
          <w:p w14:paraId="135BD09A" w14:textId="77777777" w:rsidR="009218F4" w:rsidRPr="00592190" w:rsidRDefault="009218F4" w:rsidP="000D36A3">
            <w:pPr>
              <w:spacing w:line="360" w:lineRule="auto"/>
              <w:jc w:val="center"/>
              <w:rPr>
                <w:rFonts w:ascii="Times New Roman" w:hAnsi="Times New Roman" w:cs="Times New Roman"/>
                <w:b/>
                <w:bCs/>
                <w:sz w:val="20"/>
                <w:szCs w:val="20"/>
                <w:rPrChange w:id="37" w:author="Jingga Dewa" w:date="2024-07-28T12:34:00Z" w16du:dateUtc="2024-07-28T17:34:00Z">
                  <w:rPr/>
                </w:rPrChange>
              </w:rPr>
            </w:pPr>
            <w:proofErr w:type="spellStart"/>
            <w:r w:rsidRPr="00592190">
              <w:rPr>
                <w:rFonts w:ascii="Times New Roman" w:hAnsi="Times New Roman" w:cs="Times New Roman"/>
                <w:b/>
                <w:bCs/>
                <w:sz w:val="20"/>
                <w:szCs w:val="20"/>
                <w:rPrChange w:id="38" w:author="Jingga Dewa" w:date="2024-07-28T12:34:00Z" w16du:dateUtc="2024-07-28T17:34:00Z">
                  <w:rPr/>
                </w:rPrChange>
              </w:rPr>
              <w:t>Mncplay</w:t>
            </w:r>
            <w:proofErr w:type="spellEnd"/>
          </w:p>
        </w:tc>
      </w:tr>
      <w:tr w:rsidR="009218F4" w14:paraId="238186DB" w14:textId="77777777" w:rsidTr="009218F4">
        <w:trPr>
          <w:jc w:val="center"/>
        </w:trPr>
        <w:tc>
          <w:tcPr>
            <w:tcW w:w="1226" w:type="dxa"/>
            <w:vMerge/>
            <w:shd w:val="clear" w:color="auto" w:fill="FFFFFF" w:themeFill="background1"/>
          </w:tcPr>
          <w:p w14:paraId="75A2557E" w14:textId="77777777" w:rsidR="009218F4" w:rsidRPr="00592190" w:rsidRDefault="009218F4" w:rsidP="000D36A3">
            <w:pPr>
              <w:spacing w:line="360" w:lineRule="auto"/>
              <w:jc w:val="center"/>
              <w:rPr>
                <w:rFonts w:ascii="Times New Roman" w:hAnsi="Times New Roman" w:cs="Times New Roman"/>
                <w:b/>
                <w:bCs/>
                <w:sz w:val="20"/>
                <w:szCs w:val="20"/>
                <w:rPrChange w:id="39" w:author="Jingga Dewa" w:date="2024-07-28T12:34:00Z" w16du:dateUtc="2024-07-28T17:34:00Z">
                  <w:rPr/>
                </w:rPrChange>
              </w:rPr>
            </w:pPr>
          </w:p>
        </w:tc>
        <w:tc>
          <w:tcPr>
            <w:tcW w:w="1239" w:type="dxa"/>
            <w:shd w:val="clear" w:color="auto" w:fill="FFFFFF" w:themeFill="background1"/>
            <w:vAlign w:val="center"/>
          </w:tcPr>
          <w:p w14:paraId="6FB6C632" w14:textId="77777777" w:rsidR="009218F4" w:rsidRPr="00592190" w:rsidRDefault="009218F4" w:rsidP="000D36A3">
            <w:pPr>
              <w:spacing w:line="360" w:lineRule="auto"/>
              <w:jc w:val="center"/>
              <w:rPr>
                <w:rFonts w:ascii="Times New Roman" w:hAnsi="Times New Roman" w:cs="Times New Roman"/>
                <w:b/>
                <w:bCs/>
                <w:sz w:val="20"/>
                <w:szCs w:val="20"/>
                <w:rPrChange w:id="40" w:author="Jingga Dewa" w:date="2024-07-28T12:34:00Z" w16du:dateUtc="2024-07-28T17:34:00Z">
                  <w:rPr/>
                </w:rPrChange>
              </w:rPr>
            </w:pPr>
            <w:r w:rsidRPr="00592190">
              <w:rPr>
                <w:rFonts w:ascii="Times New Roman" w:hAnsi="Times New Roman" w:cs="Times New Roman"/>
                <w:b/>
                <w:bCs/>
                <w:sz w:val="20"/>
                <w:szCs w:val="20"/>
                <w:rPrChange w:id="41" w:author="Jingga Dewa" w:date="2024-07-28T12:34:00Z" w16du:dateUtc="2024-07-28T17:34:00Z">
                  <w:rPr>
                    <w:rFonts w:eastAsia="Times New Roman"/>
                    <w:color w:val="000000"/>
                    <w:sz w:val="20"/>
                    <w:szCs w:val="20"/>
                    <w:lang w:eastAsia="id-ID"/>
                  </w:rPr>
                </w:rPrChange>
              </w:rPr>
              <w:t>05.00</w:t>
            </w:r>
          </w:p>
        </w:tc>
        <w:tc>
          <w:tcPr>
            <w:tcW w:w="1274" w:type="dxa"/>
            <w:shd w:val="clear" w:color="auto" w:fill="FFFFFF" w:themeFill="background1"/>
            <w:vAlign w:val="center"/>
          </w:tcPr>
          <w:p w14:paraId="51DE5D15" w14:textId="77777777" w:rsidR="009218F4" w:rsidRPr="00592190" w:rsidRDefault="009218F4" w:rsidP="000D36A3">
            <w:pPr>
              <w:spacing w:line="360" w:lineRule="auto"/>
              <w:jc w:val="center"/>
              <w:rPr>
                <w:rFonts w:ascii="Times New Roman" w:hAnsi="Times New Roman" w:cs="Times New Roman"/>
                <w:b/>
                <w:bCs/>
                <w:sz w:val="20"/>
                <w:szCs w:val="20"/>
                <w:rPrChange w:id="42" w:author="Jingga Dewa" w:date="2024-07-28T12:34:00Z" w16du:dateUtc="2024-07-28T17:34:00Z">
                  <w:rPr/>
                </w:rPrChange>
              </w:rPr>
            </w:pPr>
            <w:r w:rsidRPr="00592190">
              <w:rPr>
                <w:rFonts w:ascii="Times New Roman" w:hAnsi="Times New Roman" w:cs="Times New Roman"/>
                <w:b/>
                <w:bCs/>
                <w:sz w:val="20"/>
                <w:szCs w:val="20"/>
                <w:rPrChange w:id="43" w:author="Jingga Dewa" w:date="2024-07-28T12:34:00Z" w16du:dateUtc="2024-07-28T17:34:00Z">
                  <w:rPr>
                    <w:rFonts w:eastAsia="Times New Roman"/>
                    <w:color w:val="000000"/>
                    <w:sz w:val="20"/>
                    <w:szCs w:val="20"/>
                    <w:lang w:eastAsia="id-ID"/>
                  </w:rPr>
                </w:rPrChange>
              </w:rPr>
              <w:t>10.00</w:t>
            </w:r>
          </w:p>
        </w:tc>
        <w:tc>
          <w:tcPr>
            <w:tcW w:w="1252" w:type="dxa"/>
            <w:shd w:val="clear" w:color="auto" w:fill="FFFFFF" w:themeFill="background1"/>
            <w:vAlign w:val="center"/>
          </w:tcPr>
          <w:p w14:paraId="5AA5BE47" w14:textId="77777777" w:rsidR="009218F4" w:rsidRPr="00592190" w:rsidRDefault="009218F4" w:rsidP="000D36A3">
            <w:pPr>
              <w:spacing w:line="360" w:lineRule="auto"/>
              <w:jc w:val="center"/>
              <w:rPr>
                <w:rFonts w:ascii="Times New Roman" w:hAnsi="Times New Roman" w:cs="Times New Roman"/>
                <w:b/>
                <w:bCs/>
                <w:sz w:val="20"/>
                <w:szCs w:val="20"/>
                <w:rPrChange w:id="44" w:author="Jingga Dewa" w:date="2024-07-28T12:34:00Z" w16du:dateUtc="2024-07-28T17:34:00Z">
                  <w:rPr/>
                </w:rPrChange>
              </w:rPr>
            </w:pPr>
            <w:r w:rsidRPr="00592190">
              <w:rPr>
                <w:rFonts w:ascii="Times New Roman" w:hAnsi="Times New Roman" w:cs="Times New Roman"/>
                <w:b/>
                <w:bCs/>
                <w:sz w:val="20"/>
                <w:szCs w:val="20"/>
                <w:rPrChange w:id="45" w:author="Jingga Dewa" w:date="2024-07-28T12:34:00Z" w16du:dateUtc="2024-07-28T17:34:00Z">
                  <w:rPr>
                    <w:rFonts w:eastAsia="Times New Roman"/>
                    <w:color w:val="000000"/>
                    <w:sz w:val="20"/>
                    <w:szCs w:val="20"/>
                    <w:lang w:eastAsia="id-ID"/>
                  </w:rPr>
                </w:rPrChange>
              </w:rPr>
              <w:t>20.00</w:t>
            </w:r>
          </w:p>
        </w:tc>
      </w:tr>
      <w:tr w:rsidR="009218F4" w14:paraId="1C3706F6" w14:textId="77777777" w:rsidTr="009218F4">
        <w:trPr>
          <w:jc w:val="center"/>
        </w:trPr>
        <w:tc>
          <w:tcPr>
            <w:tcW w:w="1226" w:type="dxa"/>
            <w:vAlign w:val="center"/>
          </w:tcPr>
          <w:p w14:paraId="3B1F49F7" w14:textId="77777777" w:rsidR="009218F4" w:rsidRPr="00592190" w:rsidRDefault="009218F4" w:rsidP="000D36A3">
            <w:pPr>
              <w:spacing w:line="360" w:lineRule="auto"/>
              <w:jc w:val="center"/>
              <w:rPr>
                <w:rFonts w:ascii="Times New Roman" w:eastAsia="Times New Roman" w:hAnsi="Times New Roman" w:cs="Times New Roman"/>
                <w:color w:val="000000"/>
                <w:kern w:val="0"/>
                <w:sz w:val="20"/>
                <w:szCs w:val="20"/>
                <w:lang w:eastAsia="id-ID"/>
                <w14:ligatures w14:val="none"/>
                <w:rPrChange w:id="46" w:author="Jingga Dewa" w:date="2024-07-28T12:34:00Z" w16du:dateUtc="2024-07-28T17:34:00Z">
                  <w:rPr>
                    <w:sz w:val="20"/>
                    <w:szCs w:val="20"/>
                  </w:rPr>
                </w:rPrChange>
              </w:rPr>
            </w:pPr>
            <w:r w:rsidRPr="00592190">
              <w:rPr>
                <w:rFonts w:ascii="Times New Roman" w:eastAsia="Times New Roman" w:hAnsi="Times New Roman" w:cs="Times New Roman"/>
                <w:color w:val="000000"/>
                <w:sz w:val="20"/>
                <w:szCs w:val="20"/>
                <w:lang w:eastAsia="id-ID"/>
                <w:rPrChange w:id="47" w:author="Jingga Dewa" w:date="2024-07-28T12:34:00Z" w16du:dateUtc="2024-07-28T17:34:00Z">
                  <w:rPr>
                    <w:rFonts w:eastAsia="Times New Roman"/>
                    <w:color w:val="000000"/>
                    <w:sz w:val="20"/>
                    <w:szCs w:val="20"/>
                    <w:lang w:eastAsia="id-ID"/>
                  </w:rPr>
                </w:rPrChange>
              </w:rPr>
              <w:t>8/07/2024</w:t>
            </w:r>
          </w:p>
        </w:tc>
        <w:tc>
          <w:tcPr>
            <w:tcW w:w="1239" w:type="dxa"/>
            <w:vAlign w:val="center"/>
          </w:tcPr>
          <w:p w14:paraId="3A654A5E" w14:textId="77777777" w:rsidR="009218F4" w:rsidRPr="00592190" w:rsidRDefault="009218F4" w:rsidP="000D36A3">
            <w:pPr>
              <w:spacing w:line="360" w:lineRule="auto"/>
              <w:jc w:val="center"/>
              <w:rPr>
                <w:rFonts w:ascii="Times New Roman" w:eastAsia="Times New Roman" w:hAnsi="Times New Roman" w:cs="Times New Roman"/>
                <w:color w:val="000000"/>
                <w:kern w:val="0"/>
                <w:sz w:val="20"/>
                <w:szCs w:val="20"/>
                <w:lang w:eastAsia="id-ID"/>
                <w14:ligatures w14:val="none"/>
                <w:rPrChange w:id="48" w:author="Jingga Dewa" w:date="2024-07-28T12:34:00Z" w16du:dateUtc="2024-07-28T17:34:00Z">
                  <w:rPr>
                    <w:sz w:val="20"/>
                    <w:szCs w:val="20"/>
                  </w:rPr>
                </w:rPrChange>
              </w:rPr>
            </w:pPr>
            <w:r w:rsidRPr="00592190">
              <w:rPr>
                <w:rFonts w:ascii="Times New Roman" w:eastAsia="Times New Roman" w:hAnsi="Times New Roman" w:cs="Times New Roman"/>
                <w:color w:val="000000"/>
                <w:sz w:val="20"/>
                <w:szCs w:val="20"/>
                <w:lang w:eastAsia="id-ID"/>
                <w:rPrChange w:id="49" w:author="Jingga Dewa" w:date="2024-07-28T12:34:00Z" w16du:dateUtc="2024-07-28T17:34:00Z">
                  <w:rPr>
                    <w:rFonts w:eastAsiaTheme="minorEastAsia"/>
                    <w:sz w:val="20"/>
                    <w:szCs w:val="20"/>
                  </w:rPr>
                </w:rPrChange>
              </w:rPr>
              <w:t>2,182932</w:t>
            </w:r>
          </w:p>
        </w:tc>
        <w:tc>
          <w:tcPr>
            <w:tcW w:w="1274" w:type="dxa"/>
          </w:tcPr>
          <w:p w14:paraId="5AE2D67B" w14:textId="77777777" w:rsidR="009218F4" w:rsidRPr="00592190" w:rsidRDefault="009218F4" w:rsidP="000D36A3">
            <w:pPr>
              <w:spacing w:line="360" w:lineRule="auto"/>
              <w:jc w:val="center"/>
              <w:rPr>
                <w:rFonts w:ascii="Times New Roman" w:eastAsia="Times New Roman" w:hAnsi="Times New Roman" w:cs="Times New Roman"/>
                <w:color w:val="000000"/>
                <w:kern w:val="0"/>
                <w:sz w:val="20"/>
                <w:szCs w:val="20"/>
                <w:lang w:eastAsia="id-ID"/>
                <w14:ligatures w14:val="none"/>
                <w:rPrChange w:id="50" w:author="Jingga Dewa" w:date="2024-07-28T12:34:00Z" w16du:dateUtc="2024-07-28T17:34:00Z">
                  <w:rPr/>
                </w:rPrChange>
              </w:rPr>
            </w:pPr>
            <w:r w:rsidRPr="00592190">
              <w:rPr>
                <w:rFonts w:ascii="Times New Roman" w:eastAsia="Times New Roman" w:hAnsi="Times New Roman" w:cs="Times New Roman"/>
                <w:color w:val="000000"/>
                <w:sz w:val="20"/>
                <w:szCs w:val="20"/>
                <w:lang w:eastAsia="id-ID"/>
                <w:rPrChange w:id="51" w:author="Jingga Dewa" w:date="2024-07-28T12:34:00Z" w16du:dateUtc="2024-07-28T17:34:00Z">
                  <w:rPr>
                    <w:sz w:val="20"/>
                    <w:szCs w:val="20"/>
                  </w:rPr>
                </w:rPrChange>
              </w:rPr>
              <w:t>1,906576</w:t>
            </w:r>
          </w:p>
        </w:tc>
        <w:tc>
          <w:tcPr>
            <w:tcW w:w="1252" w:type="dxa"/>
          </w:tcPr>
          <w:p w14:paraId="4B4B20D2" w14:textId="77777777" w:rsidR="009218F4" w:rsidRPr="00592190" w:rsidRDefault="009218F4" w:rsidP="000D36A3">
            <w:pPr>
              <w:spacing w:line="360" w:lineRule="auto"/>
              <w:jc w:val="center"/>
              <w:rPr>
                <w:rFonts w:ascii="Times New Roman" w:eastAsia="Times New Roman" w:hAnsi="Times New Roman" w:cs="Times New Roman"/>
                <w:color w:val="000000"/>
                <w:kern w:val="0"/>
                <w:sz w:val="20"/>
                <w:szCs w:val="20"/>
                <w:lang w:eastAsia="id-ID"/>
                <w14:ligatures w14:val="none"/>
                <w:rPrChange w:id="52" w:author="Jingga Dewa" w:date="2024-07-28T12:34:00Z" w16du:dateUtc="2024-07-28T17:34:00Z">
                  <w:rPr/>
                </w:rPrChange>
              </w:rPr>
            </w:pPr>
            <w:r w:rsidRPr="00592190">
              <w:rPr>
                <w:rFonts w:ascii="Times New Roman" w:eastAsia="Times New Roman" w:hAnsi="Times New Roman" w:cs="Times New Roman"/>
                <w:color w:val="000000"/>
                <w:sz w:val="20"/>
                <w:szCs w:val="20"/>
                <w:lang w:eastAsia="id-ID"/>
                <w:rPrChange w:id="53" w:author="Jingga Dewa" w:date="2024-07-28T12:34:00Z" w16du:dateUtc="2024-07-28T17:34:00Z">
                  <w:rPr>
                    <w:color w:val="000000"/>
                    <w:sz w:val="20"/>
                    <w:szCs w:val="20"/>
                  </w:rPr>
                </w:rPrChange>
              </w:rPr>
              <w:t>1,014097</w:t>
            </w:r>
          </w:p>
        </w:tc>
      </w:tr>
      <w:tr w:rsidR="009218F4" w14:paraId="6885018C" w14:textId="77777777" w:rsidTr="009218F4">
        <w:trPr>
          <w:jc w:val="center"/>
        </w:trPr>
        <w:tc>
          <w:tcPr>
            <w:tcW w:w="1226" w:type="dxa"/>
            <w:vAlign w:val="center"/>
          </w:tcPr>
          <w:p w14:paraId="0612C9B6" w14:textId="77777777" w:rsidR="009218F4" w:rsidRPr="00592190" w:rsidRDefault="009218F4" w:rsidP="000D36A3">
            <w:pPr>
              <w:spacing w:line="360" w:lineRule="auto"/>
              <w:jc w:val="center"/>
              <w:rPr>
                <w:rFonts w:ascii="Times New Roman" w:eastAsia="Times New Roman" w:hAnsi="Times New Roman" w:cs="Times New Roman"/>
                <w:color w:val="000000"/>
                <w:kern w:val="0"/>
                <w:sz w:val="20"/>
                <w:szCs w:val="20"/>
                <w:lang w:eastAsia="id-ID"/>
                <w14:ligatures w14:val="none"/>
                <w:rPrChange w:id="54" w:author="Jingga Dewa" w:date="2024-07-28T12:34:00Z" w16du:dateUtc="2024-07-28T17:34:00Z">
                  <w:rPr>
                    <w:sz w:val="20"/>
                    <w:szCs w:val="20"/>
                  </w:rPr>
                </w:rPrChange>
              </w:rPr>
            </w:pPr>
            <w:r w:rsidRPr="00592190">
              <w:rPr>
                <w:rFonts w:ascii="Times New Roman" w:eastAsia="Times New Roman" w:hAnsi="Times New Roman" w:cs="Times New Roman"/>
                <w:color w:val="000000"/>
                <w:sz w:val="20"/>
                <w:szCs w:val="20"/>
                <w:lang w:eastAsia="id-ID"/>
                <w:rPrChange w:id="55" w:author="Jingga Dewa" w:date="2024-07-28T12:34:00Z" w16du:dateUtc="2024-07-28T17:34:00Z">
                  <w:rPr>
                    <w:rFonts w:eastAsia="Times New Roman"/>
                    <w:color w:val="000000"/>
                    <w:sz w:val="20"/>
                    <w:szCs w:val="20"/>
                    <w:lang w:eastAsia="id-ID"/>
                  </w:rPr>
                </w:rPrChange>
              </w:rPr>
              <w:t>9/07/2024</w:t>
            </w:r>
          </w:p>
        </w:tc>
        <w:tc>
          <w:tcPr>
            <w:tcW w:w="1239" w:type="dxa"/>
            <w:vAlign w:val="center"/>
          </w:tcPr>
          <w:p w14:paraId="19D10364" w14:textId="77777777" w:rsidR="009218F4" w:rsidRPr="00592190" w:rsidRDefault="009218F4" w:rsidP="000D36A3">
            <w:pPr>
              <w:spacing w:line="360" w:lineRule="auto"/>
              <w:jc w:val="center"/>
              <w:rPr>
                <w:rFonts w:ascii="Times New Roman" w:eastAsia="Times New Roman" w:hAnsi="Times New Roman" w:cs="Times New Roman"/>
                <w:color w:val="000000"/>
                <w:kern w:val="0"/>
                <w:sz w:val="20"/>
                <w:szCs w:val="20"/>
                <w:lang w:eastAsia="id-ID"/>
                <w14:ligatures w14:val="none"/>
                <w:rPrChange w:id="56" w:author="Jingga Dewa" w:date="2024-07-28T12:34:00Z" w16du:dateUtc="2024-07-28T17:34:00Z">
                  <w:rPr>
                    <w:sz w:val="20"/>
                    <w:szCs w:val="20"/>
                  </w:rPr>
                </w:rPrChange>
              </w:rPr>
            </w:pPr>
            <w:r w:rsidRPr="00592190">
              <w:rPr>
                <w:rFonts w:ascii="Times New Roman" w:eastAsia="Times New Roman" w:hAnsi="Times New Roman" w:cs="Times New Roman"/>
                <w:color w:val="000000"/>
                <w:sz w:val="20"/>
                <w:szCs w:val="20"/>
                <w:lang w:eastAsia="id-ID"/>
                <w:rPrChange w:id="57" w:author="Jingga Dewa" w:date="2024-07-28T12:34:00Z" w16du:dateUtc="2024-07-28T17:34:00Z">
                  <w:rPr>
                    <w:rFonts w:eastAsiaTheme="minorEastAsia"/>
                    <w:sz w:val="20"/>
                    <w:szCs w:val="20"/>
                  </w:rPr>
                </w:rPrChange>
              </w:rPr>
              <w:t>2,178236</w:t>
            </w:r>
          </w:p>
        </w:tc>
        <w:tc>
          <w:tcPr>
            <w:tcW w:w="1274" w:type="dxa"/>
          </w:tcPr>
          <w:p w14:paraId="027BD69E" w14:textId="77777777" w:rsidR="009218F4" w:rsidRPr="00592190" w:rsidRDefault="009218F4" w:rsidP="000D36A3">
            <w:pPr>
              <w:spacing w:line="360" w:lineRule="auto"/>
              <w:jc w:val="center"/>
              <w:rPr>
                <w:rFonts w:ascii="Times New Roman" w:eastAsia="Times New Roman" w:hAnsi="Times New Roman" w:cs="Times New Roman"/>
                <w:color w:val="000000"/>
                <w:kern w:val="0"/>
                <w:sz w:val="20"/>
                <w:szCs w:val="20"/>
                <w:lang w:eastAsia="id-ID"/>
                <w14:ligatures w14:val="none"/>
                <w:rPrChange w:id="58" w:author="Jingga Dewa" w:date="2024-07-28T12:34:00Z" w16du:dateUtc="2024-07-28T17:34:00Z">
                  <w:rPr/>
                </w:rPrChange>
              </w:rPr>
            </w:pPr>
            <w:r w:rsidRPr="00592190">
              <w:rPr>
                <w:rFonts w:ascii="Times New Roman" w:eastAsia="Times New Roman" w:hAnsi="Times New Roman" w:cs="Times New Roman"/>
                <w:color w:val="000000"/>
                <w:sz w:val="20"/>
                <w:szCs w:val="20"/>
                <w:lang w:eastAsia="id-ID"/>
                <w:rPrChange w:id="59" w:author="Jingga Dewa" w:date="2024-07-28T12:34:00Z" w16du:dateUtc="2024-07-28T17:34:00Z">
                  <w:rPr/>
                </w:rPrChange>
              </w:rPr>
              <w:t>1,587431</w:t>
            </w:r>
          </w:p>
        </w:tc>
        <w:tc>
          <w:tcPr>
            <w:tcW w:w="1252" w:type="dxa"/>
          </w:tcPr>
          <w:p w14:paraId="63E52338" w14:textId="77777777" w:rsidR="009218F4" w:rsidRPr="00592190" w:rsidRDefault="009218F4" w:rsidP="000D36A3">
            <w:pPr>
              <w:spacing w:line="360" w:lineRule="auto"/>
              <w:jc w:val="center"/>
              <w:rPr>
                <w:rFonts w:ascii="Times New Roman" w:eastAsia="Times New Roman" w:hAnsi="Times New Roman" w:cs="Times New Roman"/>
                <w:color w:val="000000"/>
                <w:kern w:val="0"/>
                <w:sz w:val="20"/>
                <w:szCs w:val="20"/>
                <w:lang w:eastAsia="id-ID"/>
                <w14:ligatures w14:val="none"/>
                <w:rPrChange w:id="60" w:author="Jingga Dewa" w:date="2024-07-28T12:34:00Z" w16du:dateUtc="2024-07-28T17:34:00Z">
                  <w:rPr/>
                </w:rPrChange>
              </w:rPr>
            </w:pPr>
            <w:r w:rsidRPr="00592190">
              <w:rPr>
                <w:rFonts w:ascii="Times New Roman" w:eastAsia="Times New Roman" w:hAnsi="Times New Roman" w:cs="Times New Roman"/>
                <w:color w:val="000000"/>
                <w:sz w:val="20"/>
                <w:szCs w:val="20"/>
                <w:lang w:eastAsia="id-ID"/>
                <w:rPrChange w:id="61" w:author="Jingga Dewa" w:date="2024-07-28T12:34:00Z" w16du:dateUtc="2024-07-28T17:34:00Z">
                  <w:rPr/>
                </w:rPrChange>
              </w:rPr>
              <w:t>1,345678</w:t>
            </w:r>
          </w:p>
        </w:tc>
      </w:tr>
      <w:tr w:rsidR="009218F4" w14:paraId="763EDB5C" w14:textId="77777777" w:rsidTr="009218F4">
        <w:trPr>
          <w:jc w:val="center"/>
        </w:trPr>
        <w:tc>
          <w:tcPr>
            <w:tcW w:w="1226" w:type="dxa"/>
            <w:vAlign w:val="center"/>
          </w:tcPr>
          <w:p w14:paraId="51993F69" w14:textId="77777777" w:rsidR="009218F4" w:rsidRPr="00592190" w:rsidRDefault="009218F4" w:rsidP="000D36A3">
            <w:pPr>
              <w:spacing w:line="360" w:lineRule="auto"/>
              <w:jc w:val="center"/>
              <w:rPr>
                <w:rFonts w:ascii="Times New Roman" w:eastAsia="Times New Roman" w:hAnsi="Times New Roman" w:cs="Times New Roman"/>
                <w:color w:val="000000"/>
                <w:kern w:val="0"/>
                <w:sz w:val="20"/>
                <w:szCs w:val="20"/>
                <w:lang w:eastAsia="id-ID"/>
                <w14:ligatures w14:val="none"/>
                <w:rPrChange w:id="62" w:author="Jingga Dewa" w:date="2024-07-28T12:34:00Z" w16du:dateUtc="2024-07-28T17:34:00Z">
                  <w:rPr>
                    <w:sz w:val="20"/>
                    <w:szCs w:val="20"/>
                  </w:rPr>
                </w:rPrChange>
              </w:rPr>
            </w:pPr>
            <w:r w:rsidRPr="00592190">
              <w:rPr>
                <w:rFonts w:ascii="Times New Roman" w:eastAsia="Times New Roman" w:hAnsi="Times New Roman" w:cs="Times New Roman"/>
                <w:color w:val="000000"/>
                <w:sz w:val="20"/>
                <w:szCs w:val="20"/>
                <w:lang w:eastAsia="id-ID"/>
                <w:rPrChange w:id="63" w:author="Jingga Dewa" w:date="2024-07-28T12:34:00Z" w16du:dateUtc="2024-07-28T17:34:00Z">
                  <w:rPr>
                    <w:rFonts w:eastAsia="Times New Roman"/>
                    <w:color w:val="000000"/>
                    <w:sz w:val="20"/>
                    <w:szCs w:val="20"/>
                    <w:lang w:eastAsia="id-ID"/>
                  </w:rPr>
                </w:rPrChange>
              </w:rPr>
              <w:t>10/07/2024</w:t>
            </w:r>
          </w:p>
        </w:tc>
        <w:tc>
          <w:tcPr>
            <w:tcW w:w="1239" w:type="dxa"/>
            <w:vAlign w:val="center"/>
          </w:tcPr>
          <w:p w14:paraId="7F227A07" w14:textId="77777777" w:rsidR="009218F4" w:rsidRPr="00592190" w:rsidRDefault="009218F4" w:rsidP="000D36A3">
            <w:pPr>
              <w:spacing w:line="360" w:lineRule="auto"/>
              <w:jc w:val="center"/>
              <w:rPr>
                <w:rFonts w:ascii="Times New Roman" w:eastAsia="Times New Roman" w:hAnsi="Times New Roman" w:cs="Times New Roman"/>
                <w:color w:val="000000"/>
                <w:kern w:val="0"/>
                <w:sz w:val="20"/>
                <w:szCs w:val="20"/>
                <w:lang w:eastAsia="id-ID"/>
                <w14:ligatures w14:val="none"/>
                <w:rPrChange w:id="64" w:author="Jingga Dewa" w:date="2024-07-28T12:34:00Z" w16du:dateUtc="2024-07-28T17:34:00Z">
                  <w:rPr>
                    <w:sz w:val="20"/>
                    <w:szCs w:val="20"/>
                  </w:rPr>
                </w:rPrChange>
              </w:rPr>
            </w:pPr>
            <w:r w:rsidRPr="00592190">
              <w:rPr>
                <w:rFonts w:ascii="Times New Roman" w:eastAsia="Times New Roman" w:hAnsi="Times New Roman" w:cs="Times New Roman"/>
                <w:color w:val="000000"/>
                <w:sz w:val="20"/>
                <w:szCs w:val="20"/>
                <w:lang w:eastAsia="id-ID"/>
                <w:rPrChange w:id="65" w:author="Jingga Dewa" w:date="2024-07-28T12:34:00Z" w16du:dateUtc="2024-07-28T17:34:00Z">
                  <w:rPr>
                    <w:rFonts w:eastAsiaTheme="minorEastAsia"/>
                    <w:sz w:val="20"/>
                    <w:szCs w:val="20"/>
                  </w:rPr>
                </w:rPrChange>
              </w:rPr>
              <w:t>1,023249</w:t>
            </w:r>
          </w:p>
        </w:tc>
        <w:tc>
          <w:tcPr>
            <w:tcW w:w="1274" w:type="dxa"/>
          </w:tcPr>
          <w:p w14:paraId="68B06B68" w14:textId="77777777" w:rsidR="009218F4" w:rsidRPr="00592190" w:rsidRDefault="009218F4" w:rsidP="000D36A3">
            <w:pPr>
              <w:spacing w:line="360" w:lineRule="auto"/>
              <w:jc w:val="center"/>
              <w:rPr>
                <w:rFonts w:ascii="Times New Roman" w:eastAsia="Times New Roman" w:hAnsi="Times New Roman" w:cs="Times New Roman"/>
                <w:color w:val="000000"/>
                <w:kern w:val="0"/>
                <w:sz w:val="20"/>
                <w:szCs w:val="20"/>
                <w:lang w:eastAsia="id-ID"/>
                <w14:ligatures w14:val="none"/>
                <w:rPrChange w:id="66" w:author="Jingga Dewa" w:date="2024-07-28T12:34:00Z" w16du:dateUtc="2024-07-28T17:34:00Z">
                  <w:rPr/>
                </w:rPrChange>
              </w:rPr>
            </w:pPr>
            <w:r w:rsidRPr="00592190">
              <w:rPr>
                <w:rFonts w:ascii="Times New Roman" w:eastAsia="Times New Roman" w:hAnsi="Times New Roman" w:cs="Times New Roman"/>
                <w:color w:val="000000"/>
                <w:sz w:val="20"/>
                <w:szCs w:val="20"/>
                <w:lang w:eastAsia="id-ID"/>
                <w:rPrChange w:id="67" w:author="Jingga Dewa" w:date="2024-07-28T12:34:00Z" w16du:dateUtc="2024-07-28T17:34:00Z">
                  <w:rPr/>
                </w:rPrChange>
              </w:rPr>
              <w:t>1,124578</w:t>
            </w:r>
          </w:p>
        </w:tc>
        <w:tc>
          <w:tcPr>
            <w:tcW w:w="1252" w:type="dxa"/>
          </w:tcPr>
          <w:p w14:paraId="53156134" w14:textId="77777777" w:rsidR="009218F4" w:rsidRPr="00592190" w:rsidRDefault="009218F4" w:rsidP="000D36A3">
            <w:pPr>
              <w:spacing w:line="360" w:lineRule="auto"/>
              <w:jc w:val="center"/>
              <w:rPr>
                <w:rFonts w:ascii="Times New Roman" w:eastAsia="Times New Roman" w:hAnsi="Times New Roman" w:cs="Times New Roman"/>
                <w:color w:val="000000"/>
                <w:kern w:val="0"/>
                <w:sz w:val="20"/>
                <w:szCs w:val="20"/>
                <w:lang w:eastAsia="id-ID"/>
                <w14:ligatures w14:val="none"/>
                <w:rPrChange w:id="68" w:author="Jingga Dewa" w:date="2024-07-28T12:34:00Z" w16du:dateUtc="2024-07-28T17:34:00Z">
                  <w:rPr/>
                </w:rPrChange>
              </w:rPr>
            </w:pPr>
            <w:r w:rsidRPr="00592190">
              <w:rPr>
                <w:rFonts w:ascii="Times New Roman" w:eastAsia="Times New Roman" w:hAnsi="Times New Roman" w:cs="Times New Roman"/>
                <w:color w:val="000000"/>
                <w:sz w:val="20"/>
                <w:szCs w:val="20"/>
                <w:lang w:eastAsia="id-ID"/>
                <w:rPrChange w:id="69" w:author="Jingga Dewa" w:date="2024-07-28T12:34:00Z" w16du:dateUtc="2024-07-28T17:34:00Z">
                  <w:rPr/>
                </w:rPrChange>
              </w:rPr>
              <w:t>1,456789</w:t>
            </w:r>
          </w:p>
        </w:tc>
      </w:tr>
      <w:tr w:rsidR="009218F4" w14:paraId="64CA5C5B" w14:textId="77777777" w:rsidTr="009218F4">
        <w:trPr>
          <w:jc w:val="center"/>
        </w:trPr>
        <w:tc>
          <w:tcPr>
            <w:tcW w:w="1226" w:type="dxa"/>
            <w:vAlign w:val="center"/>
          </w:tcPr>
          <w:p w14:paraId="64723F99" w14:textId="77777777" w:rsidR="009218F4" w:rsidRPr="00592190" w:rsidRDefault="009218F4" w:rsidP="000D36A3">
            <w:pPr>
              <w:spacing w:line="360" w:lineRule="auto"/>
              <w:jc w:val="center"/>
              <w:rPr>
                <w:rFonts w:ascii="Times New Roman" w:eastAsia="Times New Roman" w:hAnsi="Times New Roman" w:cs="Times New Roman"/>
                <w:color w:val="000000"/>
                <w:kern w:val="0"/>
                <w:sz w:val="20"/>
                <w:szCs w:val="20"/>
                <w:lang w:eastAsia="id-ID"/>
                <w14:ligatures w14:val="none"/>
                <w:rPrChange w:id="70" w:author="Jingga Dewa" w:date="2024-07-28T12:34:00Z" w16du:dateUtc="2024-07-28T17:34:00Z">
                  <w:rPr>
                    <w:rFonts w:eastAsia="Times New Roman"/>
                    <w:color w:val="000000"/>
                    <w:kern w:val="0"/>
                    <w:sz w:val="20"/>
                    <w:szCs w:val="20"/>
                    <w:lang w:eastAsia="id-ID"/>
                    <w14:ligatures w14:val="none"/>
                  </w:rPr>
                </w:rPrChange>
              </w:rPr>
            </w:pPr>
            <w:r w:rsidRPr="00592190">
              <w:rPr>
                <w:rFonts w:ascii="Times New Roman" w:eastAsia="Times New Roman" w:hAnsi="Times New Roman" w:cs="Times New Roman"/>
                <w:color w:val="000000"/>
                <w:sz w:val="20"/>
                <w:szCs w:val="20"/>
                <w:lang w:eastAsia="id-ID"/>
                <w:rPrChange w:id="71" w:author="Jingga Dewa" w:date="2024-07-28T12:34:00Z" w16du:dateUtc="2024-07-28T17:34:00Z">
                  <w:rPr>
                    <w:rFonts w:eastAsia="Times New Roman"/>
                    <w:color w:val="000000"/>
                    <w:sz w:val="20"/>
                    <w:szCs w:val="20"/>
                    <w:lang w:eastAsia="id-ID"/>
                  </w:rPr>
                </w:rPrChange>
              </w:rPr>
              <w:t>11/07/2024</w:t>
            </w:r>
          </w:p>
        </w:tc>
        <w:tc>
          <w:tcPr>
            <w:tcW w:w="1239" w:type="dxa"/>
            <w:vAlign w:val="center"/>
          </w:tcPr>
          <w:p w14:paraId="0DFEAF12" w14:textId="77777777" w:rsidR="009218F4" w:rsidRPr="00592190" w:rsidRDefault="009218F4" w:rsidP="000D36A3">
            <w:pPr>
              <w:spacing w:line="360" w:lineRule="auto"/>
              <w:jc w:val="center"/>
              <w:rPr>
                <w:rFonts w:ascii="Times New Roman" w:eastAsia="Times New Roman" w:hAnsi="Times New Roman" w:cs="Times New Roman"/>
                <w:color w:val="000000"/>
                <w:kern w:val="0"/>
                <w:sz w:val="20"/>
                <w:szCs w:val="20"/>
                <w:lang w:eastAsia="id-ID"/>
                <w14:ligatures w14:val="none"/>
                <w:rPrChange w:id="72" w:author="Jingga Dewa" w:date="2024-07-28T12:34:00Z" w16du:dateUtc="2024-07-28T17:34:00Z">
                  <w:rPr>
                    <w:sz w:val="20"/>
                    <w:szCs w:val="20"/>
                  </w:rPr>
                </w:rPrChange>
              </w:rPr>
            </w:pPr>
            <w:r w:rsidRPr="00592190">
              <w:rPr>
                <w:rFonts w:ascii="Times New Roman" w:eastAsia="Times New Roman" w:hAnsi="Times New Roman" w:cs="Times New Roman"/>
                <w:color w:val="000000"/>
                <w:sz w:val="20"/>
                <w:szCs w:val="20"/>
                <w:lang w:eastAsia="id-ID"/>
                <w:rPrChange w:id="73" w:author="Jingga Dewa" w:date="2024-07-28T12:34:00Z" w16du:dateUtc="2024-07-28T17:34:00Z">
                  <w:rPr>
                    <w:sz w:val="20"/>
                    <w:szCs w:val="20"/>
                  </w:rPr>
                </w:rPrChange>
              </w:rPr>
              <w:t>2,039267</w:t>
            </w:r>
          </w:p>
        </w:tc>
        <w:tc>
          <w:tcPr>
            <w:tcW w:w="1274" w:type="dxa"/>
          </w:tcPr>
          <w:p w14:paraId="7E8EFAE2" w14:textId="77777777" w:rsidR="009218F4" w:rsidRPr="00592190" w:rsidRDefault="009218F4" w:rsidP="000D36A3">
            <w:pPr>
              <w:spacing w:line="360" w:lineRule="auto"/>
              <w:jc w:val="center"/>
              <w:rPr>
                <w:rFonts w:ascii="Times New Roman" w:eastAsia="Times New Roman" w:hAnsi="Times New Roman" w:cs="Times New Roman"/>
                <w:color w:val="000000"/>
                <w:kern w:val="0"/>
                <w:sz w:val="20"/>
                <w:szCs w:val="20"/>
                <w:lang w:eastAsia="id-ID"/>
                <w14:ligatures w14:val="none"/>
                <w:rPrChange w:id="74" w:author="Jingga Dewa" w:date="2024-07-28T12:34:00Z" w16du:dateUtc="2024-07-28T17:34:00Z">
                  <w:rPr/>
                </w:rPrChange>
              </w:rPr>
            </w:pPr>
            <w:r w:rsidRPr="00592190">
              <w:rPr>
                <w:rFonts w:ascii="Times New Roman" w:eastAsia="Times New Roman" w:hAnsi="Times New Roman" w:cs="Times New Roman"/>
                <w:color w:val="000000"/>
                <w:sz w:val="20"/>
                <w:szCs w:val="20"/>
                <w:lang w:eastAsia="id-ID"/>
                <w:rPrChange w:id="75" w:author="Jingga Dewa" w:date="2024-07-28T12:34:00Z" w16du:dateUtc="2024-07-28T17:34:00Z">
                  <w:rPr/>
                </w:rPrChange>
              </w:rPr>
              <w:t>1,657892</w:t>
            </w:r>
          </w:p>
        </w:tc>
        <w:tc>
          <w:tcPr>
            <w:tcW w:w="1252" w:type="dxa"/>
          </w:tcPr>
          <w:p w14:paraId="4E3BBCE4" w14:textId="77777777" w:rsidR="009218F4" w:rsidRPr="00592190" w:rsidRDefault="009218F4" w:rsidP="000D36A3">
            <w:pPr>
              <w:spacing w:line="360" w:lineRule="auto"/>
              <w:jc w:val="center"/>
              <w:rPr>
                <w:rFonts w:ascii="Times New Roman" w:eastAsia="Times New Roman" w:hAnsi="Times New Roman" w:cs="Times New Roman"/>
                <w:color w:val="000000"/>
                <w:kern w:val="0"/>
                <w:sz w:val="20"/>
                <w:szCs w:val="20"/>
                <w:lang w:eastAsia="id-ID"/>
                <w14:ligatures w14:val="none"/>
                <w:rPrChange w:id="76" w:author="Jingga Dewa" w:date="2024-07-28T12:34:00Z" w16du:dateUtc="2024-07-28T17:34:00Z">
                  <w:rPr/>
                </w:rPrChange>
              </w:rPr>
            </w:pPr>
            <w:r w:rsidRPr="00592190">
              <w:rPr>
                <w:rFonts w:ascii="Times New Roman" w:eastAsia="Times New Roman" w:hAnsi="Times New Roman" w:cs="Times New Roman"/>
                <w:color w:val="000000"/>
                <w:sz w:val="20"/>
                <w:szCs w:val="20"/>
                <w:lang w:eastAsia="id-ID"/>
                <w:rPrChange w:id="77" w:author="Jingga Dewa" w:date="2024-07-28T12:34:00Z" w16du:dateUtc="2024-07-28T17:34:00Z">
                  <w:rPr/>
                </w:rPrChange>
              </w:rPr>
              <w:t>1,091234</w:t>
            </w:r>
          </w:p>
        </w:tc>
      </w:tr>
      <w:tr w:rsidR="009218F4" w14:paraId="1D70FCB8" w14:textId="77777777" w:rsidTr="009218F4">
        <w:trPr>
          <w:jc w:val="center"/>
        </w:trPr>
        <w:tc>
          <w:tcPr>
            <w:tcW w:w="1226" w:type="dxa"/>
            <w:vAlign w:val="center"/>
          </w:tcPr>
          <w:p w14:paraId="4245ED9E" w14:textId="77777777" w:rsidR="009218F4" w:rsidRPr="00592190" w:rsidRDefault="009218F4" w:rsidP="000D36A3">
            <w:pPr>
              <w:spacing w:line="360" w:lineRule="auto"/>
              <w:jc w:val="center"/>
              <w:rPr>
                <w:rFonts w:ascii="Times New Roman" w:eastAsia="Times New Roman" w:hAnsi="Times New Roman" w:cs="Times New Roman"/>
                <w:color w:val="000000"/>
                <w:kern w:val="0"/>
                <w:sz w:val="20"/>
                <w:szCs w:val="20"/>
                <w:lang w:eastAsia="id-ID"/>
                <w14:ligatures w14:val="none"/>
                <w:rPrChange w:id="78" w:author="Jingga Dewa" w:date="2024-07-28T12:34:00Z" w16du:dateUtc="2024-07-28T17:34:00Z">
                  <w:rPr>
                    <w:rFonts w:eastAsia="Times New Roman"/>
                    <w:color w:val="000000"/>
                    <w:kern w:val="0"/>
                    <w:sz w:val="20"/>
                    <w:szCs w:val="20"/>
                    <w:lang w:eastAsia="id-ID"/>
                    <w14:ligatures w14:val="none"/>
                  </w:rPr>
                </w:rPrChange>
              </w:rPr>
            </w:pPr>
            <w:r w:rsidRPr="00592190">
              <w:rPr>
                <w:rFonts w:ascii="Times New Roman" w:eastAsia="Times New Roman" w:hAnsi="Times New Roman" w:cs="Times New Roman"/>
                <w:color w:val="000000"/>
                <w:sz w:val="20"/>
                <w:szCs w:val="20"/>
                <w:lang w:eastAsia="id-ID"/>
                <w:rPrChange w:id="79" w:author="Jingga Dewa" w:date="2024-07-28T12:34:00Z" w16du:dateUtc="2024-07-28T17:34:00Z">
                  <w:rPr>
                    <w:rFonts w:eastAsia="Times New Roman"/>
                    <w:color w:val="000000"/>
                    <w:sz w:val="20"/>
                    <w:szCs w:val="20"/>
                    <w:lang w:eastAsia="id-ID"/>
                  </w:rPr>
                </w:rPrChange>
              </w:rPr>
              <w:t>12/07/2024</w:t>
            </w:r>
          </w:p>
        </w:tc>
        <w:tc>
          <w:tcPr>
            <w:tcW w:w="1239" w:type="dxa"/>
            <w:vAlign w:val="center"/>
          </w:tcPr>
          <w:p w14:paraId="0FB9A915" w14:textId="77777777" w:rsidR="009218F4" w:rsidRPr="00592190" w:rsidRDefault="009218F4" w:rsidP="000D36A3">
            <w:pPr>
              <w:spacing w:line="360" w:lineRule="auto"/>
              <w:jc w:val="center"/>
              <w:rPr>
                <w:rFonts w:ascii="Times New Roman" w:eastAsia="Times New Roman" w:hAnsi="Times New Roman" w:cs="Times New Roman"/>
                <w:color w:val="000000"/>
                <w:kern w:val="0"/>
                <w:sz w:val="20"/>
                <w:szCs w:val="20"/>
                <w:lang w:eastAsia="id-ID"/>
                <w14:ligatures w14:val="none"/>
                <w:rPrChange w:id="80" w:author="Jingga Dewa" w:date="2024-07-28T12:34:00Z" w16du:dateUtc="2024-07-28T17:34:00Z">
                  <w:rPr/>
                </w:rPrChange>
              </w:rPr>
            </w:pPr>
            <w:r w:rsidRPr="00592190">
              <w:rPr>
                <w:rFonts w:ascii="Times New Roman" w:eastAsia="Times New Roman" w:hAnsi="Times New Roman" w:cs="Times New Roman"/>
                <w:color w:val="000000"/>
                <w:sz w:val="20"/>
                <w:szCs w:val="20"/>
                <w:lang w:eastAsia="id-ID"/>
                <w:rPrChange w:id="81" w:author="Jingga Dewa" w:date="2024-07-28T12:34:00Z" w16du:dateUtc="2024-07-28T17:34:00Z">
                  <w:rPr>
                    <w:color w:val="000000"/>
                    <w:sz w:val="20"/>
                    <w:szCs w:val="20"/>
                  </w:rPr>
                </w:rPrChange>
              </w:rPr>
              <w:t>1,017927</w:t>
            </w:r>
          </w:p>
        </w:tc>
        <w:tc>
          <w:tcPr>
            <w:tcW w:w="1274" w:type="dxa"/>
          </w:tcPr>
          <w:p w14:paraId="60984692" w14:textId="77777777" w:rsidR="009218F4" w:rsidRPr="00592190" w:rsidRDefault="009218F4" w:rsidP="000D36A3">
            <w:pPr>
              <w:spacing w:line="360" w:lineRule="auto"/>
              <w:jc w:val="center"/>
              <w:rPr>
                <w:rFonts w:ascii="Times New Roman" w:eastAsia="Times New Roman" w:hAnsi="Times New Roman" w:cs="Times New Roman"/>
                <w:color w:val="000000"/>
                <w:kern w:val="0"/>
                <w:sz w:val="20"/>
                <w:szCs w:val="20"/>
                <w:lang w:eastAsia="id-ID"/>
                <w14:ligatures w14:val="none"/>
                <w:rPrChange w:id="82" w:author="Jingga Dewa" w:date="2024-07-28T12:34:00Z" w16du:dateUtc="2024-07-28T17:34:00Z">
                  <w:rPr/>
                </w:rPrChange>
              </w:rPr>
            </w:pPr>
            <w:r w:rsidRPr="00592190">
              <w:rPr>
                <w:rFonts w:ascii="Times New Roman" w:eastAsia="Times New Roman" w:hAnsi="Times New Roman" w:cs="Times New Roman"/>
                <w:color w:val="000000"/>
                <w:sz w:val="20"/>
                <w:szCs w:val="20"/>
                <w:lang w:eastAsia="id-ID"/>
                <w:rPrChange w:id="83" w:author="Jingga Dewa" w:date="2024-07-28T12:34:00Z" w16du:dateUtc="2024-07-28T17:34:00Z">
                  <w:rPr/>
                </w:rPrChange>
              </w:rPr>
              <w:t>1,349176</w:t>
            </w:r>
          </w:p>
        </w:tc>
        <w:tc>
          <w:tcPr>
            <w:tcW w:w="1252" w:type="dxa"/>
          </w:tcPr>
          <w:p w14:paraId="4CD834DE" w14:textId="77777777" w:rsidR="009218F4" w:rsidRPr="00592190" w:rsidRDefault="009218F4" w:rsidP="000D36A3">
            <w:pPr>
              <w:spacing w:line="360" w:lineRule="auto"/>
              <w:jc w:val="center"/>
              <w:rPr>
                <w:rFonts w:ascii="Times New Roman" w:eastAsia="Times New Roman" w:hAnsi="Times New Roman" w:cs="Times New Roman"/>
                <w:color w:val="000000"/>
                <w:kern w:val="0"/>
                <w:sz w:val="20"/>
                <w:szCs w:val="20"/>
                <w:lang w:eastAsia="id-ID"/>
                <w14:ligatures w14:val="none"/>
                <w:rPrChange w:id="84" w:author="Jingga Dewa" w:date="2024-07-28T12:34:00Z" w16du:dateUtc="2024-07-28T17:34:00Z">
                  <w:rPr/>
                </w:rPrChange>
              </w:rPr>
            </w:pPr>
            <w:r w:rsidRPr="00592190">
              <w:rPr>
                <w:rFonts w:ascii="Times New Roman" w:eastAsia="Times New Roman" w:hAnsi="Times New Roman" w:cs="Times New Roman"/>
                <w:color w:val="000000"/>
                <w:sz w:val="20"/>
                <w:szCs w:val="20"/>
                <w:lang w:eastAsia="id-ID"/>
                <w:rPrChange w:id="85" w:author="Jingga Dewa" w:date="2024-07-28T12:34:00Z" w16du:dateUtc="2024-07-28T17:34:00Z">
                  <w:rPr/>
                </w:rPrChange>
              </w:rPr>
              <w:t>1,345678</w:t>
            </w:r>
          </w:p>
        </w:tc>
      </w:tr>
      <w:tr w:rsidR="009218F4" w14:paraId="4402EEEE" w14:textId="77777777" w:rsidTr="009218F4">
        <w:trPr>
          <w:jc w:val="center"/>
        </w:trPr>
        <w:tc>
          <w:tcPr>
            <w:tcW w:w="1226" w:type="dxa"/>
            <w:shd w:val="clear" w:color="auto" w:fill="FFFFFF" w:themeFill="background1"/>
            <w:vAlign w:val="center"/>
          </w:tcPr>
          <w:p w14:paraId="129BF10B" w14:textId="77777777" w:rsidR="009218F4" w:rsidRPr="00592190" w:rsidRDefault="009218F4" w:rsidP="000D36A3">
            <w:pPr>
              <w:spacing w:line="360" w:lineRule="auto"/>
              <w:jc w:val="center"/>
              <w:rPr>
                <w:rFonts w:ascii="Times New Roman" w:eastAsia="Times New Roman" w:hAnsi="Times New Roman" w:cs="Times New Roman"/>
                <w:b/>
                <w:bCs/>
                <w:color w:val="000000"/>
                <w:kern w:val="0"/>
                <w:sz w:val="20"/>
                <w:szCs w:val="20"/>
                <w:lang w:eastAsia="id-ID"/>
                <w14:ligatures w14:val="none"/>
                <w:rPrChange w:id="86" w:author="Jingga Dewa" w:date="2024-07-28T12:34:00Z" w16du:dateUtc="2024-07-28T17:34:00Z">
                  <w:rPr>
                    <w:rFonts w:eastAsia="Times New Roman"/>
                    <w:color w:val="000000"/>
                    <w:kern w:val="0"/>
                    <w:sz w:val="20"/>
                    <w:szCs w:val="20"/>
                    <w:lang w:eastAsia="id-ID"/>
                    <w14:ligatures w14:val="none"/>
                  </w:rPr>
                </w:rPrChange>
              </w:rPr>
            </w:pPr>
            <w:r w:rsidRPr="00592190">
              <w:rPr>
                <w:rFonts w:ascii="Times New Roman" w:eastAsia="Times New Roman" w:hAnsi="Times New Roman" w:cs="Times New Roman"/>
                <w:b/>
                <w:bCs/>
                <w:color w:val="000000"/>
                <w:sz w:val="20"/>
                <w:szCs w:val="20"/>
                <w:lang w:eastAsia="id-ID"/>
                <w:rPrChange w:id="87" w:author="Jingga Dewa" w:date="2024-07-28T12:34:00Z" w16du:dateUtc="2024-07-28T17:34:00Z">
                  <w:rPr>
                    <w:rFonts w:eastAsia="Times New Roman"/>
                    <w:color w:val="000000"/>
                    <w:sz w:val="20"/>
                    <w:szCs w:val="20"/>
                    <w:lang w:eastAsia="id-ID"/>
                  </w:rPr>
                </w:rPrChange>
              </w:rPr>
              <w:t>Rata-Rata</w:t>
            </w:r>
          </w:p>
        </w:tc>
        <w:tc>
          <w:tcPr>
            <w:tcW w:w="1239" w:type="dxa"/>
            <w:shd w:val="clear" w:color="auto" w:fill="FFFFFF" w:themeFill="background1"/>
          </w:tcPr>
          <w:p w14:paraId="037AF071" w14:textId="77777777" w:rsidR="009218F4" w:rsidRPr="00592190" w:rsidRDefault="009218F4" w:rsidP="000D36A3">
            <w:pPr>
              <w:spacing w:line="360" w:lineRule="auto"/>
              <w:jc w:val="center"/>
              <w:rPr>
                <w:rFonts w:ascii="Times New Roman" w:eastAsia="Times New Roman" w:hAnsi="Times New Roman" w:cs="Times New Roman"/>
                <w:color w:val="000000"/>
                <w:kern w:val="0"/>
                <w:sz w:val="20"/>
                <w:szCs w:val="20"/>
                <w:lang w:eastAsia="id-ID"/>
                <w14:ligatures w14:val="none"/>
                <w:rPrChange w:id="88" w:author="Jingga Dewa" w:date="2024-07-28T12:34:00Z" w16du:dateUtc="2024-07-28T17:34:00Z">
                  <w:rPr>
                    <w:color w:val="000000"/>
                    <w:sz w:val="20"/>
                    <w:szCs w:val="20"/>
                  </w:rPr>
                </w:rPrChange>
              </w:rPr>
            </w:pPr>
            <w:r w:rsidRPr="00592190">
              <w:rPr>
                <w:rFonts w:ascii="Times New Roman" w:eastAsia="Times New Roman" w:hAnsi="Times New Roman" w:cs="Times New Roman"/>
                <w:color w:val="000000"/>
                <w:sz w:val="20"/>
                <w:szCs w:val="20"/>
                <w:lang w:eastAsia="id-ID"/>
                <w:rPrChange w:id="89" w:author="Jingga Dewa" w:date="2024-07-28T12:34:00Z" w16du:dateUtc="2024-07-28T17:34:00Z">
                  <w:rPr/>
                </w:rPrChange>
              </w:rPr>
              <w:t>1,688322s</w:t>
            </w:r>
          </w:p>
        </w:tc>
        <w:tc>
          <w:tcPr>
            <w:tcW w:w="1274" w:type="dxa"/>
            <w:shd w:val="clear" w:color="auto" w:fill="FFFFFF" w:themeFill="background1"/>
          </w:tcPr>
          <w:p w14:paraId="1E66D06E" w14:textId="77777777" w:rsidR="009218F4" w:rsidRPr="00592190" w:rsidRDefault="009218F4" w:rsidP="000D36A3">
            <w:pPr>
              <w:spacing w:line="360" w:lineRule="auto"/>
              <w:jc w:val="center"/>
              <w:rPr>
                <w:rFonts w:ascii="Times New Roman" w:eastAsia="Times New Roman" w:hAnsi="Times New Roman" w:cs="Times New Roman"/>
                <w:color w:val="000000"/>
                <w:kern w:val="0"/>
                <w:sz w:val="20"/>
                <w:szCs w:val="20"/>
                <w:lang w:eastAsia="id-ID"/>
                <w14:ligatures w14:val="none"/>
                <w:rPrChange w:id="90" w:author="Jingga Dewa" w:date="2024-07-28T12:34:00Z" w16du:dateUtc="2024-07-28T17:34:00Z">
                  <w:rPr/>
                </w:rPrChange>
              </w:rPr>
            </w:pPr>
            <w:r w:rsidRPr="00592190">
              <w:rPr>
                <w:rFonts w:ascii="Times New Roman" w:eastAsia="Times New Roman" w:hAnsi="Times New Roman" w:cs="Times New Roman"/>
                <w:color w:val="000000"/>
                <w:sz w:val="20"/>
                <w:szCs w:val="20"/>
                <w:lang w:eastAsia="id-ID"/>
                <w:rPrChange w:id="91" w:author="Jingga Dewa" w:date="2024-07-28T12:34:00Z" w16du:dateUtc="2024-07-28T17:34:00Z">
                  <w:rPr/>
                </w:rPrChange>
              </w:rPr>
              <w:t>1,525131s</w:t>
            </w:r>
          </w:p>
        </w:tc>
        <w:tc>
          <w:tcPr>
            <w:tcW w:w="1252" w:type="dxa"/>
            <w:shd w:val="clear" w:color="auto" w:fill="FFFFFF" w:themeFill="background1"/>
          </w:tcPr>
          <w:p w14:paraId="6956DA55" w14:textId="77777777" w:rsidR="009218F4" w:rsidRPr="00592190" w:rsidRDefault="009218F4" w:rsidP="000D36A3">
            <w:pPr>
              <w:spacing w:line="360" w:lineRule="auto"/>
              <w:jc w:val="center"/>
              <w:rPr>
                <w:rFonts w:ascii="Times New Roman" w:eastAsia="Times New Roman" w:hAnsi="Times New Roman" w:cs="Times New Roman"/>
                <w:color w:val="000000"/>
                <w:kern w:val="0"/>
                <w:sz w:val="20"/>
                <w:szCs w:val="20"/>
                <w:lang w:eastAsia="id-ID"/>
                <w14:ligatures w14:val="none"/>
                <w:rPrChange w:id="92" w:author="Jingga Dewa" w:date="2024-07-28T12:34:00Z" w16du:dateUtc="2024-07-28T17:34:00Z">
                  <w:rPr/>
                </w:rPrChange>
              </w:rPr>
            </w:pPr>
            <w:r w:rsidRPr="00592190">
              <w:rPr>
                <w:rFonts w:ascii="Times New Roman" w:eastAsia="Times New Roman" w:hAnsi="Times New Roman" w:cs="Times New Roman"/>
                <w:color w:val="000000"/>
                <w:sz w:val="20"/>
                <w:szCs w:val="20"/>
                <w:lang w:eastAsia="id-ID"/>
                <w:rPrChange w:id="93" w:author="Jingga Dewa" w:date="2024-07-28T12:34:00Z" w16du:dateUtc="2024-07-28T17:34:00Z">
                  <w:rPr/>
                </w:rPrChange>
              </w:rPr>
              <w:t>1.25070s</w:t>
            </w:r>
          </w:p>
        </w:tc>
      </w:tr>
    </w:tbl>
    <w:p w14:paraId="2AD91E02" w14:textId="77777777" w:rsidR="009218F4" w:rsidRDefault="009218F4" w:rsidP="009218F4">
      <w:pPr>
        <w:pBdr>
          <w:top w:val="nil"/>
          <w:left w:val="nil"/>
          <w:bottom w:val="nil"/>
          <w:right w:val="nil"/>
          <w:between w:val="nil"/>
        </w:pBdr>
        <w:spacing w:after="0" w:line="240" w:lineRule="auto"/>
        <w:ind w:firstLine="216"/>
        <w:jc w:val="both"/>
        <w:rPr>
          <w:rFonts w:ascii="Times New Roman" w:eastAsia="Times New Roman" w:hAnsi="Times New Roman" w:cs="Times New Roman"/>
          <w:color w:val="000000"/>
          <w:sz w:val="20"/>
          <w:szCs w:val="20"/>
        </w:rPr>
      </w:pPr>
    </w:p>
    <w:p w14:paraId="06ED5335" w14:textId="4F61C5A5" w:rsidR="009218F4" w:rsidRDefault="009218F4" w:rsidP="00F77E85">
      <w:pPr>
        <w:pBdr>
          <w:top w:val="nil"/>
          <w:left w:val="nil"/>
          <w:bottom w:val="nil"/>
          <w:right w:val="nil"/>
          <w:between w:val="nil"/>
        </w:pBdr>
        <w:spacing w:after="0" w:line="240" w:lineRule="auto"/>
        <w:ind w:firstLine="216"/>
        <w:jc w:val="both"/>
        <w:rPr>
          <w:rFonts w:ascii="Times New Roman" w:eastAsia="Times New Roman" w:hAnsi="Times New Roman" w:cs="Times New Roman"/>
          <w:color w:val="000000"/>
          <w:sz w:val="20"/>
          <w:szCs w:val="20"/>
        </w:rPr>
      </w:pPr>
      <w:r w:rsidRPr="00F77E85">
        <w:rPr>
          <w:rFonts w:ascii="Times New Roman" w:eastAsia="Times New Roman" w:hAnsi="Times New Roman" w:cs="Times New Roman"/>
          <w:color w:val="000000"/>
          <w:sz w:val="20"/>
          <w:szCs w:val="20"/>
        </w:rPr>
        <w:t xml:space="preserve">Pada tabel 4.9 merupakan hasil pengumpulan data delay jaringan pada provider Wi-Fi </w:t>
      </w:r>
      <w:proofErr w:type="spellStart"/>
      <w:r w:rsidRPr="00F77E85">
        <w:rPr>
          <w:rFonts w:ascii="Times New Roman" w:eastAsia="Times New Roman" w:hAnsi="Times New Roman" w:cs="Times New Roman"/>
          <w:color w:val="000000"/>
          <w:sz w:val="20"/>
          <w:szCs w:val="20"/>
        </w:rPr>
        <w:t>Mncplay</w:t>
      </w:r>
      <w:proofErr w:type="spellEnd"/>
      <w:r w:rsidRPr="00F77E85">
        <w:rPr>
          <w:rFonts w:ascii="Times New Roman" w:eastAsia="Times New Roman" w:hAnsi="Times New Roman" w:cs="Times New Roman"/>
          <w:color w:val="000000"/>
          <w:sz w:val="20"/>
          <w:szCs w:val="20"/>
        </w:rPr>
        <w:t xml:space="preserve"> Rata-rata delay untuk </w:t>
      </w:r>
      <w:proofErr w:type="spellStart"/>
      <w:r w:rsidRPr="00F77E85">
        <w:rPr>
          <w:rFonts w:ascii="Times New Roman" w:eastAsia="Times New Roman" w:hAnsi="Times New Roman" w:cs="Times New Roman"/>
          <w:color w:val="000000"/>
          <w:sz w:val="20"/>
          <w:szCs w:val="20"/>
        </w:rPr>
        <w:t>Mncplay</w:t>
      </w:r>
      <w:proofErr w:type="spellEnd"/>
      <w:r w:rsidRPr="00F77E85">
        <w:rPr>
          <w:rFonts w:ascii="Times New Roman" w:eastAsia="Times New Roman" w:hAnsi="Times New Roman" w:cs="Times New Roman"/>
          <w:color w:val="000000"/>
          <w:sz w:val="20"/>
          <w:szCs w:val="20"/>
        </w:rPr>
        <w:t xml:space="preserve"> pada pukul 05.00 adalah 1,688322s detik, untuk pukul 10.00 rata-rata delay yang didapat adalah 1,525131s detik, dan pada pukul 20.00 didapatkan rata-rata delay 1.25070s detik.</w:t>
      </w:r>
    </w:p>
    <w:p w14:paraId="71B0C5CD" w14:textId="25A1306D" w:rsidR="00F77E85" w:rsidRDefault="00F77E85" w:rsidP="00F77E85">
      <w:pPr>
        <w:pBdr>
          <w:top w:val="nil"/>
          <w:left w:val="nil"/>
          <w:bottom w:val="nil"/>
          <w:right w:val="nil"/>
          <w:between w:val="nil"/>
        </w:pBdr>
        <w:spacing w:before="120" w:after="60" w:line="240" w:lineRule="auto"/>
        <w:jc w:val="both"/>
        <w:rPr>
          <w:rFonts w:ascii="Times New Roman" w:hAnsi="Times New Roman" w:cs="Times New Roman"/>
          <w:b/>
          <w:bCs/>
          <w:sz w:val="20"/>
          <w:szCs w:val="20"/>
        </w:rPr>
      </w:pPr>
      <w:bookmarkStart w:id="94" w:name="_Toc168518969"/>
      <w:bookmarkStart w:id="95" w:name="_Toc173033187"/>
      <w:r w:rsidRPr="00F77E85">
        <w:rPr>
          <w:rFonts w:ascii="Times New Roman" w:hAnsi="Times New Roman" w:cs="Times New Roman"/>
          <w:b/>
          <w:bCs/>
          <w:sz w:val="20"/>
          <w:szCs w:val="20"/>
        </w:rPr>
        <w:t>Hasil Pengujian Throughput QOS</w:t>
      </w:r>
      <w:bookmarkEnd w:id="94"/>
      <w:bookmarkEnd w:id="95"/>
    </w:p>
    <w:p w14:paraId="54B09126" w14:textId="564301A9" w:rsidR="00F77E85" w:rsidRDefault="00F77E85" w:rsidP="00F77E85">
      <w:pPr>
        <w:pBdr>
          <w:top w:val="nil"/>
          <w:left w:val="nil"/>
          <w:bottom w:val="nil"/>
          <w:right w:val="nil"/>
          <w:between w:val="nil"/>
        </w:pBdr>
        <w:spacing w:after="0" w:line="240" w:lineRule="auto"/>
        <w:jc w:val="both"/>
        <w:rPr>
          <w:rFonts w:ascii="Times New Roman" w:eastAsia="Times New Roman" w:hAnsi="Times New Roman" w:cs="Times New Roman"/>
          <w:color w:val="000000"/>
          <w:sz w:val="20"/>
          <w:szCs w:val="20"/>
        </w:rPr>
      </w:pPr>
      <w:r w:rsidRPr="00F77E85">
        <w:rPr>
          <w:rFonts w:ascii="Times New Roman" w:eastAsia="Times New Roman" w:hAnsi="Times New Roman" w:cs="Times New Roman"/>
          <w:color w:val="000000"/>
          <w:sz w:val="20"/>
          <w:szCs w:val="20"/>
        </w:rPr>
        <w:t>Untuk mendapatkan data Throughput langkah-langkah yang dilakukan hampir sama dengan pengumpulan data delay. Berikut adalah langkah-langkah dalam mendapatkan data Throughput.</w:t>
      </w:r>
    </w:p>
    <w:p w14:paraId="2D094B4F" w14:textId="589AE62C" w:rsidR="00F77E85" w:rsidRPr="00F77E85" w:rsidRDefault="00F77E85" w:rsidP="00F77E85">
      <w:pPr>
        <w:pStyle w:val="ListParagraph"/>
        <w:numPr>
          <w:ilvl w:val="0"/>
          <w:numId w:val="14"/>
        </w:numPr>
        <w:pBdr>
          <w:top w:val="nil"/>
          <w:left w:val="nil"/>
          <w:bottom w:val="nil"/>
          <w:right w:val="nil"/>
          <w:between w:val="nil"/>
        </w:pBdr>
        <w:spacing w:after="0" w:line="240" w:lineRule="auto"/>
        <w:ind w:left="426"/>
        <w:jc w:val="both"/>
      </w:pPr>
      <w:r w:rsidRPr="00F77E85">
        <w:rPr>
          <w:rFonts w:ascii="Times New Roman" w:eastAsia="Times New Roman" w:hAnsi="Times New Roman" w:cs="Times New Roman"/>
          <w:color w:val="000000"/>
          <w:sz w:val="20"/>
          <w:szCs w:val="20"/>
        </w:rPr>
        <w:t xml:space="preserve">Setelah melakukan filter pada </w:t>
      </w:r>
      <w:proofErr w:type="spellStart"/>
      <w:r w:rsidRPr="00F77E85">
        <w:rPr>
          <w:rFonts w:ascii="Times New Roman" w:eastAsia="Times New Roman" w:hAnsi="Times New Roman" w:cs="Times New Roman"/>
          <w:color w:val="000000"/>
          <w:sz w:val="20"/>
          <w:szCs w:val="20"/>
        </w:rPr>
        <w:t>ip</w:t>
      </w:r>
      <w:proofErr w:type="spellEnd"/>
      <w:r w:rsidRPr="00F77E85">
        <w:rPr>
          <w:rFonts w:ascii="Times New Roman" w:eastAsia="Times New Roman" w:hAnsi="Times New Roman" w:cs="Times New Roman"/>
          <w:color w:val="000000"/>
          <w:sz w:val="20"/>
          <w:szCs w:val="20"/>
        </w:rPr>
        <w:t xml:space="preserve"> tujuan, hal yang dilakukan adalah memilih menu statics dan memilih bagian Capture File Properties</w:t>
      </w:r>
    </w:p>
    <w:p w14:paraId="3331EB0B" w14:textId="77777777" w:rsidR="00F77E85" w:rsidRDefault="00F77E85" w:rsidP="00F77E85">
      <w:pPr>
        <w:pStyle w:val="ListParagraph"/>
        <w:keepNext/>
        <w:pBdr>
          <w:top w:val="nil"/>
          <w:left w:val="nil"/>
          <w:bottom w:val="nil"/>
          <w:right w:val="nil"/>
          <w:between w:val="nil"/>
        </w:pBdr>
        <w:spacing w:after="0" w:line="240" w:lineRule="auto"/>
        <w:ind w:left="426"/>
        <w:jc w:val="center"/>
      </w:pPr>
      <w:r w:rsidRPr="001F75EF">
        <w:rPr>
          <w:noProof/>
        </w:rPr>
        <w:drawing>
          <wp:inline distT="0" distB="0" distL="0" distR="0" wp14:anchorId="3233BD18" wp14:editId="2308E437">
            <wp:extent cx="2622550" cy="1643303"/>
            <wp:effectExtent l="0" t="0" r="6350" b="0"/>
            <wp:docPr id="306720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720475" name=""/>
                    <pic:cNvPicPr/>
                  </pic:nvPicPr>
                  <pic:blipFill>
                    <a:blip r:embed="rId63"/>
                    <a:stretch>
                      <a:fillRect/>
                    </a:stretch>
                  </pic:blipFill>
                  <pic:spPr>
                    <a:xfrm>
                      <a:off x="0" y="0"/>
                      <a:ext cx="2628391" cy="1646963"/>
                    </a:xfrm>
                    <a:prstGeom prst="rect">
                      <a:avLst/>
                    </a:prstGeom>
                  </pic:spPr>
                </pic:pic>
              </a:graphicData>
            </a:graphic>
          </wp:inline>
        </w:drawing>
      </w:r>
    </w:p>
    <w:p w14:paraId="3EBDDD02" w14:textId="6ACDE7BA" w:rsidR="00F77E85" w:rsidRDefault="00F77E85" w:rsidP="00F77E85">
      <w:pPr>
        <w:pStyle w:val="ListParagraph"/>
        <w:pBdr>
          <w:top w:val="nil"/>
          <w:left w:val="nil"/>
          <w:bottom w:val="nil"/>
          <w:right w:val="nil"/>
          <w:between w:val="nil"/>
        </w:pBdr>
        <w:spacing w:after="0" w:line="240" w:lineRule="auto"/>
        <w:ind w:left="426"/>
        <w:jc w:val="center"/>
      </w:pPr>
      <w:r w:rsidRPr="00F77E85">
        <w:rPr>
          <w:rFonts w:ascii="Times New Roman" w:eastAsia="Times New Roman" w:hAnsi="Times New Roman" w:cs="Times New Roman"/>
          <w:color w:val="000000"/>
          <w:sz w:val="20"/>
          <w:szCs w:val="20"/>
        </w:rPr>
        <w:t xml:space="preserve">Gambar 4. </w:t>
      </w:r>
      <w:r w:rsidRPr="00F77E85">
        <w:rPr>
          <w:rFonts w:ascii="Times New Roman" w:eastAsia="Times New Roman" w:hAnsi="Times New Roman" w:cs="Times New Roman"/>
          <w:color w:val="000000"/>
          <w:sz w:val="20"/>
          <w:szCs w:val="20"/>
        </w:rPr>
        <w:fldChar w:fldCharType="begin"/>
      </w:r>
      <w:r w:rsidRPr="00F77E85">
        <w:rPr>
          <w:rFonts w:ascii="Times New Roman" w:eastAsia="Times New Roman" w:hAnsi="Times New Roman" w:cs="Times New Roman"/>
          <w:color w:val="000000"/>
          <w:sz w:val="20"/>
          <w:szCs w:val="20"/>
        </w:rPr>
        <w:instrText xml:space="preserve"> SEQ Gambar_4. \* ARABIC </w:instrText>
      </w:r>
      <w:r w:rsidRPr="00F77E85">
        <w:rPr>
          <w:rFonts w:ascii="Times New Roman" w:eastAsia="Times New Roman" w:hAnsi="Times New Roman" w:cs="Times New Roman"/>
          <w:color w:val="000000"/>
          <w:sz w:val="20"/>
          <w:szCs w:val="20"/>
        </w:rPr>
        <w:fldChar w:fldCharType="separate"/>
      </w:r>
      <w:r w:rsidR="00515EE4">
        <w:rPr>
          <w:rFonts w:ascii="Times New Roman" w:eastAsia="Times New Roman" w:hAnsi="Times New Roman" w:cs="Times New Roman"/>
          <w:noProof/>
          <w:color w:val="000000"/>
          <w:sz w:val="20"/>
          <w:szCs w:val="20"/>
        </w:rPr>
        <w:t>9</w:t>
      </w:r>
      <w:r w:rsidRPr="00F77E85">
        <w:rPr>
          <w:rFonts w:ascii="Times New Roman" w:eastAsia="Times New Roman" w:hAnsi="Times New Roman" w:cs="Times New Roman"/>
          <w:color w:val="000000"/>
          <w:sz w:val="20"/>
          <w:szCs w:val="20"/>
        </w:rPr>
        <w:fldChar w:fldCharType="end"/>
      </w:r>
      <w:r w:rsidRPr="00F77E85">
        <w:rPr>
          <w:rFonts w:ascii="Times New Roman" w:eastAsia="Times New Roman" w:hAnsi="Times New Roman" w:cs="Times New Roman"/>
          <w:color w:val="000000"/>
          <w:sz w:val="20"/>
          <w:szCs w:val="20"/>
        </w:rPr>
        <w:t xml:space="preserve"> Memilih Menu Statics</w:t>
      </w:r>
    </w:p>
    <w:p w14:paraId="3F16456A" w14:textId="14C03869" w:rsidR="00F77E85" w:rsidRPr="00F77E85" w:rsidRDefault="00F77E85" w:rsidP="00F77E85">
      <w:pPr>
        <w:pStyle w:val="ListParagraph"/>
        <w:numPr>
          <w:ilvl w:val="0"/>
          <w:numId w:val="14"/>
        </w:numPr>
        <w:pBdr>
          <w:top w:val="nil"/>
          <w:left w:val="nil"/>
          <w:bottom w:val="nil"/>
          <w:right w:val="nil"/>
          <w:between w:val="nil"/>
        </w:pBdr>
        <w:spacing w:after="0" w:line="240" w:lineRule="auto"/>
        <w:ind w:left="426"/>
        <w:jc w:val="both"/>
      </w:pPr>
      <w:bookmarkStart w:id="96" w:name="_Hlk173060658"/>
      <w:r w:rsidRPr="00F77E85">
        <w:rPr>
          <w:rFonts w:ascii="Times New Roman" w:eastAsia="Times New Roman" w:hAnsi="Times New Roman" w:cs="Times New Roman"/>
          <w:color w:val="000000"/>
          <w:sz w:val="20"/>
          <w:szCs w:val="20"/>
        </w:rPr>
        <w:t>Setelah itu akan muncul jendela baru yang berisi detail data dari</w:t>
      </w:r>
      <w:r>
        <w:rPr>
          <w:rFonts w:ascii="Times New Roman" w:eastAsia="Times New Roman" w:hAnsi="Times New Roman" w:cs="Times New Roman"/>
          <w:color w:val="000000"/>
          <w:sz w:val="20"/>
          <w:szCs w:val="20"/>
        </w:rPr>
        <w:t xml:space="preserve">. </w:t>
      </w:r>
      <w:r w:rsidRPr="00F77E85">
        <w:rPr>
          <w:rFonts w:ascii="Times New Roman" w:eastAsia="Times New Roman" w:hAnsi="Times New Roman" w:cs="Times New Roman"/>
          <w:color w:val="000000"/>
          <w:sz w:val="20"/>
          <w:szCs w:val="20"/>
        </w:rPr>
        <w:t xml:space="preserve">Capture File Properties </w:t>
      </w:r>
      <w:r>
        <w:rPr>
          <w:rFonts w:ascii="Times New Roman" w:eastAsia="Times New Roman" w:hAnsi="Times New Roman" w:cs="Times New Roman"/>
          <w:color w:val="000000"/>
          <w:sz w:val="20"/>
          <w:szCs w:val="20"/>
        </w:rPr>
        <w:t>pa</w:t>
      </w:r>
      <w:r w:rsidRPr="00F77E85">
        <w:rPr>
          <w:rFonts w:ascii="Times New Roman" w:eastAsia="Times New Roman" w:hAnsi="Times New Roman" w:cs="Times New Roman"/>
          <w:color w:val="000000"/>
          <w:sz w:val="20"/>
          <w:szCs w:val="20"/>
        </w:rPr>
        <w:t xml:space="preserve">da bagian </w:t>
      </w:r>
      <w:r>
        <w:rPr>
          <w:rFonts w:ascii="Times New Roman" w:eastAsia="Times New Roman" w:hAnsi="Times New Roman" w:cs="Times New Roman"/>
          <w:color w:val="000000"/>
          <w:sz w:val="20"/>
          <w:szCs w:val="20"/>
        </w:rPr>
        <w:t>s</w:t>
      </w:r>
      <w:r w:rsidRPr="00F77E85">
        <w:rPr>
          <w:rFonts w:ascii="Times New Roman" w:eastAsia="Times New Roman" w:hAnsi="Times New Roman" w:cs="Times New Roman"/>
          <w:color w:val="000000"/>
          <w:sz w:val="20"/>
          <w:szCs w:val="20"/>
        </w:rPr>
        <w:t>tatistics terdapat data throughput pada</w:t>
      </w:r>
      <w:r>
        <w:rPr>
          <w:rFonts w:ascii="Times New Roman" w:eastAsia="Times New Roman" w:hAnsi="Times New Roman" w:cs="Times New Roman"/>
          <w:color w:val="000000"/>
          <w:sz w:val="20"/>
          <w:szCs w:val="20"/>
        </w:rPr>
        <w:t xml:space="preserve">. </w:t>
      </w:r>
      <w:r w:rsidRPr="00F77E85">
        <w:rPr>
          <w:rFonts w:ascii="Times New Roman" w:eastAsia="Times New Roman" w:hAnsi="Times New Roman" w:cs="Times New Roman"/>
          <w:color w:val="000000"/>
          <w:sz w:val="20"/>
          <w:szCs w:val="20"/>
        </w:rPr>
        <w:t>Average/bits pada bagian displayed karena berdasarkan hasil data yang telah difilter.</w:t>
      </w:r>
      <w:bookmarkEnd w:id="96"/>
    </w:p>
    <w:p w14:paraId="4644666E" w14:textId="77777777" w:rsidR="00AD5EF0" w:rsidRDefault="00F77E85" w:rsidP="00AD5EF0">
      <w:pPr>
        <w:pStyle w:val="ListParagraph"/>
        <w:keepNext/>
        <w:pBdr>
          <w:top w:val="nil"/>
          <w:left w:val="nil"/>
          <w:bottom w:val="nil"/>
          <w:right w:val="nil"/>
          <w:between w:val="nil"/>
        </w:pBdr>
        <w:spacing w:after="0" w:line="240" w:lineRule="auto"/>
        <w:ind w:left="426"/>
        <w:jc w:val="center"/>
      </w:pPr>
      <w:r w:rsidRPr="0041697D">
        <w:rPr>
          <w:noProof/>
        </w:rPr>
        <w:drawing>
          <wp:inline distT="0" distB="0" distL="0" distR="0" wp14:anchorId="242BE6B0" wp14:editId="243AB404">
            <wp:extent cx="2304958" cy="1675065"/>
            <wp:effectExtent l="0" t="0" r="635" b="1905"/>
            <wp:docPr id="1438335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335582" name=""/>
                    <pic:cNvPicPr/>
                  </pic:nvPicPr>
                  <pic:blipFill>
                    <a:blip r:embed="rId64"/>
                    <a:stretch>
                      <a:fillRect/>
                    </a:stretch>
                  </pic:blipFill>
                  <pic:spPr>
                    <a:xfrm>
                      <a:off x="0" y="0"/>
                      <a:ext cx="2325512" cy="1690002"/>
                    </a:xfrm>
                    <a:prstGeom prst="rect">
                      <a:avLst/>
                    </a:prstGeom>
                  </pic:spPr>
                </pic:pic>
              </a:graphicData>
            </a:graphic>
          </wp:inline>
        </w:drawing>
      </w:r>
    </w:p>
    <w:p w14:paraId="66A80181" w14:textId="2CD0216C" w:rsidR="00F77E85" w:rsidRDefault="00AD5EF0" w:rsidP="00AD5EF0">
      <w:pPr>
        <w:pStyle w:val="ListParagraph"/>
        <w:pBdr>
          <w:top w:val="nil"/>
          <w:left w:val="nil"/>
          <w:bottom w:val="nil"/>
          <w:right w:val="nil"/>
          <w:between w:val="nil"/>
        </w:pBdr>
        <w:spacing w:after="0" w:line="240" w:lineRule="auto"/>
        <w:ind w:left="426"/>
        <w:jc w:val="center"/>
        <w:rPr>
          <w:ins w:id="97" w:author="Jingga Dewa" w:date="2024-07-28T12:07:00Z" w16du:dateUtc="2024-07-28T17:07:00Z"/>
          <w:rFonts w:ascii="Times New Roman" w:eastAsia="Times New Roman" w:hAnsi="Times New Roman" w:cs="Times New Roman"/>
          <w:color w:val="000000"/>
          <w:sz w:val="20"/>
          <w:szCs w:val="20"/>
        </w:rPr>
      </w:pPr>
      <w:r w:rsidRPr="00AD5EF0">
        <w:rPr>
          <w:rFonts w:ascii="Times New Roman" w:eastAsia="Times New Roman" w:hAnsi="Times New Roman" w:cs="Times New Roman"/>
          <w:color w:val="000000"/>
          <w:sz w:val="20"/>
          <w:szCs w:val="20"/>
          <w:rPrChange w:id="98" w:author="Jingga Dewa" w:date="2024-07-28T12:05:00Z" w16du:dateUtc="2024-07-28T17:05:00Z">
            <w:rPr/>
          </w:rPrChange>
        </w:rPr>
        <w:t xml:space="preserve">Gambar 4. </w:t>
      </w:r>
      <w:r w:rsidRPr="00AD5EF0">
        <w:rPr>
          <w:rFonts w:ascii="Times New Roman" w:eastAsia="Times New Roman" w:hAnsi="Times New Roman" w:cs="Times New Roman"/>
          <w:color w:val="000000"/>
          <w:sz w:val="20"/>
          <w:szCs w:val="20"/>
          <w:rPrChange w:id="99" w:author="Jingga Dewa" w:date="2024-07-28T12:05:00Z" w16du:dateUtc="2024-07-28T17:05:00Z">
            <w:rPr/>
          </w:rPrChange>
        </w:rPr>
        <w:fldChar w:fldCharType="begin"/>
      </w:r>
      <w:r w:rsidRPr="00AD5EF0">
        <w:rPr>
          <w:rFonts w:ascii="Times New Roman" w:eastAsia="Times New Roman" w:hAnsi="Times New Roman" w:cs="Times New Roman"/>
          <w:color w:val="000000"/>
          <w:sz w:val="20"/>
          <w:szCs w:val="20"/>
          <w:rPrChange w:id="100" w:author="Jingga Dewa" w:date="2024-07-28T12:05:00Z" w16du:dateUtc="2024-07-28T17:05:00Z">
            <w:rPr/>
          </w:rPrChange>
        </w:rPr>
        <w:instrText xml:space="preserve"> SEQ Gambar_4. \* ARABIC </w:instrText>
      </w:r>
      <w:r w:rsidRPr="00AD5EF0">
        <w:rPr>
          <w:rFonts w:ascii="Times New Roman" w:eastAsia="Times New Roman" w:hAnsi="Times New Roman" w:cs="Times New Roman"/>
          <w:color w:val="000000"/>
          <w:sz w:val="20"/>
          <w:szCs w:val="20"/>
          <w:rPrChange w:id="101" w:author="Jingga Dewa" w:date="2024-07-28T12:05:00Z" w16du:dateUtc="2024-07-28T17:05:00Z">
            <w:rPr/>
          </w:rPrChange>
        </w:rPr>
        <w:fldChar w:fldCharType="separate"/>
      </w:r>
      <w:ins w:id="102" w:author="Jingga Dewa" w:date="2024-07-28T13:27:00Z" w16du:dateUtc="2024-07-28T18:27:00Z">
        <w:r w:rsidR="00515EE4">
          <w:rPr>
            <w:rFonts w:ascii="Times New Roman" w:eastAsia="Times New Roman" w:hAnsi="Times New Roman" w:cs="Times New Roman"/>
            <w:noProof/>
            <w:color w:val="000000"/>
            <w:sz w:val="20"/>
            <w:szCs w:val="20"/>
          </w:rPr>
          <w:t>10</w:t>
        </w:r>
      </w:ins>
      <w:del w:id="103" w:author="Jingga Dewa" w:date="2024-07-28T12:38:00Z" w16du:dateUtc="2024-07-28T17:38:00Z">
        <w:r w:rsidRPr="00AD5EF0" w:rsidDel="00592190">
          <w:rPr>
            <w:rFonts w:ascii="Times New Roman" w:eastAsia="Times New Roman" w:hAnsi="Times New Roman" w:cs="Times New Roman"/>
            <w:noProof/>
            <w:color w:val="000000"/>
            <w:sz w:val="20"/>
            <w:szCs w:val="20"/>
            <w:rPrChange w:id="104" w:author="Jingga Dewa" w:date="2024-07-28T12:05:00Z" w16du:dateUtc="2024-07-28T17:05:00Z">
              <w:rPr>
                <w:noProof/>
              </w:rPr>
            </w:rPrChange>
          </w:rPr>
          <w:delText>10</w:delText>
        </w:r>
      </w:del>
      <w:r w:rsidRPr="00AD5EF0">
        <w:rPr>
          <w:rFonts w:ascii="Times New Roman" w:eastAsia="Times New Roman" w:hAnsi="Times New Roman" w:cs="Times New Roman"/>
          <w:color w:val="000000"/>
          <w:sz w:val="20"/>
          <w:szCs w:val="20"/>
          <w:rPrChange w:id="105" w:author="Jingga Dewa" w:date="2024-07-28T12:05:00Z" w16du:dateUtc="2024-07-28T17:05:00Z">
            <w:rPr/>
          </w:rPrChange>
        </w:rPr>
        <w:fldChar w:fldCharType="end"/>
      </w:r>
      <w:r w:rsidRPr="00AD5EF0">
        <w:rPr>
          <w:rFonts w:ascii="Times New Roman" w:eastAsia="Times New Roman" w:hAnsi="Times New Roman" w:cs="Times New Roman"/>
          <w:color w:val="000000"/>
          <w:sz w:val="20"/>
          <w:szCs w:val="20"/>
          <w:rPrChange w:id="106" w:author="Jingga Dewa" w:date="2024-07-28T12:05:00Z" w16du:dateUtc="2024-07-28T17:05:00Z">
            <w:rPr/>
          </w:rPrChange>
        </w:rPr>
        <w:t xml:space="preserve"> Jendela Baru Berisi Detail Data</w:t>
      </w:r>
    </w:p>
    <w:p w14:paraId="06747D54" w14:textId="0F3554D2" w:rsidR="00AD5EF0" w:rsidRDefault="00AD5EF0" w:rsidP="00AD5EF0">
      <w:pPr>
        <w:pBdr>
          <w:top w:val="nil"/>
          <w:left w:val="nil"/>
          <w:bottom w:val="nil"/>
          <w:right w:val="nil"/>
          <w:between w:val="nil"/>
        </w:pBdr>
        <w:spacing w:after="0" w:line="240" w:lineRule="auto"/>
        <w:jc w:val="both"/>
        <w:rPr>
          <w:ins w:id="107" w:author="Jingga Dewa" w:date="2024-07-28T12:09:00Z" w16du:dateUtc="2024-07-28T17:09:00Z"/>
          <w:rFonts w:ascii="Times New Roman" w:eastAsia="Times New Roman" w:hAnsi="Times New Roman" w:cs="Times New Roman"/>
          <w:color w:val="000000"/>
          <w:sz w:val="20"/>
          <w:szCs w:val="20"/>
        </w:rPr>
      </w:pPr>
      <w:ins w:id="108" w:author="Jingga Dewa" w:date="2024-07-28T12:07:00Z" w16du:dateUtc="2024-07-28T17:07:00Z">
        <w:r w:rsidRPr="00AD5EF0">
          <w:rPr>
            <w:rFonts w:ascii="Times New Roman" w:eastAsia="Times New Roman" w:hAnsi="Times New Roman" w:cs="Times New Roman"/>
            <w:color w:val="000000"/>
            <w:sz w:val="20"/>
            <w:szCs w:val="20"/>
            <w:rPrChange w:id="109" w:author="Jingga Dewa" w:date="2024-07-28T12:07:00Z" w16du:dateUtc="2024-07-28T17:07:00Z">
              <w:rPr/>
            </w:rPrChange>
          </w:rPr>
          <w:t xml:space="preserve">Berikut merupakan perhitungan untuk menentukan rata-rata </w:t>
        </w:r>
        <w:r w:rsidRPr="00AD5EF0">
          <w:rPr>
            <w:rFonts w:ascii="Times New Roman" w:eastAsia="Times New Roman" w:hAnsi="Times New Roman" w:cs="Times New Roman"/>
            <w:color w:val="000000"/>
            <w:sz w:val="20"/>
            <w:szCs w:val="20"/>
            <w:rPrChange w:id="110" w:author="Jingga Dewa" w:date="2024-07-28T12:07:00Z" w16du:dateUtc="2024-07-28T17:07:00Z">
              <w:rPr>
                <w:i/>
                <w:iCs/>
              </w:rPr>
            </w:rPrChange>
          </w:rPr>
          <w:t>throughput:</w:t>
        </w:r>
      </w:ins>
    </w:p>
    <w:p w14:paraId="51D880E4" w14:textId="77777777" w:rsidR="00AD5EF0" w:rsidRPr="006A5D05" w:rsidRDefault="00AD5EF0" w:rsidP="00AD5EF0">
      <w:pPr>
        <w:rPr>
          <w:ins w:id="111" w:author="Jingga Dewa" w:date="2024-07-28T12:09:00Z" w16du:dateUtc="2024-07-28T17:09:00Z"/>
          <w:rFonts w:eastAsiaTheme="minorEastAsia"/>
        </w:rPr>
      </w:pPr>
      <m:oMathPara>
        <m:oMathParaPr>
          <m:jc m:val="left"/>
        </m:oMathParaPr>
        <m:oMath>
          <m:r>
            <w:ins w:id="112" w:author="Jingga Dewa" w:date="2024-07-28T12:09:00Z" w16du:dateUtc="2024-07-28T17:09:00Z">
              <w:rPr>
                <w:rFonts w:ascii="Cambria Math" w:hAnsi="Cambria Math"/>
              </w:rPr>
              <m:t>Throughput=</m:t>
            </w:ins>
          </m:r>
          <m:f>
            <m:fPr>
              <m:ctrlPr>
                <w:ins w:id="113" w:author="Jingga Dewa" w:date="2024-07-28T12:09:00Z" w16du:dateUtc="2024-07-28T17:09:00Z">
                  <w:rPr>
                    <w:rFonts w:ascii="Cambria Math" w:hAnsi="Cambria Math"/>
                    <w:i/>
                  </w:rPr>
                </w:ins>
              </m:ctrlPr>
            </m:fPr>
            <m:num>
              <m:r>
                <w:ins w:id="114" w:author="Jingga Dewa" w:date="2024-07-28T12:09:00Z" w16du:dateUtc="2024-07-28T17:09:00Z">
                  <w:rPr>
                    <w:rFonts w:ascii="Cambria Math" w:hAnsi="Cambria Math"/>
                  </w:rPr>
                  <m:t>Bytes</m:t>
                </w:ins>
              </m:r>
            </m:num>
            <m:den>
              <m:r>
                <w:ins w:id="115" w:author="Jingga Dewa" w:date="2024-07-28T12:09:00Z" w16du:dateUtc="2024-07-28T17:09:00Z">
                  <w:rPr>
                    <w:rFonts w:ascii="Cambria Math" w:hAnsi="Cambria Math"/>
                  </w:rPr>
                  <m:t>Span Time</m:t>
                </w:ins>
              </m:r>
            </m:den>
          </m:f>
        </m:oMath>
      </m:oMathPara>
    </w:p>
    <w:p w14:paraId="2F8E2A24" w14:textId="79D59932" w:rsidR="00AD5EF0" w:rsidRDefault="00AD5EF0" w:rsidP="00AD5EF0">
      <w:pPr>
        <w:pBdr>
          <w:top w:val="nil"/>
          <w:left w:val="nil"/>
          <w:bottom w:val="nil"/>
          <w:right w:val="nil"/>
          <w:between w:val="nil"/>
        </w:pBdr>
        <w:spacing w:after="0" w:line="240" w:lineRule="auto"/>
        <w:jc w:val="both"/>
        <w:rPr>
          <w:ins w:id="116" w:author="Jingga Dewa" w:date="2024-07-28T12:09:00Z" w16du:dateUtc="2024-07-28T17:09:00Z"/>
          <w:rFonts w:eastAsiaTheme="minorEastAsia"/>
          <w:iCs/>
          <w:sz w:val="24"/>
          <w:szCs w:val="24"/>
        </w:rPr>
      </w:pPr>
      <w:ins w:id="117" w:author="Jingga Dewa" w:date="2024-07-28T12:09:00Z" w16du:dateUtc="2024-07-28T17:09:00Z">
        <w:r>
          <w:rPr>
            <w:rFonts w:eastAsiaTheme="minorEastAsia"/>
          </w:rPr>
          <w:tab/>
        </w:r>
        <w:r>
          <w:rPr>
            <w:rFonts w:eastAsiaTheme="minorEastAsia"/>
          </w:rPr>
          <w:tab/>
        </w:r>
      </w:ins>
      <m:oMath>
        <m:r>
          <w:ins w:id="118" w:author="Jingga Dewa" w:date="2024-07-28T12:09:00Z" w16du:dateUtc="2024-07-28T17:09:00Z">
            <m:rPr>
              <m:sty m:val="p"/>
            </m:rPr>
            <w:rPr>
              <w:rFonts w:ascii="Cambria Math" w:eastAsiaTheme="minorEastAsia" w:hAnsi="Cambria Math"/>
              <w:sz w:val="24"/>
              <w:szCs w:val="28"/>
              <w:rPrChange w:id="119" w:author="Jingga Dewa" w:date="2024-07-28T12:09:00Z" w16du:dateUtc="2024-07-28T17:09:00Z">
                <w:rPr>
                  <w:rFonts w:ascii="Cambria Math" w:eastAsiaTheme="minorEastAsia" w:hAnsi="Cambria Math"/>
                  <w:szCs w:val="24"/>
                </w:rPr>
              </w:rPrChange>
            </w:rPr>
            <m:t>=</m:t>
          </w:ins>
        </m:r>
        <m:f>
          <m:fPr>
            <m:ctrlPr>
              <w:ins w:id="120" w:author="Jingga Dewa" w:date="2024-07-28T12:09:00Z" w16du:dateUtc="2024-07-28T17:09:00Z">
                <w:rPr>
                  <w:rFonts w:ascii="Cambria Math" w:eastAsiaTheme="minorEastAsia" w:hAnsi="Cambria Math"/>
                  <w:iCs/>
                  <w:sz w:val="28"/>
                  <w:szCs w:val="28"/>
                </w:rPr>
              </w:ins>
            </m:ctrlPr>
          </m:fPr>
          <m:num>
            <m:r>
              <w:ins w:id="121" w:author="Jingga Dewa" w:date="2024-07-28T12:09:00Z" w16du:dateUtc="2024-07-28T17:09:00Z">
                <m:rPr>
                  <m:sty m:val="p"/>
                </m:rPr>
                <w:rPr>
                  <w:rFonts w:ascii="Cambria Math" w:eastAsiaTheme="minorEastAsia" w:hAnsi="Cambria Math"/>
                  <w:sz w:val="24"/>
                  <w:szCs w:val="28"/>
                  <w:rPrChange w:id="122" w:author="Jingga Dewa" w:date="2024-07-28T12:09:00Z" w16du:dateUtc="2024-07-28T17:09:00Z">
                    <w:rPr>
                      <w:rFonts w:ascii="Cambria Math" w:eastAsiaTheme="minorEastAsia" w:hAnsi="Cambria Math"/>
                      <w:szCs w:val="24"/>
                    </w:rPr>
                  </w:rPrChange>
                </w:rPr>
                <m:t>3883065</m:t>
              </w:ins>
            </m:r>
          </m:num>
          <m:den>
            <m:r>
              <w:ins w:id="123" w:author="Jingga Dewa" w:date="2024-07-28T12:09:00Z" w16du:dateUtc="2024-07-28T17:09:00Z">
                <m:rPr>
                  <m:sty m:val="p"/>
                </m:rPr>
                <w:rPr>
                  <w:rFonts w:ascii="Cambria Math" w:eastAsiaTheme="minorEastAsia" w:hAnsi="Cambria Math"/>
                  <w:sz w:val="24"/>
                  <w:szCs w:val="28"/>
                  <w:rPrChange w:id="124" w:author="Jingga Dewa" w:date="2024-07-28T12:09:00Z" w16du:dateUtc="2024-07-28T17:09:00Z">
                    <w:rPr>
                      <w:rFonts w:ascii="Cambria Math" w:eastAsiaTheme="minorEastAsia" w:hAnsi="Cambria Math"/>
                      <w:szCs w:val="24"/>
                    </w:rPr>
                  </w:rPrChange>
                </w:rPr>
                <m:t>776,957</m:t>
              </w:ins>
            </m:r>
          </m:den>
        </m:f>
      </m:oMath>
    </w:p>
    <w:p w14:paraId="746D4E0F" w14:textId="77777777" w:rsidR="00AD5EF0" w:rsidRPr="009B21D4" w:rsidRDefault="00AD5EF0">
      <w:pPr>
        <w:ind w:left="720" w:firstLine="720"/>
        <w:jc w:val="both"/>
        <w:rPr>
          <w:ins w:id="125" w:author="Jingga Dewa" w:date="2024-07-28T12:09:00Z" w16du:dateUtc="2024-07-28T17:09:00Z"/>
          <w:rFonts w:eastAsiaTheme="minorEastAsia"/>
        </w:rPr>
        <w:pPrChange w:id="126" w:author="Jingga Dewa" w:date="2024-07-28T12:09:00Z" w16du:dateUtc="2024-07-28T17:09:00Z">
          <w:pPr/>
        </w:pPrChange>
      </w:pPr>
      <w:ins w:id="127" w:author="Jingga Dewa" w:date="2024-07-28T12:09:00Z" w16du:dateUtc="2024-07-28T17:09:00Z">
        <w:r>
          <w:rPr>
            <w:rFonts w:eastAsiaTheme="minorEastAsia"/>
          </w:rPr>
          <w:t xml:space="preserve">= </w:t>
        </w:r>
      </w:ins>
      <m:oMath>
        <m:r>
          <w:ins w:id="128" w:author="Jingga Dewa" w:date="2024-07-28T12:09:00Z" w16du:dateUtc="2024-07-28T17:09:00Z">
            <m:rPr>
              <m:sty m:val="p"/>
            </m:rPr>
            <w:rPr>
              <w:rFonts w:ascii="Cambria Math" w:eastAsiaTheme="minorEastAsia" w:hAnsi="Cambria Math"/>
            </w:rPr>
            <m:t>4997 Byte ×</m:t>
          </w:ins>
        </m:r>
        <m:r>
          <w:ins w:id="129" w:author="Jingga Dewa" w:date="2024-07-28T12:09:00Z" w16du:dateUtc="2024-07-28T17:09:00Z">
            <m:rPr>
              <m:sty m:val="p"/>
            </m:rPr>
            <w:rPr>
              <w:rFonts w:ascii="Cambria Math" w:eastAsiaTheme="minorEastAsia"/>
            </w:rPr>
            <m:t>8</m:t>
          </w:ins>
        </m:r>
      </m:oMath>
    </w:p>
    <w:p w14:paraId="6520DEEC" w14:textId="6194FBB5" w:rsidR="00AD5EF0" w:rsidRDefault="00AD5EF0" w:rsidP="00AD5EF0">
      <w:pPr>
        <w:ind w:left="720" w:firstLine="720"/>
        <w:jc w:val="both"/>
        <w:rPr>
          <w:ins w:id="130" w:author="Jingga Dewa" w:date="2024-07-28T12:12:00Z" w16du:dateUtc="2024-07-28T17:12:00Z"/>
          <w:rFonts w:ascii="Cambria Math" w:eastAsiaTheme="minorEastAsia" w:hAnsi="Cambria Math"/>
        </w:rPr>
      </w:pPr>
      <w:ins w:id="131" w:author="Jingga Dewa" w:date="2024-07-28T12:09:00Z" w16du:dateUtc="2024-07-28T17:09:00Z">
        <w:r w:rsidRPr="00AD5EF0">
          <w:rPr>
            <w:rFonts w:ascii="Cambria Math" w:eastAsiaTheme="minorEastAsia" w:hAnsi="Cambria Math"/>
            <w:rPrChange w:id="132" w:author="Jingga Dewa" w:date="2024-07-28T12:09:00Z" w16du:dateUtc="2024-07-28T17:09:00Z">
              <w:rPr>
                <w:rFonts w:eastAsiaTheme="minorEastAsia"/>
              </w:rPr>
            </w:rPrChange>
          </w:rPr>
          <w:t>= 39,976 Bit/s</w:t>
        </w:r>
      </w:ins>
    </w:p>
    <w:p w14:paraId="143BE063" w14:textId="03DFFAF6" w:rsidR="00AD5EF0" w:rsidRDefault="00AD5EF0" w:rsidP="00AD5EF0">
      <w:pPr>
        <w:pBdr>
          <w:top w:val="nil"/>
          <w:left w:val="nil"/>
          <w:bottom w:val="nil"/>
          <w:right w:val="nil"/>
          <w:between w:val="nil"/>
        </w:pBdr>
        <w:spacing w:after="0" w:line="240" w:lineRule="auto"/>
        <w:jc w:val="both"/>
        <w:rPr>
          <w:ins w:id="133" w:author="Jingga Dewa" w:date="2024-07-28T12:13:00Z" w16du:dateUtc="2024-07-28T17:13:00Z"/>
          <w:rFonts w:ascii="Times New Roman" w:eastAsia="Times New Roman" w:hAnsi="Times New Roman" w:cs="Times New Roman"/>
          <w:color w:val="000000"/>
          <w:sz w:val="20"/>
          <w:szCs w:val="20"/>
        </w:rPr>
      </w:pPr>
      <w:ins w:id="134" w:author="Jingga Dewa" w:date="2024-07-28T12:12:00Z" w16du:dateUtc="2024-07-28T17:12:00Z">
        <w:r w:rsidRPr="00AD5EF0">
          <w:rPr>
            <w:rFonts w:ascii="Times New Roman" w:eastAsia="Times New Roman" w:hAnsi="Times New Roman" w:cs="Times New Roman"/>
            <w:color w:val="000000"/>
            <w:sz w:val="20"/>
            <w:szCs w:val="20"/>
            <w:rPrChange w:id="135" w:author="Jingga Dewa" w:date="2024-07-28T12:12:00Z" w16du:dateUtc="2024-07-28T17:12:00Z">
              <w:rPr>
                <w:rFonts w:eastAsiaTheme="minorEastAsia"/>
              </w:rPr>
            </w:rPrChange>
          </w:rPr>
          <w:t xml:space="preserve">Hasil rata-rata </w:t>
        </w:r>
        <w:r w:rsidRPr="00AD5EF0">
          <w:rPr>
            <w:rFonts w:ascii="Times New Roman" w:eastAsia="Times New Roman" w:hAnsi="Times New Roman" w:cs="Times New Roman"/>
            <w:color w:val="000000"/>
            <w:sz w:val="20"/>
            <w:szCs w:val="20"/>
            <w:rPrChange w:id="136" w:author="Jingga Dewa" w:date="2024-07-28T12:12:00Z" w16du:dateUtc="2024-07-28T17:12:00Z">
              <w:rPr>
                <w:rFonts w:eastAsiaTheme="minorEastAsia"/>
                <w:i/>
                <w:iCs/>
              </w:rPr>
            </w:rPrChange>
          </w:rPr>
          <w:t>throughput</w:t>
        </w:r>
        <w:r w:rsidRPr="00AD5EF0">
          <w:rPr>
            <w:rFonts w:ascii="Times New Roman" w:eastAsia="Times New Roman" w:hAnsi="Times New Roman" w:cs="Times New Roman"/>
            <w:color w:val="000000"/>
            <w:sz w:val="20"/>
            <w:szCs w:val="20"/>
            <w:rPrChange w:id="137" w:author="Jingga Dewa" w:date="2024-07-28T12:12:00Z" w16du:dateUtc="2024-07-28T17:12:00Z">
              <w:rPr>
                <w:rFonts w:eastAsiaTheme="minorEastAsia"/>
              </w:rPr>
            </w:rPrChange>
          </w:rPr>
          <w:t xml:space="preserve"> untuk </w:t>
        </w:r>
        <w:r w:rsidRPr="00AD5EF0">
          <w:rPr>
            <w:rFonts w:ascii="Times New Roman" w:eastAsia="Times New Roman" w:hAnsi="Times New Roman" w:cs="Times New Roman"/>
            <w:color w:val="000000"/>
            <w:sz w:val="20"/>
            <w:szCs w:val="20"/>
            <w:rPrChange w:id="138" w:author="Jingga Dewa" w:date="2024-07-28T12:12:00Z" w16du:dateUtc="2024-07-28T17:12:00Z">
              <w:rPr>
                <w:rFonts w:eastAsiaTheme="minorEastAsia"/>
                <w:i/>
                <w:iCs/>
              </w:rPr>
            </w:rPrChange>
          </w:rPr>
          <w:t>provider</w:t>
        </w:r>
        <w:r w:rsidRPr="00AD5EF0">
          <w:rPr>
            <w:rFonts w:ascii="Times New Roman" w:eastAsia="Times New Roman" w:hAnsi="Times New Roman" w:cs="Times New Roman"/>
            <w:color w:val="000000"/>
            <w:sz w:val="20"/>
            <w:szCs w:val="20"/>
            <w:rPrChange w:id="139" w:author="Jingga Dewa" w:date="2024-07-28T12:12:00Z" w16du:dateUtc="2024-07-28T17:12:00Z">
              <w:rPr>
                <w:rFonts w:eastAsiaTheme="minorEastAsia"/>
              </w:rPr>
            </w:rPrChange>
          </w:rPr>
          <w:t xml:space="preserve"> </w:t>
        </w:r>
        <w:proofErr w:type="spellStart"/>
        <w:r>
          <w:rPr>
            <w:rFonts w:ascii="Times New Roman" w:eastAsia="Times New Roman" w:hAnsi="Times New Roman" w:cs="Times New Roman"/>
            <w:color w:val="000000"/>
            <w:sz w:val="20"/>
            <w:szCs w:val="20"/>
          </w:rPr>
          <w:t>m</w:t>
        </w:r>
        <w:r w:rsidRPr="00AD5EF0">
          <w:rPr>
            <w:rFonts w:ascii="Times New Roman" w:eastAsia="Times New Roman" w:hAnsi="Times New Roman" w:cs="Times New Roman"/>
            <w:color w:val="000000"/>
            <w:sz w:val="20"/>
            <w:szCs w:val="20"/>
            <w:rPrChange w:id="140" w:author="Jingga Dewa" w:date="2024-07-28T12:12:00Z" w16du:dateUtc="2024-07-28T17:12:00Z">
              <w:rPr>
                <w:rFonts w:eastAsiaTheme="minorEastAsia"/>
              </w:rPr>
            </w:rPrChange>
          </w:rPr>
          <w:t>ncplay</w:t>
        </w:r>
        <w:proofErr w:type="spellEnd"/>
        <w:r w:rsidRPr="00AD5EF0">
          <w:rPr>
            <w:rFonts w:ascii="Times New Roman" w:eastAsia="Times New Roman" w:hAnsi="Times New Roman" w:cs="Times New Roman"/>
            <w:color w:val="000000"/>
            <w:sz w:val="20"/>
            <w:szCs w:val="20"/>
            <w:rPrChange w:id="141" w:author="Jingga Dewa" w:date="2024-07-28T12:12:00Z" w16du:dateUtc="2024-07-28T17:12:00Z">
              <w:rPr>
                <w:rFonts w:eastAsiaTheme="minorEastAsia"/>
              </w:rPr>
            </w:rPrChange>
          </w:rPr>
          <w:t xml:space="preserve"> ditunjukkan pada tabel 4.</w:t>
        </w:r>
      </w:ins>
      <w:ins w:id="142" w:author="Jingga Dewa" w:date="2024-07-28T12:21:00Z" w16du:dateUtc="2024-07-28T17:21:00Z">
        <w:r w:rsidR="00910AFC">
          <w:rPr>
            <w:rFonts w:ascii="Times New Roman" w:eastAsia="Times New Roman" w:hAnsi="Times New Roman" w:cs="Times New Roman"/>
            <w:color w:val="000000"/>
            <w:sz w:val="20"/>
            <w:szCs w:val="20"/>
          </w:rPr>
          <w:t>10</w:t>
        </w:r>
      </w:ins>
    </w:p>
    <w:p w14:paraId="20C6EB25" w14:textId="33A7CF86" w:rsidR="00910AFC" w:rsidRDefault="00910AFC">
      <w:pPr>
        <w:pStyle w:val="ListParagraph"/>
        <w:pBdr>
          <w:top w:val="nil"/>
          <w:left w:val="nil"/>
          <w:bottom w:val="nil"/>
          <w:right w:val="nil"/>
          <w:between w:val="nil"/>
        </w:pBdr>
        <w:spacing w:after="0" w:line="240" w:lineRule="auto"/>
        <w:ind w:left="426"/>
        <w:jc w:val="center"/>
        <w:rPr>
          <w:ins w:id="143" w:author="Jingga Dewa" w:date="2024-07-28T12:19:00Z" w16du:dateUtc="2024-07-28T17:19:00Z"/>
        </w:rPr>
        <w:pPrChange w:id="144" w:author="Jingga Dewa" w:date="2024-07-28T12:20:00Z" w16du:dateUtc="2024-07-28T17:20:00Z">
          <w:pPr/>
        </w:pPrChange>
      </w:pPr>
      <w:ins w:id="145" w:author="Jingga Dewa" w:date="2024-07-28T12:19:00Z" w16du:dateUtc="2024-07-28T17:19:00Z">
        <w:r w:rsidRPr="00910AFC">
          <w:rPr>
            <w:rFonts w:ascii="Times New Roman" w:eastAsia="Times New Roman" w:hAnsi="Times New Roman" w:cs="Times New Roman"/>
            <w:color w:val="000000"/>
            <w:sz w:val="20"/>
            <w:szCs w:val="20"/>
            <w:rPrChange w:id="146" w:author="Jingga Dewa" w:date="2024-07-28T12:20:00Z" w16du:dateUtc="2024-07-28T17:20:00Z">
              <w:rPr/>
            </w:rPrChange>
          </w:rPr>
          <w:t xml:space="preserve">Tabel 4. </w:t>
        </w:r>
        <w:r w:rsidRPr="00910AFC">
          <w:rPr>
            <w:rFonts w:ascii="Times New Roman" w:eastAsia="Times New Roman" w:hAnsi="Times New Roman" w:cs="Times New Roman"/>
            <w:color w:val="000000"/>
            <w:sz w:val="20"/>
            <w:szCs w:val="20"/>
            <w:rPrChange w:id="147" w:author="Jingga Dewa" w:date="2024-07-28T12:20:00Z" w16du:dateUtc="2024-07-28T17:20:00Z">
              <w:rPr/>
            </w:rPrChange>
          </w:rPr>
          <w:fldChar w:fldCharType="begin"/>
        </w:r>
        <w:r w:rsidRPr="00910AFC">
          <w:rPr>
            <w:rFonts w:ascii="Times New Roman" w:eastAsia="Times New Roman" w:hAnsi="Times New Roman" w:cs="Times New Roman"/>
            <w:color w:val="000000"/>
            <w:sz w:val="20"/>
            <w:szCs w:val="20"/>
            <w:rPrChange w:id="148" w:author="Jingga Dewa" w:date="2024-07-28T12:20:00Z" w16du:dateUtc="2024-07-28T17:20:00Z">
              <w:rPr/>
            </w:rPrChange>
          </w:rPr>
          <w:instrText xml:space="preserve"> SEQ Tabel_4. \* ARABIC </w:instrText>
        </w:r>
      </w:ins>
      <w:r w:rsidRPr="00910AFC">
        <w:rPr>
          <w:rFonts w:ascii="Times New Roman" w:eastAsia="Times New Roman" w:hAnsi="Times New Roman" w:cs="Times New Roman"/>
          <w:color w:val="000000"/>
          <w:sz w:val="20"/>
          <w:szCs w:val="20"/>
          <w:rPrChange w:id="149" w:author="Jingga Dewa" w:date="2024-07-28T12:20:00Z" w16du:dateUtc="2024-07-28T17:20:00Z">
            <w:rPr/>
          </w:rPrChange>
        </w:rPr>
        <w:fldChar w:fldCharType="separate"/>
      </w:r>
      <w:ins w:id="150" w:author="Jingga Dewa" w:date="2024-07-28T13:33:00Z" w16du:dateUtc="2024-07-28T18:33:00Z">
        <w:r w:rsidR="00C90D78">
          <w:rPr>
            <w:rFonts w:ascii="Times New Roman" w:eastAsia="Times New Roman" w:hAnsi="Times New Roman" w:cs="Times New Roman"/>
            <w:noProof/>
            <w:color w:val="000000"/>
            <w:sz w:val="20"/>
            <w:szCs w:val="20"/>
          </w:rPr>
          <w:t>10</w:t>
        </w:r>
      </w:ins>
      <w:ins w:id="151" w:author="Jingga Dewa" w:date="2024-07-28T12:19:00Z" w16du:dateUtc="2024-07-28T17:19:00Z">
        <w:r w:rsidRPr="00910AFC">
          <w:rPr>
            <w:rFonts w:ascii="Times New Roman" w:eastAsia="Times New Roman" w:hAnsi="Times New Roman" w:cs="Times New Roman"/>
            <w:color w:val="000000"/>
            <w:sz w:val="20"/>
            <w:szCs w:val="20"/>
            <w:rPrChange w:id="152" w:author="Jingga Dewa" w:date="2024-07-28T12:20:00Z" w16du:dateUtc="2024-07-28T17:20:00Z">
              <w:rPr/>
            </w:rPrChange>
          </w:rPr>
          <w:fldChar w:fldCharType="end"/>
        </w:r>
        <w:r w:rsidRPr="00910AFC">
          <w:rPr>
            <w:rFonts w:ascii="Times New Roman" w:eastAsia="Times New Roman" w:hAnsi="Times New Roman" w:cs="Times New Roman"/>
            <w:color w:val="000000"/>
            <w:sz w:val="20"/>
            <w:szCs w:val="20"/>
            <w:rPrChange w:id="153" w:author="Jingga Dewa" w:date="2024-07-28T12:20:00Z" w16du:dateUtc="2024-07-28T17:20:00Z">
              <w:rPr/>
            </w:rPrChange>
          </w:rPr>
          <w:t xml:space="preserve"> Rata-rata Throughput</w:t>
        </w:r>
      </w:ins>
    </w:p>
    <w:tbl>
      <w:tblPr>
        <w:tblStyle w:val="TableGrid"/>
        <w:tblW w:w="4991" w:type="dxa"/>
        <w:jc w:val="center"/>
        <w:tblLook w:val="04A0" w:firstRow="1" w:lastRow="0" w:firstColumn="1" w:lastColumn="0" w:noHBand="0" w:noVBand="1"/>
      </w:tblPr>
      <w:tblGrid>
        <w:gridCol w:w="1281"/>
        <w:gridCol w:w="1149"/>
        <w:gridCol w:w="1227"/>
        <w:gridCol w:w="1334"/>
      </w:tblGrid>
      <w:tr w:rsidR="00910AFC" w14:paraId="69AEF2D8" w14:textId="77777777" w:rsidTr="00910AFC">
        <w:trPr>
          <w:jc w:val="center"/>
          <w:ins w:id="154" w:author="Jingga Dewa" w:date="2024-07-28T12:14:00Z"/>
        </w:trPr>
        <w:tc>
          <w:tcPr>
            <w:tcW w:w="1281" w:type="dxa"/>
            <w:vMerge w:val="restart"/>
            <w:shd w:val="clear" w:color="auto" w:fill="FFFFFF" w:themeFill="background1"/>
            <w:vAlign w:val="center"/>
          </w:tcPr>
          <w:p w14:paraId="2EF76D79" w14:textId="77777777" w:rsidR="00910AFC" w:rsidRPr="00592190" w:rsidRDefault="00910AFC" w:rsidP="000D36A3">
            <w:pPr>
              <w:spacing w:line="360" w:lineRule="auto"/>
              <w:jc w:val="center"/>
              <w:rPr>
                <w:ins w:id="155" w:author="Jingga Dewa" w:date="2024-07-28T12:14:00Z" w16du:dateUtc="2024-07-28T17:14:00Z"/>
                <w:rFonts w:ascii="Times New Roman" w:hAnsi="Times New Roman" w:cs="Times New Roman"/>
                <w:b/>
                <w:bCs/>
                <w:sz w:val="20"/>
                <w:szCs w:val="20"/>
                <w:rPrChange w:id="156" w:author="Jingga Dewa" w:date="2024-07-28T12:34:00Z" w16du:dateUtc="2024-07-28T17:34:00Z">
                  <w:rPr>
                    <w:ins w:id="157" w:author="Jingga Dewa" w:date="2024-07-28T12:14:00Z" w16du:dateUtc="2024-07-28T17:14:00Z"/>
                    <w:b/>
                    <w:bCs/>
                    <w:sz w:val="20"/>
                    <w:szCs w:val="20"/>
                  </w:rPr>
                </w:rPrChange>
              </w:rPr>
            </w:pPr>
            <w:bookmarkStart w:id="158" w:name="_Hlk173061197"/>
            <w:ins w:id="159" w:author="Jingga Dewa" w:date="2024-07-28T12:14:00Z" w16du:dateUtc="2024-07-28T17:14:00Z">
              <w:r w:rsidRPr="00592190">
                <w:rPr>
                  <w:rFonts w:ascii="Times New Roman" w:hAnsi="Times New Roman" w:cs="Times New Roman"/>
                  <w:b/>
                  <w:bCs/>
                  <w:sz w:val="20"/>
                  <w:szCs w:val="20"/>
                  <w:rPrChange w:id="160" w:author="Jingga Dewa" w:date="2024-07-28T12:34:00Z" w16du:dateUtc="2024-07-28T17:34:00Z">
                    <w:rPr>
                      <w:b/>
                      <w:bCs/>
                      <w:sz w:val="20"/>
                      <w:szCs w:val="20"/>
                    </w:rPr>
                  </w:rPrChange>
                </w:rPr>
                <w:t>Tanggal</w:t>
              </w:r>
            </w:ins>
          </w:p>
        </w:tc>
        <w:tc>
          <w:tcPr>
            <w:tcW w:w="3710" w:type="dxa"/>
            <w:gridSpan w:val="3"/>
            <w:shd w:val="clear" w:color="auto" w:fill="FFFFFF" w:themeFill="background1"/>
            <w:vAlign w:val="center"/>
          </w:tcPr>
          <w:p w14:paraId="652F7BD8" w14:textId="77777777" w:rsidR="00910AFC" w:rsidRPr="00592190" w:rsidRDefault="00910AFC" w:rsidP="000D36A3">
            <w:pPr>
              <w:spacing w:line="360" w:lineRule="auto"/>
              <w:jc w:val="center"/>
              <w:rPr>
                <w:ins w:id="161" w:author="Jingga Dewa" w:date="2024-07-28T12:14:00Z" w16du:dateUtc="2024-07-28T17:14:00Z"/>
                <w:rFonts w:ascii="Times New Roman" w:hAnsi="Times New Roman" w:cs="Times New Roman"/>
                <w:b/>
                <w:bCs/>
                <w:sz w:val="20"/>
                <w:szCs w:val="20"/>
                <w:rPrChange w:id="162" w:author="Jingga Dewa" w:date="2024-07-28T12:34:00Z" w16du:dateUtc="2024-07-28T17:34:00Z">
                  <w:rPr>
                    <w:ins w:id="163" w:author="Jingga Dewa" w:date="2024-07-28T12:14:00Z" w16du:dateUtc="2024-07-28T17:14:00Z"/>
                    <w:b/>
                    <w:bCs/>
                    <w:sz w:val="20"/>
                    <w:szCs w:val="20"/>
                  </w:rPr>
                </w:rPrChange>
              </w:rPr>
            </w:pPr>
            <w:proofErr w:type="spellStart"/>
            <w:ins w:id="164" w:author="Jingga Dewa" w:date="2024-07-28T12:14:00Z" w16du:dateUtc="2024-07-28T17:14:00Z">
              <w:r w:rsidRPr="00592190">
                <w:rPr>
                  <w:rFonts w:ascii="Times New Roman" w:hAnsi="Times New Roman" w:cs="Times New Roman"/>
                  <w:b/>
                  <w:bCs/>
                  <w:sz w:val="20"/>
                  <w:szCs w:val="20"/>
                  <w:rPrChange w:id="165" w:author="Jingga Dewa" w:date="2024-07-28T12:34:00Z" w16du:dateUtc="2024-07-28T17:34:00Z">
                    <w:rPr>
                      <w:b/>
                      <w:bCs/>
                      <w:sz w:val="20"/>
                      <w:szCs w:val="20"/>
                    </w:rPr>
                  </w:rPrChange>
                </w:rPr>
                <w:t>Mncplay</w:t>
              </w:r>
              <w:proofErr w:type="spellEnd"/>
            </w:ins>
          </w:p>
        </w:tc>
      </w:tr>
      <w:tr w:rsidR="00910AFC" w14:paraId="68A2C69F" w14:textId="77777777" w:rsidTr="00910AFC">
        <w:trPr>
          <w:jc w:val="center"/>
          <w:ins w:id="166" w:author="Jingga Dewa" w:date="2024-07-28T12:14:00Z"/>
        </w:trPr>
        <w:tc>
          <w:tcPr>
            <w:tcW w:w="1281" w:type="dxa"/>
            <w:vMerge/>
            <w:shd w:val="clear" w:color="auto" w:fill="FFFFFF" w:themeFill="background1"/>
          </w:tcPr>
          <w:p w14:paraId="77A73F74" w14:textId="77777777" w:rsidR="00910AFC" w:rsidRPr="00592190" w:rsidRDefault="00910AFC" w:rsidP="000D36A3">
            <w:pPr>
              <w:spacing w:line="360" w:lineRule="auto"/>
              <w:jc w:val="center"/>
              <w:rPr>
                <w:ins w:id="167" w:author="Jingga Dewa" w:date="2024-07-28T12:14:00Z" w16du:dateUtc="2024-07-28T17:14:00Z"/>
                <w:rFonts w:ascii="Times New Roman" w:hAnsi="Times New Roman" w:cs="Times New Roman"/>
                <w:b/>
                <w:bCs/>
                <w:sz w:val="20"/>
                <w:szCs w:val="20"/>
                <w:rPrChange w:id="168" w:author="Jingga Dewa" w:date="2024-07-28T12:34:00Z" w16du:dateUtc="2024-07-28T17:34:00Z">
                  <w:rPr>
                    <w:ins w:id="169" w:author="Jingga Dewa" w:date="2024-07-28T12:14:00Z" w16du:dateUtc="2024-07-28T17:14:00Z"/>
                    <w:b/>
                    <w:bCs/>
                    <w:sz w:val="20"/>
                    <w:szCs w:val="20"/>
                  </w:rPr>
                </w:rPrChange>
              </w:rPr>
            </w:pPr>
          </w:p>
        </w:tc>
        <w:tc>
          <w:tcPr>
            <w:tcW w:w="1149" w:type="dxa"/>
            <w:shd w:val="clear" w:color="auto" w:fill="FFFFFF" w:themeFill="background1"/>
            <w:vAlign w:val="center"/>
          </w:tcPr>
          <w:p w14:paraId="663A3010" w14:textId="77777777" w:rsidR="00910AFC" w:rsidRPr="00592190" w:rsidRDefault="00910AFC" w:rsidP="000D36A3">
            <w:pPr>
              <w:spacing w:line="360" w:lineRule="auto"/>
              <w:jc w:val="center"/>
              <w:rPr>
                <w:ins w:id="170" w:author="Jingga Dewa" w:date="2024-07-28T12:14:00Z" w16du:dateUtc="2024-07-28T17:14:00Z"/>
                <w:rFonts w:ascii="Times New Roman" w:hAnsi="Times New Roman" w:cs="Times New Roman"/>
                <w:b/>
                <w:bCs/>
                <w:sz w:val="20"/>
                <w:szCs w:val="20"/>
                <w:rPrChange w:id="171" w:author="Jingga Dewa" w:date="2024-07-28T12:34:00Z" w16du:dateUtc="2024-07-28T17:34:00Z">
                  <w:rPr>
                    <w:ins w:id="172" w:author="Jingga Dewa" w:date="2024-07-28T12:14:00Z" w16du:dateUtc="2024-07-28T17:14:00Z"/>
                    <w:b/>
                    <w:bCs/>
                    <w:sz w:val="20"/>
                    <w:szCs w:val="20"/>
                  </w:rPr>
                </w:rPrChange>
              </w:rPr>
            </w:pPr>
            <w:ins w:id="173" w:author="Jingga Dewa" w:date="2024-07-28T12:14:00Z" w16du:dateUtc="2024-07-28T17:14:00Z">
              <w:r w:rsidRPr="00592190">
                <w:rPr>
                  <w:rFonts w:ascii="Times New Roman" w:eastAsia="Times New Roman" w:hAnsi="Times New Roman" w:cs="Times New Roman"/>
                  <w:b/>
                  <w:bCs/>
                  <w:color w:val="000000"/>
                  <w:sz w:val="20"/>
                  <w:szCs w:val="20"/>
                  <w:lang w:eastAsia="id-ID"/>
                  <w:rPrChange w:id="174" w:author="Jingga Dewa" w:date="2024-07-28T12:34:00Z" w16du:dateUtc="2024-07-28T17:34:00Z">
                    <w:rPr>
                      <w:rFonts w:eastAsia="Times New Roman"/>
                      <w:b/>
                      <w:bCs/>
                      <w:color w:val="000000"/>
                      <w:sz w:val="20"/>
                      <w:szCs w:val="20"/>
                      <w:lang w:eastAsia="id-ID"/>
                    </w:rPr>
                  </w:rPrChange>
                </w:rPr>
                <w:t>05.00</w:t>
              </w:r>
            </w:ins>
          </w:p>
        </w:tc>
        <w:tc>
          <w:tcPr>
            <w:tcW w:w="1227" w:type="dxa"/>
            <w:shd w:val="clear" w:color="auto" w:fill="FFFFFF" w:themeFill="background1"/>
            <w:vAlign w:val="center"/>
          </w:tcPr>
          <w:p w14:paraId="6152B771" w14:textId="77777777" w:rsidR="00910AFC" w:rsidRPr="00592190" w:rsidRDefault="00910AFC" w:rsidP="000D36A3">
            <w:pPr>
              <w:spacing w:line="360" w:lineRule="auto"/>
              <w:jc w:val="center"/>
              <w:rPr>
                <w:ins w:id="175" w:author="Jingga Dewa" w:date="2024-07-28T12:14:00Z" w16du:dateUtc="2024-07-28T17:14:00Z"/>
                <w:rFonts w:ascii="Times New Roman" w:hAnsi="Times New Roman" w:cs="Times New Roman"/>
                <w:b/>
                <w:bCs/>
                <w:sz w:val="20"/>
                <w:szCs w:val="20"/>
                <w:rPrChange w:id="176" w:author="Jingga Dewa" w:date="2024-07-28T12:34:00Z" w16du:dateUtc="2024-07-28T17:34:00Z">
                  <w:rPr>
                    <w:ins w:id="177" w:author="Jingga Dewa" w:date="2024-07-28T12:14:00Z" w16du:dateUtc="2024-07-28T17:14:00Z"/>
                    <w:b/>
                    <w:bCs/>
                    <w:sz w:val="20"/>
                    <w:szCs w:val="20"/>
                  </w:rPr>
                </w:rPrChange>
              </w:rPr>
            </w:pPr>
            <w:ins w:id="178" w:author="Jingga Dewa" w:date="2024-07-28T12:14:00Z" w16du:dateUtc="2024-07-28T17:14:00Z">
              <w:r w:rsidRPr="00592190">
                <w:rPr>
                  <w:rFonts w:ascii="Times New Roman" w:eastAsia="Times New Roman" w:hAnsi="Times New Roman" w:cs="Times New Roman"/>
                  <w:b/>
                  <w:bCs/>
                  <w:color w:val="000000"/>
                  <w:sz w:val="20"/>
                  <w:szCs w:val="20"/>
                  <w:lang w:eastAsia="id-ID"/>
                  <w:rPrChange w:id="179" w:author="Jingga Dewa" w:date="2024-07-28T12:34:00Z" w16du:dateUtc="2024-07-28T17:34:00Z">
                    <w:rPr>
                      <w:rFonts w:eastAsia="Times New Roman"/>
                      <w:b/>
                      <w:bCs/>
                      <w:color w:val="000000"/>
                      <w:sz w:val="20"/>
                      <w:szCs w:val="20"/>
                      <w:lang w:eastAsia="id-ID"/>
                    </w:rPr>
                  </w:rPrChange>
                </w:rPr>
                <w:t>10.00</w:t>
              </w:r>
            </w:ins>
          </w:p>
        </w:tc>
        <w:tc>
          <w:tcPr>
            <w:tcW w:w="1334" w:type="dxa"/>
            <w:shd w:val="clear" w:color="auto" w:fill="FFFFFF" w:themeFill="background1"/>
            <w:vAlign w:val="center"/>
          </w:tcPr>
          <w:p w14:paraId="3D545DE4" w14:textId="77777777" w:rsidR="00910AFC" w:rsidRPr="00592190" w:rsidRDefault="00910AFC" w:rsidP="000D36A3">
            <w:pPr>
              <w:spacing w:line="360" w:lineRule="auto"/>
              <w:jc w:val="center"/>
              <w:rPr>
                <w:ins w:id="180" w:author="Jingga Dewa" w:date="2024-07-28T12:14:00Z" w16du:dateUtc="2024-07-28T17:14:00Z"/>
                <w:rFonts w:ascii="Times New Roman" w:hAnsi="Times New Roman" w:cs="Times New Roman"/>
                <w:b/>
                <w:bCs/>
                <w:sz w:val="20"/>
                <w:szCs w:val="20"/>
                <w:rPrChange w:id="181" w:author="Jingga Dewa" w:date="2024-07-28T12:34:00Z" w16du:dateUtc="2024-07-28T17:34:00Z">
                  <w:rPr>
                    <w:ins w:id="182" w:author="Jingga Dewa" w:date="2024-07-28T12:14:00Z" w16du:dateUtc="2024-07-28T17:14:00Z"/>
                    <w:b/>
                    <w:bCs/>
                    <w:sz w:val="20"/>
                    <w:szCs w:val="20"/>
                  </w:rPr>
                </w:rPrChange>
              </w:rPr>
            </w:pPr>
            <w:ins w:id="183" w:author="Jingga Dewa" w:date="2024-07-28T12:14:00Z" w16du:dateUtc="2024-07-28T17:14:00Z">
              <w:r w:rsidRPr="00592190">
                <w:rPr>
                  <w:rFonts w:ascii="Times New Roman" w:eastAsia="Times New Roman" w:hAnsi="Times New Roman" w:cs="Times New Roman"/>
                  <w:b/>
                  <w:bCs/>
                  <w:color w:val="000000"/>
                  <w:sz w:val="20"/>
                  <w:szCs w:val="20"/>
                  <w:lang w:eastAsia="id-ID"/>
                  <w:rPrChange w:id="184" w:author="Jingga Dewa" w:date="2024-07-28T12:34:00Z" w16du:dateUtc="2024-07-28T17:34:00Z">
                    <w:rPr>
                      <w:rFonts w:eastAsia="Times New Roman"/>
                      <w:b/>
                      <w:bCs/>
                      <w:color w:val="000000"/>
                      <w:sz w:val="20"/>
                      <w:szCs w:val="20"/>
                      <w:lang w:eastAsia="id-ID"/>
                    </w:rPr>
                  </w:rPrChange>
                </w:rPr>
                <w:t>20.00</w:t>
              </w:r>
            </w:ins>
          </w:p>
        </w:tc>
      </w:tr>
      <w:tr w:rsidR="00910AFC" w14:paraId="6AD11ED9" w14:textId="77777777" w:rsidTr="00910AFC">
        <w:trPr>
          <w:jc w:val="center"/>
          <w:ins w:id="185" w:author="Jingga Dewa" w:date="2024-07-28T12:14:00Z"/>
        </w:trPr>
        <w:tc>
          <w:tcPr>
            <w:tcW w:w="1281" w:type="dxa"/>
            <w:vAlign w:val="center"/>
          </w:tcPr>
          <w:p w14:paraId="47AAB6F3" w14:textId="77777777" w:rsidR="00910AFC" w:rsidRPr="00592190" w:rsidRDefault="00910AFC" w:rsidP="000D36A3">
            <w:pPr>
              <w:spacing w:line="360" w:lineRule="auto"/>
              <w:jc w:val="center"/>
              <w:rPr>
                <w:ins w:id="186" w:author="Jingga Dewa" w:date="2024-07-28T12:14:00Z" w16du:dateUtc="2024-07-28T17:14:00Z"/>
                <w:rFonts w:ascii="Times New Roman" w:hAnsi="Times New Roman" w:cs="Times New Roman"/>
                <w:sz w:val="20"/>
                <w:szCs w:val="20"/>
                <w:rPrChange w:id="187" w:author="Jingga Dewa" w:date="2024-07-28T12:34:00Z" w16du:dateUtc="2024-07-28T17:34:00Z">
                  <w:rPr>
                    <w:ins w:id="188" w:author="Jingga Dewa" w:date="2024-07-28T12:14:00Z" w16du:dateUtc="2024-07-28T17:14:00Z"/>
                    <w:sz w:val="20"/>
                    <w:szCs w:val="20"/>
                  </w:rPr>
                </w:rPrChange>
              </w:rPr>
            </w:pPr>
            <w:ins w:id="189" w:author="Jingga Dewa" w:date="2024-07-28T12:14:00Z" w16du:dateUtc="2024-07-28T17:14:00Z">
              <w:r w:rsidRPr="00592190">
                <w:rPr>
                  <w:rFonts w:ascii="Times New Roman" w:eastAsia="Times New Roman" w:hAnsi="Times New Roman" w:cs="Times New Roman"/>
                  <w:color w:val="000000"/>
                  <w:sz w:val="20"/>
                  <w:szCs w:val="20"/>
                  <w:lang w:eastAsia="id-ID"/>
                  <w:rPrChange w:id="190" w:author="Jingga Dewa" w:date="2024-07-28T12:34:00Z" w16du:dateUtc="2024-07-28T17:34:00Z">
                    <w:rPr>
                      <w:rFonts w:eastAsia="Times New Roman"/>
                      <w:color w:val="000000"/>
                      <w:sz w:val="20"/>
                      <w:szCs w:val="20"/>
                      <w:lang w:eastAsia="id-ID"/>
                    </w:rPr>
                  </w:rPrChange>
                </w:rPr>
                <w:t>8/07/2024</w:t>
              </w:r>
            </w:ins>
          </w:p>
        </w:tc>
        <w:tc>
          <w:tcPr>
            <w:tcW w:w="1149" w:type="dxa"/>
            <w:vAlign w:val="center"/>
          </w:tcPr>
          <w:p w14:paraId="7B396569" w14:textId="77777777" w:rsidR="00910AFC" w:rsidRPr="00592190" w:rsidRDefault="00910AFC" w:rsidP="000D36A3">
            <w:pPr>
              <w:spacing w:line="360" w:lineRule="auto"/>
              <w:jc w:val="center"/>
              <w:rPr>
                <w:ins w:id="191" w:author="Jingga Dewa" w:date="2024-07-28T12:14:00Z" w16du:dateUtc="2024-07-28T17:14:00Z"/>
                <w:rFonts w:ascii="Times New Roman" w:hAnsi="Times New Roman" w:cs="Times New Roman"/>
                <w:sz w:val="20"/>
                <w:szCs w:val="20"/>
                <w:rPrChange w:id="192" w:author="Jingga Dewa" w:date="2024-07-28T12:34:00Z" w16du:dateUtc="2024-07-28T17:34:00Z">
                  <w:rPr>
                    <w:ins w:id="193" w:author="Jingga Dewa" w:date="2024-07-28T12:14:00Z" w16du:dateUtc="2024-07-28T17:14:00Z"/>
                    <w:sz w:val="20"/>
                    <w:szCs w:val="20"/>
                  </w:rPr>
                </w:rPrChange>
              </w:rPr>
            </w:pPr>
            <w:ins w:id="194" w:author="Jingga Dewa" w:date="2024-07-28T12:14:00Z" w16du:dateUtc="2024-07-28T17:14:00Z">
              <w:r w:rsidRPr="00592190">
                <w:rPr>
                  <w:rFonts w:ascii="Times New Roman" w:eastAsiaTheme="minorEastAsia" w:hAnsi="Times New Roman" w:cs="Times New Roman"/>
                  <w:sz w:val="20"/>
                  <w:szCs w:val="20"/>
                  <w:rPrChange w:id="195" w:author="Jingga Dewa" w:date="2024-07-28T12:34:00Z" w16du:dateUtc="2024-07-28T17:34:00Z">
                    <w:rPr>
                      <w:rFonts w:eastAsiaTheme="minorEastAsia"/>
                      <w:sz w:val="20"/>
                      <w:szCs w:val="20"/>
                    </w:rPr>
                  </w:rPrChange>
                </w:rPr>
                <w:t>39,976</w:t>
              </w:r>
            </w:ins>
          </w:p>
        </w:tc>
        <w:tc>
          <w:tcPr>
            <w:tcW w:w="1227" w:type="dxa"/>
            <w:vAlign w:val="center"/>
          </w:tcPr>
          <w:p w14:paraId="63F464E1" w14:textId="77777777" w:rsidR="00910AFC" w:rsidRPr="00592190" w:rsidRDefault="00910AFC" w:rsidP="000D36A3">
            <w:pPr>
              <w:spacing w:line="360" w:lineRule="auto"/>
              <w:jc w:val="center"/>
              <w:rPr>
                <w:ins w:id="196" w:author="Jingga Dewa" w:date="2024-07-28T12:14:00Z" w16du:dateUtc="2024-07-28T17:14:00Z"/>
                <w:rFonts w:ascii="Times New Roman" w:hAnsi="Times New Roman" w:cs="Times New Roman"/>
                <w:sz w:val="20"/>
                <w:szCs w:val="20"/>
                <w:rPrChange w:id="197" w:author="Jingga Dewa" w:date="2024-07-28T12:34:00Z" w16du:dateUtc="2024-07-28T17:34:00Z">
                  <w:rPr>
                    <w:ins w:id="198" w:author="Jingga Dewa" w:date="2024-07-28T12:14:00Z" w16du:dateUtc="2024-07-28T17:14:00Z"/>
                    <w:sz w:val="20"/>
                    <w:szCs w:val="20"/>
                  </w:rPr>
                </w:rPrChange>
              </w:rPr>
            </w:pPr>
            <w:ins w:id="199" w:author="Jingga Dewa" w:date="2024-07-28T12:14:00Z" w16du:dateUtc="2024-07-28T17:14:00Z">
              <w:r w:rsidRPr="00592190">
                <w:rPr>
                  <w:rFonts w:ascii="Times New Roman" w:eastAsiaTheme="minorEastAsia" w:hAnsi="Times New Roman" w:cs="Times New Roman"/>
                  <w:sz w:val="20"/>
                  <w:szCs w:val="20"/>
                  <w:rPrChange w:id="200" w:author="Jingga Dewa" w:date="2024-07-28T12:34:00Z" w16du:dateUtc="2024-07-28T17:34:00Z">
                    <w:rPr>
                      <w:rFonts w:eastAsiaTheme="minorEastAsia"/>
                      <w:sz w:val="20"/>
                      <w:szCs w:val="20"/>
                    </w:rPr>
                  </w:rPrChange>
                </w:rPr>
                <w:t>38,763</w:t>
              </w:r>
            </w:ins>
          </w:p>
        </w:tc>
        <w:tc>
          <w:tcPr>
            <w:tcW w:w="1334" w:type="dxa"/>
            <w:vAlign w:val="center"/>
          </w:tcPr>
          <w:p w14:paraId="31CEEFC5" w14:textId="77777777" w:rsidR="00910AFC" w:rsidRPr="00592190" w:rsidRDefault="00910AFC" w:rsidP="000D36A3">
            <w:pPr>
              <w:spacing w:line="360" w:lineRule="auto"/>
              <w:jc w:val="center"/>
              <w:rPr>
                <w:ins w:id="201" w:author="Jingga Dewa" w:date="2024-07-28T12:14:00Z" w16du:dateUtc="2024-07-28T17:14:00Z"/>
                <w:rFonts w:ascii="Times New Roman" w:hAnsi="Times New Roman" w:cs="Times New Roman"/>
                <w:sz w:val="20"/>
                <w:szCs w:val="20"/>
                <w:rPrChange w:id="202" w:author="Jingga Dewa" w:date="2024-07-28T12:34:00Z" w16du:dateUtc="2024-07-28T17:34:00Z">
                  <w:rPr>
                    <w:ins w:id="203" w:author="Jingga Dewa" w:date="2024-07-28T12:14:00Z" w16du:dateUtc="2024-07-28T17:14:00Z"/>
                    <w:sz w:val="20"/>
                    <w:szCs w:val="20"/>
                  </w:rPr>
                </w:rPrChange>
              </w:rPr>
            </w:pPr>
            <w:ins w:id="204" w:author="Jingga Dewa" w:date="2024-07-28T12:14:00Z" w16du:dateUtc="2024-07-28T17:14:00Z">
              <w:r w:rsidRPr="00592190">
                <w:rPr>
                  <w:rFonts w:ascii="Times New Roman" w:hAnsi="Times New Roman" w:cs="Times New Roman"/>
                  <w:sz w:val="20"/>
                  <w:szCs w:val="20"/>
                  <w:rPrChange w:id="205" w:author="Jingga Dewa" w:date="2024-07-28T12:34:00Z" w16du:dateUtc="2024-07-28T17:34:00Z">
                    <w:rPr>
                      <w:sz w:val="20"/>
                      <w:szCs w:val="20"/>
                    </w:rPr>
                  </w:rPrChange>
                </w:rPr>
                <w:t>37,232</w:t>
              </w:r>
            </w:ins>
          </w:p>
        </w:tc>
      </w:tr>
      <w:tr w:rsidR="00910AFC" w14:paraId="2E0C82CD" w14:textId="77777777" w:rsidTr="00910AFC">
        <w:trPr>
          <w:jc w:val="center"/>
          <w:ins w:id="206" w:author="Jingga Dewa" w:date="2024-07-28T12:14:00Z"/>
        </w:trPr>
        <w:tc>
          <w:tcPr>
            <w:tcW w:w="1281" w:type="dxa"/>
            <w:vAlign w:val="center"/>
          </w:tcPr>
          <w:p w14:paraId="73995334" w14:textId="77777777" w:rsidR="00910AFC" w:rsidRPr="00592190" w:rsidRDefault="00910AFC" w:rsidP="000D36A3">
            <w:pPr>
              <w:spacing w:line="360" w:lineRule="auto"/>
              <w:jc w:val="center"/>
              <w:rPr>
                <w:ins w:id="207" w:author="Jingga Dewa" w:date="2024-07-28T12:14:00Z" w16du:dateUtc="2024-07-28T17:14:00Z"/>
                <w:rFonts w:ascii="Times New Roman" w:hAnsi="Times New Roman" w:cs="Times New Roman"/>
                <w:sz w:val="20"/>
                <w:szCs w:val="20"/>
                <w:rPrChange w:id="208" w:author="Jingga Dewa" w:date="2024-07-28T12:34:00Z" w16du:dateUtc="2024-07-28T17:34:00Z">
                  <w:rPr>
                    <w:ins w:id="209" w:author="Jingga Dewa" w:date="2024-07-28T12:14:00Z" w16du:dateUtc="2024-07-28T17:14:00Z"/>
                    <w:sz w:val="20"/>
                    <w:szCs w:val="20"/>
                  </w:rPr>
                </w:rPrChange>
              </w:rPr>
            </w:pPr>
            <w:ins w:id="210" w:author="Jingga Dewa" w:date="2024-07-28T12:14:00Z" w16du:dateUtc="2024-07-28T17:14:00Z">
              <w:r w:rsidRPr="00592190">
                <w:rPr>
                  <w:rFonts w:ascii="Times New Roman" w:eastAsia="Times New Roman" w:hAnsi="Times New Roman" w:cs="Times New Roman"/>
                  <w:color w:val="000000"/>
                  <w:sz w:val="20"/>
                  <w:szCs w:val="20"/>
                  <w:lang w:eastAsia="id-ID"/>
                  <w:rPrChange w:id="211" w:author="Jingga Dewa" w:date="2024-07-28T12:34:00Z" w16du:dateUtc="2024-07-28T17:34:00Z">
                    <w:rPr>
                      <w:rFonts w:eastAsia="Times New Roman"/>
                      <w:color w:val="000000"/>
                      <w:sz w:val="20"/>
                      <w:szCs w:val="20"/>
                      <w:lang w:eastAsia="id-ID"/>
                    </w:rPr>
                  </w:rPrChange>
                </w:rPr>
                <w:t>9/07/2024</w:t>
              </w:r>
            </w:ins>
          </w:p>
        </w:tc>
        <w:tc>
          <w:tcPr>
            <w:tcW w:w="1149" w:type="dxa"/>
            <w:vAlign w:val="center"/>
          </w:tcPr>
          <w:p w14:paraId="5C19F324" w14:textId="77777777" w:rsidR="00910AFC" w:rsidRPr="00592190" w:rsidRDefault="00910AFC" w:rsidP="000D36A3">
            <w:pPr>
              <w:spacing w:line="360" w:lineRule="auto"/>
              <w:jc w:val="center"/>
              <w:rPr>
                <w:ins w:id="212" w:author="Jingga Dewa" w:date="2024-07-28T12:14:00Z" w16du:dateUtc="2024-07-28T17:14:00Z"/>
                <w:rFonts w:ascii="Times New Roman" w:hAnsi="Times New Roman" w:cs="Times New Roman"/>
                <w:sz w:val="20"/>
                <w:szCs w:val="20"/>
                <w:rPrChange w:id="213" w:author="Jingga Dewa" w:date="2024-07-28T12:34:00Z" w16du:dateUtc="2024-07-28T17:34:00Z">
                  <w:rPr>
                    <w:ins w:id="214" w:author="Jingga Dewa" w:date="2024-07-28T12:14:00Z" w16du:dateUtc="2024-07-28T17:14:00Z"/>
                    <w:sz w:val="20"/>
                    <w:szCs w:val="20"/>
                  </w:rPr>
                </w:rPrChange>
              </w:rPr>
            </w:pPr>
            <w:ins w:id="215" w:author="Jingga Dewa" w:date="2024-07-28T12:14:00Z" w16du:dateUtc="2024-07-28T17:14:00Z">
              <w:r w:rsidRPr="00592190">
                <w:rPr>
                  <w:rFonts w:ascii="Times New Roman" w:hAnsi="Times New Roman" w:cs="Times New Roman"/>
                  <w:sz w:val="20"/>
                  <w:szCs w:val="20"/>
                  <w:rPrChange w:id="216" w:author="Jingga Dewa" w:date="2024-07-28T12:34:00Z" w16du:dateUtc="2024-07-28T17:34:00Z">
                    <w:rPr>
                      <w:sz w:val="20"/>
                      <w:szCs w:val="20"/>
                    </w:rPr>
                  </w:rPrChange>
                </w:rPr>
                <w:t>39,123</w:t>
              </w:r>
            </w:ins>
          </w:p>
        </w:tc>
        <w:tc>
          <w:tcPr>
            <w:tcW w:w="1227" w:type="dxa"/>
            <w:vAlign w:val="center"/>
          </w:tcPr>
          <w:p w14:paraId="6A9192A7" w14:textId="77777777" w:rsidR="00910AFC" w:rsidRPr="00592190" w:rsidRDefault="00910AFC" w:rsidP="000D36A3">
            <w:pPr>
              <w:spacing w:line="360" w:lineRule="auto"/>
              <w:jc w:val="center"/>
              <w:rPr>
                <w:ins w:id="217" w:author="Jingga Dewa" w:date="2024-07-28T12:14:00Z" w16du:dateUtc="2024-07-28T17:14:00Z"/>
                <w:rFonts w:ascii="Times New Roman" w:hAnsi="Times New Roman" w:cs="Times New Roman"/>
                <w:sz w:val="20"/>
                <w:szCs w:val="20"/>
                <w:rPrChange w:id="218" w:author="Jingga Dewa" w:date="2024-07-28T12:34:00Z" w16du:dateUtc="2024-07-28T17:34:00Z">
                  <w:rPr>
                    <w:ins w:id="219" w:author="Jingga Dewa" w:date="2024-07-28T12:14:00Z" w16du:dateUtc="2024-07-28T17:14:00Z"/>
                    <w:sz w:val="20"/>
                    <w:szCs w:val="20"/>
                  </w:rPr>
                </w:rPrChange>
              </w:rPr>
            </w:pPr>
            <w:ins w:id="220" w:author="Jingga Dewa" w:date="2024-07-28T12:14:00Z" w16du:dateUtc="2024-07-28T17:14:00Z">
              <w:r w:rsidRPr="00592190">
                <w:rPr>
                  <w:rFonts w:ascii="Times New Roman" w:eastAsiaTheme="minorEastAsia" w:hAnsi="Times New Roman" w:cs="Times New Roman"/>
                  <w:sz w:val="20"/>
                  <w:szCs w:val="20"/>
                  <w:rPrChange w:id="221" w:author="Jingga Dewa" w:date="2024-07-28T12:34:00Z" w16du:dateUtc="2024-07-28T17:34:00Z">
                    <w:rPr>
                      <w:rFonts w:eastAsiaTheme="minorEastAsia"/>
                      <w:sz w:val="20"/>
                      <w:szCs w:val="20"/>
                    </w:rPr>
                  </w:rPrChange>
                </w:rPr>
                <w:t>37,342</w:t>
              </w:r>
            </w:ins>
          </w:p>
        </w:tc>
        <w:tc>
          <w:tcPr>
            <w:tcW w:w="1334" w:type="dxa"/>
            <w:vAlign w:val="center"/>
          </w:tcPr>
          <w:p w14:paraId="6DB4040E" w14:textId="77777777" w:rsidR="00910AFC" w:rsidRPr="00592190" w:rsidRDefault="00910AFC" w:rsidP="000D36A3">
            <w:pPr>
              <w:spacing w:line="360" w:lineRule="auto"/>
              <w:jc w:val="center"/>
              <w:rPr>
                <w:ins w:id="222" w:author="Jingga Dewa" w:date="2024-07-28T12:14:00Z" w16du:dateUtc="2024-07-28T17:14:00Z"/>
                <w:rFonts w:ascii="Times New Roman" w:hAnsi="Times New Roman" w:cs="Times New Roman"/>
                <w:sz w:val="20"/>
                <w:szCs w:val="20"/>
                <w:rPrChange w:id="223" w:author="Jingga Dewa" w:date="2024-07-28T12:34:00Z" w16du:dateUtc="2024-07-28T17:34:00Z">
                  <w:rPr>
                    <w:ins w:id="224" w:author="Jingga Dewa" w:date="2024-07-28T12:14:00Z" w16du:dateUtc="2024-07-28T17:14:00Z"/>
                    <w:sz w:val="20"/>
                    <w:szCs w:val="20"/>
                  </w:rPr>
                </w:rPrChange>
              </w:rPr>
            </w:pPr>
            <w:ins w:id="225" w:author="Jingga Dewa" w:date="2024-07-28T12:14:00Z" w16du:dateUtc="2024-07-28T17:14:00Z">
              <w:r w:rsidRPr="00592190">
                <w:rPr>
                  <w:rFonts w:ascii="Times New Roman" w:hAnsi="Times New Roman" w:cs="Times New Roman"/>
                  <w:sz w:val="20"/>
                  <w:szCs w:val="20"/>
                  <w:rPrChange w:id="226" w:author="Jingga Dewa" w:date="2024-07-28T12:34:00Z" w16du:dateUtc="2024-07-28T17:34:00Z">
                    <w:rPr>
                      <w:sz w:val="20"/>
                      <w:szCs w:val="20"/>
                    </w:rPr>
                  </w:rPrChange>
                </w:rPr>
                <w:t>38,872</w:t>
              </w:r>
            </w:ins>
          </w:p>
        </w:tc>
      </w:tr>
      <w:tr w:rsidR="00910AFC" w14:paraId="77BD5AFA" w14:textId="77777777" w:rsidTr="00910AFC">
        <w:trPr>
          <w:jc w:val="center"/>
          <w:ins w:id="227" w:author="Jingga Dewa" w:date="2024-07-28T12:14:00Z"/>
        </w:trPr>
        <w:tc>
          <w:tcPr>
            <w:tcW w:w="1281" w:type="dxa"/>
            <w:vAlign w:val="center"/>
          </w:tcPr>
          <w:p w14:paraId="3102B3BD" w14:textId="77777777" w:rsidR="00910AFC" w:rsidRPr="00592190" w:rsidRDefault="00910AFC" w:rsidP="000D36A3">
            <w:pPr>
              <w:spacing w:line="360" w:lineRule="auto"/>
              <w:jc w:val="center"/>
              <w:rPr>
                <w:ins w:id="228" w:author="Jingga Dewa" w:date="2024-07-28T12:14:00Z" w16du:dateUtc="2024-07-28T17:14:00Z"/>
                <w:rFonts w:ascii="Times New Roman" w:hAnsi="Times New Roman" w:cs="Times New Roman"/>
                <w:sz w:val="20"/>
                <w:szCs w:val="20"/>
                <w:rPrChange w:id="229" w:author="Jingga Dewa" w:date="2024-07-28T12:34:00Z" w16du:dateUtc="2024-07-28T17:34:00Z">
                  <w:rPr>
                    <w:ins w:id="230" w:author="Jingga Dewa" w:date="2024-07-28T12:14:00Z" w16du:dateUtc="2024-07-28T17:14:00Z"/>
                    <w:sz w:val="20"/>
                    <w:szCs w:val="20"/>
                  </w:rPr>
                </w:rPrChange>
              </w:rPr>
            </w:pPr>
            <w:ins w:id="231" w:author="Jingga Dewa" w:date="2024-07-28T12:14:00Z" w16du:dateUtc="2024-07-28T17:14:00Z">
              <w:r w:rsidRPr="00592190">
                <w:rPr>
                  <w:rFonts w:ascii="Times New Roman" w:eastAsia="Times New Roman" w:hAnsi="Times New Roman" w:cs="Times New Roman"/>
                  <w:color w:val="000000"/>
                  <w:sz w:val="20"/>
                  <w:szCs w:val="20"/>
                  <w:lang w:eastAsia="id-ID"/>
                  <w:rPrChange w:id="232" w:author="Jingga Dewa" w:date="2024-07-28T12:34:00Z" w16du:dateUtc="2024-07-28T17:34:00Z">
                    <w:rPr>
                      <w:rFonts w:eastAsia="Times New Roman"/>
                      <w:color w:val="000000"/>
                      <w:sz w:val="20"/>
                      <w:szCs w:val="20"/>
                      <w:lang w:eastAsia="id-ID"/>
                    </w:rPr>
                  </w:rPrChange>
                </w:rPr>
                <w:t>10/07/2024</w:t>
              </w:r>
            </w:ins>
          </w:p>
        </w:tc>
        <w:tc>
          <w:tcPr>
            <w:tcW w:w="1149" w:type="dxa"/>
            <w:vAlign w:val="center"/>
          </w:tcPr>
          <w:p w14:paraId="4FB61527" w14:textId="77777777" w:rsidR="00910AFC" w:rsidRPr="00592190" w:rsidRDefault="00910AFC" w:rsidP="000D36A3">
            <w:pPr>
              <w:spacing w:line="360" w:lineRule="auto"/>
              <w:jc w:val="center"/>
              <w:rPr>
                <w:ins w:id="233" w:author="Jingga Dewa" w:date="2024-07-28T12:14:00Z" w16du:dateUtc="2024-07-28T17:14:00Z"/>
                <w:rFonts w:ascii="Times New Roman" w:hAnsi="Times New Roman" w:cs="Times New Roman"/>
                <w:sz w:val="20"/>
                <w:szCs w:val="20"/>
                <w:rPrChange w:id="234" w:author="Jingga Dewa" w:date="2024-07-28T12:34:00Z" w16du:dateUtc="2024-07-28T17:34:00Z">
                  <w:rPr>
                    <w:ins w:id="235" w:author="Jingga Dewa" w:date="2024-07-28T12:14:00Z" w16du:dateUtc="2024-07-28T17:14:00Z"/>
                    <w:sz w:val="20"/>
                    <w:szCs w:val="20"/>
                  </w:rPr>
                </w:rPrChange>
              </w:rPr>
            </w:pPr>
            <w:ins w:id="236" w:author="Jingga Dewa" w:date="2024-07-28T12:14:00Z" w16du:dateUtc="2024-07-28T17:14:00Z">
              <w:r w:rsidRPr="00592190">
                <w:rPr>
                  <w:rFonts w:ascii="Times New Roman" w:hAnsi="Times New Roman" w:cs="Times New Roman"/>
                  <w:sz w:val="20"/>
                  <w:szCs w:val="20"/>
                  <w:rPrChange w:id="237" w:author="Jingga Dewa" w:date="2024-07-28T12:34:00Z" w16du:dateUtc="2024-07-28T17:34:00Z">
                    <w:rPr>
                      <w:sz w:val="20"/>
                      <w:szCs w:val="20"/>
                    </w:rPr>
                  </w:rPrChange>
                </w:rPr>
                <w:t>39,789</w:t>
              </w:r>
            </w:ins>
          </w:p>
        </w:tc>
        <w:tc>
          <w:tcPr>
            <w:tcW w:w="1227" w:type="dxa"/>
            <w:vAlign w:val="center"/>
          </w:tcPr>
          <w:p w14:paraId="17565B8D" w14:textId="77777777" w:rsidR="00910AFC" w:rsidRPr="00592190" w:rsidRDefault="00910AFC" w:rsidP="000D36A3">
            <w:pPr>
              <w:spacing w:line="360" w:lineRule="auto"/>
              <w:jc w:val="center"/>
              <w:rPr>
                <w:ins w:id="238" w:author="Jingga Dewa" w:date="2024-07-28T12:14:00Z" w16du:dateUtc="2024-07-28T17:14:00Z"/>
                <w:rFonts w:ascii="Times New Roman" w:hAnsi="Times New Roman" w:cs="Times New Roman"/>
                <w:sz w:val="20"/>
                <w:szCs w:val="20"/>
                <w:rPrChange w:id="239" w:author="Jingga Dewa" w:date="2024-07-28T12:34:00Z" w16du:dateUtc="2024-07-28T17:34:00Z">
                  <w:rPr>
                    <w:ins w:id="240" w:author="Jingga Dewa" w:date="2024-07-28T12:14:00Z" w16du:dateUtc="2024-07-28T17:14:00Z"/>
                    <w:sz w:val="20"/>
                    <w:szCs w:val="20"/>
                  </w:rPr>
                </w:rPrChange>
              </w:rPr>
            </w:pPr>
            <w:ins w:id="241" w:author="Jingga Dewa" w:date="2024-07-28T12:14:00Z" w16du:dateUtc="2024-07-28T17:14:00Z">
              <w:r w:rsidRPr="00592190">
                <w:rPr>
                  <w:rFonts w:ascii="Times New Roman" w:eastAsiaTheme="minorEastAsia" w:hAnsi="Times New Roman" w:cs="Times New Roman"/>
                  <w:sz w:val="20"/>
                  <w:szCs w:val="20"/>
                  <w:rPrChange w:id="242" w:author="Jingga Dewa" w:date="2024-07-28T12:34:00Z" w16du:dateUtc="2024-07-28T17:34:00Z">
                    <w:rPr>
                      <w:rFonts w:eastAsiaTheme="minorEastAsia"/>
                      <w:sz w:val="20"/>
                      <w:szCs w:val="20"/>
                    </w:rPr>
                  </w:rPrChange>
                </w:rPr>
                <w:t>39,411</w:t>
              </w:r>
            </w:ins>
          </w:p>
        </w:tc>
        <w:tc>
          <w:tcPr>
            <w:tcW w:w="1334" w:type="dxa"/>
            <w:vAlign w:val="center"/>
          </w:tcPr>
          <w:p w14:paraId="6702F6A7" w14:textId="77777777" w:rsidR="00910AFC" w:rsidRPr="00592190" w:rsidRDefault="00910AFC" w:rsidP="000D36A3">
            <w:pPr>
              <w:spacing w:line="360" w:lineRule="auto"/>
              <w:jc w:val="center"/>
              <w:rPr>
                <w:ins w:id="243" w:author="Jingga Dewa" w:date="2024-07-28T12:14:00Z" w16du:dateUtc="2024-07-28T17:14:00Z"/>
                <w:rFonts w:ascii="Times New Roman" w:hAnsi="Times New Roman" w:cs="Times New Roman"/>
                <w:sz w:val="20"/>
                <w:szCs w:val="20"/>
                <w:rPrChange w:id="244" w:author="Jingga Dewa" w:date="2024-07-28T12:34:00Z" w16du:dateUtc="2024-07-28T17:34:00Z">
                  <w:rPr>
                    <w:ins w:id="245" w:author="Jingga Dewa" w:date="2024-07-28T12:14:00Z" w16du:dateUtc="2024-07-28T17:14:00Z"/>
                    <w:sz w:val="20"/>
                    <w:szCs w:val="20"/>
                  </w:rPr>
                </w:rPrChange>
              </w:rPr>
            </w:pPr>
            <w:ins w:id="246" w:author="Jingga Dewa" w:date="2024-07-28T12:14:00Z" w16du:dateUtc="2024-07-28T17:14:00Z">
              <w:r w:rsidRPr="00592190">
                <w:rPr>
                  <w:rFonts w:ascii="Times New Roman" w:hAnsi="Times New Roman" w:cs="Times New Roman"/>
                  <w:sz w:val="20"/>
                  <w:szCs w:val="20"/>
                  <w:rPrChange w:id="247" w:author="Jingga Dewa" w:date="2024-07-28T12:34:00Z" w16du:dateUtc="2024-07-28T17:34:00Z">
                    <w:rPr>
                      <w:sz w:val="20"/>
                      <w:szCs w:val="20"/>
                    </w:rPr>
                  </w:rPrChange>
                </w:rPr>
                <w:t>37,623</w:t>
              </w:r>
            </w:ins>
          </w:p>
        </w:tc>
      </w:tr>
      <w:tr w:rsidR="00910AFC" w14:paraId="2E3BFBF4" w14:textId="77777777" w:rsidTr="00910AFC">
        <w:trPr>
          <w:jc w:val="center"/>
          <w:ins w:id="248" w:author="Jingga Dewa" w:date="2024-07-28T12:14:00Z"/>
        </w:trPr>
        <w:tc>
          <w:tcPr>
            <w:tcW w:w="1281" w:type="dxa"/>
            <w:vAlign w:val="center"/>
          </w:tcPr>
          <w:p w14:paraId="365821C1" w14:textId="77777777" w:rsidR="00910AFC" w:rsidRPr="00592190" w:rsidRDefault="00910AFC" w:rsidP="000D36A3">
            <w:pPr>
              <w:spacing w:line="360" w:lineRule="auto"/>
              <w:jc w:val="center"/>
              <w:rPr>
                <w:ins w:id="249" w:author="Jingga Dewa" w:date="2024-07-28T12:14:00Z" w16du:dateUtc="2024-07-28T17:14:00Z"/>
                <w:rFonts w:ascii="Times New Roman" w:eastAsia="Times New Roman" w:hAnsi="Times New Roman" w:cs="Times New Roman"/>
                <w:color w:val="000000"/>
                <w:kern w:val="0"/>
                <w:sz w:val="20"/>
                <w:szCs w:val="20"/>
                <w:lang w:eastAsia="id-ID"/>
                <w14:ligatures w14:val="none"/>
                <w:rPrChange w:id="250" w:author="Jingga Dewa" w:date="2024-07-28T12:34:00Z" w16du:dateUtc="2024-07-28T17:34:00Z">
                  <w:rPr>
                    <w:ins w:id="251" w:author="Jingga Dewa" w:date="2024-07-28T12:14:00Z" w16du:dateUtc="2024-07-28T17:14:00Z"/>
                    <w:rFonts w:eastAsia="Times New Roman"/>
                    <w:color w:val="000000"/>
                    <w:kern w:val="0"/>
                    <w:sz w:val="20"/>
                    <w:szCs w:val="20"/>
                    <w:lang w:eastAsia="id-ID"/>
                    <w14:ligatures w14:val="none"/>
                  </w:rPr>
                </w:rPrChange>
              </w:rPr>
            </w:pPr>
            <w:ins w:id="252" w:author="Jingga Dewa" w:date="2024-07-28T12:14:00Z" w16du:dateUtc="2024-07-28T17:14:00Z">
              <w:r w:rsidRPr="00592190">
                <w:rPr>
                  <w:rFonts w:ascii="Times New Roman" w:eastAsia="Times New Roman" w:hAnsi="Times New Roman" w:cs="Times New Roman"/>
                  <w:color w:val="000000"/>
                  <w:sz w:val="20"/>
                  <w:szCs w:val="20"/>
                  <w:lang w:eastAsia="id-ID"/>
                  <w:rPrChange w:id="253" w:author="Jingga Dewa" w:date="2024-07-28T12:34:00Z" w16du:dateUtc="2024-07-28T17:34:00Z">
                    <w:rPr>
                      <w:rFonts w:eastAsia="Times New Roman"/>
                      <w:color w:val="000000"/>
                      <w:sz w:val="20"/>
                      <w:szCs w:val="20"/>
                      <w:lang w:eastAsia="id-ID"/>
                    </w:rPr>
                  </w:rPrChange>
                </w:rPr>
                <w:t>11/07/2024</w:t>
              </w:r>
            </w:ins>
          </w:p>
        </w:tc>
        <w:tc>
          <w:tcPr>
            <w:tcW w:w="1149" w:type="dxa"/>
            <w:vAlign w:val="center"/>
          </w:tcPr>
          <w:p w14:paraId="6E13C98B" w14:textId="77777777" w:rsidR="00910AFC" w:rsidRPr="00592190" w:rsidRDefault="00910AFC" w:rsidP="000D36A3">
            <w:pPr>
              <w:spacing w:line="360" w:lineRule="auto"/>
              <w:jc w:val="center"/>
              <w:rPr>
                <w:ins w:id="254" w:author="Jingga Dewa" w:date="2024-07-28T12:14:00Z" w16du:dateUtc="2024-07-28T17:14:00Z"/>
                <w:rFonts w:ascii="Times New Roman" w:hAnsi="Times New Roman" w:cs="Times New Roman"/>
                <w:sz w:val="20"/>
                <w:szCs w:val="20"/>
                <w:rPrChange w:id="255" w:author="Jingga Dewa" w:date="2024-07-28T12:34:00Z" w16du:dateUtc="2024-07-28T17:34:00Z">
                  <w:rPr>
                    <w:ins w:id="256" w:author="Jingga Dewa" w:date="2024-07-28T12:14:00Z" w16du:dateUtc="2024-07-28T17:14:00Z"/>
                    <w:sz w:val="20"/>
                    <w:szCs w:val="20"/>
                  </w:rPr>
                </w:rPrChange>
              </w:rPr>
            </w:pPr>
            <w:ins w:id="257" w:author="Jingga Dewa" w:date="2024-07-28T12:14:00Z" w16du:dateUtc="2024-07-28T17:14:00Z">
              <w:r w:rsidRPr="00592190">
                <w:rPr>
                  <w:rFonts w:ascii="Times New Roman" w:hAnsi="Times New Roman" w:cs="Times New Roman"/>
                  <w:sz w:val="20"/>
                  <w:szCs w:val="20"/>
                  <w:rPrChange w:id="258" w:author="Jingga Dewa" w:date="2024-07-28T12:34:00Z" w16du:dateUtc="2024-07-28T17:34:00Z">
                    <w:rPr>
                      <w:sz w:val="20"/>
                      <w:szCs w:val="20"/>
                    </w:rPr>
                  </w:rPrChange>
                </w:rPr>
                <w:t>38,873</w:t>
              </w:r>
            </w:ins>
          </w:p>
        </w:tc>
        <w:tc>
          <w:tcPr>
            <w:tcW w:w="1227" w:type="dxa"/>
            <w:vAlign w:val="center"/>
          </w:tcPr>
          <w:p w14:paraId="0827D0EF" w14:textId="77777777" w:rsidR="00910AFC" w:rsidRPr="00592190" w:rsidRDefault="00910AFC" w:rsidP="000D36A3">
            <w:pPr>
              <w:spacing w:line="360" w:lineRule="auto"/>
              <w:jc w:val="center"/>
              <w:rPr>
                <w:ins w:id="259" w:author="Jingga Dewa" w:date="2024-07-28T12:14:00Z" w16du:dateUtc="2024-07-28T17:14:00Z"/>
                <w:rFonts w:ascii="Times New Roman" w:hAnsi="Times New Roman" w:cs="Times New Roman"/>
                <w:sz w:val="20"/>
                <w:szCs w:val="20"/>
                <w:rPrChange w:id="260" w:author="Jingga Dewa" w:date="2024-07-28T12:34:00Z" w16du:dateUtc="2024-07-28T17:34:00Z">
                  <w:rPr>
                    <w:ins w:id="261" w:author="Jingga Dewa" w:date="2024-07-28T12:14:00Z" w16du:dateUtc="2024-07-28T17:14:00Z"/>
                    <w:sz w:val="20"/>
                    <w:szCs w:val="20"/>
                  </w:rPr>
                </w:rPrChange>
              </w:rPr>
            </w:pPr>
            <w:ins w:id="262" w:author="Jingga Dewa" w:date="2024-07-28T12:14:00Z" w16du:dateUtc="2024-07-28T17:14:00Z">
              <w:r w:rsidRPr="00592190">
                <w:rPr>
                  <w:rFonts w:ascii="Times New Roman" w:eastAsiaTheme="minorEastAsia" w:hAnsi="Times New Roman" w:cs="Times New Roman"/>
                  <w:sz w:val="20"/>
                  <w:szCs w:val="20"/>
                  <w:rPrChange w:id="263" w:author="Jingga Dewa" w:date="2024-07-28T12:34:00Z" w16du:dateUtc="2024-07-28T17:34:00Z">
                    <w:rPr>
                      <w:rFonts w:eastAsiaTheme="minorEastAsia"/>
                      <w:sz w:val="20"/>
                      <w:szCs w:val="20"/>
                    </w:rPr>
                  </w:rPrChange>
                </w:rPr>
                <w:t>37,234</w:t>
              </w:r>
            </w:ins>
          </w:p>
        </w:tc>
        <w:tc>
          <w:tcPr>
            <w:tcW w:w="1334" w:type="dxa"/>
            <w:vAlign w:val="center"/>
          </w:tcPr>
          <w:p w14:paraId="7A8728FA" w14:textId="77777777" w:rsidR="00910AFC" w:rsidRPr="00592190" w:rsidRDefault="00910AFC" w:rsidP="000D36A3">
            <w:pPr>
              <w:spacing w:line="360" w:lineRule="auto"/>
              <w:jc w:val="center"/>
              <w:rPr>
                <w:ins w:id="264" w:author="Jingga Dewa" w:date="2024-07-28T12:14:00Z" w16du:dateUtc="2024-07-28T17:14:00Z"/>
                <w:rFonts w:ascii="Times New Roman" w:hAnsi="Times New Roman" w:cs="Times New Roman"/>
                <w:sz w:val="20"/>
                <w:szCs w:val="20"/>
                <w:rPrChange w:id="265" w:author="Jingga Dewa" w:date="2024-07-28T12:34:00Z" w16du:dateUtc="2024-07-28T17:34:00Z">
                  <w:rPr>
                    <w:ins w:id="266" w:author="Jingga Dewa" w:date="2024-07-28T12:14:00Z" w16du:dateUtc="2024-07-28T17:14:00Z"/>
                    <w:sz w:val="20"/>
                    <w:szCs w:val="20"/>
                  </w:rPr>
                </w:rPrChange>
              </w:rPr>
            </w:pPr>
            <w:ins w:id="267" w:author="Jingga Dewa" w:date="2024-07-28T12:14:00Z" w16du:dateUtc="2024-07-28T17:14:00Z">
              <w:r w:rsidRPr="00592190">
                <w:rPr>
                  <w:rFonts w:ascii="Times New Roman" w:hAnsi="Times New Roman" w:cs="Times New Roman"/>
                  <w:sz w:val="20"/>
                  <w:szCs w:val="20"/>
                  <w:rPrChange w:id="268" w:author="Jingga Dewa" w:date="2024-07-28T12:34:00Z" w16du:dateUtc="2024-07-28T17:34:00Z">
                    <w:rPr>
                      <w:sz w:val="20"/>
                      <w:szCs w:val="20"/>
                    </w:rPr>
                  </w:rPrChange>
                </w:rPr>
                <w:t>39,823</w:t>
              </w:r>
            </w:ins>
          </w:p>
        </w:tc>
      </w:tr>
      <w:tr w:rsidR="00910AFC" w14:paraId="0B246D23" w14:textId="77777777" w:rsidTr="00910AFC">
        <w:trPr>
          <w:jc w:val="center"/>
          <w:ins w:id="269" w:author="Jingga Dewa" w:date="2024-07-28T12:14:00Z"/>
        </w:trPr>
        <w:tc>
          <w:tcPr>
            <w:tcW w:w="1281" w:type="dxa"/>
            <w:vAlign w:val="center"/>
          </w:tcPr>
          <w:p w14:paraId="4E3D804E" w14:textId="77777777" w:rsidR="00910AFC" w:rsidRPr="00592190" w:rsidRDefault="00910AFC" w:rsidP="000D36A3">
            <w:pPr>
              <w:spacing w:line="360" w:lineRule="auto"/>
              <w:jc w:val="center"/>
              <w:rPr>
                <w:ins w:id="270" w:author="Jingga Dewa" w:date="2024-07-28T12:14:00Z" w16du:dateUtc="2024-07-28T17:14:00Z"/>
                <w:rFonts w:ascii="Times New Roman" w:eastAsia="Times New Roman" w:hAnsi="Times New Roman" w:cs="Times New Roman"/>
                <w:color w:val="000000"/>
                <w:kern w:val="0"/>
                <w:sz w:val="20"/>
                <w:szCs w:val="20"/>
                <w:lang w:eastAsia="id-ID"/>
                <w14:ligatures w14:val="none"/>
                <w:rPrChange w:id="271" w:author="Jingga Dewa" w:date="2024-07-28T12:34:00Z" w16du:dateUtc="2024-07-28T17:34:00Z">
                  <w:rPr>
                    <w:ins w:id="272" w:author="Jingga Dewa" w:date="2024-07-28T12:14:00Z" w16du:dateUtc="2024-07-28T17:14:00Z"/>
                    <w:rFonts w:eastAsia="Times New Roman"/>
                    <w:color w:val="000000"/>
                    <w:kern w:val="0"/>
                    <w:sz w:val="20"/>
                    <w:szCs w:val="20"/>
                    <w:lang w:eastAsia="id-ID"/>
                    <w14:ligatures w14:val="none"/>
                  </w:rPr>
                </w:rPrChange>
              </w:rPr>
            </w:pPr>
            <w:ins w:id="273" w:author="Jingga Dewa" w:date="2024-07-28T12:14:00Z" w16du:dateUtc="2024-07-28T17:14:00Z">
              <w:r w:rsidRPr="00592190">
                <w:rPr>
                  <w:rFonts w:ascii="Times New Roman" w:eastAsia="Times New Roman" w:hAnsi="Times New Roman" w:cs="Times New Roman"/>
                  <w:color w:val="000000"/>
                  <w:sz w:val="20"/>
                  <w:szCs w:val="20"/>
                  <w:lang w:eastAsia="id-ID"/>
                  <w:rPrChange w:id="274" w:author="Jingga Dewa" w:date="2024-07-28T12:34:00Z" w16du:dateUtc="2024-07-28T17:34:00Z">
                    <w:rPr>
                      <w:rFonts w:eastAsia="Times New Roman"/>
                      <w:color w:val="000000"/>
                      <w:sz w:val="20"/>
                      <w:szCs w:val="20"/>
                      <w:lang w:eastAsia="id-ID"/>
                    </w:rPr>
                  </w:rPrChange>
                </w:rPr>
                <w:t>12/07/2024</w:t>
              </w:r>
            </w:ins>
          </w:p>
        </w:tc>
        <w:tc>
          <w:tcPr>
            <w:tcW w:w="1149" w:type="dxa"/>
            <w:vAlign w:val="center"/>
          </w:tcPr>
          <w:p w14:paraId="287000D0" w14:textId="77777777" w:rsidR="00910AFC" w:rsidRPr="00592190" w:rsidRDefault="00910AFC" w:rsidP="000D36A3">
            <w:pPr>
              <w:spacing w:line="360" w:lineRule="auto"/>
              <w:jc w:val="center"/>
              <w:rPr>
                <w:ins w:id="275" w:author="Jingga Dewa" w:date="2024-07-28T12:14:00Z" w16du:dateUtc="2024-07-28T17:14:00Z"/>
                <w:rFonts w:ascii="Times New Roman" w:hAnsi="Times New Roman" w:cs="Times New Roman"/>
                <w:sz w:val="20"/>
                <w:szCs w:val="20"/>
                <w:rPrChange w:id="276" w:author="Jingga Dewa" w:date="2024-07-28T12:34:00Z" w16du:dateUtc="2024-07-28T17:34:00Z">
                  <w:rPr>
                    <w:ins w:id="277" w:author="Jingga Dewa" w:date="2024-07-28T12:14:00Z" w16du:dateUtc="2024-07-28T17:14:00Z"/>
                    <w:sz w:val="20"/>
                    <w:szCs w:val="20"/>
                  </w:rPr>
                </w:rPrChange>
              </w:rPr>
            </w:pPr>
            <w:ins w:id="278" w:author="Jingga Dewa" w:date="2024-07-28T12:14:00Z" w16du:dateUtc="2024-07-28T17:14:00Z">
              <w:r w:rsidRPr="00592190">
                <w:rPr>
                  <w:rFonts w:ascii="Times New Roman" w:hAnsi="Times New Roman" w:cs="Times New Roman"/>
                  <w:sz w:val="20"/>
                  <w:szCs w:val="20"/>
                  <w:rPrChange w:id="279" w:author="Jingga Dewa" w:date="2024-07-28T12:34:00Z" w16du:dateUtc="2024-07-28T17:34:00Z">
                    <w:rPr>
                      <w:sz w:val="20"/>
                      <w:szCs w:val="20"/>
                    </w:rPr>
                  </w:rPrChange>
                </w:rPr>
                <w:t>38,763</w:t>
              </w:r>
            </w:ins>
          </w:p>
        </w:tc>
        <w:tc>
          <w:tcPr>
            <w:tcW w:w="1227" w:type="dxa"/>
            <w:vAlign w:val="center"/>
          </w:tcPr>
          <w:p w14:paraId="6BDBE22F" w14:textId="77777777" w:rsidR="00910AFC" w:rsidRPr="00592190" w:rsidRDefault="00910AFC" w:rsidP="000D36A3">
            <w:pPr>
              <w:spacing w:line="360" w:lineRule="auto"/>
              <w:jc w:val="center"/>
              <w:rPr>
                <w:ins w:id="280" w:author="Jingga Dewa" w:date="2024-07-28T12:14:00Z" w16du:dateUtc="2024-07-28T17:14:00Z"/>
                <w:rFonts w:ascii="Times New Roman" w:hAnsi="Times New Roman" w:cs="Times New Roman"/>
                <w:sz w:val="20"/>
                <w:szCs w:val="20"/>
                <w:rPrChange w:id="281" w:author="Jingga Dewa" w:date="2024-07-28T12:34:00Z" w16du:dateUtc="2024-07-28T17:34:00Z">
                  <w:rPr>
                    <w:ins w:id="282" w:author="Jingga Dewa" w:date="2024-07-28T12:14:00Z" w16du:dateUtc="2024-07-28T17:14:00Z"/>
                    <w:sz w:val="20"/>
                    <w:szCs w:val="20"/>
                  </w:rPr>
                </w:rPrChange>
              </w:rPr>
            </w:pPr>
            <w:ins w:id="283" w:author="Jingga Dewa" w:date="2024-07-28T12:14:00Z" w16du:dateUtc="2024-07-28T17:14:00Z">
              <w:r w:rsidRPr="00592190">
                <w:rPr>
                  <w:rFonts w:ascii="Times New Roman" w:hAnsi="Times New Roman" w:cs="Times New Roman"/>
                  <w:sz w:val="20"/>
                  <w:szCs w:val="20"/>
                  <w:rPrChange w:id="284" w:author="Jingga Dewa" w:date="2024-07-28T12:34:00Z" w16du:dateUtc="2024-07-28T17:34:00Z">
                    <w:rPr>
                      <w:sz w:val="20"/>
                      <w:szCs w:val="20"/>
                    </w:rPr>
                  </w:rPrChange>
                </w:rPr>
                <w:t>37,928</w:t>
              </w:r>
            </w:ins>
          </w:p>
        </w:tc>
        <w:tc>
          <w:tcPr>
            <w:tcW w:w="1334" w:type="dxa"/>
            <w:vAlign w:val="center"/>
          </w:tcPr>
          <w:p w14:paraId="6D810EDF" w14:textId="77777777" w:rsidR="00910AFC" w:rsidRPr="00592190" w:rsidRDefault="00910AFC" w:rsidP="000D36A3">
            <w:pPr>
              <w:spacing w:line="360" w:lineRule="auto"/>
              <w:jc w:val="center"/>
              <w:rPr>
                <w:ins w:id="285" w:author="Jingga Dewa" w:date="2024-07-28T12:14:00Z" w16du:dateUtc="2024-07-28T17:14:00Z"/>
                <w:rFonts w:ascii="Times New Roman" w:hAnsi="Times New Roman" w:cs="Times New Roman"/>
                <w:sz w:val="20"/>
                <w:szCs w:val="20"/>
                <w:rPrChange w:id="286" w:author="Jingga Dewa" w:date="2024-07-28T12:34:00Z" w16du:dateUtc="2024-07-28T17:34:00Z">
                  <w:rPr>
                    <w:ins w:id="287" w:author="Jingga Dewa" w:date="2024-07-28T12:14:00Z" w16du:dateUtc="2024-07-28T17:14:00Z"/>
                    <w:sz w:val="20"/>
                    <w:szCs w:val="20"/>
                  </w:rPr>
                </w:rPrChange>
              </w:rPr>
            </w:pPr>
            <w:ins w:id="288" w:author="Jingga Dewa" w:date="2024-07-28T12:14:00Z" w16du:dateUtc="2024-07-28T17:14:00Z">
              <w:r w:rsidRPr="00592190">
                <w:rPr>
                  <w:rFonts w:ascii="Times New Roman" w:hAnsi="Times New Roman" w:cs="Times New Roman"/>
                  <w:sz w:val="20"/>
                  <w:szCs w:val="20"/>
                  <w:rPrChange w:id="289" w:author="Jingga Dewa" w:date="2024-07-28T12:34:00Z" w16du:dateUtc="2024-07-28T17:34:00Z">
                    <w:rPr>
                      <w:sz w:val="20"/>
                      <w:szCs w:val="20"/>
                    </w:rPr>
                  </w:rPrChange>
                </w:rPr>
                <w:t>39,922</w:t>
              </w:r>
            </w:ins>
          </w:p>
        </w:tc>
      </w:tr>
      <w:tr w:rsidR="00910AFC" w14:paraId="1BF4A220" w14:textId="77777777" w:rsidTr="00910AFC">
        <w:trPr>
          <w:jc w:val="center"/>
          <w:ins w:id="290" w:author="Jingga Dewa" w:date="2024-07-28T12:14:00Z"/>
        </w:trPr>
        <w:tc>
          <w:tcPr>
            <w:tcW w:w="1281" w:type="dxa"/>
            <w:shd w:val="clear" w:color="auto" w:fill="FFFFFF" w:themeFill="background1"/>
            <w:vAlign w:val="center"/>
          </w:tcPr>
          <w:p w14:paraId="0F7B8F64" w14:textId="77777777" w:rsidR="00910AFC" w:rsidRPr="00592190" w:rsidRDefault="00910AFC" w:rsidP="000D36A3">
            <w:pPr>
              <w:spacing w:line="360" w:lineRule="auto"/>
              <w:jc w:val="center"/>
              <w:rPr>
                <w:ins w:id="291" w:author="Jingga Dewa" w:date="2024-07-28T12:14:00Z" w16du:dateUtc="2024-07-28T17:14:00Z"/>
                <w:rFonts w:ascii="Times New Roman" w:eastAsia="Times New Roman" w:hAnsi="Times New Roman" w:cs="Times New Roman"/>
                <w:b/>
                <w:bCs/>
                <w:color w:val="000000"/>
                <w:kern w:val="0"/>
                <w:sz w:val="20"/>
                <w:szCs w:val="20"/>
                <w:lang w:eastAsia="id-ID"/>
                <w14:ligatures w14:val="none"/>
                <w:rPrChange w:id="292" w:author="Jingga Dewa" w:date="2024-07-28T12:34:00Z" w16du:dateUtc="2024-07-28T17:34:00Z">
                  <w:rPr>
                    <w:ins w:id="293" w:author="Jingga Dewa" w:date="2024-07-28T12:14:00Z" w16du:dateUtc="2024-07-28T17:14:00Z"/>
                    <w:rFonts w:eastAsia="Times New Roman"/>
                    <w:b/>
                    <w:bCs/>
                    <w:color w:val="000000"/>
                    <w:kern w:val="0"/>
                    <w:sz w:val="20"/>
                    <w:szCs w:val="20"/>
                    <w:lang w:eastAsia="id-ID"/>
                    <w14:ligatures w14:val="none"/>
                  </w:rPr>
                </w:rPrChange>
              </w:rPr>
            </w:pPr>
            <w:ins w:id="294" w:author="Jingga Dewa" w:date="2024-07-28T12:14:00Z" w16du:dateUtc="2024-07-28T17:14:00Z">
              <w:r w:rsidRPr="00592190">
                <w:rPr>
                  <w:rFonts w:ascii="Times New Roman" w:eastAsia="Times New Roman" w:hAnsi="Times New Roman" w:cs="Times New Roman"/>
                  <w:b/>
                  <w:bCs/>
                  <w:color w:val="000000"/>
                  <w:sz w:val="20"/>
                  <w:szCs w:val="20"/>
                  <w:lang w:eastAsia="id-ID"/>
                  <w:rPrChange w:id="295" w:author="Jingga Dewa" w:date="2024-07-28T12:34:00Z" w16du:dateUtc="2024-07-28T17:34:00Z">
                    <w:rPr>
                      <w:rFonts w:eastAsia="Times New Roman"/>
                      <w:b/>
                      <w:bCs/>
                      <w:color w:val="000000"/>
                      <w:sz w:val="20"/>
                      <w:szCs w:val="20"/>
                      <w:lang w:eastAsia="id-ID"/>
                    </w:rPr>
                  </w:rPrChange>
                </w:rPr>
                <w:t>Rata-Rata</w:t>
              </w:r>
            </w:ins>
          </w:p>
        </w:tc>
        <w:tc>
          <w:tcPr>
            <w:tcW w:w="1149" w:type="dxa"/>
            <w:shd w:val="clear" w:color="auto" w:fill="FFFFFF" w:themeFill="background1"/>
            <w:vAlign w:val="center"/>
          </w:tcPr>
          <w:p w14:paraId="1238A13C" w14:textId="77777777" w:rsidR="00910AFC" w:rsidRPr="00592190" w:rsidRDefault="00910AFC" w:rsidP="000D36A3">
            <w:pPr>
              <w:spacing w:line="360" w:lineRule="auto"/>
              <w:jc w:val="center"/>
              <w:rPr>
                <w:ins w:id="296" w:author="Jingga Dewa" w:date="2024-07-28T12:14:00Z" w16du:dateUtc="2024-07-28T17:14:00Z"/>
                <w:rStyle w:val="mord"/>
                <w:rFonts w:ascii="Times New Roman" w:hAnsi="Times New Roman" w:cs="Times New Roman"/>
                <w:sz w:val="20"/>
                <w:szCs w:val="20"/>
                <w:rPrChange w:id="297" w:author="Jingga Dewa" w:date="2024-07-28T12:34:00Z" w16du:dateUtc="2024-07-28T17:34:00Z">
                  <w:rPr>
                    <w:ins w:id="298" w:author="Jingga Dewa" w:date="2024-07-28T12:14:00Z" w16du:dateUtc="2024-07-28T17:14:00Z"/>
                    <w:rStyle w:val="mord"/>
                    <w:rFonts w:ascii="Calibri" w:hAnsi="Calibri" w:cs="Calibri"/>
                    <w:kern w:val="0"/>
                    <w:sz w:val="20"/>
                    <w:szCs w:val="20"/>
                    <w14:ligatures w14:val="none"/>
                  </w:rPr>
                </w:rPrChange>
              </w:rPr>
            </w:pPr>
            <w:ins w:id="299" w:author="Jingga Dewa" w:date="2024-07-28T12:14:00Z" w16du:dateUtc="2024-07-28T17:14:00Z">
              <w:r w:rsidRPr="00592190">
                <w:rPr>
                  <w:rStyle w:val="mord"/>
                  <w:rFonts w:ascii="Times New Roman" w:hAnsi="Times New Roman" w:cs="Times New Roman"/>
                  <w:sz w:val="20"/>
                  <w:szCs w:val="20"/>
                  <w:rPrChange w:id="300" w:author="Jingga Dewa" w:date="2024-07-28T12:34:00Z" w16du:dateUtc="2024-07-28T17:34:00Z">
                    <w:rPr>
                      <w:rStyle w:val="mord"/>
                      <w:sz w:val="20"/>
                      <w:szCs w:val="20"/>
                    </w:rPr>
                  </w:rPrChange>
                </w:rPr>
                <w:t>39</w:t>
              </w:r>
              <w:r w:rsidRPr="00592190">
                <w:rPr>
                  <w:rStyle w:val="mpunct"/>
                  <w:rFonts w:ascii="Times New Roman" w:hAnsi="Times New Roman" w:cs="Times New Roman"/>
                  <w:sz w:val="20"/>
                  <w:szCs w:val="20"/>
                  <w:rPrChange w:id="301" w:author="Jingga Dewa" w:date="2024-07-28T12:34:00Z" w16du:dateUtc="2024-07-28T17:34:00Z">
                    <w:rPr>
                      <w:rStyle w:val="mpunct"/>
                      <w:sz w:val="20"/>
                      <w:szCs w:val="20"/>
                    </w:rPr>
                  </w:rPrChange>
                </w:rPr>
                <w:t>,</w:t>
              </w:r>
              <w:r w:rsidRPr="00592190">
                <w:rPr>
                  <w:rStyle w:val="mord"/>
                  <w:rFonts w:ascii="Times New Roman" w:hAnsi="Times New Roman" w:cs="Times New Roman"/>
                  <w:sz w:val="20"/>
                  <w:szCs w:val="20"/>
                  <w:rPrChange w:id="302" w:author="Jingga Dewa" w:date="2024-07-28T12:34:00Z" w16du:dateUtc="2024-07-28T17:34:00Z">
                    <w:rPr>
                      <w:rStyle w:val="mord"/>
                      <w:sz w:val="20"/>
                      <w:szCs w:val="20"/>
                    </w:rPr>
                  </w:rPrChange>
                </w:rPr>
                <w:t>304</w:t>
              </w:r>
            </w:ins>
          </w:p>
          <w:p w14:paraId="218E2D3A" w14:textId="77777777" w:rsidR="00910AFC" w:rsidRPr="00592190" w:rsidRDefault="00910AFC" w:rsidP="000D36A3">
            <w:pPr>
              <w:spacing w:line="360" w:lineRule="auto"/>
              <w:jc w:val="center"/>
              <w:rPr>
                <w:ins w:id="303" w:author="Jingga Dewa" w:date="2024-07-28T12:14:00Z" w16du:dateUtc="2024-07-28T17:14:00Z"/>
                <w:rFonts w:ascii="Times New Roman" w:hAnsi="Times New Roman" w:cs="Times New Roman"/>
                <w:color w:val="000000"/>
                <w:sz w:val="20"/>
                <w:szCs w:val="20"/>
                <w:rPrChange w:id="304" w:author="Jingga Dewa" w:date="2024-07-28T12:34:00Z" w16du:dateUtc="2024-07-28T17:34:00Z">
                  <w:rPr>
                    <w:ins w:id="305" w:author="Jingga Dewa" w:date="2024-07-28T12:14:00Z" w16du:dateUtc="2024-07-28T17:14:00Z"/>
                    <w:color w:val="000000"/>
                    <w:sz w:val="20"/>
                    <w:szCs w:val="20"/>
                  </w:rPr>
                </w:rPrChange>
              </w:rPr>
            </w:pPr>
            <w:ins w:id="306" w:author="Jingga Dewa" w:date="2024-07-28T12:14:00Z" w16du:dateUtc="2024-07-28T17:14:00Z">
              <w:r w:rsidRPr="00592190">
                <w:rPr>
                  <w:rStyle w:val="mord"/>
                  <w:rFonts w:ascii="Times New Roman" w:hAnsi="Times New Roman" w:cs="Times New Roman"/>
                  <w:sz w:val="20"/>
                  <w:szCs w:val="20"/>
                  <w:rPrChange w:id="307" w:author="Jingga Dewa" w:date="2024-07-28T12:34:00Z" w16du:dateUtc="2024-07-28T17:34:00Z">
                    <w:rPr>
                      <w:rStyle w:val="mord"/>
                      <w:sz w:val="20"/>
                      <w:szCs w:val="20"/>
                    </w:rPr>
                  </w:rPrChange>
                </w:rPr>
                <w:t>bit/s</w:t>
              </w:r>
            </w:ins>
          </w:p>
        </w:tc>
        <w:tc>
          <w:tcPr>
            <w:tcW w:w="1227" w:type="dxa"/>
            <w:shd w:val="clear" w:color="auto" w:fill="FFFFFF" w:themeFill="background1"/>
            <w:vAlign w:val="center"/>
          </w:tcPr>
          <w:p w14:paraId="6669C6E9" w14:textId="77777777" w:rsidR="00910AFC" w:rsidRPr="00592190" w:rsidRDefault="00910AFC" w:rsidP="000D36A3">
            <w:pPr>
              <w:spacing w:line="360" w:lineRule="auto"/>
              <w:jc w:val="center"/>
              <w:rPr>
                <w:ins w:id="308" w:author="Jingga Dewa" w:date="2024-07-28T12:14:00Z" w16du:dateUtc="2024-07-28T17:14:00Z"/>
                <w:rFonts w:ascii="Times New Roman" w:hAnsi="Times New Roman" w:cs="Times New Roman"/>
                <w:sz w:val="20"/>
                <w:szCs w:val="20"/>
                <w:rPrChange w:id="309" w:author="Jingga Dewa" w:date="2024-07-28T12:34:00Z" w16du:dateUtc="2024-07-28T17:34:00Z">
                  <w:rPr>
                    <w:ins w:id="310" w:author="Jingga Dewa" w:date="2024-07-28T12:14:00Z" w16du:dateUtc="2024-07-28T17:14:00Z"/>
                    <w:sz w:val="20"/>
                    <w:szCs w:val="20"/>
                  </w:rPr>
                </w:rPrChange>
              </w:rPr>
            </w:pPr>
            <w:ins w:id="311" w:author="Jingga Dewa" w:date="2024-07-28T12:14:00Z" w16du:dateUtc="2024-07-28T17:14:00Z">
              <w:r w:rsidRPr="00592190">
                <w:rPr>
                  <w:rFonts w:ascii="Times New Roman" w:hAnsi="Times New Roman" w:cs="Times New Roman"/>
                  <w:sz w:val="20"/>
                  <w:szCs w:val="20"/>
                  <w:rPrChange w:id="312" w:author="Jingga Dewa" w:date="2024-07-28T12:34:00Z" w16du:dateUtc="2024-07-28T17:34:00Z">
                    <w:rPr>
                      <w:sz w:val="20"/>
                      <w:szCs w:val="20"/>
                    </w:rPr>
                  </w:rPrChange>
                </w:rPr>
                <w:t>38,135</w:t>
              </w:r>
            </w:ins>
          </w:p>
          <w:p w14:paraId="0300C55F" w14:textId="77777777" w:rsidR="00910AFC" w:rsidRPr="00592190" w:rsidRDefault="00910AFC" w:rsidP="000D36A3">
            <w:pPr>
              <w:spacing w:line="360" w:lineRule="auto"/>
              <w:jc w:val="center"/>
              <w:rPr>
                <w:ins w:id="313" w:author="Jingga Dewa" w:date="2024-07-28T12:14:00Z" w16du:dateUtc="2024-07-28T17:14:00Z"/>
                <w:rFonts w:ascii="Times New Roman" w:hAnsi="Times New Roman" w:cs="Times New Roman"/>
                <w:sz w:val="20"/>
                <w:szCs w:val="20"/>
                <w:rPrChange w:id="314" w:author="Jingga Dewa" w:date="2024-07-28T12:34:00Z" w16du:dateUtc="2024-07-28T17:34:00Z">
                  <w:rPr>
                    <w:ins w:id="315" w:author="Jingga Dewa" w:date="2024-07-28T12:14:00Z" w16du:dateUtc="2024-07-28T17:14:00Z"/>
                    <w:sz w:val="20"/>
                    <w:szCs w:val="20"/>
                  </w:rPr>
                </w:rPrChange>
              </w:rPr>
            </w:pPr>
            <w:ins w:id="316" w:author="Jingga Dewa" w:date="2024-07-28T12:14:00Z" w16du:dateUtc="2024-07-28T17:14:00Z">
              <w:r w:rsidRPr="00592190">
                <w:rPr>
                  <w:rFonts w:ascii="Times New Roman" w:hAnsi="Times New Roman" w:cs="Times New Roman"/>
                  <w:sz w:val="20"/>
                  <w:szCs w:val="20"/>
                  <w:rPrChange w:id="317" w:author="Jingga Dewa" w:date="2024-07-28T12:34:00Z" w16du:dateUtc="2024-07-28T17:34:00Z">
                    <w:rPr>
                      <w:sz w:val="20"/>
                      <w:szCs w:val="20"/>
                    </w:rPr>
                  </w:rPrChange>
                </w:rPr>
                <w:t>bit/s</w:t>
              </w:r>
            </w:ins>
          </w:p>
        </w:tc>
        <w:tc>
          <w:tcPr>
            <w:tcW w:w="1334" w:type="dxa"/>
            <w:shd w:val="clear" w:color="auto" w:fill="FFFFFF" w:themeFill="background1"/>
            <w:vAlign w:val="center"/>
          </w:tcPr>
          <w:p w14:paraId="4FA07021" w14:textId="77777777" w:rsidR="00910AFC" w:rsidRPr="00592190" w:rsidRDefault="00910AFC" w:rsidP="000D36A3">
            <w:pPr>
              <w:spacing w:line="360" w:lineRule="auto"/>
              <w:jc w:val="center"/>
              <w:rPr>
                <w:ins w:id="318" w:author="Jingga Dewa" w:date="2024-07-28T12:14:00Z" w16du:dateUtc="2024-07-28T17:14:00Z"/>
                <w:rFonts w:ascii="Times New Roman" w:hAnsi="Times New Roman" w:cs="Times New Roman"/>
                <w:sz w:val="20"/>
                <w:szCs w:val="20"/>
                <w:rPrChange w:id="319" w:author="Jingga Dewa" w:date="2024-07-28T12:34:00Z" w16du:dateUtc="2024-07-28T17:34:00Z">
                  <w:rPr>
                    <w:ins w:id="320" w:author="Jingga Dewa" w:date="2024-07-28T12:14:00Z" w16du:dateUtc="2024-07-28T17:14:00Z"/>
                    <w:sz w:val="20"/>
                    <w:szCs w:val="20"/>
                  </w:rPr>
                </w:rPrChange>
              </w:rPr>
            </w:pPr>
            <w:ins w:id="321" w:author="Jingga Dewa" w:date="2024-07-28T12:14:00Z" w16du:dateUtc="2024-07-28T17:14:00Z">
              <w:r w:rsidRPr="00592190">
                <w:rPr>
                  <w:rFonts w:ascii="Times New Roman" w:hAnsi="Times New Roman" w:cs="Times New Roman"/>
                  <w:sz w:val="20"/>
                  <w:szCs w:val="20"/>
                  <w:rPrChange w:id="322" w:author="Jingga Dewa" w:date="2024-07-28T12:34:00Z" w16du:dateUtc="2024-07-28T17:34:00Z">
                    <w:rPr>
                      <w:sz w:val="20"/>
                      <w:szCs w:val="20"/>
                    </w:rPr>
                  </w:rPrChange>
                </w:rPr>
                <w:t>38,694</w:t>
              </w:r>
            </w:ins>
          </w:p>
          <w:p w14:paraId="58FA78AE" w14:textId="77777777" w:rsidR="00910AFC" w:rsidRPr="00592190" w:rsidRDefault="00910AFC" w:rsidP="000D36A3">
            <w:pPr>
              <w:spacing w:line="360" w:lineRule="auto"/>
              <w:jc w:val="center"/>
              <w:rPr>
                <w:ins w:id="323" w:author="Jingga Dewa" w:date="2024-07-28T12:14:00Z" w16du:dateUtc="2024-07-28T17:14:00Z"/>
                <w:rFonts w:ascii="Times New Roman" w:hAnsi="Times New Roman" w:cs="Times New Roman"/>
                <w:sz w:val="20"/>
                <w:szCs w:val="20"/>
                <w:rPrChange w:id="324" w:author="Jingga Dewa" w:date="2024-07-28T12:34:00Z" w16du:dateUtc="2024-07-28T17:34:00Z">
                  <w:rPr>
                    <w:ins w:id="325" w:author="Jingga Dewa" w:date="2024-07-28T12:14:00Z" w16du:dateUtc="2024-07-28T17:14:00Z"/>
                    <w:sz w:val="20"/>
                    <w:szCs w:val="20"/>
                  </w:rPr>
                </w:rPrChange>
              </w:rPr>
            </w:pPr>
            <w:ins w:id="326" w:author="Jingga Dewa" w:date="2024-07-28T12:14:00Z" w16du:dateUtc="2024-07-28T17:14:00Z">
              <w:r w:rsidRPr="00592190">
                <w:rPr>
                  <w:rFonts w:ascii="Times New Roman" w:hAnsi="Times New Roman" w:cs="Times New Roman"/>
                  <w:sz w:val="20"/>
                  <w:szCs w:val="20"/>
                  <w:rPrChange w:id="327" w:author="Jingga Dewa" w:date="2024-07-28T12:34:00Z" w16du:dateUtc="2024-07-28T17:34:00Z">
                    <w:rPr>
                      <w:sz w:val="20"/>
                      <w:szCs w:val="20"/>
                    </w:rPr>
                  </w:rPrChange>
                </w:rPr>
                <w:t>bit/s</w:t>
              </w:r>
            </w:ins>
          </w:p>
        </w:tc>
      </w:tr>
    </w:tbl>
    <w:bookmarkEnd w:id="158"/>
    <w:p w14:paraId="576D5DF5" w14:textId="61838B9C" w:rsidR="00F10FB0" w:rsidRDefault="00910AFC" w:rsidP="00AD5EF0">
      <w:pPr>
        <w:pBdr>
          <w:top w:val="nil"/>
          <w:left w:val="nil"/>
          <w:bottom w:val="nil"/>
          <w:right w:val="nil"/>
          <w:between w:val="nil"/>
        </w:pBdr>
        <w:spacing w:after="0" w:line="240" w:lineRule="auto"/>
        <w:jc w:val="both"/>
        <w:rPr>
          <w:ins w:id="328" w:author="Jingga Dewa" w:date="2024-07-28T12:34:00Z" w16du:dateUtc="2024-07-28T17:34:00Z"/>
          <w:rFonts w:ascii="Times New Roman" w:eastAsia="Times New Roman" w:hAnsi="Times New Roman" w:cs="Times New Roman"/>
          <w:color w:val="000000"/>
          <w:sz w:val="20"/>
          <w:szCs w:val="20"/>
        </w:rPr>
      </w:pPr>
      <w:ins w:id="329" w:author="Jingga Dewa" w:date="2024-07-28T12:16:00Z" w16du:dateUtc="2024-07-28T17:16:00Z">
        <w:r w:rsidRPr="00910AFC">
          <w:rPr>
            <w:rFonts w:ascii="Times New Roman" w:eastAsia="Times New Roman" w:hAnsi="Times New Roman" w:cs="Times New Roman"/>
            <w:color w:val="000000"/>
            <w:sz w:val="20"/>
            <w:szCs w:val="20"/>
            <w:rPrChange w:id="330" w:author="Jingga Dewa" w:date="2024-07-28T12:17:00Z" w16du:dateUtc="2024-07-28T17:17:00Z">
              <w:rPr>
                <w:rFonts w:eastAsiaTheme="majorEastAsia" w:cstheme="majorBidi"/>
                <w:bCs/>
                <w:color w:val="000000" w:themeColor="text1"/>
              </w:rPr>
            </w:rPrChange>
          </w:rPr>
          <w:t>Tabel 4.</w:t>
        </w:r>
      </w:ins>
      <w:ins w:id="331" w:author="Jingga Dewa" w:date="2024-07-28T12:21:00Z" w16du:dateUtc="2024-07-28T17:21:00Z">
        <w:r>
          <w:rPr>
            <w:rFonts w:ascii="Times New Roman" w:eastAsia="Times New Roman" w:hAnsi="Times New Roman" w:cs="Times New Roman"/>
            <w:color w:val="000000"/>
            <w:sz w:val="20"/>
            <w:szCs w:val="20"/>
          </w:rPr>
          <w:t>10</w:t>
        </w:r>
      </w:ins>
      <w:ins w:id="332" w:author="Jingga Dewa" w:date="2024-07-28T12:16:00Z" w16du:dateUtc="2024-07-28T17:16:00Z">
        <w:r w:rsidRPr="00910AFC">
          <w:rPr>
            <w:rFonts w:ascii="Times New Roman" w:eastAsia="Times New Roman" w:hAnsi="Times New Roman" w:cs="Times New Roman"/>
            <w:color w:val="000000"/>
            <w:sz w:val="20"/>
            <w:szCs w:val="20"/>
            <w:rPrChange w:id="333" w:author="Jingga Dewa" w:date="2024-07-28T12:17:00Z" w16du:dateUtc="2024-07-28T17:17:00Z">
              <w:rPr>
                <w:rFonts w:eastAsiaTheme="majorEastAsia" w:cstheme="majorBidi"/>
                <w:bCs/>
                <w:color w:val="000000" w:themeColor="text1"/>
              </w:rPr>
            </w:rPrChange>
          </w:rPr>
          <w:t xml:space="preserve"> merupakan hasil pengumpulan data </w:t>
        </w:r>
        <w:r w:rsidRPr="00910AFC">
          <w:rPr>
            <w:rFonts w:ascii="Times New Roman" w:eastAsia="Times New Roman" w:hAnsi="Times New Roman" w:cs="Times New Roman"/>
            <w:color w:val="000000"/>
            <w:sz w:val="20"/>
            <w:szCs w:val="20"/>
            <w:rPrChange w:id="334" w:author="Jingga Dewa" w:date="2024-07-28T12:17:00Z" w16du:dateUtc="2024-07-28T17:17:00Z">
              <w:rPr>
                <w:rFonts w:eastAsiaTheme="majorEastAsia" w:cstheme="majorBidi"/>
                <w:bCs/>
                <w:i/>
                <w:iCs/>
                <w:color w:val="000000" w:themeColor="text1"/>
              </w:rPr>
            </w:rPrChange>
          </w:rPr>
          <w:t>throughput</w:t>
        </w:r>
        <w:r w:rsidRPr="00910AFC">
          <w:rPr>
            <w:rFonts w:ascii="Times New Roman" w:eastAsia="Times New Roman" w:hAnsi="Times New Roman" w:cs="Times New Roman"/>
            <w:color w:val="000000"/>
            <w:sz w:val="20"/>
            <w:szCs w:val="20"/>
            <w:rPrChange w:id="335" w:author="Jingga Dewa" w:date="2024-07-28T12:17:00Z" w16du:dateUtc="2024-07-28T17:17:00Z">
              <w:rPr>
                <w:rFonts w:eastAsiaTheme="majorEastAsia" w:cstheme="majorBidi"/>
                <w:bCs/>
                <w:color w:val="000000" w:themeColor="text1"/>
              </w:rPr>
            </w:rPrChange>
          </w:rPr>
          <w:t xml:space="preserve"> pada </w:t>
        </w:r>
        <w:proofErr w:type="spellStart"/>
        <w:r w:rsidRPr="00910AFC">
          <w:rPr>
            <w:rFonts w:ascii="Times New Roman" w:eastAsia="Times New Roman" w:hAnsi="Times New Roman" w:cs="Times New Roman"/>
            <w:color w:val="000000"/>
            <w:sz w:val="20"/>
            <w:szCs w:val="20"/>
            <w:rPrChange w:id="336" w:author="Jingga Dewa" w:date="2024-07-28T12:17:00Z" w16du:dateUtc="2024-07-28T17:17:00Z">
              <w:rPr>
                <w:rFonts w:eastAsiaTheme="majorEastAsia" w:cstheme="majorBidi"/>
                <w:bCs/>
                <w:color w:val="000000" w:themeColor="text1"/>
              </w:rPr>
            </w:rPrChange>
          </w:rPr>
          <w:t>Mncplay</w:t>
        </w:r>
        <w:proofErr w:type="spellEnd"/>
        <w:r w:rsidRPr="00910AFC">
          <w:rPr>
            <w:rFonts w:ascii="Times New Roman" w:eastAsia="Times New Roman" w:hAnsi="Times New Roman" w:cs="Times New Roman"/>
            <w:color w:val="000000"/>
            <w:sz w:val="20"/>
            <w:szCs w:val="20"/>
            <w:rPrChange w:id="337" w:author="Jingga Dewa" w:date="2024-07-28T12:17:00Z" w16du:dateUtc="2024-07-28T17:17:00Z">
              <w:rPr>
                <w:rFonts w:eastAsiaTheme="majorEastAsia" w:cstheme="majorBidi"/>
                <w:bCs/>
                <w:color w:val="000000" w:themeColor="text1"/>
              </w:rPr>
            </w:rPrChange>
          </w:rPr>
          <w:t xml:space="preserve">. Rata-rata nilai </w:t>
        </w:r>
        <w:r w:rsidRPr="00910AFC">
          <w:rPr>
            <w:rFonts w:ascii="Times New Roman" w:eastAsia="Times New Roman" w:hAnsi="Times New Roman" w:cs="Times New Roman"/>
            <w:color w:val="000000"/>
            <w:sz w:val="20"/>
            <w:szCs w:val="20"/>
            <w:rPrChange w:id="338" w:author="Jingga Dewa" w:date="2024-07-28T12:17:00Z" w16du:dateUtc="2024-07-28T17:17:00Z">
              <w:rPr>
                <w:rFonts w:eastAsiaTheme="majorEastAsia" w:cstheme="majorBidi"/>
                <w:bCs/>
                <w:i/>
                <w:iCs/>
                <w:color w:val="000000" w:themeColor="text1"/>
              </w:rPr>
            </w:rPrChange>
          </w:rPr>
          <w:t>throughput</w:t>
        </w:r>
        <w:r w:rsidRPr="00910AFC">
          <w:rPr>
            <w:rFonts w:ascii="Times New Roman" w:eastAsia="Times New Roman" w:hAnsi="Times New Roman" w:cs="Times New Roman"/>
            <w:color w:val="000000"/>
            <w:sz w:val="20"/>
            <w:szCs w:val="20"/>
            <w:rPrChange w:id="339" w:author="Jingga Dewa" w:date="2024-07-28T12:17:00Z" w16du:dateUtc="2024-07-28T17:17:00Z">
              <w:rPr>
                <w:rFonts w:eastAsiaTheme="majorEastAsia" w:cstheme="majorBidi"/>
                <w:bCs/>
                <w:color w:val="000000" w:themeColor="text1"/>
              </w:rPr>
            </w:rPrChange>
          </w:rPr>
          <w:t xml:space="preserve"> pada </w:t>
        </w:r>
        <w:proofErr w:type="spellStart"/>
        <w:r w:rsidRPr="00910AFC">
          <w:rPr>
            <w:rFonts w:ascii="Times New Roman" w:eastAsia="Times New Roman" w:hAnsi="Times New Roman" w:cs="Times New Roman"/>
            <w:color w:val="000000"/>
            <w:sz w:val="20"/>
            <w:szCs w:val="20"/>
            <w:rPrChange w:id="340" w:author="Jingga Dewa" w:date="2024-07-28T12:17:00Z" w16du:dateUtc="2024-07-28T17:17:00Z">
              <w:rPr>
                <w:rFonts w:eastAsiaTheme="majorEastAsia" w:cstheme="majorBidi"/>
                <w:bCs/>
                <w:color w:val="000000" w:themeColor="text1"/>
              </w:rPr>
            </w:rPrChange>
          </w:rPr>
          <w:t>Mncplay</w:t>
        </w:r>
        <w:proofErr w:type="spellEnd"/>
        <w:r w:rsidRPr="00910AFC">
          <w:rPr>
            <w:rFonts w:ascii="Times New Roman" w:eastAsia="Times New Roman" w:hAnsi="Times New Roman" w:cs="Times New Roman"/>
            <w:color w:val="000000"/>
            <w:sz w:val="20"/>
            <w:szCs w:val="20"/>
            <w:rPrChange w:id="341" w:author="Jingga Dewa" w:date="2024-07-28T12:17:00Z" w16du:dateUtc="2024-07-28T17:17:00Z">
              <w:rPr>
                <w:rFonts w:eastAsiaTheme="majorEastAsia" w:cstheme="majorBidi"/>
                <w:bCs/>
                <w:color w:val="000000" w:themeColor="text1"/>
              </w:rPr>
            </w:rPrChange>
          </w:rPr>
          <w:t xml:space="preserve"> rata-rata </w:t>
        </w:r>
        <w:r w:rsidRPr="00910AFC">
          <w:rPr>
            <w:rFonts w:ascii="Times New Roman" w:eastAsia="Times New Roman" w:hAnsi="Times New Roman" w:cs="Times New Roman"/>
            <w:color w:val="000000"/>
            <w:sz w:val="20"/>
            <w:szCs w:val="20"/>
            <w:rPrChange w:id="342" w:author="Jingga Dewa" w:date="2024-07-28T12:17:00Z" w16du:dateUtc="2024-07-28T17:17:00Z">
              <w:rPr>
                <w:rFonts w:eastAsiaTheme="majorEastAsia" w:cstheme="majorBidi"/>
                <w:bCs/>
                <w:i/>
                <w:iCs/>
                <w:color w:val="000000" w:themeColor="text1"/>
              </w:rPr>
            </w:rPrChange>
          </w:rPr>
          <w:t>throughput</w:t>
        </w:r>
        <w:r w:rsidRPr="00910AFC">
          <w:rPr>
            <w:rFonts w:ascii="Times New Roman" w:eastAsia="Times New Roman" w:hAnsi="Times New Roman" w:cs="Times New Roman"/>
            <w:color w:val="000000"/>
            <w:sz w:val="20"/>
            <w:szCs w:val="20"/>
            <w:rPrChange w:id="343" w:author="Jingga Dewa" w:date="2024-07-28T12:17:00Z" w16du:dateUtc="2024-07-28T17:17:00Z">
              <w:rPr>
                <w:rFonts w:eastAsiaTheme="majorEastAsia" w:cstheme="majorBidi"/>
                <w:bCs/>
                <w:color w:val="000000" w:themeColor="text1"/>
              </w:rPr>
            </w:rPrChange>
          </w:rPr>
          <w:t xml:space="preserve"> yang didapat untuk pukul 05.00 adalah </w:t>
        </w:r>
        <w:r w:rsidRPr="00910AFC">
          <w:rPr>
            <w:rFonts w:ascii="Times New Roman" w:eastAsia="Times New Roman" w:hAnsi="Times New Roman" w:cs="Times New Roman"/>
            <w:color w:val="000000"/>
            <w:sz w:val="20"/>
            <w:szCs w:val="20"/>
            <w:rPrChange w:id="344" w:author="Jingga Dewa" w:date="2024-07-28T12:17:00Z" w16du:dateUtc="2024-07-28T17:17:00Z">
              <w:rPr>
                <w:rStyle w:val="mord"/>
              </w:rPr>
            </w:rPrChange>
          </w:rPr>
          <w:t>39</w:t>
        </w:r>
        <w:r w:rsidRPr="00910AFC">
          <w:rPr>
            <w:rFonts w:ascii="Times New Roman" w:eastAsia="Times New Roman" w:hAnsi="Times New Roman" w:cs="Times New Roman"/>
            <w:color w:val="000000"/>
            <w:sz w:val="20"/>
            <w:szCs w:val="20"/>
            <w:rPrChange w:id="345" w:author="Jingga Dewa" w:date="2024-07-28T12:17:00Z" w16du:dateUtc="2024-07-28T17:17:00Z">
              <w:rPr>
                <w:rStyle w:val="mpunct"/>
              </w:rPr>
            </w:rPrChange>
          </w:rPr>
          <w:t>,</w:t>
        </w:r>
        <w:r w:rsidRPr="00910AFC">
          <w:rPr>
            <w:rFonts w:ascii="Times New Roman" w:eastAsia="Times New Roman" w:hAnsi="Times New Roman" w:cs="Times New Roman"/>
            <w:color w:val="000000"/>
            <w:sz w:val="20"/>
            <w:szCs w:val="20"/>
            <w:rPrChange w:id="346" w:author="Jingga Dewa" w:date="2024-07-28T12:17:00Z" w16du:dateUtc="2024-07-28T17:17:00Z">
              <w:rPr>
                <w:rStyle w:val="mord"/>
              </w:rPr>
            </w:rPrChange>
          </w:rPr>
          <w:t xml:space="preserve">304 </w:t>
        </w:r>
        <w:r w:rsidRPr="00910AFC">
          <w:rPr>
            <w:rFonts w:ascii="Times New Roman" w:eastAsia="Times New Roman" w:hAnsi="Times New Roman" w:cs="Times New Roman"/>
            <w:color w:val="000000"/>
            <w:sz w:val="20"/>
            <w:szCs w:val="20"/>
            <w:rPrChange w:id="347" w:author="Jingga Dewa" w:date="2024-07-28T12:17:00Z" w16du:dateUtc="2024-07-28T17:17:00Z">
              <w:rPr>
                <w:rFonts w:eastAsia="Times New Roman"/>
                <w:color w:val="000000"/>
                <w:lang w:eastAsia="id-ID"/>
              </w:rPr>
            </w:rPrChange>
          </w:rPr>
          <w:t xml:space="preserve">bit/s, sedangkan untuk pukul 10.00 nilai </w:t>
        </w:r>
        <w:r w:rsidRPr="00910AFC">
          <w:rPr>
            <w:rFonts w:ascii="Times New Roman" w:eastAsia="Times New Roman" w:hAnsi="Times New Roman" w:cs="Times New Roman"/>
            <w:color w:val="000000"/>
            <w:sz w:val="20"/>
            <w:szCs w:val="20"/>
            <w:rPrChange w:id="348" w:author="Jingga Dewa" w:date="2024-07-28T12:17:00Z" w16du:dateUtc="2024-07-28T17:17:00Z">
              <w:rPr>
                <w:rFonts w:eastAsia="Times New Roman"/>
                <w:i/>
                <w:iCs/>
                <w:color w:val="000000"/>
                <w:lang w:eastAsia="id-ID"/>
              </w:rPr>
            </w:rPrChange>
          </w:rPr>
          <w:t>throughput</w:t>
        </w:r>
        <w:r w:rsidRPr="00910AFC">
          <w:rPr>
            <w:rFonts w:ascii="Times New Roman" w:eastAsia="Times New Roman" w:hAnsi="Times New Roman" w:cs="Times New Roman"/>
            <w:color w:val="000000"/>
            <w:sz w:val="20"/>
            <w:szCs w:val="20"/>
            <w:rPrChange w:id="349" w:author="Jingga Dewa" w:date="2024-07-28T12:17:00Z" w16du:dateUtc="2024-07-28T17:17:00Z">
              <w:rPr>
                <w:rFonts w:eastAsia="Times New Roman"/>
                <w:color w:val="000000"/>
                <w:lang w:eastAsia="id-ID"/>
              </w:rPr>
            </w:rPrChange>
          </w:rPr>
          <w:t xml:space="preserve"> yang didapat adalah </w:t>
        </w:r>
        <w:r w:rsidRPr="00910AFC">
          <w:rPr>
            <w:rFonts w:ascii="Times New Roman" w:eastAsia="Times New Roman" w:hAnsi="Times New Roman" w:cs="Times New Roman"/>
            <w:color w:val="000000"/>
            <w:sz w:val="20"/>
            <w:szCs w:val="20"/>
            <w:rPrChange w:id="350" w:author="Jingga Dewa" w:date="2024-07-28T12:17:00Z" w16du:dateUtc="2024-07-28T17:17:00Z">
              <w:rPr/>
            </w:rPrChange>
          </w:rPr>
          <w:t>38,135</w:t>
        </w:r>
        <w:r w:rsidRPr="00910AFC">
          <w:rPr>
            <w:rFonts w:ascii="Times New Roman" w:eastAsia="Times New Roman" w:hAnsi="Times New Roman" w:cs="Times New Roman"/>
            <w:color w:val="000000"/>
            <w:sz w:val="20"/>
            <w:szCs w:val="20"/>
            <w:rPrChange w:id="351" w:author="Jingga Dewa" w:date="2024-07-28T12:17:00Z" w16du:dateUtc="2024-07-28T17:17:00Z">
              <w:rPr>
                <w:rFonts w:eastAsia="Times New Roman"/>
                <w:color w:val="000000"/>
                <w:lang w:eastAsia="id-ID"/>
              </w:rPr>
            </w:rPrChange>
          </w:rPr>
          <w:t xml:space="preserve">bit/s dan nilai </w:t>
        </w:r>
        <w:r w:rsidRPr="00910AFC">
          <w:rPr>
            <w:rFonts w:ascii="Times New Roman" w:eastAsia="Times New Roman" w:hAnsi="Times New Roman" w:cs="Times New Roman"/>
            <w:color w:val="000000"/>
            <w:sz w:val="20"/>
            <w:szCs w:val="20"/>
            <w:rPrChange w:id="352" w:author="Jingga Dewa" w:date="2024-07-28T12:17:00Z" w16du:dateUtc="2024-07-28T17:17:00Z">
              <w:rPr>
                <w:rFonts w:eastAsia="Times New Roman"/>
                <w:i/>
                <w:iCs/>
                <w:color w:val="000000"/>
                <w:lang w:eastAsia="id-ID"/>
              </w:rPr>
            </w:rPrChange>
          </w:rPr>
          <w:t>throughput</w:t>
        </w:r>
        <w:r w:rsidRPr="00910AFC">
          <w:rPr>
            <w:rFonts w:ascii="Times New Roman" w:eastAsia="Times New Roman" w:hAnsi="Times New Roman" w:cs="Times New Roman"/>
            <w:color w:val="000000"/>
            <w:sz w:val="20"/>
            <w:szCs w:val="20"/>
            <w:rPrChange w:id="353" w:author="Jingga Dewa" w:date="2024-07-28T12:17:00Z" w16du:dateUtc="2024-07-28T17:17:00Z">
              <w:rPr>
                <w:rFonts w:eastAsia="Times New Roman"/>
                <w:color w:val="000000"/>
                <w:lang w:eastAsia="id-ID"/>
              </w:rPr>
            </w:rPrChange>
          </w:rPr>
          <w:t xml:space="preserve"> untuk pukul 20.00 adalah </w:t>
        </w:r>
        <w:r w:rsidRPr="00910AFC">
          <w:rPr>
            <w:rFonts w:ascii="Times New Roman" w:eastAsia="Times New Roman" w:hAnsi="Times New Roman" w:cs="Times New Roman"/>
            <w:color w:val="000000"/>
            <w:sz w:val="20"/>
            <w:szCs w:val="20"/>
            <w:rPrChange w:id="354" w:author="Jingga Dewa" w:date="2024-07-28T12:17:00Z" w16du:dateUtc="2024-07-28T17:17:00Z">
              <w:rPr/>
            </w:rPrChange>
          </w:rPr>
          <w:t xml:space="preserve">38,694 </w:t>
        </w:r>
        <w:r w:rsidRPr="00910AFC">
          <w:rPr>
            <w:rFonts w:ascii="Times New Roman" w:eastAsia="Times New Roman" w:hAnsi="Times New Roman" w:cs="Times New Roman"/>
            <w:color w:val="000000"/>
            <w:sz w:val="20"/>
            <w:szCs w:val="20"/>
            <w:rPrChange w:id="355" w:author="Jingga Dewa" w:date="2024-07-28T12:17:00Z" w16du:dateUtc="2024-07-28T17:17:00Z">
              <w:rPr>
                <w:rFonts w:eastAsia="Times New Roman"/>
                <w:color w:val="000000"/>
                <w:lang w:eastAsia="id-ID"/>
              </w:rPr>
            </w:rPrChange>
          </w:rPr>
          <w:t>bit/s.</w:t>
        </w:r>
      </w:ins>
    </w:p>
    <w:p w14:paraId="15014168" w14:textId="6D47E67A" w:rsidR="00592190" w:rsidRDefault="00592190" w:rsidP="00592190">
      <w:pPr>
        <w:pBdr>
          <w:top w:val="nil"/>
          <w:left w:val="nil"/>
          <w:bottom w:val="nil"/>
          <w:right w:val="nil"/>
          <w:between w:val="nil"/>
        </w:pBdr>
        <w:spacing w:before="120" w:after="60" w:line="240" w:lineRule="auto"/>
        <w:jc w:val="both"/>
        <w:rPr>
          <w:ins w:id="356" w:author="Jingga Dewa" w:date="2024-07-28T12:35:00Z" w16du:dateUtc="2024-07-28T17:35:00Z"/>
          <w:rFonts w:ascii="Times New Roman" w:hAnsi="Times New Roman" w:cs="Times New Roman"/>
          <w:b/>
          <w:bCs/>
          <w:sz w:val="20"/>
          <w:szCs w:val="20"/>
        </w:rPr>
      </w:pPr>
      <w:bookmarkStart w:id="357" w:name="_Toc168518970"/>
      <w:bookmarkStart w:id="358" w:name="_Toc173033188"/>
      <w:ins w:id="359" w:author="Jingga Dewa" w:date="2024-07-28T12:35:00Z" w16du:dateUtc="2024-07-28T17:35:00Z">
        <w:r w:rsidRPr="00592190">
          <w:rPr>
            <w:rFonts w:ascii="Times New Roman" w:hAnsi="Times New Roman" w:cs="Times New Roman"/>
            <w:b/>
            <w:bCs/>
            <w:sz w:val="20"/>
            <w:szCs w:val="20"/>
            <w:rPrChange w:id="360" w:author="Jingga Dewa" w:date="2024-07-28T12:35:00Z" w16du:dateUtc="2024-07-28T17:35:00Z">
              <w:rPr/>
            </w:rPrChange>
          </w:rPr>
          <w:t>Hasil Pengujian Packet Loss QOS</w:t>
        </w:r>
        <w:bookmarkEnd w:id="357"/>
        <w:bookmarkEnd w:id="358"/>
      </w:ins>
    </w:p>
    <w:p w14:paraId="63B186AD" w14:textId="496576B2" w:rsidR="00592190" w:rsidRPr="009218F4" w:rsidRDefault="00592190">
      <w:pPr>
        <w:pBdr>
          <w:top w:val="nil"/>
          <w:left w:val="nil"/>
          <w:bottom w:val="nil"/>
          <w:right w:val="nil"/>
          <w:between w:val="nil"/>
        </w:pBdr>
        <w:spacing w:after="0" w:line="240" w:lineRule="auto"/>
        <w:jc w:val="both"/>
        <w:pPrChange w:id="361" w:author="Jingga Dewa" w:date="2024-07-28T12:35:00Z" w16du:dateUtc="2024-07-28T17:35:00Z">
          <w:pPr>
            <w:pStyle w:val="Caption"/>
            <w:jc w:val="center"/>
          </w:pPr>
        </w:pPrChange>
      </w:pPr>
      <w:ins w:id="362" w:author="Jingga Dewa" w:date="2024-07-28T12:37:00Z" w16du:dateUtc="2024-07-28T17:37:00Z">
        <w:r w:rsidRPr="00592190">
          <w:rPr>
            <w:rFonts w:ascii="Times New Roman" w:eastAsia="Times New Roman" w:hAnsi="Times New Roman" w:cs="Times New Roman"/>
            <w:color w:val="000000"/>
            <w:sz w:val="20"/>
            <w:szCs w:val="20"/>
            <w:rPrChange w:id="363" w:author="Jingga Dewa" w:date="2024-07-28T12:37:00Z" w16du:dateUtc="2024-07-28T17:37:00Z">
              <w:rPr>
                <w:i w:val="0"/>
                <w:iCs w:val="0"/>
              </w:rPr>
            </w:rPrChange>
          </w:rPr>
          <w:t>Untuk mendapatkan data packet loss dapat dilihat pada jendela baru. Capture File Properties karena pada jendela tersebut terdapat keterangan. Dropped Packet untuk paket yang hilang selama dikirimkan dan dapat dilihat pada gambar.</w:t>
        </w:r>
      </w:ins>
    </w:p>
    <w:p w14:paraId="2A9DB3BF" w14:textId="77777777" w:rsidR="00592190" w:rsidRDefault="00592190">
      <w:pPr>
        <w:keepNext/>
        <w:pBdr>
          <w:top w:val="nil"/>
          <w:left w:val="nil"/>
          <w:bottom w:val="nil"/>
          <w:right w:val="nil"/>
          <w:between w:val="nil"/>
        </w:pBdr>
        <w:spacing w:after="0" w:line="240" w:lineRule="auto"/>
        <w:ind w:firstLine="216"/>
        <w:jc w:val="center"/>
        <w:rPr>
          <w:ins w:id="364" w:author="Jingga Dewa" w:date="2024-07-28T12:38:00Z" w16du:dateUtc="2024-07-28T17:38:00Z"/>
        </w:rPr>
        <w:pPrChange w:id="365" w:author="Jingga Dewa" w:date="2024-07-28T12:38:00Z" w16du:dateUtc="2024-07-28T17:38:00Z">
          <w:pPr>
            <w:pBdr>
              <w:top w:val="nil"/>
              <w:left w:val="nil"/>
              <w:bottom w:val="nil"/>
              <w:right w:val="nil"/>
              <w:between w:val="nil"/>
            </w:pBdr>
            <w:spacing w:after="0" w:line="240" w:lineRule="auto"/>
            <w:ind w:firstLine="216"/>
            <w:jc w:val="center"/>
          </w:pPr>
        </w:pPrChange>
      </w:pPr>
      <w:ins w:id="366" w:author="Jingga Dewa" w:date="2024-07-28T12:37:00Z" w16du:dateUtc="2024-07-28T17:37:00Z">
        <w:r>
          <w:rPr>
            <w:noProof/>
          </w:rPr>
          <w:lastRenderedPageBreak/>
          <w:drawing>
            <wp:inline distT="0" distB="0" distL="0" distR="0" wp14:anchorId="606E07BB" wp14:editId="3EEBCE62">
              <wp:extent cx="2768600" cy="1445470"/>
              <wp:effectExtent l="0" t="0" r="0" b="2540"/>
              <wp:docPr id="1889593336"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593336" name=""/>
                      <pic:cNvPicPr/>
                    </pic:nvPicPr>
                    <pic:blipFill>
                      <a:blip r:embed="rId65"/>
                      <a:stretch>
                        <a:fillRect/>
                      </a:stretch>
                    </pic:blipFill>
                    <pic:spPr>
                      <a:xfrm>
                        <a:off x="0" y="0"/>
                        <a:ext cx="2784571" cy="1453808"/>
                      </a:xfrm>
                      <a:prstGeom prst="rect">
                        <a:avLst/>
                      </a:prstGeom>
                    </pic:spPr>
                  </pic:pic>
                </a:graphicData>
              </a:graphic>
            </wp:inline>
          </w:drawing>
        </w:r>
      </w:ins>
    </w:p>
    <w:p w14:paraId="7F056459" w14:textId="08F00CB4" w:rsidR="00592190" w:rsidRDefault="00592190">
      <w:pPr>
        <w:pStyle w:val="ListParagraph"/>
        <w:pBdr>
          <w:top w:val="nil"/>
          <w:left w:val="nil"/>
          <w:bottom w:val="nil"/>
          <w:right w:val="nil"/>
          <w:between w:val="nil"/>
        </w:pBdr>
        <w:spacing w:after="0" w:line="240" w:lineRule="auto"/>
        <w:ind w:left="426"/>
        <w:jc w:val="center"/>
        <w:rPr>
          <w:ins w:id="367" w:author="Jingga Dewa" w:date="2024-07-28T12:38:00Z" w16du:dateUtc="2024-07-28T17:38:00Z"/>
        </w:rPr>
        <w:pPrChange w:id="368" w:author="Jingga Dewa" w:date="2024-07-28T12:38:00Z" w16du:dateUtc="2024-07-28T17:38:00Z">
          <w:pPr>
            <w:pStyle w:val="Caption"/>
          </w:pPr>
        </w:pPrChange>
      </w:pPr>
      <w:ins w:id="369" w:author="Jingga Dewa" w:date="2024-07-28T12:38:00Z" w16du:dateUtc="2024-07-28T17:38:00Z">
        <w:r w:rsidRPr="00592190">
          <w:rPr>
            <w:rFonts w:ascii="Times New Roman" w:eastAsia="Times New Roman" w:hAnsi="Times New Roman" w:cs="Times New Roman"/>
            <w:color w:val="000000"/>
            <w:sz w:val="20"/>
            <w:szCs w:val="20"/>
            <w:rPrChange w:id="370" w:author="Jingga Dewa" w:date="2024-07-28T12:38:00Z" w16du:dateUtc="2024-07-28T17:38:00Z">
              <w:rPr>
                <w:i w:val="0"/>
                <w:iCs w:val="0"/>
              </w:rPr>
            </w:rPrChange>
          </w:rPr>
          <w:t xml:space="preserve">Gambar 4. </w:t>
        </w:r>
        <w:r w:rsidRPr="00592190">
          <w:rPr>
            <w:rFonts w:ascii="Times New Roman" w:eastAsia="Times New Roman" w:hAnsi="Times New Roman" w:cs="Times New Roman"/>
            <w:color w:val="000000"/>
            <w:sz w:val="20"/>
            <w:szCs w:val="20"/>
            <w:rPrChange w:id="371" w:author="Jingga Dewa" w:date="2024-07-28T12:38:00Z" w16du:dateUtc="2024-07-28T17:38:00Z">
              <w:rPr>
                <w:i w:val="0"/>
                <w:iCs w:val="0"/>
              </w:rPr>
            </w:rPrChange>
          </w:rPr>
          <w:fldChar w:fldCharType="begin"/>
        </w:r>
        <w:r w:rsidRPr="00592190">
          <w:rPr>
            <w:rFonts w:ascii="Times New Roman" w:eastAsia="Times New Roman" w:hAnsi="Times New Roman" w:cs="Times New Roman"/>
            <w:color w:val="000000"/>
            <w:sz w:val="20"/>
            <w:szCs w:val="20"/>
            <w:rPrChange w:id="372" w:author="Jingga Dewa" w:date="2024-07-28T12:38:00Z" w16du:dateUtc="2024-07-28T17:38:00Z">
              <w:rPr>
                <w:i w:val="0"/>
                <w:iCs w:val="0"/>
              </w:rPr>
            </w:rPrChange>
          </w:rPr>
          <w:instrText xml:space="preserve"> SEQ Gambar_4. \* ARABIC </w:instrText>
        </w:r>
      </w:ins>
      <w:r w:rsidRPr="00592190">
        <w:rPr>
          <w:rFonts w:ascii="Times New Roman" w:eastAsia="Times New Roman" w:hAnsi="Times New Roman" w:cs="Times New Roman"/>
          <w:color w:val="000000"/>
          <w:sz w:val="20"/>
          <w:szCs w:val="20"/>
          <w:rPrChange w:id="373" w:author="Jingga Dewa" w:date="2024-07-28T12:38:00Z" w16du:dateUtc="2024-07-28T17:38:00Z">
            <w:rPr>
              <w:i w:val="0"/>
              <w:iCs w:val="0"/>
            </w:rPr>
          </w:rPrChange>
        </w:rPr>
        <w:fldChar w:fldCharType="separate"/>
      </w:r>
      <w:ins w:id="374" w:author="Jingga Dewa" w:date="2024-07-28T13:27:00Z" w16du:dateUtc="2024-07-28T18:27:00Z">
        <w:r w:rsidR="00515EE4">
          <w:rPr>
            <w:rFonts w:ascii="Times New Roman" w:eastAsia="Times New Roman" w:hAnsi="Times New Roman" w:cs="Times New Roman"/>
            <w:noProof/>
            <w:color w:val="000000"/>
            <w:sz w:val="20"/>
            <w:szCs w:val="20"/>
          </w:rPr>
          <w:t>11</w:t>
        </w:r>
      </w:ins>
      <w:ins w:id="375" w:author="Jingga Dewa" w:date="2024-07-28T12:38:00Z" w16du:dateUtc="2024-07-28T17:38:00Z">
        <w:r w:rsidRPr="00592190">
          <w:rPr>
            <w:rFonts w:ascii="Times New Roman" w:eastAsia="Times New Roman" w:hAnsi="Times New Roman" w:cs="Times New Roman"/>
            <w:color w:val="000000"/>
            <w:sz w:val="20"/>
            <w:szCs w:val="20"/>
            <w:rPrChange w:id="376" w:author="Jingga Dewa" w:date="2024-07-28T12:38:00Z" w16du:dateUtc="2024-07-28T17:38:00Z">
              <w:rPr>
                <w:i w:val="0"/>
                <w:iCs w:val="0"/>
              </w:rPr>
            </w:rPrChange>
          </w:rPr>
          <w:fldChar w:fldCharType="end"/>
        </w:r>
        <w:r w:rsidRPr="00592190">
          <w:rPr>
            <w:rFonts w:ascii="Times New Roman" w:eastAsia="Times New Roman" w:hAnsi="Times New Roman" w:cs="Times New Roman"/>
            <w:color w:val="000000"/>
            <w:sz w:val="20"/>
            <w:szCs w:val="20"/>
            <w:rPrChange w:id="377" w:author="Jingga Dewa" w:date="2024-07-28T12:38:00Z" w16du:dateUtc="2024-07-28T17:38:00Z">
              <w:rPr>
                <w:i w:val="0"/>
                <w:iCs w:val="0"/>
              </w:rPr>
            </w:rPrChange>
          </w:rPr>
          <w:t xml:space="preserve"> Dropped Packets</w:t>
        </w:r>
      </w:ins>
    </w:p>
    <w:p w14:paraId="483117D7" w14:textId="390BAAA2" w:rsidR="00B702E7" w:rsidRDefault="00592190" w:rsidP="00592190">
      <w:pPr>
        <w:pBdr>
          <w:top w:val="nil"/>
          <w:left w:val="nil"/>
          <w:bottom w:val="nil"/>
          <w:right w:val="nil"/>
          <w:between w:val="nil"/>
        </w:pBdr>
        <w:spacing w:after="0" w:line="240" w:lineRule="auto"/>
        <w:jc w:val="both"/>
        <w:rPr>
          <w:ins w:id="378" w:author="Jingga Dewa" w:date="2024-07-28T13:08:00Z" w16du:dateUtc="2024-07-28T18:08:00Z"/>
          <w:rFonts w:ascii="Times New Roman" w:eastAsia="Times New Roman" w:hAnsi="Times New Roman" w:cs="Times New Roman"/>
          <w:color w:val="000000"/>
          <w:sz w:val="20"/>
          <w:szCs w:val="20"/>
        </w:rPr>
      </w:pPr>
      <w:ins w:id="379" w:author="Jingga Dewa" w:date="2024-07-28T12:38:00Z" w16du:dateUtc="2024-07-28T17:38:00Z">
        <w:r w:rsidRPr="00592190">
          <w:rPr>
            <w:rFonts w:ascii="Times New Roman" w:eastAsia="Times New Roman" w:hAnsi="Times New Roman" w:cs="Times New Roman"/>
            <w:color w:val="000000"/>
            <w:sz w:val="20"/>
            <w:szCs w:val="20"/>
            <w:rPrChange w:id="380" w:author="Jingga Dewa" w:date="2024-07-28T12:38:00Z" w16du:dateUtc="2024-07-28T17:38:00Z">
              <w:rPr/>
            </w:rPrChange>
          </w:rPr>
          <w:t xml:space="preserve">Berikut merupakan perhitungan untuk menentukan </w:t>
        </w:r>
        <w:r w:rsidRPr="00592190">
          <w:rPr>
            <w:rFonts w:ascii="Times New Roman" w:eastAsia="Times New Roman" w:hAnsi="Times New Roman" w:cs="Times New Roman"/>
            <w:color w:val="000000"/>
            <w:sz w:val="20"/>
            <w:szCs w:val="20"/>
            <w:rPrChange w:id="381" w:author="Jingga Dewa" w:date="2024-07-28T12:38:00Z" w16du:dateUtc="2024-07-28T17:38:00Z">
              <w:rPr>
                <w:i/>
                <w:iCs/>
              </w:rPr>
            </w:rPrChange>
          </w:rPr>
          <w:t>packet loss:</w:t>
        </w:r>
      </w:ins>
      <w:del w:id="382" w:author="Jingga Dewa" w:date="2024-07-28T12:37:00Z" w16du:dateUtc="2024-07-28T17:37:00Z">
        <w:r w:rsidRPr="0050191F" w:rsidDel="00592190">
          <w:rPr>
            <w:rFonts w:ascii="Times New Roman" w:eastAsia="Times New Roman" w:hAnsi="Times New Roman" w:cs="Times New Roman"/>
            <w:color w:val="000000"/>
            <w:sz w:val="20"/>
            <w:szCs w:val="20"/>
          </w:rPr>
          <w:delText>Writing the author must not show the name of the position (e.g. Supervisor), academic degree (e.g. Dr) or membership of any professional organization (e.g. IEEE Senior Member).</w:delText>
        </w:r>
      </w:del>
    </w:p>
    <w:p w14:paraId="52996B86" w14:textId="77777777" w:rsidR="005F7F62" w:rsidRPr="00E12117" w:rsidRDefault="005F7F62" w:rsidP="005F7F62">
      <w:pPr>
        <w:rPr>
          <w:ins w:id="383" w:author="Jingga Dewa" w:date="2024-07-28T13:08:00Z" w16du:dateUtc="2024-07-28T18:08:00Z"/>
          <w:rFonts w:eastAsiaTheme="minorEastAsia"/>
        </w:rPr>
      </w:pPr>
      <m:oMathPara>
        <m:oMathParaPr>
          <m:jc m:val="left"/>
        </m:oMathParaPr>
        <m:oMath>
          <m:r>
            <w:ins w:id="384" w:author="Jingga Dewa" w:date="2024-07-28T13:08:00Z" w16du:dateUtc="2024-07-28T18:08:00Z">
              <w:rPr>
                <w:rFonts w:ascii="Cambria Math" w:hAnsi="Cambria Math"/>
              </w:rPr>
              <m:t>Packet Loss=</m:t>
            </w:ins>
          </m:r>
          <m:f>
            <m:fPr>
              <m:ctrlPr>
                <w:ins w:id="385" w:author="Jingga Dewa" w:date="2024-07-28T13:08:00Z" w16du:dateUtc="2024-07-28T18:08:00Z">
                  <w:rPr>
                    <w:rFonts w:ascii="Cambria Math" w:hAnsi="Cambria Math"/>
                    <w:i/>
                  </w:rPr>
                </w:ins>
              </m:ctrlPr>
            </m:fPr>
            <m:num>
              <m:r>
                <w:ins w:id="386" w:author="Jingga Dewa" w:date="2024-07-28T13:08:00Z" w16du:dateUtc="2024-07-28T18:08:00Z">
                  <w:rPr>
                    <w:rFonts w:ascii="Cambria Math" w:hAnsi="Cambria Math"/>
                  </w:rPr>
                  <m:t>Paket dikirim-Paket diterima</m:t>
                </w:ins>
              </m:r>
            </m:num>
            <m:den>
              <m:r>
                <w:ins w:id="387" w:author="Jingga Dewa" w:date="2024-07-28T13:08:00Z" w16du:dateUtc="2024-07-28T18:08:00Z">
                  <w:rPr>
                    <w:rFonts w:ascii="Cambria Math" w:hAnsi="Cambria Math"/>
                  </w:rPr>
                  <m:t>Paket dikirim</m:t>
                </w:ins>
              </m:r>
            </m:den>
          </m:f>
          <m:r>
            <w:ins w:id="388" w:author="Jingga Dewa" w:date="2024-07-28T13:08:00Z" w16du:dateUtc="2024-07-28T18:08:00Z">
              <w:rPr>
                <w:rFonts w:ascii="Cambria Math" w:hAnsi="Cambria Math"/>
              </w:rPr>
              <m:t>×100%</m:t>
            </w:ins>
          </m:r>
        </m:oMath>
      </m:oMathPara>
    </w:p>
    <w:p w14:paraId="62BEE874" w14:textId="77777777" w:rsidR="005F7F62" w:rsidRPr="009B21D4" w:rsidRDefault="005F7F62" w:rsidP="005F7F62">
      <w:pPr>
        <w:rPr>
          <w:ins w:id="389" w:author="Jingga Dewa" w:date="2024-07-28T13:08:00Z" w16du:dateUtc="2024-07-28T18:08:00Z"/>
          <w:rFonts w:eastAsiaTheme="minorEastAsia"/>
        </w:rPr>
      </w:pPr>
      <w:ins w:id="390" w:author="Jingga Dewa" w:date="2024-07-28T13:08:00Z" w16du:dateUtc="2024-07-28T18:08:00Z">
        <w:r>
          <w:rPr>
            <w:rFonts w:eastAsiaTheme="minorEastAsia"/>
          </w:rPr>
          <w:tab/>
        </w:r>
        <w:r>
          <w:rPr>
            <w:rFonts w:eastAsiaTheme="minorEastAsia"/>
          </w:rPr>
          <w:tab/>
        </w:r>
      </w:ins>
      <m:oMath>
        <m:r>
          <w:ins w:id="391" w:author="Jingga Dewa" w:date="2024-07-28T13:08:00Z" w16du:dateUtc="2024-07-28T18:08:00Z">
            <w:rPr>
              <w:rFonts w:ascii="Cambria Math" w:eastAsiaTheme="minorEastAsia" w:hAnsi="Cambria Math"/>
            </w:rPr>
            <m:t>=</m:t>
          </w:ins>
        </m:r>
        <m:f>
          <m:fPr>
            <m:ctrlPr>
              <w:ins w:id="392" w:author="Jingga Dewa" w:date="2024-07-28T13:08:00Z" w16du:dateUtc="2024-07-28T18:08:00Z">
                <w:rPr>
                  <w:rFonts w:ascii="Cambria Math" w:eastAsiaTheme="minorEastAsia" w:hAnsi="Cambria Math"/>
                  <w:i/>
                </w:rPr>
              </w:ins>
            </m:ctrlPr>
          </m:fPr>
          <m:num>
            <m:r>
              <w:ins w:id="393" w:author="Jingga Dewa" w:date="2024-07-28T13:08:00Z" w16du:dateUtc="2024-07-28T18:08:00Z">
                <w:rPr>
                  <w:rFonts w:ascii="Cambria Math" w:eastAsiaTheme="minorEastAsia" w:hAnsi="Cambria Math"/>
                </w:rPr>
                <m:t>1782-1782</m:t>
              </w:ins>
            </m:r>
          </m:num>
          <m:den>
            <m:r>
              <w:ins w:id="394" w:author="Jingga Dewa" w:date="2024-07-28T13:08:00Z" w16du:dateUtc="2024-07-28T18:08:00Z">
                <w:rPr>
                  <w:rFonts w:ascii="Cambria Math" w:eastAsiaTheme="minorEastAsia" w:hAnsi="Cambria Math"/>
                </w:rPr>
                <m:t>1782</m:t>
              </w:ins>
            </m:r>
          </m:den>
        </m:f>
        <m:r>
          <w:ins w:id="395" w:author="Jingga Dewa" w:date="2024-07-28T13:08:00Z" w16du:dateUtc="2024-07-28T18:08:00Z">
            <w:rPr>
              <w:rFonts w:ascii="Cambria Math" w:eastAsiaTheme="minorEastAsia" w:hAnsi="Cambria Math"/>
            </w:rPr>
            <m:t>×100%</m:t>
          </w:ins>
        </m:r>
      </m:oMath>
      <w:ins w:id="396" w:author="Jingga Dewa" w:date="2024-07-28T13:08:00Z" w16du:dateUtc="2024-07-28T18:08:00Z">
        <w:r>
          <w:rPr>
            <w:rFonts w:eastAsiaTheme="minorEastAsia"/>
          </w:rPr>
          <w:tab/>
          <w:t xml:space="preserve">    </w:t>
        </w:r>
      </w:ins>
    </w:p>
    <w:p w14:paraId="53558987" w14:textId="50E89A88" w:rsidR="005F7F62" w:rsidRDefault="005F7F62" w:rsidP="005F7F62">
      <w:pPr>
        <w:pBdr>
          <w:top w:val="nil"/>
          <w:left w:val="nil"/>
          <w:bottom w:val="nil"/>
          <w:right w:val="nil"/>
          <w:between w:val="nil"/>
        </w:pBdr>
        <w:spacing w:after="0" w:line="240" w:lineRule="auto"/>
        <w:jc w:val="both"/>
        <w:rPr>
          <w:ins w:id="397" w:author="Jingga Dewa" w:date="2024-07-28T13:09:00Z" w16du:dateUtc="2024-07-28T18:09:00Z"/>
          <w:rFonts w:eastAsiaTheme="minorEastAsia"/>
        </w:rPr>
      </w:pPr>
      <w:ins w:id="398" w:author="Jingga Dewa" w:date="2024-07-28T13:08:00Z" w16du:dateUtc="2024-07-28T18:08:00Z">
        <w:r>
          <w:rPr>
            <w:rFonts w:eastAsiaTheme="minorEastAsia"/>
          </w:rPr>
          <w:tab/>
        </w:r>
        <w:r>
          <w:rPr>
            <w:rFonts w:eastAsiaTheme="minorEastAsia"/>
          </w:rPr>
          <w:tab/>
          <w:t>= 0</w:t>
        </w:r>
      </w:ins>
    </w:p>
    <w:p w14:paraId="04C65A54" w14:textId="0A7ACB57" w:rsidR="005F7F62" w:rsidRDefault="005F7F62" w:rsidP="005F7F62">
      <w:pPr>
        <w:pBdr>
          <w:top w:val="nil"/>
          <w:left w:val="nil"/>
          <w:bottom w:val="nil"/>
          <w:right w:val="nil"/>
          <w:between w:val="nil"/>
        </w:pBdr>
        <w:spacing w:after="0" w:line="240" w:lineRule="auto"/>
        <w:jc w:val="both"/>
        <w:rPr>
          <w:ins w:id="399" w:author="Jingga Dewa" w:date="2024-07-28T13:09:00Z" w16du:dateUtc="2024-07-28T18:09:00Z"/>
          <w:rFonts w:ascii="Times New Roman" w:eastAsia="Times New Roman" w:hAnsi="Times New Roman" w:cs="Times New Roman"/>
          <w:color w:val="000000"/>
          <w:sz w:val="20"/>
          <w:szCs w:val="20"/>
        </w:rPr>
      </w:pPr>
      <w:ins w:id="400" w:author="Jingga Dewa" w:date="2024-07-28T13:09:00Z" w16du:dateUtc="2024-07-28T18:09:00Z">
        <w:r w:rsidRPr="005F7F62">
          <w:rPr>
            <w:rFonts w:ascii="Times New Roman" w:eastAsia="Times New Roman" w:hAnsi="Times New Roman" w:cs="Times New Roman"/>
            <w:color w:val="000000"/>
            <w:sz w:val="20"/>
            <w:szCs w:val="20"/>
            <w:rPrChange w:id="401" w:author="Jingga Dewa" w:date="2024-07-28T13:09:00Z" w16du:dateUtc="2024-07-28T18:09:00Z">
              <w:rPr>
                <w:rFonts w:eastAsiaTheme="minorEastAsia"/>
              </w:rPr>
            </w:rPrChange>
          </w:rPr>
          <w:t xml:space="preserve">Hasil perolehan data </w:t>
        </w:r>
        <w:r w:rsidRPr="005F7F62">
          <w:rPr>
            <w:rFonts w:ascii="Times New Roman" w:eastAsia="Times New Roman" w:hAnsi="Times New Roman" w:cs="Times New Roman"/>
            <w:color w:val="000000"/>
            <w:sz w:val="20"/>
            <w:szCs w:val="20"/>
            <w:rPrChange w:id="402" w:author="Jingga Dewa" w:date="2024-07-28T13:09:00Z" w16du:dateUtc="2024-07-28T18:09:00Z">
              <w:rPr>
                <w:rFonts w:eastAsiaTheme="minorEastAsia"/>
                <w:i/>
                <w:iCs/>
              </w:rPr>
            </w:rPrChange>
          </w:rPr>
          <w:t>packet loss</w:t>
        </w:r>
        <w:r w:rsidRPr="005F7F62">
          <w:rPr>
            <w:rFonts w:ascii="Times New Roman" w:eastAsia="Times New Roman" w:hAnsi="Times New Roman" w:cs="Times New Roman"/>
            <w:color w:val="000000"/>
            <w:sz w:val="20"/>
            <w:szCs w:val="20"/>
            <w:rPrChange w:id="403" w:author="Jingga Dewa" w:date="2024-07-28T13:09:00Z" w16du:dateUtc="2024-07-28T18:09:00Z">
              <w:rPr>
                <w:rFonts w:eastAsiaTheme="minorEastAsia"/>
              </w:rPr>
            </w:rPrChange>
          </w:rPr>
          <w:t xml:space="preserve"> untuk </w:t>
        </w:r>
        <w:r w:rsidRPr="005F7F62">
          <w:rPr>
            <w:rFonts w:ascii="Times New Roman" w:eastAsia="Times New Roman" w:hAnsi="Times New Roman" w:cs="Times New Roman"/>
            <w:color w:val="000000"/>
            <w:sz w:val="20"/>
            <w:szCs w:val="20"/>
            <w:rPrChange w:id="404" w:author="Jingga Dewa" w:date="2024-07-28T13:09:00Z" w16du:dateUtc="2024-07-28T18:09:00Z">
              <w:rPr>
                <w:rFonts w:eastAsiaTheme="minorEastAsia"/>
                <w:i/>
                <w:iCs/>
              </w:rPr>
            </w:rPrChange>
          </w:rPr>
          <w:t xml:space="preserve">provider </w:t>
        </w:r>
        <w:proofErr w:type="spellStart"/>
        <w:r w:rsidRPr="005F7F62">
          <w:rPr>
            <w:rFonts w:ascii="Times New Roman" w:eastAsia="Times New Roman" w:hAnsi="Times New Roman" w:cs="Times New Roman"/>
            <w:color w:val="000000"/>
            <w:sz w:val="20"/>
            <w:szCs w:val="20"/>
            <w:rPrChange w:id="405" w:author="Jingga Dewa" w:date="2024-07-28T13:09:00Z" w16du:dateUtc="2024-07-28T18:09:00Z">
              <w:rPr>
                <w:rFonts w:eastAsiaTheme="minorEastAsia"/>
              </w:rPr>
            </w:rPrChange>
          </w:rPr>
          <w:t>Mncplay</w:t>
        </w:r>
        <w:proofErr w:type="spellEnd"/>
        <w:r w:rsidRPr="005F7F62">
          <w:rPr>
            <w:rFonts w:ascii="Times New Roman" w:eastAsia="Times New Roman" w:hAnsi="Times New Roman" w:cs="Times New Roman"/>
            <w:color w:val="000000"/>
            <w:sz w:val="20"/>
            <w:szCs w:val="20"/>
            <w:rPrChange w:id="406" w:author="Jingga Dewa" w:date="2024-07-28T13:09:00Z" w16du:dateUtc="2024-07-28T18:09:00Z">
              <w:rPr>
                <w:rFonts w:eastAsiaTheme="minorEastAsia"/>
              </w:rPr>
            </w:rPrChange>
          </w:rPr>
          <w:t xml:space="preserve"> ditunjukkan pada tabel 4.7</w:t>
        </w:r>
      </w:ins>
    </w:p>
    <w:tbl>
      <w:tblPr>
        <w:tblStyle w:val="TableGrid"/>
        <w:tblW w:w="4991" w:type="dxa"/>
        <w:jc w:val="center"/>
        <w:tblLook w:val="04A0" w:firstRow="1" w:lastRow="0" w:firstColumn="1" w:lastColumn="0" w:noHBand="0" w:noVBand="1"/>
      </w:tblPr>
      <w:tblGrid>
        <w:gridCol w:w="1265"/>
        <w:gridCol w:w="1143"/>
        <w:gridCol w:w="1231"/>
        <w:gridCol w:w="1352"/>
      </w:tblGrid>
      <w:tr w:rsidR="005F7F62" w14:paraId="1428A43E" w14:textId="77777777" w:rsidTr="005F7F62">
        <w:trPr>
          <w:jc w:val="center"/>
          <w:ins w:id="407" w:author="Jingga Dewa" w:date="2024-07-28T13:09:00Z"/>
        </w:trPr>
        <w:tc>
          <w:tcPr>
            <w:tcW w:w="1265" w:type="dxa"/>
            <w:vMerge w:val="restart"/>
            <w:shd w:val="clear" w:color="auto" w:fill="FFFFFF" w:themeFill="background1"/>
            <w:vAlign w:val="center"/>
          </w:tcPr>
          <w:p w14:paraId="33ABE607" w14:textId="77777777" w:rsidR="005F7F62" w:rsidRPr="005F7F62" w:rsidRDefault="005F7F62" w:rsidP="000D36A3">
            <w:pPr>
              <w:spacing w:line="360" w:lineRule="auto"/>
              <w:jc w:val="center"/>
              <w:rPr>
                <w:ins w:id="408" w:author="Jingga Dewa" w:date="2024-07-28T13:09:00Z" w16du:dateUtc="2024-07-28T18:09:00Z"/>
                <w:rFonts w:ascii="Times New Roman" w:eastAsia="Times New Roman" w:hAnsi="Times New Roman" w:cs="Times New Roman"/>
                <w:color w:val="000000"/>
                <w:kern w:val="0"/>
                <w:sz w:val="20"/>
                <w:szCs w:val="20"/>
                <w:lang w:eastAsia="id-ID"/>
                <w14:ligatures w14:val="none"/>
                <w:rPrChange w:id="409" w:author="Jingga Dewa" w:date="2024-07-28T13:10:00Z" w16du:dateUtc="2024-07-28T18:10:00Z">
                  <w:rPr>
                    <w:ins w:id="410" w:author="Jingga Dewa" w:date="2024-07-28T13:09:00Z" w16du:dateUtc="2024-07-28T18:09:00Z"/>
                  </w:rPr>
                </w:rPrChange>
              </w:rPr>
            </w:pPr>
            <w:ins w:id="411" w:author="Jingga Dewa" w:date="2024-07-28T13:09:00Z" w16du:dateUtc="2024-07-28T18:09:00Z">
              <w:r w:rsidRPr="005F7F62">
                <w:rPr>
                  <w:rFonts w:ascii="Times New Roman" w:eastAsia="Times New Roman" w:hAnsi="Times New Roman" w:cs="Times New Roman"/>
                  <w:b/>
                  <w:bCs/>
                  <w:color w:val="000000"/>
                  <w:sz w:val="20"/>
                  <w:szCs w:val="20"/>
                  <w:lang w:eastAsia="id-ID"/>
                  <w:rPrChange w:id="412" w:author="Jingga Dewa" w:date="2024-07-28T13:10:00Z" w16du:dateUtc="2024-07-28T18:10:00Z">
                    <w:rPr/>
                  </w:rPrChange>
                </w:rPr>
                <w:t>Tanggal</w:t>
              </w:r>
            </w:ins>
          </w:p>
        </w:tc>
        <w:tc>
          <w:tcPr>
            <w:tcW w:w="3726" w:type="dxa"/>
            <w:gridSpan w:val="3"/>
            <w:shd w:val="clear" w:color="auto" w:fill="FFFFFF" w:themeFill="background1"/>
            <w:vAlign w:val="center"/>
          </w:tcPr>
          <w:p w14:paraId="64A474FB" w14:textId="77777777" w:rsidR="005F7F62" w:rsidRPr="005F7F62" w:rsidRDefault="005F7F62" w:rsidP="000D36A3">
            <w:pPr>
              <w:spacing w:line="360" w:lineRule="auto"/>
              <w:jc w:val="center"/>
              <w:rPr>
                <w:ins w:id="413" w:author="Jingga Dewa" w:date="2024-07-28T13:09:00Z" w16du:dateUtc="2024-07-28T18:09:00Z"/>
                <w:rFonts w:ascii="Times New Roman" w:eastAsia="Times New Roman" w:hAnsi="Times New Roman" w:cs="Times New Roman"/>
                <w:color w:val="000000"/>
                <w:kern w:val="0"/>
                <w:sz w:val="20"/>
                <w:szCs w:val="20"/>
                <w:lang w:eastAsia="id-ID"/>
                <w14:ligatures w14:val="none"/>
                <w:rPrChange w:id="414" w:author="Jingga Dewa" w:date="2024-07-28T13:10:00Z" w16du:dateUtc="2024-07-28T18:10:00Z">
                  <w:rPr>
                    <w:ins w:id="415" w:author="Jingga Dewa" w:date="2024-07-28T13:09:00Z" w16du:dateUtc="2024-07-28T18:09:00Z"/>
                  </w:rPr>
                </w:rPrChange>
              </w:rPr>
            </w:pPr>
            <w:proofErr w:type="spellStart"/>
            <w:ins w:id="416" w:author="Jingga Dewa" w:date="2024-07-28T13:09:00Z" w16du:dateUtc="2024-07-28T18:09:00Z">
              <w:r w:rsidRPr="005F7F62">
                <w:rPr>
                  <w:rFonts w:ascii="Times New Roman" w:eastAsia="Times New Roman" w:hAnsi="Times New Roman" w:cs="Times New Roman"/>
                  <w:b/>
                  <w:bCs/>
                  <w:color w:val="000000"/>
                  <w:sz w:val="20"/>
                  <w:szCs w:val="20"/>
                  <w:lang w:eastAsia="id-ID"/>
                  <w:rPrChange w:id="417" w:author="Jingga Dewa" w:date="2024-07-28T13:10:00Z" w16du:dateUtc="2024-07-28T18:10:00Z">
                    <w:rPr/>
                  </w:rPrChange>
                </w:rPr>
                <w:t>Mncplay</w:t>
              </w:r>
              <w:proofErr w:type="spellEnd"/>
            </w:ins>
          </w:p>
        </w:tc>
      </w:tr>
      <w:tr w:rsidR="005F7F62" w14:paraId="0602070E" w14:textId="77777777" w:rsidTr="005F7F62">
        <w:trPr>
          <w:jc w:val="center"/>
          <w:ins w:id="418" w:author="Jingga Dewa" w:date="2024-07-28T13:09:00Z"/>
        </w:trPr>
        <w:tc>
          <w:tcPr>
            <w:tcW w:w="1265" w:type="dxa"/>
            <w:vMerge/>
            <w:shd w:val="clear" w:color="auto" w:fill="FFFFFF" w:themeFill="background1"/>
          </w:tcPr>
          <w:p w14:paraId="763196F1" w14:textId="77777777" w:rsidR="005F7F62" w:rsidRPr="005F7F62" w:rsidRDefault="005F7F62" w:rsidP="000D36A3">
            <w:pPr>
              <w:spacing w:line="360" w:lineRule="auto"/>
              <w:jc w:val="center"/>
              <w:rPr>
                <w:ins w:id="419" w:author="Jingga Dewa" w:date="2024-07-28T13:09:00Z" w16du:dateUtc="2024-07-28T18:09:00Z"/>
                <w:rFonts w:ascii="Times New Roman" w:eastAsia="Times New Roman" w:hAnsi="Times New Roman" w:cs="Times New Roman"/>
                <w:color w:val="000000"/>
                <w:kern w:val="0"/>
                <w:sz w:val="20"/>
                <w:szCs w:val="20"/>
                <w:lang w:eastAsia="id-ID"/>
                <w14:ligatures w14:val="none"/>
                <w:rPrChange w:id="420" w:author="Jingga Dewa" w:date="2024-07-28T13:10:00Z" w16du:dateUtc="2024-07-28T18:10:00Z">
                  <w:rPr>
                    <w:ins w:id="421" w:author="Jingga Dewa" w:date="2024-07-28T13:09:00Z" w16du:dateUtc="2024-07-28T18:09:00Z"/>
                  </w:rPr>
                </w:rPrChange>
              </w:rPr>
            </w:pPr>
          </w:p>
        </w:tc>
        <w:tc>
          <w:tcPr>
            <w:tcW w:w="1143" w:type="dxa"/>
            <w:shd w:val="clear" w:color="auto" w:fill="FFFFFF" w:themeFill="background1"/>
            <w:vAlign w:val="center"/>
          </w:tcPr>
          <w:p w14:paraId="67789322" w14:textId="77777777" w:rsidR="005F7F62" w:rsidRPr="005F7F62" w:rsidRDefault="005F7F62" w:rsidP="000D36A3">
            <w:pPr>
              <w:spacing w:line="360" w:lineRule="auto"/>
              <w:jc w:val="center"/>
              <w:rPr>
                <w:ins w:id="422" w:author="Jingga Dewa" w:date="2024-07-28T13:09:00Z" w16du:dateUtc="2024-07-28T18:09:00Z"/>
                <w:rFonts w:ascii="Times New Roman" w:eastAsia="Times New Roman" w:hAnsi="Times New Roman" w:cs="Times New Roman"/>
                <w:color w:val="000000"/>
                <w:kern w:val="0"/>
                <w:sz w:val="20"/>
                <w:szCs w:val="20"/>
                <w:lang w:eastAsia="id-ID"/>
                <w14:ligatures w14:val="none"/>
                <w:rPrChange w:id="423" w:author="Jingga Dewa" w:date="2024-07-28T13:10:00Z" w16du:dateUtc="2024-07-28T18:10:00Z">
                  <w:rPr>
                    <w:ins w:id="424" w:author="Jingga Dewa" w:date="2024-07-28T13:09:00Z" w16du:dateUtc="2024-07-28T18:09:00Z"/>
                  </w:rPr>
                </w:rPrChange>
              </w:rPr>
            </w:pPr>
            <w:ins w:id="425" w:author="Jingga Dewa" w:date="2024-07-28T13:09:00Z" w16du:dateUtc="2024-07-28T18:09:00Z">
              <w:r w:rsidRPr="005F7F62">
                <w:rPr>
                  <w:rFonts w:ascii="Times New Roman" w:eastAsia="Times New Roman" w:hAnsi="Times New Roman" w:cs="Times New Roman"/>
                  <w:color w:val="000000"/>
                  <w:sz w:val="20"/>
                  <w:szCs w:val="20"/>
                  <w:lang w:eastAsia="id-ID"/>
                  <w:rPrChange w:id="426" w:author="Jingga Dewa" w:date="2024-07-28T13:10:00Z" w16du:dateUtc="2024-07-28T18:10:00Z">
                    <w:rPr>
                      <w:rFonts w:eastAsia="Times New Roman"/>
                      <w:color w:val="000000"/>
                      <w:sz w:val="20"/>
                      <w:szCs w:val="20"/>
                      <w:lang w:eastAsia="id-ID"/>
                    </w:rPr>
                  </w:rPrChange>
                </w:rPr>
                <w:t>05.00</w:t>
              </w:r>
            </w:ins>
          </w:p>
        </w:tc>
        <w:tc>
          <w:tcPr>
            <w:tcW w:w="1231" w:type="dxa"/>
            <w:shd w:val="clear" w:color="auto" w:fill="FFFFFF" w:themeFill="background1"/>
            <w:vAlign w:val="center"/>
          </w:tcPr>
          <w:p w14:paraId="17B17BA9" w14:textId="77777777" w:rsidR="005F7F62" w:rsidRPr="005F7F62" w:rsidRDefault="005F7F62" w:rsidP="000D36A3">
            <w:pPr>
              <w:spacing w:line="360" w:lineRule="auto"/>
              <w:jc w:val="center"/>
              <w:rPr>
                <w:ins w:id="427" w:author="Jingga Dewa" w:date="2024-07-28T13:09:00Z" w16du:dateUtc="2024-07-28T18:09:00Z"/>
                <w:rFonts w:ascii="Times New Roman" w:eastAsia="Times New Roman" w:hAnsi="Times New Roman" w:cs="Times New Roman"/>
                <w:color w:val="000000"/>
                <w:kern w:val="0"/>
                <w:sz w:val="20"/>
                <w:szCs w:val="20"/>
                <w:lang w:eastAsia="id-ID"/>
                <w14:ligatures w14:val="none"/>
                <w:rPrChange w:id="428" w:author="Jingga Dewa" w:date="2024-07-28T13:10:00Z" w16du:dateUtc="2024-07-28T18:10:00Z">
                  <w:rPr>
                    <w:ins w:id="429" w:author="Jingga Dewa" w:date="2024-07-28T13:09:00Z" w16du:dateUtc="2024-07-28T18:09:00Z"/>
                  </w:rPr>
                </w:rPrChange>
              </w:rPr>
            </w:pPr>
            <w:ins w:id="430" w:author="Jingga Dewa" w:date="2024-07-28T13:09:00Z" w16du:dateUtc="2024-07-28T18:09:00Z">
              <w:r w:rsidRPr="005F7F62">
                <w:rPr>
                  <w:rFonts w:ascii="Times New Roman" w:eastAsia="Times New Roman" w:hAnsi="Times New Roman" w:cs="Times New Roman"/>
                  <w:color w:val="000000"/>
                  <w:sz w:val="20"/>
                  <w:szCs w:val="20"/>
                  <w:lang w:eastAsia="id-ID"/>
                  <w:rPrChange w:id="431" w:author="Jingga Dewa" w:date="2024-07-28T13:10:00Z" w16du:dateUtc="2024-07-28T18:10:00Z">
                    <w:rPr>
                      <w:rFonts w:eastAsia="Times New Roman"/>
                      <w:color w:val="000000"/>
                      <w:sz w:val="20"/>
                      <w:szCs w:val="20"/>
                      <w:lang w:eastAsia="id-ID"/>
                    </w:rPr>
                  </w:rPrChange>
                </w:rPr>
                <w:t>10.00</w:t>
              </w:r>
            </w:ins>
          </w:p>
        </w:tc>
        <w:tc>
          <w:tcPr>
            <w:tcW w:w="1352" w:type="dxa"/>
            <w:shd w:val="clear" w:color="auto" w:fill="FFFFFF" w:themeFill="background1"/>
            <w:vAlign w:val="center"/>
          </w:tcPr>
          <w:p w14:paraId="0EE1C2FC" w14:textId="77777777" w:rsidR="005F7F62" w:rsidRPr="005F7F62" w:rsidRDefault="005F7F62" w:rsidP="000D36A3">
            <w:pPr>
              <w:spacing w:line="360" w:lineRule="auto"/>
              <w:jc w:val="center"/>
              <w:rPr>
                <w:ins w:id="432" w:author="Jingga Dewa" w:date="2024-07-28T13:09:00Z" w16du:dateUtc="2024-07-28T18:09:00Z"/>
                <w:rFonts w:ascii="Times New Roman" w:eastAsia="Times New Roman" w:hAnsi="Times New Roman" w:cs="Times New Roman"/>
                <w:color w:val="000000"/>
                <w:kern w:val="0"/>
                <w:sz w:val="20"/>
                <w:szCs w:val="20"/>
                <w:lang w:eastAsia="id-ID"/>
                <w14:ligatures w14:val="none"/>
                <w:rPrChange w:id="433" w:author="Jingga Dewa" w:date="2024-07-28T13:10:00Z" w16du:dateUtc="2024-07-28T18:10:00Z">
                  <w:rPr>
                    <w:ins w:id="434" w:author="Jingga Dewa" w:date="2024-07-28T13:09:00Z" w16du:dateUtc="2024-07-28T18:09:00Z"/>
                  </w:rPr>
                </w:rPrChange>
              </w:rPr>
            </w:pPr>
            <w:ins w:id="435" w:author="Jingga Dewa" w:date="2024-07-28T13:09:00Z" w16du:dateUtc="2024-07-28T18:09:00Z">
              <w:r w:rsidRPr="005F7F62">
                <w:rPr>
                  <w:rFonts w:ascii="Times New Roman" w:eastAsia="Times New Roman" w:hAnsi="Times New Roman" w:cs="Times New Roman"/>
                  <w:color w:val="000000"/>
                  <w:sz w:val="20"/>
                  <w:szCs w:val="20"/>
                  <w:lang w:eastAsia="id-ID"/>
                  <w:rPrChange w:id="436" w:author="Jingga Dewa" w:date="2024-07-28T13:10:00Z" w16du:dateUtc="2024-07-28T18:10:00Z">
                    <w:rPr>
                      <w:rFonts w:eastAsia="Times New Roman"/>
                      <w:color w:val="000000"/>
                      <w:sz w:val="20"/>
                      <w:szCs w:val="20"/>
                      <w:lang w:eastAsia="id-ID"/>
                    </w:rPr>
                  </w:rPrChange>
                </w:rPr>
                <w:t>20.00</w:t>
              </w:r>
            </w:ins>
          </w:p>
        </w:tc>
      </w:tr>
      <w:tr w:rsidR="005F7F62" w14:paraId="57AD560D" w14:textId="77777777" w:rsidTr="005F7F62">
        <w:trPr>
          <w:jc w:val="center"/>
          <w:ins w:id="437" w:author="Jingga Dewa" w:date="2024-07-28T13:09:00Z"/>
        </w:trPr>
        <w:tc>
          <w:tcPr>
            <w:tcW w:w="1265" w:type="dxa"/>
            <w:vAlign w:val="center"/>
          </w:tcPr>
          <w:p w14:paraId="16D55ED5" w14:textId="77777777" w:rsidR="005F7F62" w:rsidRPr="005F7F62" w:rsidRDefault="005F7F62" w:rsidP="000D36A3">
            <w:pPr>
              <w:spacing w:line="360" w:lineRule="auto"/>
              <w:jc w:val="center"/>
              <w:rPr>
                <w:ins w:id="438" w:author="Jingga Dewa" w:date="2024-07-28T13:09:00Z" w16du:dateUtc="2024-07-28T18:09:00Z"/>
                <w:rFonts w:ascii="Times New Roman" w:eastAsia="Times New Roman" w:hAnsi="Times New Roman" w:cs="Times New Roman"/>
                <w:color w:val="000000"/>
                <w:kern w:val="0"/>
                <w:sz w:val="20"/>
                <w:szCs w:val="20"/>
                <w:lang w:eastAsia="id-ID"/>
                <w14:ligatures w14:val="none"/>
                <w:rPrChange w:id="439" w:author="Jingga Dewa" w:date="2024-07-28T13:10:00Z" w16du:dateUtc="2024-07-28T18:10:00Z">
                  <w:rPr>
                    <w:ins w:id="440" w:author="Jingga Dewa" w:date="2024-07-28T13:09:00Z" w16du:dateUtc="2024-07-28T18:09:00Z"/>
                    <w:sz w:val="20"/>
                    <w:szCs w:val="20"/>
                  </w:rPr>
                </w:rPrChange>
              </w:rPr>
            </w:pPr>
            <w:ins w:id="441" w:author="Jingga Dewa" w:date="2024-07-28T13:09:00Z" w16du:dateUtc="2024-07-28T18:09:00Z">
              <w:r w:rsidRPr="005F7F62">
                <w:rPr>
                  <w:rFonts w:ascii="Times New Roman" w:eastAsia="Times New Roman" w:hAnsi="Times New Roman" w:cs="Times New Roman"/>
                  <w:color w:val="000000"/>
                  <w:sz w:val="20"/>
                  <w:szCs w:val="20"/>
                  <w:lang w:eastAsia="id-ID"/>
                  <w:rPrChange w:id="442" w:author="Jingga Dewa" w:date="2024-07-28T13:10:00Z" w16du:dateUtc="2024-07-28T18:10:00Z">
                    <w:rPr>
                      <w:rFonts w:eastAsia="Times New Roman"/>
                      <w:color w:val="000000"/>
                      <w:sz w:val="20"/>
                      <w:szCs w:val="20"/>
                      <w:lang w:eastAsia="id-ID"/>
                    </w:rPr>
                  </w:rPrChange>
                </w:rPr>
                <w:t>8/07/2024</w:t>
              </w:r>
            </w:ins>
          </w:p>
        </w:tc>
        <w:tc>
          <w:tcPr>
            <w:tcW w:w="1143" w:type="dxa"/>
            <w:vAlign w:val="center"/>
          </w:tcPr>
          <w:p w14:paraId="12A3D471" w14:textId="77777777" w:rsidR="005F7F62" w:rsidRPr="005F7F62" w:rsidRDefault="005F7F62" w:rsidP="000D36A3">
            <w:pPr>
              <w:spacing w:line="360" w:lineRule="auto"/>
              <w:jc w:val="center"/>
              <w:rPr>
                <w:ins w:id="443" w:author="Jingga Dewa" w:date="2024-07-28T13:09:00Z" w16du:dateUtc="2024-07-28T18:09:00Z"/>
                <w:rFonts w:ascii="Times New Roman" w:eastAsia="Times New Roman" w:hAnsi="Times New Roman" w:cs="Times New Roman"/>
                <w:color w:val="000000"/>
                <w:kern w:val="0"/>
                <w:sz w:val="20"/>
                <w:szCs w:val="20"/>
                <w:lang w:eastAsia="id-ID"/>
                <w14:ligatures w14:val="none"/>
                <w:rPrChange w:id="444" w:author="Jingga Dewa" w:date="2024-07-28T13:10:00Z" w16du:dateUtc="2024-07-28T18:10:00Z">
                  <w:rPr>
                    <w:ins w:id="445" w:author="Jingga Dewa" w:date="2024-07-28T13:09:00Z" w16du:dateUtc="2024-07-28T18:09:00Z"/>
                    <w:sz w:val="20"/>
                    <w:szCs w:val="20"/>
                  </w:rPr>
                </w:rPrChange>
              </w:rPr>
            </w:pPr>
            <w:ins w:id="446" w:author="Jingga Dewa" w:date="2024-07-28T13:09:00Z" w16du:dateUtc="2024-07-28T18:09:00Z">
              <w:r w:rsidRPr="005F7F62">
                <w:rPr>
                  <w:rFonts w:ascii="Times New Roman" w:eastAsia="Times New Roman" w:hAnsi="Times New Roman" w:cs="Times New Roman"/>
                  <w:color w:val="000000"/>
                  <w:sz w:val="20"/>
                  <w:szCs w:val="20"/>
                  <w:lang w:eastAsia="id-ID"/>
                  <w:rPrChange w:id="447" w:author="Jingga Dewa" w:date="2024-07-28T13:10:00Z" w16du:dateUtc="2024-07-28T18:10:00Z">
                    <w:rPr>
                      <w:rFonts w:eastAsiaTheme="minorEastAsia"/>
                    </w:rPr>
                  </w:rPrChange>
                </w:rPr>
                <w:t>0,0</w:t>
              </w:r>
            </w:ins>
          </w:p>
        </w:tc>
        <w:tc>
          <w:tcPr>
            <w:tcW w:w="1231" w:type="dxa"/>
          </w:tcPr>
          <w:p w14:paraId="3219BC55" w14:textId="77777777" w:rsidR="005F7F62" w:rsidRPr="005F7F62" w:rsidRDefault="005F7F62" w:rsidP="000D36A3">
            <w:pPr>
              <w:spacing w:line="360" w:lineRule="auto"/>
              <w:jc w:val="center"/>
              <w:rPr>
                <w:ins w:id="448" w:author="Jingga Dewa" w:date="2024-07-28T13:09:00Z" w16du:dateUtc="2024-07-28T18:09:00Z"/>
                <w:rFonts w:ascii="Times New Roman" w:eastAsia="Times New Roman" w:hAnsi="Times New Roman" w:cs="Times New Roman"/>
                <w:color w:val="000000"/>
                <w:kern w:val="0"/>
                <w:sz w:val="20"/>
                <w:szCs w:val="20"/>
                <w:lang w:eastAsia="id-ID"/>
                <w14:ligatures w14:val="none"/>
                <w:rPrChange w:id="449" w:author="Jingga Dewa" w:date="2024-07-28T13:10:00Z" w16du:dateUtc="2024-07-28T18:10:00Z">
                  <w:rPr>
                    <w:ins w:id="450" w:author="Jingga Dewa" w:date="2024-07-28T13:09:00Z" w16du:dateUtc="2024-07-28T18:09:00Z"/>
                  </w:rPr>
                </w:rPrChange>
              </w:rPr>
            </w:pPr>
            <w:ins w:id="451" w:author="Jingga Dewa" w:date="2024-07-28T13:09:00Z" w16du:dateUtc="2024-07-28T18:09:00Z">
              <w:r w:rsidRPr="005F7F62">
                <w:rPr>
                  <w:rFonts w:ascii="Times New Roman" w:eastAsia="Times New Roman" w:hAnsi="Times New Roman" w:cs="Times New Roman"/>
                  <w:color w:val="000000"/>
                  <w:sz w:val="20"/>
                  <w:szCs w:val="20"/>
                  <w:lang w:eastAsia="id-ID"/>
                  <w:rPrChange w:id="452" w:author="Jingga Dewa" w:date="2024-07-28T13:10:00Z" w16du:dateUtc="2024-07-28T18:10:00Z">
                    <w:rPr>
                      <w:rFonts w:eastAsiaTheme="minorEastAsia"/>
                    </w:rPr>
                  </w:rPrChange>
                </w:rPr>
                <w:t>0,0%</w:t>
              </w:r>
            </w:ins>
          </w:p>
        </w:tc>
        <w:tc>
          <w:tcPr>
            <w:tcW w:w="1352" w:type="dxa"/>
          </w:tcPr>
          <w:p w14:paraId="205AD515" w14:textId="77777777" w:rsidR="005F7F62" w:rsidRPr="005F7F62" w:rsidRDefault="005F7F62" w:rsidP="000D36A3">
            <w:pPr>
              <w:spacing w:line="360" w:lineRule="auto"/>
              <w:jc w:val="center"/>
              <w:rPr>
                <w:ins w:id="453" w:author="Jingga Dewa" w:date="2024-07-28T13:09:00Z" w16du:dateUtc="2024-07-28T18:09:00Z"/>
                <w:rFonts w:ascii="Times New Roman" w:eastAsia="Times New Roman" w:hAnsi="Times New Roman" w:cs="Times New Roman"/>
                <w:color w:val="000000"/>
                <w:kern w:val="0"/>
                <w:sz w:val="20"/>
                <w:szCs w:val="20"/>
                <w:lang w:eastAsia="id-ID"/>
                <w14:ligatures w14:val="none"/>
                <w:rPrChange w:id="454" w:author="Jingga Dewa" w:date="2024-07-28T13:10:00Z" w16du:dateUtc="2024-07-28T18:10:00Z">
                  <w:rPr>
                    <w:ins w:id="455" w:author="Jingga Dewa" w:date="2024-07-28T13:09:00Z" w16du:dateUtc="2024-07-28T18:09:00Z"/>
                  </w:rPr>
                </w:rPrChange>
              </w:rPr>
            </w:pPr>
            <w:ins w:id="456" w:author="Jingga Dewa" w:date="2024-07-28T13:09:00Z" w16du:dateUtc="2024-07-28T18:09:00Z">
              <w:r w:rsidRPr="005F7F62">
                <w:rPr>
                  <w:rFonts w:ascii="Times New Roman" w:eastAsia="Times New Roman" w:hAnsi="Times New Roman" w:cs="Times New Roman"/>
                  <w:color w:val="000000"/>
                  <w:sz w:val="20"/>
                  <w:szCs w:val="20"/>
                  <w:lang w:eastAsia="id-ID"/>
                  <w:rPrChange w:id="457" w:author="Jingga Dewa" w:date="2024-07-28T13:10:00Z" w16du:dateUtc="2024-07-28T18:10:00Z">
                    <w:rPr>
                      <w:rFonts w:eastAsiaTheme="minorEastAsia"/>
                    </w:rPr>
                  </w:rPrChange>
                </w:rPr>
                <w:t>0,0%</w:t>
              </w:r>
            </w:ins>
          </w:p>
        </w:tc>
      </w:tr>
      <w:tr w:rsidR="005F7F62" w14:paraId="15C0101B" w14:textId="77777777" w:rsidTr="005F7F62">
        <w:trPr>
          <w:jc w:val="center"/>
          <w:ins w:id="458" w:author="Jingga Dewa" w:date="2024-07-28T13:09:00Z"/>
        </w:trPr>
        <w:tc>
          <w:tcPr>
            <w:tcW w:w="1265" w:type="dxa"/>
            <w:vAlign w:val="center"/>
          </w:tcPr>
          <w:p w14:paraId="2FCB1F3E" w14:textId="77777777" w:rsidR="005F7F62" w:rsidRPr="005F7F62" w:rsidRDefault="005F7F62" w:rsidP="000D36A3">
            <w:pPr>
              <w:spacing w:line="360" w:lineRule="auto"/>
              <w:jc w:val="center"/>
              <w:rPr>
                <w:ins w:id="459" w:author="Jingga Dewa" w:date="2024-07-28T13:09:00Z" w16du:dateUtc="2024-07-28T18:09:00Z"/>
                <w:rFonts w:ascii="Times New Roman" w:eastAsia="Times New Roman" w:hAnsi="Times New Roman" w:cs="Times New Roman"/>
                <w:color w:val="000000"/>
                <w:kern w:val="0"/>
                <w:sz w:val="20"/>
                <w:szCs w:val="20"/>
                <w:lang w:eastAsia="id-ID"/>
                <w14:ligatures w14:val="none"/>
                <w:rPrChange w:id="460" w:author="Jingga Dewa" w:date="2024-07-28T13:10:00Z" w16du:dateUtc="2024-07-28T18:10:00Z">
                  <w:rPr>
                    <w:ins w:id="461" w:author="Jingga Dewa" w:date="2024-07-28T13:09:00Z" w16du:dateUtc="2024-07-28T18:09:00Z"/>
                    <w:sz w:val="20"/>
                    <w:szCs w:val="20"/>
                  </w:rPr>
                </w:rPrChange>
              </w:rPr>
            </w:pPr>
            <w:ins w:id="462" w:author="Jingga Dewa" w:date="2024-07-28T13:09:00Z" w16du:dateUtc="2024-07-28T18:09:00Z">
              <w:r w:rsidRPr="005F7F62">
                <w:rPr>
                  <w:rFonts w:ascii="Times New Roman" w:eastAsia="Times New Roman" w:hAnsi="Times New Roman" w:cs="Times New Roman"/>
                  <w:color w:val="000000"/>
                  <w:sz w:val="20"/>
                  <w:szCs w:val="20"/>
                  <w:lang w:eastAsia="id-ID"/>
                  <w:rPrChange w:id="463" w:author="Jingga Dewa" w:date="2024-07-28T13:10:00Z" w16du:dateUtc="2024-07-28T18:10:00Z">
                    <w:rPr>
                      <w:rFonts w:eastAsia="Times New Roman"/>
                      <w:color w:val="000000"/>
                      <w:sz w:val="20"/>
                      <w:szCs w:val="20"/>
                      <w:lang w:eastAsia="id-ID"/>
                    </w:rPr>
                  </w:rPrChange>
                </w:rPr>
                <w:t>9/07/2024</w:t>
              </w:r>
            </w:ins>
          </w:p>
        </w:tc>
        <w:tc>
          <w:tcPr>
            <w:tcW w:w="1143" w:type="dxa"/>
            <w:vAlign w:val="center"/>
          </w:tcPr>
          <w:p w14:paraId="1E7A644B" w14:textId="77777777" w:rsidR="005F7F62" w:rsidRPr="005F7F62" w:rsidRDefault="005F7F62" w:rsidP="000D36A3">
            <w:pPr>
              <w:spacing w:line="360" w:lineRule="auto"/>
              <w:jc w:val="center"/>
              <w:rPr>
                <w:ins w:id="464" w:author="Jingga Dewa" w:date="2024-07-28T13:09:00Z" w16du:dateUtc="2024-07-28T18:09:00Z"/>
                <w:rFonts w:ascii="Times New Roman" w:eastAsia="Times New Roman" w:hAnsi="Times New Roman" w:cs="Times New Roman"/>
                <w:color w:val="000000"/>
                <w:kern w:val="0"/>
                <w:sz w:val="20"/>
                <w:szCs w:val="20"/>
                <w:lang w:eastAsia="id-ID"/>
                <w14:ligatures w14:val="none"/>
                <w:rPrChange w:id="465" w:author="Jingga Dewa" w:date="2024-07-28T13:10:00Z" w16du:dateUtc="2024-07-28T18:10:00Z">
                  <w:rPr>
                    <w:ins w:id="466" w:author="Jingga Dewa" w:date="2024-07-28T13:09:00Z" w16du:dateUtc="2024-07-28T18:09:00Z"/>
                    <w:sz w:val="20"/>
                    <w:szCs w:val="20"/>
                  </w:rPr>
                </w:rPrChange>
              </w:rPr>
            </w:pPr>
            <w:ins w:id="467" w:author="Jingga Dewa" w:date="2024-07-28T13:09:00Z" w16du:dateUtc="2024-07-28T18:09:00Z">
              <w:r w:rsidRPr="005F7F62">
                <w:rPr>
                  <w:rFonts w:ascii="Times New Roman" w:eastAsia="Times New Roman" w:hAnsi="Times New Roman" w:cs="Times New Roman"/>
                  <w:color w:val="000000"/>
                  <w:sz w:val="20"/>
                  <w:szCs w:val="20"/>
                  <w:lang w:eastAsia="id-ID"/>
                  <w:rPrChange w:id="468" w:author="Jingga Dewa" w:date="2024-07-28T13:10:00Z" w16du:dateUtc="2024-07-28T18:10:00Z">
                    <w:rPr>
                      <w:rFonts w:eastAsiaTheme="minorEastAsia"/>
                    </w:rPr>
                  </w:rPrChange>
                </w:rPr>
                <w:t>0,0</w:t>
              </w:r>
            </w:ins>
          </w:p>
        </w:tc>
        <w:tc>
          <w:tcPr>
            <w:tcW w:w="1231" w:type="dxa"/>
          </w:tcPr>
          <w:p w14:paraId="586651C2" w14:textId="77777777" w:rsidR="005F7F62" w:rsidRPr="005F7F62" w:rsidRDefault="005F7F62" w:rsidP="000D36A3">
            <w:pPr>
              <w:spacing w:line="360" w:lineRule="auto"/>
              <w:jc w:val="center"/>
              <w:rPr>
                <w:ins w:id="469" w:author="Jingga Dewa" w:date="2024-07-28T13:09:00Z" w16du:dateUtc="2024-07-28T18:09:00Z"/>
                <w:rFonts w:ascii="Times New Roman" w:eastAsia="Times New Roman" w:hAnsi="Times New Roman" w:cs="Times New Roman"/>
                <w:color w:val="000000"/>
                <w:kern w:val="0"/>
                <w:sz w:val="20"/>
                <w:szCs w:val="20"/>
                <w:lang w:eastAsia="id-ID"/>
                <w14:ligatures w14:val="none"/>
                <w:rPrChange w:id="470" w:author="Jingga Dewa" w:date="2024-07-28T13:10:00Z" w16du:dateUtc="2024-07-28T18:10:00Z">
                  <w:rPr>
                    <w:ins w:id="471" w:author="Jingga Dewa" w:date="2024-07-28T13:09:00Z" w16du:dateUtc="2024-07-28T18:09:00Z"/>
                  </w:rPr>
                </w:rPrChange>
              </w:rPr>
            </w:pPr>
            <w:ins w:id="472" w:author="Jingga Dewa" w:date="2024-07-28T13:09:00Z" w16du:dateUtc="2024-07-28T18:09:00Z">
              <w:r w:rsidRPr="005F7F62">
                <w:rPr>
                  <w:rFonts w:ascii="Times New Roman" w:eastAsia="Times New Roman" w:hAnsi="Times New Roman" w:cs="Times New Roman"/>
                  <w:color w:val="000000"/>
                  <w:sz w:val="20"/>
                  <w:szCs w:val="20"/>
                  <w:lang w:eastAsia="id-ID"/>
                  <w:rPrChange w:id="473" w:author="Jingga Dewa" w:date="2024-07-28T13:10:00Z" w16du:dateUtc="2024-07-28T18:10:00Z">
                    <w:rPr>
                      <w:rFonts w:eastAsiaTheme="minorEastAsia"/>
                    </w:rPr>
                  </w:rPrChange>
                </w:rPr>
                <w:t>0,0%</w:t>
              </w:r>
            </w:ins>
          </w:p>
        </w:tc>
        <w:tc>
          <w:tcPr>
            <w:tcW w:w="1352" w:type="dxa"/>
          </w:tcPr>
          <w:p w14:paraId="685B6860" w14:textId="77777777" w:rsidR="005F7F62" w:rsidRPr="005F7F62" w:rsidRDefault="005F7F62" w:rsidP="000D36A3">
            <w:pPr>
              <w:spacing w:line="360" w:lineRule="auto"/>
              <w:jc w:val="center"/>
              <w:rPr>
                <w:ins w:id="474" w:author="Jingga Dewa" w:date="2024-07-28T13:09:00Z" w16du:dateUtc="2024-07-28T18:09:00Z"/>
                <w:rFonts w:ascii="Times New Roman" w:eastAsia="Times New Roman" w:hAnsi="Times New Roman" w:cs="Times New Roman"/>
                <w:color w:val="000000"/>
                <w:kern w:val="0"/>
                <w:sz w:val="20"/>
                <w:szCs w:val="20"/>
                <w:lang w:eastAsia="id-ID"/>
                <w14:ligatures w14:val="none"/>
                <w:rPrChange w:id="475" w:author="Jingga Dewa" w:date="2024-07-28T13:10:00Z" w16du:dateUtc="2024-07-28T18:10:00Z">
                  <w:rPr>
                    <w:ins w:id="476" w:author="Jingga Dewa" w:date="2024-07-28T13:09:00Z" w16du:dateUtc="2024-07-28T18:09:00Z"/>
                  </w:rPr>
                </w:rPrChange>
              </w:rPr>
            </w:pPr>
            <w:ins w:id="477" w:author="Jingga Dewa" w:date="2024-07-28T13:09:00Z" w16du:dateUtc="2024-07-28T18:09:00Z">
              <w:r w:rsidRPr="005F7F62">
                <w:rPr>
                  <w:rFonts w:ascii="Times New Roman" w:eastAsia="Times New Roman" w:hAnsi="Times New Roman" w:cs="Times New Roman"/>
                  <w:color w:val="000000"/>
                  <w:sz w:val="20"/>
                  <w:szCs w:val="20"/>
                  <w:lang w:eastAsia="id-ID"/>
                  <w:rPrChange w:id="478" w:author="Jingga Dewa" w:date="2024-07-28T13:10:00Z" w16du:dateUtc="2024-07-28T18:10:00Z">
                    <w:rPr>
                      <w:rFonts w:eastAsiaTheme="minorEastAsia"/>
                    </w:rPr>
                  </w:rPrChange>
                </w:rPr>
                <w:t>0,0%</w:t>
              </w:r>
            </w:ins>
          </w:p>
        </w:tc>
      </w:tr>
      <w:tr w:rsidR="005F7F62" w14:paraId="2BB07034" w14:textId="77777777" w:rsidTr="005F7F62">
        <w:trPr>
          <w:jc w:val="center"/>
          <w:ins w:id="479" w:author="Jingga Dewa" w:date="2024-07-28T13:09:00Z"/>
        </w:trPr>
        <w:tc>
          <w:tcPr>
            <w:tcW w:w="1265" w:type="dxa"/>
            <w:vAlign w:val="center"/>
          </w:tcPr>
          <w:p w14:paraId="04369E80" w14:textId="77777777" w:rsidR="005F7F62" w:rsidRPr="005F7F62" w:rsidRDefault="005F7F62" w:rsidP="000D36A3">
            <w:pPr>
              <w:spacing w:line="360" w:lineRule="auto"/>
              <w:jc w:val="center"/>
              <w:rPr>
                <w:ins w:id="480" w:author="Jingga Dewa" w:date="2024-07-28T13:09:00Z" w16du:dateUtc="2024-07-28T18:09:00Z"/>
                <w:rFonts w:ascii="Times New Roman" w:eastAsia="Times New Roman" w:hAnsi="Times New Roman" w:cs="Times New Roman"/>
                <w:color w:val="000000"/>
                <w:kern w:val="0"/>
                <w:sz w:val="20"/>
                <w:szCs w:val="20"/>
                <w:lang w:eastAsia="id-ID"/>
                <w14:ligatures w14:val="none"/>
                <w:rPrChange w:id="481" w:author="Jingga Dewa" w:date="2024-07-28T13:10:00Z" w16du:dateUtc="2024-07-28T18:10:00Z">
                  <w:rPr>
                    <w:ins w:id="482" w:author="Jingga Dewa" w:date="2024-07-28T13:09:00Z" w16du:dateUtc="2024-07-28T18:09:00Z"/>
                    <w:sz w:val="20"/>
                    <w:szCs w:val="20"/>
                  </w:rPr>
                </w:rPrChange>
              </w:rPr>
            </w:pPr>
            <w:ins w:id="483" w:author="Jingga Dewa" w:date="2024-07-28T13:09:00Z" w16du:dateUtc="2024-07-28T18:09:00Z">
              <w:r w:rsidRPr="005F7F62">
                <w:rPr>
                  <w:rFonts w:ascii="Times New Roman" w:eastAsia="Times New Roman" w:hAnsi="Times New Roman" w:cs="Times New Roman"/>
                  <w:color w:val="000000"/>
                  <w:sz w:val="20"/>
                  <w:szCs w:val="20"/>
                  <w:lang w:eastAsia="id-ID"/>
                  <w:rPrChange w:id="484" w:author="Jingga Dewa" w:date="2024-07-28T13:10:00Z" w16du:dateUtc="2024-07-28T18:10:00Z">
                    <w:rPr>
                      <w:rFonts w:eastAsia="Times New Roman"/>
                      <w:color w:val="000000"/>
                      <w:sz w:val="20"/>
                      <w:szCs w:val="20"/>
                      <w:lang w:eastAsia="id-ID"/>
                    </w:rPr>
                  </w:rPrChange>
                </w:rPr>
                <w:t>10/07/2024</w:t>
              </w:r>
            </w:ins>
          </w:p>
        </w:tc>
        <w:tc>
          <w:tcPr>
            <w:tcW w:w="1143" w:type="dxa"/>
            <w:vAlign w:val="center"/>
          </w:tcPr>
          <w:p w14:paraId="3E6B3AF0" w14:textId="77777777" w:rsidR="005F7F62" w:rsidRPr="005F7F62" w:rsidRDefault="005F7F62" w:rsidP="000D36A3">
            <w:pPr>
              <w:spacing w:line="360" w:lineRule="auto"/>
              <w:jc w:val="center"/>
              <w:rPr>
                <w:ins w:id="485" w:author="Jingga Dewa" w:date="2024-07-28T13:09:00Z" w16du:dateUtc="2024-07-28T18:09:00Z"/>
                <w:rFonts w:ascii="Times New Roman" w:eastAsia="Times New Roman" w:hAnsi="Times New Roman" w:cs="Times New Roman"/>
                <w:color w:val="000000"/>
                <w:kern w:val="0"/>
                <w:sz w:val="20"/>
                <w:szCs w:val="20"/>
                <w:lang w:eastAsia="id-ID"/>
                <w14:ligatures w14:val="none"/>
                <w:rPrChange w:id="486" w:author="Jingga Dewa" w:date="2024-07-28T13:10:00Z" w16du:dateUtc="2024-07-28T18:10:00Z">
                  <w:rPr>
                    <w:ins w:id="487" w:author="Jingga Dewa" w:date="2024-07-28T13:09:00Z" w16du:dateUtc="2024-07-28T18:09:00Z"/>
                    <w:sz w:val="20"/>
                    <w:szCs w:val="20"/>
                  </w:rPr>
                </w:rPrChange>
              </w:rPr>
            </w:pPr>
            <w:ins w:id="488" w:author="Jingga Dewa" w:date="2024-07-28T13:09:00Z" w16du:dateUtc="2024-07-28T18:09:00Z">
              <w:r w:rsidRPr="005F7F62">
                <w:rPr>
                  <w:rFonts w:ascii="Times New Roman" w:eastAsia="Times New Roman" w:hAnsi="Times New Roman" w:cs="Times New Roman"/>
                  <w:color w:val="000000"/>
                  <w:sz w:val="20"/>
                  <w:szCs w:val="20"/>
                  <w:lang w:eastAsia="id-ID"/>
                  <w:rPrChange w:id="489" w:author="Jingga Dewa" w:date="2024-07-28T13:10:00Z" w16du:dateUtc="2024-07-28T18:10:00Z">
                    <w:rPr>
                      <w:rFonts w:eastAsiaTheme="minorEastAsia"/>
                    </w:rPr>
                  </w:rPrChange>
                </w:rPr>
                <w:t>0,0</w:t>
              </w:r>
            </w:ins>
          </w:p>
        </w:tc>
        <w:tc>
          <w:tcPr>
            <w:tcW w:w="1231" w:type="dxa"/>
          </w:tcPr>
          <w:p w14:paraId="32C0E9FF" w14:textId="77777777" w:rsidR="005F7F62" w:rsidRPr="005F7F62" w:rsidRDefault="005F7F62" w:rsidP="000D36A3">
            <w:pPr>
              <w:spacing w:line="360" w:lineRule="auto"/>
              <w:jc w:val="center"/>
              <w:rPr>
                <w:ins w:id="490" w:author="Jingga Dewa" w:date="2024-07-28T13:09:00Z" w16du:dateUtc="2024-07-28T18:09:00Z"/>
                <w:rFonts w:ascii="Times New Roman" w:eastAsia="Times New Roman" w:hAnsi="Times New Roman" w:cs="Times New Roman"/>
                <w:color w:val="000000"/>
                <w:kern w:val="0"/>
                <w:sz w:val="20"/>
                <w:szCs w:val="20"/>
                <w:lang w:eastAsia="id-ID"/>
                <w14:ligatures w14:val="none"/>
                <w:rPrChange w:id="491" w:author="Jingga Dewa" w:date="2024-07-28T13:10:00Z" w16du:dateUtc="2024-07-28T18:10:00Z">
                  <w:rPr>
                    <w:ins w:id="492" w:author="Jingga Dewa" w:date="2024-07-28T13:09:00Z" w16du:dateUtc="2024-07-28T18:09:00Z"/>
                  </w:rPr>
                </w:rPrChange>
              </w:rPr>
            </w:pPr>
            <w:ins w:id="493" w:author="Jingga Dewa" w:date="2024-07-28T13:09:00Z" w16du:dateUtc="2024-07-28T18:09:00Z">
              <w:r w:rsidRPr="005F7F62">
                <w:rPr>
                  <w:rFonts w:ascii="Times New Roman" w:eastAsia="Times New Roman" w:hAnsi="Times New Roman" w:cs="Times New Roman"/>
                  <w:color w:val="000000"/>
                  <w:sz w:val="20"/>
                  <w:szCs w:val="20"/>
                  <w:lang w:eastAsia="id-ID"/>
                  <w:rPrChange w:id="494" w:author="Jingga Dewa" w:date="2024-07-28T13:10:00Z" w16du:dateUtc="2024-07-28T18:10:00Z">
                    <w:rPr>
                      <w:rFonts w:eastAsiaTheme="minorEastAsia"/>
                    </w:rPr>
                  </w:rPrChange>
                </w:rPr>
                <w:t>0,0%</w:t>
              </w:r>
            </w:ins>
          </w:p>
        </w:tc>
        <w:tc>
          <w:tcPr>
            <w:tcW w:w="1352" w:type="dxa"/>
          </w:tcPr>
          <w:p w14:paraId="2DDDA930" w14:textId="77777777" w:rsidR="005F7F62" w:rsidRPr="005F7F62" w:rsidRDefault="005F7F62" w:rsidP="000D36A3">
            <w:pPr>
              <w:spacing w:line="360" w:lineRule="auto"/>
              <w:jc w:val="center"/>
              <w:rPr>
                <w:ins w:id="495" w:author="Jingga Dewa" w:date="2024-07-28T13:09:00Z" w16du:dateUtc="2024-07-28T18:09:00Z"/>
                <w:rFonts w:ascii="Times New Roman" w:eastAsia="Times New Roman" w:hAnsi="Times New Roman" w:cs="Times New Roman"/>
                <w:color w:val="000000"/>
                <w:kern w:val="0"/>
                <w:sz w:val="20"/>
                <w:szCs w:val="20"/>
                <w:lang w:eastAsia="id-ID"/>
                <w14:ligatures w14:val="none"/>
                <w:rPrChange w:id="496" w:author="Jingga Dewa" w:date="2024-07-28T13:10:00Z" w16du:dateUtc="2024-07-28T18:10:00Z">
                  <w:rPr>
                    <w:ins w:id="497" w:author="Jingga Dewa" w:date="2024-07-28T13:09:00Z" w16du:dateUtc="2024-07-28T18:09:00Z"/>
                  </w:rPr>
                </w:rPrChange>
              </w:rPr>
            </w:pPr>
            <w:ins w:id="498" w:author="Jingga Dewa" w:date="2024-07-28T13:09:00Z" w16du:dateUtc="2024-07-28T18:09:00Z">
              <w:r w:rsidRPr="005F7F62">
                <w:rPr>
                  <w:rFonts w:ascii="Times New Roman" w:eastAsia="Times New Roman" w:hAnsi="Times New Roman" w:cs="Times New Roman"/>
                  <w:color w:val="000000"/>
                  <w:sz w:val="20"/>
                  <w:szCs w:val="20"/>
                  <w:lang w:eastAsia="id-ID"/>
                  <w:rPrChange w:id="499" w:author="Jingga Dewa" w:date="2024-07-28T13:10:00Z" w16du:dateUtc="2024-07-28T18:10:00Z">
                    <w:rPr>
                      <w:rFonts w:eastAsiaTheme="minorEastAsia"/>
                    </w:rPr>
                  </w:rPrChange>
                </w:rPr>
                <w:t>0,0%</w:t>
              </w:r>
            </w:ins>
          </w:p>
        </w:tc>
      </w:tr>
      <w:tr w:rsidR="005F7F62" w14:paraId="7103C7D3" w14:textId="77777777" w:rsidTr="005F7F62">
        <w:trPr>
          <w:jc w:val="center"/>
          <w:ins w:id="500" w:author="Jingga Dewa" w:date="2024-07-28T13:09:00Z"/>
        </w:trPr>
        <w:tc>
          <w:tcPr>
            <w:tcW w:w="1265" w:type="dxa"/>
            <w:vAlign w:val="center"/>
          </w:tcPr>
          <w:p w14:paraId="2ACD4599" w14:textId="77777777" w:rsidR="005F7F62" w:rsidRPr="005F7F62" w:rsidRDefault="005F7F62" w:rsidP="000D36A3">
            <w:pPr>
              <w:spacing w:line="360" w:lineRule="auto"/>
              <w:jc w:val="center"/>
              <w:rPr>
                <w:ins w:id="501" w:author="Jingga Dewa" w:date="2024-07-28T13:09:00Z" w16du:dateUtc="2024-07-28T18:09:00Z"/>
                <w:rFonts w:ascii="Times New Roman" w:eastAsia="Times New Roman" w:hAnsi="Times New Roman" w:cs="Times New Roman"/>
                <w:color w:val="000000"/>
                <w:kern w:val="0"/>
                <w:sz w:val="20"/>
                <w:szCs w:val="20"/>
                <w:lang w:eastAsia="id-ID"/>
                <w14:ligatures w14:val="none"/>
                <w:rPrChange w:id="502" w:author="Jingga Dewa" w:date="2024-07-28T13:10:00Z" w16du:dateUtc="2024-07-28T18:10:00Z">
                  <w:rPr>
                    <w:ins w:id="503" w:author="Jingga Dewa" w:date="2024-07-28T13:09:00Z" w16du:dateUtc="2024-07-28T18:09:00Z"/>
                    <w:rFonts w:eastAsia="Times New Roman"/>
                    <w:color w:val="000000"/>
                    <w:kern w:val="0"/>
                    <w:sz w:val="20"/>
                    <w:szCs w:val="20"/>
                    <w:lang w:eastAsia="id-ID"/>
                    <w14:ligatures w14:val="none"/>
                  </w:rPr>
                </w:rPrChange>
              </w:rPr>
            </w:pPr>
            <w:ins w:id="504" w:author="Jingga Dewa" w:date="2024-07-28T13:09:00Z" w16du:dateUtc="2024-07-28T18:09:00Z">
              <w:r w:rsidRPr="005F7F62">
                <w:rPr>
                  <w:rFonts w:ascii="Times New Roman" w:eastAsia="Times New Roman" w:hAnsi="Times New Roman" w:cs="Times New Roman"/>
                  <w:color w:val="000000"/>
                  <w:sz w:val="20"/>
                  <w:szCs w:val="20"/>
                  <w:lang w:eastAsia="id-ID"/>
                  <w:rPrChange w:id="505" w:author="Jingga Dewa" w:date="2024-07-28T13:10:00Z" w16du:dateUtc="2024-07-28T18:10:00Z">
                    <w:rPr>
                      <w:rFonts w:eastAsia="Times New Roman"/>
                      <w:color w:val="000000"/>
                      <w:sz w:val="20"/>
                      <w:szCs w:val="20"/>
                      <w:lang w:eastAsia="id-ID"/>
                    </w:rPr>
                  </w:rPrChange>
                </w:rPr>
                <w:t>11/07/2024</w:t>
              </w:r>
            </w:ins>
          </w:p>
        </w:tc>
        <w:tc>
          <w:tcPr>
            <w:tcW w:w="1143" w:type="dxa"/>
            <w:vAlign w:val="center"/>
          </w:tcPr>
          <w:p w14:paraId="1FF3B5BB" w14:textId="77777777" w:rsidR="005F7F62" w:rsidRPr="005F7F62" w:rsidRDefault="005F7F62" w:rsidP="000D36A3">
            <w:pPr>
              <w:spacing w:line="360" w:lineRule="auto"/>
              <w:jc w:val="center"/>
              <w:rPr>
                <w:ins w:id="506" w:author="Jingga Dewa" w:date="2024-07-28T13:09:00Z" w16du:dateUtc="2024-07-28T18:09:00Z"/>
                <w:rFonts w:ascii="Times New Roman" w:eastAsia="Times New Roman" w:hAnsi="Times New Roman" w:cs="Times New Roman"/>
                <w:color w:val="000000"/>
                <w:kern w:val="0"/>
                <w:sz w:val="20"/>
                <w:szCs w:val="20"/>
                <w:lang w:eastAsia="id-ID"/>
                <w14:ligatures w14:val="none"/>
                <w:rPrChange w:id="507" w:author="Jingga Dewa" w:date="2024-07-28T13:10:00Z" w16du:dateUtc="2024-07-28T18:10:00Z">
                  <w:rPr>
                    <w:ins w:id="508" w:author="Jingga Dewa" w:date="2024-07-28T13:09:00Z" w16du:dateUtc="2024-07-28T18:09:00Z"/>
                    <w:sz w:val="20"/>
                    <w:szCs w:val="20"/>
                  </w:rPr>
                </w:rPrChange>
              </w:rPr>
            </w:pPr>
            <w:ins w:id="509" w:author="Jingga Dewa" w:date="2024-07-28T13:09:00Z" w16du:dateUtc="2024-07-28T18:09:00Z">
              <w:r w:rsidRPr="005F7F62">
                <w:rPr>
                  <w:rFonts w:ascii="Times New Roman" w:eastAsia="Times New Roman" w:hAnsi="Times New Roman" w:cs="Times New Roman"/>
                  <w:color w:val="000000"/>
                  <w:sz w:val="20"/>
                  <w:szCs w:val="20"/>
                  <w:lang w:eastAsia="id-ID"/>
                  <w:rPrChange w:id="510" w:author="Jingga Dewa" w:date="2024-07-28T13:10:00Z" w16du:dateUtc="2024-07-28T18:10:00Z">
                    <w:rPr>
                      <w:rFonts w:eastAsiaTheme="minorEastAsia"/>
                    </w:rPr>
                  </w:rPrChange>
                </w:rPr>
                <w:t>0,0</w:t>
              </w:r>
            </w:ins>
          </w:p>
        </w:tc>
        <w:tc>
          <w:tcPr>
            <w:tcW w:w="1231" w:type="dxa"/>
          </w:tcPr>
          <w:p w14:paraId="638F94C8" w14:textId="77777777" w:rsidR="005F7F62" w:rsidRPr="005F7F62" w:rsidRDefault="005F7F62" w:rsidP="000D36A3">
            <w:pPr>
              <w:spacing w:line="360" w:lineRule="auto"/>
              <w:jc w:val="center"/>
              <w:rPr>
                <w:ins w:id="511" w:author="Jingga Dewa" w:date="2024-07-28T13:09:00Z" w16du:dateUtc="2024-07-28T18:09:00Z"/>
                <w:rFonts w:ascii="Times New Roman" w:eastAsia="Times New Roman" w:hAnsi="Times New Roman" w:cs="Times New Roman"/>
                <w:color w:val="000000"/>
                <w:kern w:val="0"/>
                <w:sz w:val="20"/>
                <w:szCs w:val="20"/>
                <w:lang w:eastAsia="id-ID"/>
                <w14:ligatures w14:val="none"/>
                <w:rPrChange w:id="512" w:author="Jingga Dewa" w:date="2024-07-28T13:10:00Z" w16du:dateUtc="2024-07-28T18:10:00Z">
                  <w:rPr>
                    <w:ins w:id="513" w:author="Jingga Dewa" w:date="2024-07-28T13:09:00Z" w16du:dateUtc="2024-07-28T18:09:00Z"/>
                  </w:rPr>
                </w:rPrChange>
              </w:rPr>
            </w:pPr>
            <w:ins w:id="514" w:author="Jingga Dewa" w:date="2024-07-28T13:09:00Z" w16du:dateUtc="2024-07-28T18:09:00Z">
              <w:r w:rsidRPr="005F7F62">
                <w:rPr>
                  <w:rFonts w:ascii="Times New Roman" w:eastAsia="Times New Roman" w:hAnsi="Times New Roman" w:cs="Times New Roman"/>
                  <w:color w:val="000000"/>
                  <w:sz w:val="20"/>
                  <w:szCs w:val="20"/>
                  <w:lang w:eastAsia="id-ID"/>
                  <w:rPrChange w:id="515" w:author="Jingga Dewa" w:date="2024-07-28T13:10:00Z" w16du:dateUtc="2024-07-28T18:10:00Z">
                    <w:rPr>
                      <w:rFonts w:eastAsiaTheme="minorEastAsia"/>
                    </w:rPr>
                  </w:rPrChange>
                </w:rPr>
                <w:t>0,0%</w:t>
              </w:r>
            </w:ins>
          </w:p>
        </w:tc>
        <w:tc>
          <w:tcPr>
            <w:tcW w:w="1352" w:type="dxa"/>
          </w:tcPr>
          <w:p w14:paraId="164BB24C" w14:textId="77777777" w:rsidR="005F7F62" w:rsidRPr="005F7F62" w:rsidRDefault="005F7F62" w:rsidP="000D36A3">
            <w:pPr>
              <w:spacing w:line="360" w:lineRule="auto"/>
              <w:jc w:val="center"/>
              <w:rPr>
                <w:ins w:id="516" w:author="Jingga Dewa" w:date="2024-07-28T13:09:00Z" w16du:dateUtc="2024-07-28T18:09:00Z"/>
                <w:rFonts w:ascii="Times New Roman" w:eastAsia="Times New Roman" w:hAnsi="Times New Roman" w:cs="Times New Roman"/>
                <w:color w:val="000000"/>
                <w:kern w:val="0"/>
                <w:sz w:val="20"/>
                <w:szCs w:val="20"/>
                <w:lang w:eastAsia="id-ID"/>
                <w14:ligatures w14:val="none"/>
                <w:rPrChange w:id="517" w:author="Jingga Dewa" w:date="2024-07-28T13:10:00Z" w16du:dateUtc="2024-07-28T18:10:00Z">
                  <w:rPr>
                    <w:ins w:id="518" w:author="Jingga Dewa" w:date="2024-07-28T13:09:00Z" w16du:dateUtc="2024-07-28T18:09:00Z"/>
                  </w:rPr>
                </w:rPrChange>
              </w:rPr>
            </w:pPr>
            <w:ins w:id="519" w:author="Jingga Dewa" w:date="2024-07-28T13:09:00Z" w16du:dateUtc="2024-07-28T18:09:00Z">
              <w:r w:rsidRPr="005F7F62">
                <w:rPr>
                  <w:rFonts w:ascii="Times New Roman" w:eastAsia="Times New Roman" w:hAnsi="Times New Roman" w:cs="Times New Roman"/>
                  <w:color w:val="000000"/>
                  <w:sz w:val="20"/>
                  <w:szCs w:val="20"/>
                  <w:lang w:eastAsia="id-ID"/>
                  <w:rPrChange w:id="520" w:author="Jingga Dewa" w:date="2024-07-28T13:10:00Z" w16du:dateUtc="2024-07-28T18:10:00Z">
                    <w:rPr>
                      <w:rFonts w:eastAsiaTheme="minorEastAsia"/>
                    </w:rPr>
                  </w:rPrChange>
                </w:rPr>
                <w:t>0,0%</w:t>
              </w:r>
            </w:ins>
          </w:p>
        </w:tc>
      </w:tr>
      <w:tr w:rsidR="005F7F62" w14:paraId="068963F5" w14:textId="77777777" w:rsidTr="005F7F62">
        <w:trPr>
          <w:jc w:val="center"/>
          <w:ins w:id="521" w:author="Jingga Dewa" w:date="2024-07-28T13:09:00Z"/>
        </w:trPr>
        <w:tc>
          <w:tcPr>
            <w:tcW w:w="1265" w:type="dxa"/>
            <w:vAlign w:val="center"/>
          </w:tcPr>
          <w:p w14:paraId="3915EF07" w14:textId="77777777" w:rsidR="005F7F62" w:rsidRPr="005F7F62" w:rsidRDefault="005F7F62" w:rsidP="000D36A3">
            <w:pPr>
              <w:spacing w:line="360" w:lineRule="auto"/>
              <w:jc w:val="center"/>
              <w:rPr>
                <w:ins w:id="522" w:author="Jingga Dewa" w:date="2024-07-28T13:09:00Z" w16du:dateUtc="2024-07-28T18:09:00Z"/>
                <w:rFonts w:ascii="Times New Roman" w:eastAsia="Times New Roman" w:hAnsi="Times New Roman" w:cs="Times New Roman"/>
                <w:color w:val="000000"/>
                <w:kern w:val="0"/>
                <w:sz w:val="20"/>
                <w:szCs w:val="20"/>
                <w:lang w:eastAsia="id-ID"/>
                <w14:ligatures w14:val="none"/>
                <w:rPrChange w:id="523" w:author="Jingga Dewa" w:date="2024-07-28T13:10:00Z" w16du:dateUtc="2024-07-28T18:10:00Z">
                  <w:rPr>
                    <w:ins w:id="524" w:author="Jingga Dewa" w:date="2024-07-28T13:09:00Z" w16du:dateUtc="2024-07-28T18:09:00Z"/>
                    <w:rFonts w:eastAsia="Times New Roman"/>
                    <w:color w:val="000000"/>
                    <w:kern w:val="0"/>
                    <w:sz w:val="20"/>
                    <w:szCs w:val="20"/>
                    <w:lang w:eastAsia="id-ID"/>
                    <w14:ligatures w14:val="none"/>
                  </w:rPr>
                </w:rPrChange>
              </w:rPr>
            </w:pPr>
            <w:ins w:id="525" w:author="Jingga Dewa" w:date="2024-07-28T13:09:00Z" w16du:dateUtc="2024-07-28T18:09:00Z">
              <w:r w:rsidRPr="005F7F62">
                <w:rPr>
                  <w:rFonts w:ascii="Times New Roman" w:eastAsia="Times New Roman" w:hAnsi="Times New Roman" w:cs="Times New Roman"/>
                  <w:color w:val="000000"/>
                  <w:sz w:val="20"/>
                  <w:szCs w:val="20"/>
                  <w:lang w:eastAsia="id-ID"/>
                  <w:rPrChange w:id="526" w:author="Jingga Dewa" w:date="2024-07-28T13:10:00Z" w16du:dateUtc="2024-07-28T18:10:00Z">
                    <w:rPr>
                      <w:rFonts w:eastAsia="Times New Roman"/>
                      <w:color w:val="000000"/>
                      <w:sz w:val="20"/>
                      <w:szCs w:val="20"/>
                      <w:lang w:eastAsia="id-ID"/>
                    </w:rPr>
                  </w:rPrChange>
                </w:rPr>
                <w:t>12/07/2024</w:t>
              </w:r>
            </w:ins>
          </w:p>
        </w:tc>
        <w:tc>
          <w:tcPr>
            <w:tcW w:w="1143" w:type="dxa"/>
            <w:vAlign w:val="center"/>
          </w:tcPr>
          <w:p w14:paraId="197F9F4F" w14:textId="77777777" w:rsidR="005F7F62" w:rsidRPr="005F7F62" w:rsidRDefault="005F7F62" w:rsidP="000D36A3">
            <w:pPr>
              <w:spacing w:line="360" w:lineRule="auto"/>
              <w:jc w:val="center"/>
              <w:rPr>
                <w:ins w:id="527" w:author="Jingga Dewa" w:date="2024-07-28T13:09:00Z" w16du:dateUtc="2024-07-28T18:09:00Z"/>
                <w:rFonts w:ascii="Times New Roman" w:eastAsia="Times New Roman" w:hAnsi="Times New Roman" w:cs="Times New Roman"/>
                <w:color w:val="000000"/>
                <w:kern w:val="0"/>
                <w:sz w:val="20"/>
                <w:szCs w:val="20"/>
                <w:lang w:eastAsia="id-ID"/>
                <w14:ligatures w14:val="none"/>
                <w:rPrChange w:id="528" w:author="Jingga Dewa" w:date="2024-07-28T13:10:00Z" w16du:dateUtc="2024-07-28T18:10:00Z">
                  <w:rPr>
                    <w:ins w:id="529" w:author="Jingga Dewa" w:date="2024-07-28T13:09:00Z" w16du:dateUtc="2024-07-28T18:09:00Z"/>
                  </w:rPr>
                </w:rPrChange>
              </w:rPr>
            </w:pPr>
            <w:ins w:id="530" w:author="Jingga Dewa" w:date="2024-07-28T13:09:00Z" w16du:dateUtc="2024-07-28T18:09:00Z">
              <w:r w:rsidRPr="005F7F62">
                <w:rPr>
                  <w:rFonts w:ascii="Times New Roman" w:eastAsia="Times New Roman" w:hAnsi="Times New Roman" w:cs="Times New Roman"/>
                  <w:color w:val="000000"/>
                  <w:sz w:val="20"/>
                  <w:szCs w:val="20"/>
                  <w:lang w:eastAsia="id-ID"/>
                  <w:rPrChange w:id="531" w:author="Jingga Dewa" w:date="2024-07-28T13:10:00Z" w16du:dateUtc="2024-07-28T18:10:00Z">
                    <w:rPr>
                      <w:rFonts w:eastAsiaTheme="minorEastAsia"/>
                    </w:rPr>
                  </w:rPrChange>
                </w:rPr>
                <w:t>0,0</w:t>
              </w:r>
            </w:ins>
          </w:p>
        </w:tc>
        <w:tc>
          <w:tcPr>
            <w:tcW w:w="1231" w:type="dxa"/>
          </w:tcPr>
          <w:p w14:paraId="500F6347" w14:textId="77777777" w:rsidR="005F7F62" w:rsidRPr="005F7F62" w:rsidRDefault="005F7F62" w:rsidP="000D36A3">
            <w:pPr>
              <w:spacing w:line="360" w:lineRule="auto"/>
              <w:jc w:val="center"/>
              <w:rPr>
                <w:ins w:id="532" w:author="Jingga Dewa" w:date="2024-07-28T13:09:00Z" w16du:dateUtc="2024-07-28T18:09:00Z"/>
                <w:rFonts w:ascii="Times New Roman" w:eastAsia="Times New Roman" w:hAnsi="Times New Roman" w:cs="Times New Roman"/>
                <w:color w:val="000000"/>
                <w:kern w:val="0"/>
                <w:sz w:val="20"/>
                <w:szCs w:val="20"/>
                <w:lang w:eastAsia="id-ID"/>
                <w14:ligatures w14:val="none"/>
                <w:rPrChange w:id="533" w:author="Jingga Dewa" w:date="2024-07-28T13:10:00Z" w16du:dateUtc="2024-07-28T18:10:00Z">
                  <w:rPr>
                    <w:ins w:id="534" w:author="Jingga Dewa" w:date="2024-07-28T13:09:00Z" w16du:dateUtc="2024-07-28T18:09:00Z"/>
                  </w:rPr>
                </w:rPrChange>
              </w:rPr>
            </w:pPr>
            <w:ins w:id="535" w:author="Jingga Dewa" w:date="2024-07-28T13:09:00Z" w16du:dateUtc="2024-07-28T18:09:00Z">
              <w:r w:rsidRPr="005F7F62">
                <w:rPr>
                  <w:rFonts w:ascii="Times New Roman" w:eastAsia="Times New Roman" w:hAnsi="Times New Roman" w:cs="Times New Roman"/>
                  <w:color w:val="000000"/>
                  <w:sz w:val="20"/>
                  <w:szCs w:val="20"/>
                  <w:lang w:eastAsia="id-ID"/>
                  <w:rPrChange w:id="536" w:author="Jingga Dewa" w:date="2024-07-28T13:10:00Z" w16du:dateUtc="2024-07-28T18:10:00Z">
                    <w:rPr>
                      <w:rFonts w:eastAsiaTheme="minorEastAsia"/>
                    </w:rPr>
                  </w:rPrChange>
                </w:rPr>
                <w:t>0,0%</w:t>
              </w:r>
            </w:ins>
          </w:p>
        </w:tc>
        <w:tc>
          <w:tcPr>
            <w:tcW w:w="1352" w:type="dxa"/>
          </w:tcPr>
          <w:p w14:paraId="796082DD" w14:textId="77777777" w:rsidR="005F7F62" w:rsidRPr="005F7F62" w:rsidRDefault="005F7F62" w:rsidP="000D36A3">
            <w:pPr>
              <w:spacing w:line="360" w:lineRule="auto"/>
              <w:jc w:val="center"/>
              <w:rPr>
                <w:ins w:id="537" w:author="Jingga Dewa" w:date="2024-07-28T13:09:00Z" w16du:dateUtc="2024-07-28T18:09:00Z"/>
                <w:rFonts w:ascii="Times New Roman" w:eastAsia="Times New Roman" w:hAnsi="Times New Roman" w:cs="Times New Roman"/>
                <w:color w:val="000000"/>
                <w:kern w:val="0"/>
                <w:sz w:val="20"/>
                <w:szCs w:val="20"/>
                <w:lang w:eastAsia="id-ID"/>
                <w14:ligatures w14:val="none"/>
                <w:rPrChange w:id="538" w:author="Jingga Dewa" w:date="2024-07-28T13:10:00Z" w16du:dateUtc="2024-07-28T18:10:00Z">
                  <w:rPr>
                    <w:ins w:id="539" w:author="Jingga Dewa" w:date="2024-07-28T13:09:00Z" w16du:dateUtc="2024-07-28T18:09:00Z"/>
                  </w:rPr>
                </w:rPrChange>
              </w:rPr>
            </w:pPr>
            <w:ins w:id="540" w:author="Jingga Dewa" w:date="2024-07-28T13:09:00Z" w16du:dateUtc="2024-07-28T18:09:00Z">
              <w:r w:rsidRPr="005F7F62">
                <w:rPr>
                  <w:rFonts w:ascii="Times New Roman" w:eastAsia="Times New Roman" w:hAnsi="Times New Roman" w:cs="Times New Roman"/>
                  <w:color w:val="000000"/>
                  <w:sz w:val="20"/>
                  <w:szCs w:val="20"/>
                  <w:lang w:eastAsia="id-ID"/>
                  <w:rPrChange w:id="541" w:author="Jingga Dewa" w:date="2024-07-28T13:10:00Z" w16du:dateUtc="2024-07-28T18:10:00Z">
                    <w:rPr>
                      <w:rFonts w:eastAsiaTheme="minorEastAsia"/>
                    </w:rPr>
                  </w:rPrChange>
                </w:rPr>
                <w:t>0,0%</w:t>
              </w:r>
            </w:ins>
          </w:p>
        </w:tc>
      </w:tr>
      <w:tr w:rsidR="005F7F62" w14:paraId="6E92A969" w14:textId="77777777" w:rsidTr="005F7F62">
        <w:trPr>
          <w:jc w:val="center"/>
          <w:ins w:id="542" w:author="Jingga Dewa" w:date="2024-07-28T13:09:00Z"/>
        </w:trPr>
        <w:tc>
          <w:tcPr>
            <w:tcW w:w="1265" w:type="dxa"/>
            <w:shd w:val="clear" w:color="auto" w:fill="FFFFFF" w:themeFill="background1"/>
            <w:vAlign w:val="center"/>
          </w:tcPr>
          <w:p w14:paraId="5FCC514B" w14:textId="77777777" w:rsidR="005F7F62" w:rsidRPr="005F7F62" w:rsidRDefault="005F7F62" w:rsidP="000D36A3">
            <w:pPr>
              <w:spacing w:line="360" w:lineRule="auto"/>
              <w:jc w:val="center"/>
              <w:rPr>
                <w:ins w:id="543" w:author="Jingga Dewa" w:date="2024-07-28T13:09:00Z" w16du:dateUtc="2024-07-28T18:09:00Z"/>
                <w:rFonts w:ascii="Times New Roman" w:eastAsia="Times New Roman" w:hAnsi="Times New Roman" w:cs="Times New Roman"/>
                <w:color w:val="000000"/>
                <w:kern w:val="0"/>
                <w:sz w:val="20"/>
                <w:szCs w:val="20"/>
                <w:lang w:eastAsia="id-ID"/>
                <w14:ligatures w14:val="none"/>
                <w:rPrChange w:id="544" w:author="Jingga Dewa" w:date="2024-07-28T13:10:00Z" w16du:dateUtc="2024-07-28T18:10:00Z">
                  <w:rPr>
                    <w:ins w:id="545" w:author="Jingga Dewa" w:date="2024-07-28T13:09:00Z" w16du:dateUtc="2024-07-28T18:09:00Z"/>
                    <w:rFonts w:eastAsia="Times New Roman"/>
                    <w:color w:val="000000"/>
                    <w:kern w:val="0"/>
                    <w:sz w:val="20"/>
                    <w:szCs w:val="20"/>
                    <w:lang w:eastAsia="id-ID"/>
                    <w14:ligatures w14:val="none"/>
                  </w:rPr>
                </w:rPrChange>
              </w:rPr>
            </w:pPr>
            <w:ins w:id="546" w:author="Jingga Dewa" w:date="2024-07-28T13:09:00Z" w16du:dateUtc="2024-07-28T18:09:00Z">
              <w:r w:rsidRPr="005F7F62">
                <w:rPr>
                  <w:rFonts w:ascii="Times New Roman" w:eastAsia="Times New Roman" w:hAnsi="Times New Roman" w:cs="Times New Roman"/>
                  <w:b/>
                  <w:bCs/>
                  <w:color w:val="000000"/>
                  <w:sz w:val="20"/>
                  <w:szCs w:val="20"/>
                  <w:lang w:eastAsia="id-ID"/>
                  <w:rPrChange w:id="547" w:author="Jingga Dewa" w:date="2024-07-28T13:10:00Z" w16du:dateUtc="2024-07-28T18:10:00Z">
                    <w:rPr>
                      <w:rFonts w:eastAsia="Times New Roman"/>
                      <w:color w:val="000000"/>
                      <w:sz w:val="20"/>
                      <w:szCs w:val="20"/>
                      <w:lang w:eastAsia="id-ID"/>
                    </w:rPr>
                  </w:rPrChange>
                </w:rPr>
                <w:t>Rata-Rata</w:t>
              </w:r>
            </w:ins>
          </w:p>
        </w:tc>
        <w:tc>
          <w:tcPr>
            <w:tcW w:w="1143" w:type="dxa"/>
            <w:shd w:val="clear" w:color="auto" w:fill="FFFFFF" w:themeFill="background1"/>
            <w:vAlign w:val="center"/>
          </w:tcPr>
          <w:p w14:paraId="3C57994A" w14:textId="77777777" w:rsidR="005F7F62" w:rsidRPr="005F7F62" w:rsidRDefault="005F7F62" w:rsidP="000D36A3">
            <w:pPr>
              <w:spacing w:line="360" w:lineRule="auto"/>
              <w:jc w:val="center"/>
              <w:rPr>
                <w:ins w:id="548" w:author="Jingga Dewa" w:date="2024-07-28T13:09:00Z" w16du:dateUtc="2024-07-28T18:09:00Z"/>
                <w:rFonts w:ascii="Times New Roman" w:eastAsia="Times New Roman" w:hAnsi="Times New Roman" w:cs="Times New Roman"/>
                <w:color w:val="000000"/>
                <w:kern w:val="0"/>
                <w:sz w:val="20"/>
                <w:szCs w:val="20"/>
                <w:lang w:eastAsia="id-ID"/>
                <w14:ligatures w14:val="none"/>
                <w:rPrChange w:id="549" w:author="Jingga Dewa" w:date="2024-07-28T13:10:00Z" w16du:dateUtc="2024-07-28T18:10:00Z">
                  <w:rPr>
                    <w:ins w:id="550" w:author="Jingga Dewa" w:date="2024-07-28T13:09:00Z" w16du:dateUtc="2024-07-28T18:09:00Z"/>
                    <w:color w:val="000000"/>
                    <w:sz w:val="20"/>
                    <w:szCs w:val="20"/>
                  </w:rPr>
                </w:rPrChange>
              </w:rPr>
            </w:pPr>
            <w:ins w:id="551" w:author="Jingga Dewa" w:date="2024-07-28T13:09:00Z" w16du:dateUtc="2024-07-28T18:09:00Z">
              <w:r w:rsidRPr="005F7F62">
                <w:rPr>
                  <w:rFonts w:ascii="Times New Roman" w:eastAsia="Times New Roman" w:hAnsi="Times New Roman" w:cs="Times New Roman"/>
                  <w:color w:val="000000"/>
                  <w:sz w:val="20"/>
                  <w:szCs w:val="20"/>
                  <w:lang w:eastAsia="id-ID"/>
                  <w:rPrChange w:id="552" w:author="Jingga Dewa" w:date="2024-07-28T13:10:00Z" w16du:dateUtc="2024-07-28T18:10:00Z">
                    <w:rPr>
                      <w:rFonts w:eastAsiaTheme="minorEastAsia"/>
                    </w:rPr>
                  </w:rPrChange>
                </w:rPr>
                <w:t>0,0%</w:t>
              </w:r>
            </w:ins>
          </w:p>
        </w:tc>
        <w:tc>
          <w:tcPr>
            <w:tcW w:w="1231" w:type="dxa"/>
            <w:shd w:val="clear" w:color="auto" w:fill="FFFFFF" w:themeFill="background1"/>
            <w:vAlign w:val="center"/>
          </w:tcPr>
          <w:p w14:paraId="07A08D12" w14:textId="77777777" w:rsidR="005F7F62" w:rsidRPr="005F7F62" w:rsidRDefault="005F7F62" w:rsidP="000D36A3">
            <w:pPr>
              <w:spacing w:line="360" w:lineRule="auto"/>
              <w:jc w:val="center"/>
              <w:rPr>
                <w:ins w:id="553" w:author="Jingga Dewa" w:date="2024-07-28T13:09:00Z" w16du:dateUtc="2024-07-28T18:09:00Z"/>
                <w:rFonts w:ascii="Times New Roman" w:eastAsia="Times New Roman" w:hAnsi="Times New Roman" w:cs="Times New Roman"/>
                <w:color w:val="000000"/>
                <w:kern w:val="0"/>
                <w:sz w:val="20"/>
                <w:szCs w:val="20"/>
                <w:lang w:eastAsia="id-ID"/>
                <w14:ligatures w14:val="none"/>
                <w:rPrChange w:id="554" w:author="Jingga Dewa" w:date="2024-07-28T13:10:00Z" w16du:dateUtc="2024-07-28T18:10:00Z">
                  <w:rPr>
                    <w:ins w:id="555" w:author="Jingga Dewa" w:date="2024-07-28T13:09:00Z" w16du:dateUtc="2024-07-28T18:09:00Z"/>
                  </w:rPr>
                </w:rPrChange>
              </w:rPr>
            </w:pPr>
            <w:ins w:id="556" w:author="Jingga Dewa" w:date="2024-07-28T13:09:00Z" w16du:dateUtc="2024-07-28T18:09:00Z">
              <w:r w:rsidRPr="005F7F62">
                <w:rPr>
                  <w:rFonts w:ascii="Times New Roman" w:eastAsia="Times New Roman" w:hAnsi="Times New Roman" w:cs="Times New Roman"/>
                  <w:color w:val="000000"/>
                  <w:sz w:val="20"/>
                  <w:szCs w:val="20"/>
                  <w:lang w:eastAsia="id-ID"/>
                  <w:rPrChange w:id="557" w:author="Jingga Dewa" w:date="2024-07-28T13:10:00Z" w16du:dateUtc="2024-07-28T18:10:00Z">
                    <w:rPr>
                      <w:rFonts w:eastAsiaTheme="minorEastAsia"/>
                    </w:rPr>
                  </w:rPrChange>
                </w:rPr>
                <w:t>0,0%</w:t>
              </w:r>
            </w:ins>
          </w:p>
        </w:tc>
        <w:tc>
          <w:tcPr>
            <w:tcW w:w="1352" w:type="dxa"/>
            <w:shd w:val="clear" w:color="auto" w:fill="FFFFFF" w:themeFill="background1"/>
            <w:vAlign w:val="center"/>
          </w:tcPr>
          <w:p w14:paraId="35508F35" w14:textId="77777777" w:rsidR="005F7F62" w:rsidRPr="005F7F62" w:rsidRDefault="005F7F62" w:rsidP="000D36A3">
            <w:pPr>
              <w:spacing w:line="360" w:lineRule="auto"/>
              <w:jc w:val="center"/>
              <w:rPr>
                <w:ins w:id="558" w:author="Jingga Dewa" w:date="2024-07-28T13:09:00Z" w16du:dateUtc="2024-07-28T18:09:00Z"/>
                <w:rFonts w:ascii="Times New Roman" w:eastAsia="Times New Roman" w:hAnsi="Times New Roman" w:cs="Times New Roman"/>
                <w:color w:val="000000"/>
                <w:kern w:val="0"/>
                <w:sz w:val="20"/>
                <w:szCs w:val="20"/>
                <w:lang w:eastAsia="id-ID"/>
                <w14:ligatures w14:val="none"/>
                <w:rPrChange w:id="559" w:author="Jingga Dewa" w:date="2024-07-28T13:10:00Z" w16du:dateUtc="2024-07-28T18:10:00Z">
                  <w:rPr>
                    <w:ins w:id="560" w:author="Jingga Dewa" w:date="2024-07-28T13:09:00Z" w16du:dateUtc="2024-07-28T18:09:00Z"/>
                  </w:rPr>
                </w:rPrChange>
              </w:rPr>
            </w:pPr>
            <w:ins w:id="561" w:author="Jingga Dewa" w:date="2024-07-28T13:09:00Z" w16du:dateUtc="2024-07-28T18:09:00Z">
              <w:r w:rsidRPr="005F7F62">
                <w:rPr>
                  <w:rFonts w:ascii="Times New Roman" w:eastAsia="Times New Roman" w:hAnsi="Times New Roman" w:cs="Times New Roman"/>
                  <w:color w:val="000000"/>
                  <w:sz w:val="20"/>
                  <w:szCs w:val="20"/>
                  <w:lang w:eastAsia="id-ID"/>
                  <w:rPrChange w:id="562" w:author="Jingga Dewa" w:date="2024-07-28T13:10:00Z" w16du:dateUtc="2024-07-28T18:10:00Z">
                    <w:rPr>
                      <w:rFonts w:eastAsiaTheme="minorEastAsia"/>
                    </w:rPr>
                  </w:rPrChange>
                </w:rPr>
                <w:t>0,0%</w:t>
              </w:r>
            </w:ins>
          </w:p>
        </w:tc>
      </w:tr>
    </w:tbl>
    <w:p w14:paraId="5A641C81" w14:textId="77777777" w:rsidR="005F7F62" w:rsidRDefault="005F7F62" w:rsidP="005F7F62">
      <w:pPr>
        <w:pBdr>
          <w:top w:val="nil"/>
          <w:left w:val="nil"/>
          <w:bottom w:val="nil"/>
          <w:right w:val="nil"/>
          <w:between w:val="nil"/>
        </w:pBdr>
        <w:spacing w:after="0" w:line="240" w:lineRule="auto"/>
        <w:jc w:val="both"/>
        <w:rPr>
          <w:ins w:id="563" w:author="Jingga Dewa" w:date="2024-07-28T13:11:00Z" w16du:dateUtc="2024-07-28T18:11:00Z"/>
          <w:rFonts w:ascii="Times New Roman" w:eastAsia="Times New Roman" w:hAnsi="Times New Roman" w:cs="Times New Roman"/>
          <w:color w:val="000000"/>
          <w:sz w:val="20"/>
          <w:szCs w:val="20"/>
        </w:rPr>
      </w:pPr>
    </w:p>
    <w:p w14:paraId="3C229CAC" w14:textId="1D156F86" w:rsidR="005F7F62" w:rsidRDefault="005F7F62" w:rsidP="005F7F62">
      <w:pPr>
        <w:pBdr>
          <w:top w:val="nil"/>
          <w:left w:val="nil"/>
          <w:bottom w:val="nil"/>
          <w:right w:val="nil"/>
          <w:between w:val="nil"/>
        </w:pBdr>
        <w:spacing w:after="0" w:line="240" w:lineRule="auto"/>
        <w:jc w:val="both"/>
        <w:rPr>
          <w:ins w:id="564" w:author="Jingga Dewa" w:date="2024-07-28T13:11:00Z" w16du:dateUtc="2024-07-28T18:11:00Z"/>
          <w:rFonts w:ascii="Times New Roman" w:eastAsia="Times New Roman" w:hAnsi="Times New Roman" w:cs="Times New Roman"/>
          <w:color w:val="000000"/>
          <w:sz w:val="20"/>
          <w:szCs w:val="20"/>
        </w:rPr>
      </w:pPr>
      <w:ins w:id="565" w:author="Jingga Dewa" w:date="2024-07-28T13:11:00Z" w16du:dateUtc="2024-07-28T18:11:00Z">
        <w:r w:rsidRPr="005F7F62">
          <w:rPr>
            <w:rFonts w:ascii="Times New Roman" w:eastAsia="Times New Roman" w:hAnsi="Times New Roman" w:cs="Times New Roman"/>
            <w:color w:val="000000"/>
            <w:sz w:val="20"/>
            <w:szCs w:val="20"/>
            <w:rPrChange w:id="566" w:author="Jingga Dewa" w:date="2024-07-28T13:11:00Z" w16du:dateUtc="2024-07-28T18:11:00Z">
              <w:rPr/>
            </w:rPrChange>
          </w:rPr>
          <w:t xml:space="preserve">Tabel 4.7 adalah hasil pengumpulan data </w:t>
        </w:r>
        <w:r w:rsidRPr="005F7F62">
          <w:rPr>
            <w:rFonts w:ascii="Times New Roman" w:eastAsia="Times New Roman" w:hAnsi="Times New Roman" w:cs="Times New Roman"/>
            <w:color w:val="000000"/>
            <w:sz w:val="20"/>
            <w:szCs w:val="20"/>
            <w:rPrChange w:id="567" w:author="Jingga Dewa" w:date="2024-07-28T13:11:00Z" w16du:dateUtc="2024-07-28T18:11:00Z">
              <w:rPr>
                <w:i/>
                <w:iCs/>
              </w:rPr>
            </w:rPrChange>
          </w:rPr>
          <w:t>packet loss</w:t>
        </w:r>
        <w:r w:rsidRPr="005F7F62">
          <w:rPr>
            <w:rFonts w:ascii="Times New Roman" w:eastAsia="Times New Roman" w:hAnsi="Times New Roman" w:cs="Times New Roman"/>
            <w:color w:val="000000"/>
            <w:sz w:val="20"/>
            <w:szCs w:val="20"/>
            <w:rPrChange w:id="568" w:author="Jingga Dewa" w:date="2024-07-28T13:11:00Z" w16du:dateUtc="2024-07-28T18:11:00Z">
              <w:rPr/>
            </w:rPrChange>
          </w:rPr>
          <w:t xml:space="preserve"> untuk </w:t>
        </w:r>
        <w:r w:rsidRPr="005F7F62">
          <w:rPr>
            <w:rFonts w:ascii="Times New Roman" w:eastAsia="Times New Roman" w:hAnsi="Times New Roman" w:cs="Times New Roman"/>
            <w:color w:val="000000"/>
            <w:sz w:val="20"/>
            <w:szCs w:val="20"/>
            <w:rPrChange w:id="569" w:author="Jingga Dewa" w:date="2024-07-28T13:11:00Z" w16du:dateUtc="2024-07-28T18:11:00Z">
              <w:rPr>
                <w:i/>
                <w:iCs/>
              </w:rPr>
            </w:rPrChange>
          </w:rPr>
          <w:t>provider</w:t>
        </w:r>
        <w:r w:rsidRPr="005F7F62">
          <w:rPr>
            <w:rFonts w:ascii="Times New Roman" w:eastAsia="Times New Roman" w:hAnsi="Times New Roman" w:cs="Times New Roman"/>
            <w:color w:val="000000"/>
            <w:sz w:val="20"/>
            <w:szCs w:val="20"/>
            <w:rPrChange w:id="570" w:author="Jingga Dewa" w:date="2024-07-28T13:11:00Z" w16du:dateUtc="2024-07-28T18:11:00Z">
              <w:rPr/>
            </w:rPrChange>
          </w:rPr>
          <w:t xml:space="preserve"> </w:t>
        </w:r>
        <w:proofErr w:type="spellStart"/>
        <w:r w:rsidRPr="005F7F62">
          <w:rPr>
            <w:rFonts w:ascii="Times New Roman" w:eastAsia="Times New Roman" w:hAnsi="Times New Roman" w:cs="Times New Roman"/>
            <w:color w:val="000000"/>
            <w:sz w:val="20"/>
            <w:szCs w:val="20"/>
            <w:rPrChange w:id="571" w:author="Jingga Dewa" w:date="2024-07-28T13:11:00Z" w16du:dateUtc="2024-07-28T18:11:00Z">
              <w:rPr/>
            </w:rPrChange>
          </w:rPr>
          <w:t>Mncplay</w:t>
        </w:r>
        <w:proofErr w:type="spellEnd"/>
        <w:r w:rsidRPr="005F7F62">
          <w:rPr>
            <w:rFonts w:ascii="Times New Roman" w:eastAsia="Times New Roman" w:hAnsi="Times New Roman" w:cs="Times New Roman"/>
            <w:color w:val="000000"/>
            <w:sz w:val="20"/>
            <w:szCs w:val="20"/>
            <w:rPrChange w:id="572" w:author="Jingga Dewa" w:date="2024-07-28T13:11:00Z" w16du:dateUtc="2024-07-28T18:11:00Z">
              <w:rPr/>
            </w:rPrChange>
          </w:rPr>
          <w:t xml:space="preserve">. Data diambil berdasarkan pada data yang ditampilkan pada jendela </w:t>
        </w:r>
        <w:r w:rsidRPr="005F7F62">
          <w:rPr>
            <w:rFonts w:ascii="Times New Roman" w:eastAsia="Times New Roman" w:hAnsi="Times New Roman" w:cs="Times New Roman"/>
            <w:color w:val="000000"/>
            <w:sz w:val="20"/>
            <w:szCs w:val="20"/>
            <w:rPrChange w:id="573" w:author="Jingga Dewa" w:date="2024-07-28T13:11:00Z" w16du:dateUtc="2024-07-28T18:11:00Z">
              <w:rPr>
                <w:i/>
                <w:iCs/>
              </w:rPr>
            </w:rPrChange>
          </w:rPr>
          <w:t xml:space="preserve">Capture File Properties </w:t>
        </w:r>
        <w:r w:rsidRPr="005F7F62">
          <w:rPr>
            <w:rFonts w:ascii="Times New Roman" w:eastAsia="Times New Roman" w:hAnsi="Times New Roman" w:cs="Times New Roman"/>
            <w:color w:val="000000"/>
            <w:sz w:val="20"/>
            <w:szCs w:val="20"/>
            <w:rPrChange w:id="574" w:author="Jingga Dewa" w:date="2024-07-28T13:11:00Z" w16du:dateUtc="2024-07-28T18:11:00Z">
              <w:rPr/>
            </w:rPrChange>
          </w:rPr>
          <w:t>pada Wireshark.</w:t>
        </w:r>
      </w:ins>
    </w:p>
    <w:p w14:paraId="5C3D5118" w14:textId="2FAEB853" w:rsidR="005F7F62" w:rsidRDefault="005F7F62" w:rsidP="005F7F62">
      <w:pPr>
        <w:pBdr>
          <w:top w:val="nil"/>
          <w:left w:val="nil"/>
          <w:bottom w:val="nil"/>
          <w:right w:val="nil"/>
          <w:between w:val="nil"/>
        </w:pBdr>
        <w:spacing w:before="120" w:after="60" w:line="240" w:lineRule="auto"/>
        <w:jc w:val="both"/>
        <w:rPr>
          <w:ins w:id="575" w:author="Jingga Dewa" w:date="2024-07-28T13:12:00Z" w16du:dateUtc="2024-07-28T18:12:00Z"/>
          <w:rFonts w:ascii="Times New Roman" w:hAnsi="Times New Roman" w:cs="Times New Roman"/>
          <w:b/>
          <w:bCs/>
          <w:sz w:val="20"/>
          <w:szCs w:val="20"/>
        </w:rPr>
      </w:pPr>
      <w:bookmarkStart w:id="576" w:name="_Toc168518971"/>
      <w:bookmarkStart w:id="577" w:name="_Toc173033189"/>
      <w:ins w:id="578" w:author="Jingga Dewa" w:date="2024-07-28T13:11:00Z" w16du:dateUtc="2024-07-28T18:11:00Z">
        <w:r w:rsidRPr="005F7F62">
          <w:rPr>
            <w:rFonts w:ascii="Times New Roman" w:hAnsi="Times New Roman" w:cs="Times New Roman"/>
            <w:b/>
            <w:bCs/>
            <w:sz w:val="20"/>
            <w:szCs w:val="20"/>
            <w:rPrChange w:id="579" w:author="Jingga Dewa" w:date="2024-07-28T13:12:00Z" w16du:dateUtc="2024-07-28T18:12:00Z">
              <w:rPr/>
            </w:rPrChange>
          </w:rPr>
          <w:t>Hasil Pengujian Jitter QOS</w:t>
        </w:r>
      </w:ins>
      <w:bookmarkEnd w:id="576"/>
      <w:bookmarkEnd w:id="577"/>
    </w:p>
    <w:p w14:paraId="5AB1A88C" w14:textId="0C241789" w:rsidR="005F7F62" w:rsidRDefault="005F7F62" w:rsidP="005F7F62">
      <w:pPr>
        <w:pBdr>
          <w:top w:val="nil"/>
          <w:left w:val="nil"/>
          <w:bottom w:val="nil"/>
          <w:right w:val="nil"/>
          <w:between w:val="nil"/>
        </w:pBdr>
        <w:spacing w:after="0" w:line="240" w:lineRule="auto"/>
        <w:jc w:val="both"/>
        <w:rPr>
          <w:ins w:id="580" w:author="Jingga Dewa" w:date="2024-07-28T13:12:00Z" w16du:dateUtc="2024-07-28T18:12:00Z"/>
          <w:rFonts w:ascii="Times New Roman" w:eastAsia="Times New Roman" w:hAnsi="Times New Roman" w:cs="Times New Roman"/>
          <w:color w:val="000000"/>
          <w:sz w:val="20"/>
          <w:szCs w:val="20"/>
        </w:rPr>
      </w:pPr>
      <w:ins w:id="581" w:author="Jingga Dewa" w:date="2024-07-28T13:12:00Z" w16du:dateUtc="2024-07-28T18:12:00Z">
        <w:r w:rsidRPr="005F7F62">
          <w:rPr>
            <w:rFonts w:ascii="Times New Roman" w:eastAsia="Times New Roman" w:hAnsi="Times New Roman" w:cs="Times New Roman"/>
            <w:color w:val="000000"/>
            <w:sz w:val="20"/>
            <w:szCs w:val="20"/>
            <w:rPrChange w:id="582" w:author="Jingga Dewa" w:date="2024-07-28T13:12:00Z" w16du:dateUtc="2024-07-28T18:12:00Z">
              <w:rPr/>
            </w:rPrChange>
          </w:rPr>
          <w:t xml:space="preserve">Untuk mendapatkan data </w:t>
        </w:r>
        <w:r w:rsidRPr="005F7F62">
          <w:rPr>
            <w:rFonts w:ascii="Times New Roman" w:eastAsia="Times New Roman" w:hAnsi="Times New Roman" w:cs="Times New Roman"/>
            <w:color w:val="000000"/>
            <w:sz w:val="20"/>
            <w:szCs w:val="20"/>
            <w:rPrChange w:id="583" w:author="Jingga Dewa" w:date="2024-07-28T13:12:00Z" w16du:dateUtc="2024-07-28T18:12:00Z">
              <w:rPr>
                <w:i/>
                <w:iCs/>
              </w:rPr>
            </w:rPrChange>
          </w:rPr>
          <w:t>jitter</w:t>
        </w:r>
        <w:r w:rsidRPr="005F7F62">
          <w:rPr>
            <w:rFonts w:ascii="Times New Roman" w:eastAsia="Times New Roman" w:hAnsi="Times New Roman" w:cs="Times New Roman"/>
            <w:color w:val="000000"/>
            <w:sz w:val="20"/>
            <w:szCs w:val="20"/>
            <w:rPrChange w:id="584" w:author="Jingga Dewa" w:date="2024-07-28T13:12:00Z" w16du:dateUtc="2024-07-28T18:12:00Z">
              <w:rPr/>
            </w:rPrChange>
          </w:rPr>
          <w:t xml:space="preserve"> langkah-langkah yang dilakukan adalah dengan mengekspor data </w:t>
        </w:r>
        <w:r w:rsidRPr="005F7F62">
          <w:rPr>
            <w:rFonts w:ascii="Times New Roman" w:eastAsia="Times New Roman" w:hAnsi="Times New Roman" w:cs="Times New Roman"/>
            <w:color w:val="000000"/>
            <w:sz w:val="20"/>
            <w:szCs w:val="20"/>
            <w:rPrChange w:id="585" w:author="Jingga Dewa" w:date="2024-07-28T13:12:00Z" w16du:dateUtc="2024-07-28T18:12:00Z">
              <w:rPr>
                <w:i/>
                <w:iCs/>
              </w:rPr>
            </w:rPrChange>
          </w:rPr>
          <w:t>capture</w:t>
        </w:r>
        <w:r w:rsidRPr="005F7F62">
          <w:rPr>
            <w:rFonts w:ascii="Times New Roman" w:eastAsia="Times New Roman" w:hAnsi="Times New Roman" w:cs="Times New Roman"/>
            <w:color w:val="000000"/>
            <w:sz w:val="20"/>
            <w:szCs w:val="20"/>
            <w:rPrChange w:id="586" w:author="Jingga Dewa" w:date="2024-07-28T13:12:00Z" w16du:dateUtc="2024-07-28T18:12:00Z">
              <w:rPr/>
            </w:rPrChange>
          </w:rPr>
          <w:t xml:space="preserve"> Wireshark menjadi file .CSV terlebih dahulu dan menambahkan variasi </w:t>
        </w:r>
        <w:r w:rsidRPr="005F7F62">
          <w:rPr>
            <w:rFonts w:ascii="Times New Roman" w:eastAsia="Times New Roman" w:hAnsi="Times New Roman" w:cs="Times New Roman"/>
            <w:color w:val="000000"/>
            <w:sz w:val="20"/>
            <w:szCs w:val="20"/>
            <w:rPrChange w:id="587" w:author="Jingga Dewa" w:date="2024-07-28T13:12:00Z" w16du:dateUtc="2024-07-28T18:12:00Z">
              <w:rPr>
                <w:i/>
                <w:iCs/>
              </w:rPr>
            </w:rPrChange>
          </w:rPr>
          <w:t>delay</w:t>
        </w:r>
        <w:r w:rsidRPr="005F7F62">
          <w:rPr>
            <w:rFonts w:ascii="Times New Roman" w:eastAsia="Times New Roman" w:hAnsi="Times New Roman" w:cs="Times New Roman"/>
            <w:color w:val="000000"/>
            <w:sz w:val="20"/>
            <w:szCs w:val="20"/>
            <w:rPrChange w:id="588" w:author="Jingga Dewa" w:date="2024-07-28T13:12:00Z" w16du:dateUtc="2024-07-28T18:12:00Z">
              <w:rPr/>
            </w:rPrChange>
          </w:rPr>
          <w:t xml:space="preserve"> berdasarkan data </w:t>
        </w:r>
        <w:r w:rsidRPr="005F7F62">
          <w:rPr>
            <w:rFonts w:ascii="Times New Roman" w:eastAsia="Times New Roman" w:hAnsi="Times New Roman" w:cs="Times New Roman"/>
            <w:color w:val="000000"/>
            <w:sz w:val="20"/>
            <w:szCs w:val="20"/>
            <w:rPrChange w:id="589" w:author="Jingga Dewa" w:date="2024-07-28T13:12:00Z" w16du:dateUtc="2024-07-28T18:12:00Z">
              <w:rPr>
                <w:i/>
                <w:iCs/>
              </w:rPr>
            </w:rPrChange>
          </w:rPr>
          <w:t>Time Delta</w:t>
        </w:r>
        <w:r w:rsidRPr="005F7F62">
          <w:rPr>
            <w:rFonts w:ascii="Times New Roman" w:eastAsia="Times New Roman" w:hAnsi="Times New Roman" w:cs="Times New Roman"/>
            <w:color w:val="000000"/>
            <w:sz w:val="20"/>
            <w:szCs w:val="20"/>
            <w:rPrChange w:id="590" w:author="Jingga Dewa" w:date="2024-07-28T13:12:00Z" w16du:dateUtc="2024-07-28T18:12:00Z">
              <w:rPr/>
            </w:rPrChange>
          </w:rPr>
          <w:t xml:space="preserve"> seperti yang dapat dilihat pada gambar.</w:t>
        </w:r>
      </w:ins>
    </w:p>
    <w:p w14:paraId="3E6EA1CC" w14:textId="4E9778FF" w:rsidR="005F7F62" w:rsidRPr="005F7F62" w:rsidRDefault="005F7F62" w:rsidP="005F7F62">
      <w:pPr>
        <w:pStyle w:val="ListParagraph"/>
        <w:numPr>
          <w:ilvl w:val="0"/>
          <w:numId w:val="15"/>
        </w:numPr>
        <w:pBdr>
          <w:top w:val="nil"/>
          <w:left w:val="nil"/>
          <w:bottom w:val="nil"/>
          <w:right w:val="nil"/>
          <w:between w:val="nil"/>
        </w:pBdr>
        <w:spacing w:after="0" w:line="240" w:lineRule="auto"/>
        <w:ind w:left="426"/>
        <w:jc w:val="both"/>
        <w:rPr>
          <w:ins w:id="591" w:author="Jingga Dewa" w:date="2024-07-28T13:13:00Z" w16du:dateUtc="2024-07-28T18:13:00Z"/>
          <w:rFonts w:ascii="Times New Roman" w:hAnsi="Times New Roman" w:cs="Times New Roman"/>
          <w:b/>
          <w:bCs/>
          <w:sz w:val="20"/>
          <w:szCs w:val="20"/>
          <w:rPrChange w:id="592" w:author="Jingga Dewa" w:date="2024-07-28T13:13:00Z" w16du:dateUtc="2024-07-28T18:13:00Z">
            <w:rPr>
              <w:ins w:id="593" w:author="Jingga Dewa" w:date="2024-07-28T13:13:00Z" w16du:dateUtc="2024-07-28T18:13:00Z"/>
              <w:rFonts w:ascii="Times New Roman" w:eastAsia="Times New Roman" w:hAnsi="Times New Roman" w:cs="Times New Roman"/>
              <w:color w:val="000000"/>
              <w:sz w:val="20"/>
              <w:szCs w:val="20"/>
            </w:rPr>
          </w:rPrChange>
        </w:rPr>
      </w:pPr>
      <w:ins w:id="594" w:author="Jingga Dewa" w:date="2024-07-28T13:12:00Z" w16du:dateUtc="2024-07-28T18:12:00Z">
        <w:r w:rsidRPr="005F7F62">
          <w:rPr>
            <w:rFonts w:ascii="Times New Roman" w:eastAsia="Times New Roman" w:hAnsi="Times New Roman" w:cs="Times New Roman"/>
            <w:color w:val="000000"/>
            <w:sz w:val="20"/>
            <w:szCs w:val="20"/>
            <w:rPrChange w:id="595" w:author="Jingga Dewa" w:date="2024-07-28T13:12:00Z" w16du:dateUtc="2024-07-28T18:12:00Z">
              <w:rPr/>
            </w:rPrChange>
          </w:rPr>
          <w:t xml:space="preserve">Setelah mengekspor data dalam format CSV tambahkan variasi </w:t>
        </w:r>
        <w:r w:rsidRPr="005F7F62">
          <w:rPr>
            <w:rFonts w:ascii="Times New Roman" w:eastAsia="Times New Roman" w:hAnsi="Times New Roman" w:cs="Times New Roman"/>
            <w:color w:val="000000"/>
            <w:sz w:val="20"/>
            <w:szCs w:val="20"/>
            <w:rPrChange w:id="596" w:author="Jingga Dewa" w:date="2024-07-28T13:12:00Z" w16du:dateUtc="2024-07-28T18:12:00Z">
              <w:rPr>
                <w:i/>
                <w:iCs/>
              </w:rPr>
            </w:rPrChange>
          </w:rPr>
          <w:t>delay</w:t>
        </w:r>
        <w:r w:rsidRPr="005F7F62">
          <w:rPr>
            <w:rFonts w:ascii="Times New Roman" w:eastAsia="Times New Roman" w:hAnsi="Times New Roman" w:cs="Times New Roman"/>
            <w:color w:val="000000"/>
            <w:sz w:val="20"/>
            <w:szCs w:val="20"/>
            <w:rPrChange w:id="597" w:author="Jingga Dewa" w:date="2024-07-28T13:12:00Z" w16du:dateUtc="2024-07-28T18:12:00Z">
              <w:rPr/>
            </w:rPrChange>
          </w:rPr>
          <w:t xml:space="preserve"> berdasarkan </w:t>
        </w:r>
        <w:r w:rsidRPr="005F7F62">
          <w:rPr>
            <w:rFonts w:ascii="Times New Roman" w:eastAsia="Times New Roman" w:hAnsi="Times New Roman" w:cs="Times New Roman"/>
            <w:color w:val="000000"/>
            <w:sz w:val="20"/>
            <w:szCs w:val="20"/>
            <w:rPrChange w:id="598" w:author="Jingga Dewa" w:date="2024-07-28T13:12:00Z" w16du:dateUtc="2024-07-28T18:12:00Z">
              <w:rPr>
                <w:i/>
                <w:iCs/>
              </w:rPr>
            </w:rPrChange>
          </w:rPr>
          <w:t>Time Delta</w:t>
        </w:r>
        <w:r w:rsidRPr="005F7F62">
          <w:rPr>
            <w:rFonts w:ascii="Times New Roman" w:eastAsia="Times New Roman" w:hAnsi="Times New Roman" w:cs="Times New Roman"/>
            <w:color w:val="000000"/>
            <w:sz w:val="20"/>
            <w:szCs w:val="20"/>
            <w:rPrChange w:id="599" w:author="Jingga Dewa" w:date="2024-07-28T13:12:00Z" w16du:dateUtc="2024-07-28T18:12:00Z">
              <w:rPr/>
            </w:rPrChange>
          </w:rPr>
          <w:t xml:space="preserve"> dengan mengurangi waktu </w:t>
        </w:r>
        <w:r w:rsidRPr="005F7F62">
          <w:rPr>
            <w:rFonts w:ascii="Times New Roman" w:eastAsia="Times New Roman" w:hAnsi="Times New Roman" w:cs="Times New Roman"/>
            <w:color w:val="000000"/>
            <w:sz w:val="20"/>
            <w:szCs w:val="20"/>
            <w:rPrChange w:id="600" w:author="Jingga Dewa" w:date="2024-07-28T13:12:00Z" w16du:dateUtc="2024-07-28T18:12:00Z">
              <w:rPr>
                <w:i/>
                <w:iCs/>
              </w:rPr>
            </w:rPrChange>
          </w:rPr>
          <w:t>delay</w:t>
        </w:r>
        <w:r w:rsidRPr="005F7F62">
          <w:rPr>
            <w:rFonts w:ascii="Times New Roman" w:eastAsia="Times New Roman" w:hAnsi="Times New Roman" w:cs="Times New Roman"/>
            <w:color w:val="000000"/>
            <w:sz w:val="20"/>
            <w:szCs w:val="20"/>
            <w:rPrChange w:id="601" w:author="Jingga Dewa" w:date="2024-07-28T13:12:00Z" w16du:dateUtc="2024-07-28T18:12:00Z">
              <w:rPr/>
            </w:rPrChange>
          </w:rPr>
          <w:t xml:space="preserve"> 1 dengan waktu </w:t>
        </w:r>
        <w:r w:rsidRPr="005F7F62">
          <w:rPr>
            <w:rFonts w:ascii="Times New Roman" w:eastAsia="Times New Roman" w:hAnsi="Times New Roman" w:cs="Times New Roman"/>
            <w:color w:val="000000"/>
            <w:sz w:val="20"/>
            <w:szCs w:val="20"/>
            <w:rPrChange w:id="602" w:author="Jingga Dewa" w:date="2024-07-28T13:12:00Z" w16du:dateUtc="2024-07-28T18:12:00Z">
              <w:rPr>
                <w:i/>
                <w:iCs/>
              </w:rPr>
            </w:rPrChange>
          </w:rPr>
          <w:t>delay</w:t>
        </w:r>
      </w:ins>
      <w:ins w:id="603" w:author="Jingga Dewa" w:date="2024-07-28T13:13:00Z" w16du:dateUtc="2024-07-28T18:13:00Z">
        <w:r>
          <w:rPr>
            <w:rFonts w:ascii="Times New Roman" w:eastAsia="Times New Roman" w:hAnsi="Times New Roman" w:cs="Times New Roman"/>
            <w:color w:val="000000"/>
            <w:sz w:val="20"/>
            <w:szCs w:val="20"/>
          </w:rPr>
          <w:t>.</w:t>
        </w:r>
      </w:ins>
    </w:p>
    <w:p w14:paraId="252E970A" w14:textId="77777777" w:rsidR="005F7F62" w:rsidRDefault="005F7F62">
      <w:pPr>
        <w:keepNext/>
        <w:pBdr>
          <w:top w:val="nil"/>
          <w:left w:val="nil"/>
          <w:bottom w:val="nil"/>
          <w:right w:val="nil"/>
          <w:between w:val="nil"/>
        </w:pBdr>
        <w:spacing w:after="0" w:line="240" w:lineRule="auto"/>
        <w:ind w:left="66"/>
        <w:jc w:val="center"/>
        <w:rPr>
          <w:ins w:id="604" w:author="Jingga Dewa" w:date="2024-07-28T13:13:00Z" w16du:dateUtc="2024-07-28T18:13:00Z"/>
        </w:rPr>
        <w:pPrChange w:id="605" w:author="Jingga Dewa" w:date="2024-07-28T13:13:00Z" w16du:dateUtc="2024-07-28T18:13:00Z">
          <w:pPr>
            <w:pBdr>
              <w:top w:val="nil"/>
              <w:left w:val="nil"/>
              <w:bottom w:val="nil"/>
              <w:right w:val="nil"/>
              <w:between w:val="nil"/>
            </w:pBdr>
            <w:spacing w:after="0" w:line="240" w:lineRule="auto"/>
            <w:ind w:left="66"/>
            <w:jc w:val="center"/>
          </w:pPr>
        </w:pPrChange>
      </w:pPr>
      <w:ins w:id="606" w:author="Jingga Dewa" w:date="2024-07-28T13:13:00Z" w16du:dateUtc="2024-07-28T18:13:00Z">
        <w:r w:rsidRPr="0044677B">
          <w:rPr>
            <w:rFonts w:eastAsiaTheme="minorEastAsia"/>
            <w:noProof/>
          </w:rPr>
          <w:drawing>
            <wp:inline distT="0" distB="0" distL="0" distR="0" wp14:anchorId="3D840769" wp14:editId="0CDB3F97">
              <wp:extent cx="2924444" cy="1975486"/>
              <wp:effectExtent l="0" t="0" r="9525" b="5715"/>
              <wp:docPr id="298543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543107" name=""/>
                      <pic:cNvPicPr/>
                    </pic:nvPicPr>
                    <pic:blipFill>
                      <a:blip r:embed="rId66"/>
                      <a:stretch>
                        <a:fillRect/>
                      </a:stretch>
                    </pic:blipFill>
                    <pic:spPr>
                      <a:xfrm>
                        <a:off x="0" y="0"/>
                        <a:ext cx="2929948" cy="1979204"/>
                      </a:xfrm>
                      <a:prstGeom prst="rect">
                        <a:avLst/>
                      </a:prstGeom>
                    </pic:spPr>
                  </pic:pic>
                </a:graphicData>
              </a:graphic>
            </wp:inline>
          </w:drawing>
        </w:r>
      </w:ins>
    </w:p>
    <w:p w14:paraId="29B311AD" w14:textId="41C3F9F7" w:rsidR="005F7F62" w:rsidRDefault="005F7F62" w:rsidP="005F7F62">
      <w:pPr>
        <w:pStyle w:val="ListParagraph"/>
        <w:pBdr>
          <w:top w:val="nil"/>
          <w:left w:val="nil"/>
          <w:bottom w:val="nil"/>
          <w:right w:val="nil"/>
          <w:between w:val="nil"/>
        </w:pBdr>
        <w:spacing w:after="0" w:line="240" w:lineRule="auto"/>
        <w:ind w:left="426"/>
        <w:jc w:val="center"/>
        <w:rPr>
          <w:ins w:id="607" w:author="Jingga Dewa" w:date="2024-07-28T13:14:00Z" w16du:dateUtc="2024-07-28T18:14:00Z"/>
          <w:rFonts w:ascii="Times New Roman" w:eastAsia="Times New Roman" w:hAnsi="Times New Roman" w:cs="Times New Roman"/>
          <w:color w:val="000000"/>
          <w:sz w:val="20"/>
          <w:szCs w:val="20"/>
        </w:rPr>
      </w:pPr>
      <w:ins w:id="608" w:author="Jingga Dewa" w:date="2024-07-28T13:13:00Z" w16du:dateUtc="2024-07-28T18:13:00Z">
        <w:r w:rsidRPr="005F7F62">
          <w:rPr>
            <w:rFonts w:ascii="Times New Roman" w:eastAsia="Times New Roman" w:hAnsi="Times New Roman" w:cs="Times New Roman"/>
            <w:color w:val="000000"/>
            <w:sz w:val="20"/>
            <w:szCs w:val="20"/>
            <w:rPrChange w:id="609" w:author="Jingga Dewa" w:date="2024-07-28T13:14:00Z" w16du:dateUtc="2024-07-28T18:14:00Z">
              <w:rPr/>
            </w:rPrChange>
          </w:rPr>
          <w:t xml:space="preserve">Gambar 4. </w:t>
        </w:r>
        <w:r w:rsidRPr="005F7F62">
          <w:rPr>
            <w:rFonts w:ascii="Times New Roman" w:eastAsia="Times New Roman" w:hAnsi="Times New Roman" w:cs="Times New Roman"/>
            <w:color w:val="000000"/>
            <w:sz w:val="20"/>
            <w:szCs w:val="20"/>
            <w:rPrChange w:id="610" w:author="Jingga Dewa" w:date="2024-07-28T13:14:00Z" w16du:dateUtc="2024-07-28T18:14:00Z">
              <w:rPr/>
            </w:rPrChange>
          </w:rPr>
          <w:fldChar w:fldCharType="begin"/>
        </w:r>
        <w:r w:rsidRPr="005F7F62">
          <w:rPr>
            <w:rFonts w:ascii="Times New Roman" w:eastAsia="Times New Roman" w:hAnsi="Times New Roman" w:cs="Times New Roman"/>
            <w:color w:val="000000"/>
            <w:sz w:val="20"/>
            <w:szCs w:val="20"/>
            <w:rPrChange w:id="611" w:author="Jingga Dewa" w:date="2024-07-28T13:14:00Z" w16du:dateUtc="2024-07-28T18:14:00Z">
              <w:rPr/>
            </w:rPrChange>
          </w:rPr>
          <w:instrText xml:space="preserve"> SEQ Gambar_4. \* ARABIC </w:instrText>
        </w:r>
      </w:ins>
      <w:r w:rsidRPr="005F7F62">
        <w:rPr>
          <w:rFonts w:ascii="Times New Roman" w:eastAsia="Times New Roman" w:hAnsi="Times New Roman" w:cs="Times New Roman"/>
          <w:color w:val="000000"/>
          <w:sz w:val="20"/>
          <w:szCs w:val="20"/>
          <w:rPrChange w:id="612" w:author="Jingga Dewa" w:date="2024-07-28T13:14:00Z" w16du:dateUtc="2024-07-28T18:14:00Z">
            <w:rPr/>
          </w:rPrChange>
        </w:rPr>
        <w:fldChar w:fldCharType="separate"/>
      </w:r>
      <w:ins w:id="613" w:author="Jingga Dewa" w:date="2024-07-28T13:27:00Z" w16du:dateUtc="2024-07-28T18:27:00Z">
        <w:r w:rsidR="00515EE4">
          <w:rPr>
            <w:rFonts w:ascii="Times New Roman" w:eastAsia="Times New Roman" w:hAnsi="Times New Roman" w:cs="Times New Roman"/>
            <w:noProof/>
            <w:color w:val="000000"/>
            <w:sz w:val="20"/>
            <w:szCs w:val="20"/>
          </w:rPr>
          <w:t>12</w:t>
        </w:r>
      </w:ins>
      <w:ins w:id="614" w:author="Jingga Dewa" w:date="2024-07-28T13:13:00Z" w16du:dateUtc="2024-07-28T18:13:00Z">
        <w:r w:rsidRPr="005F7F62">
          <w:rPr>
            <w:rFonts w:ascii="Times New Roman" w:eastAsia="Times New Roman" w:hAnsi="Times New Roman" w:cs="Times New Roman"/>
            <w:color w:val="000000"/>
            <w:sz w:val="20"/>
            <w:szCs w:val="20"/>
            <w:rPrChange w:id="615" w:author="Jingga Dewa" w:date="2024-07-28T13:14:00Z" w16du:dateUtc="2024-07-28T18:14:00Z">
              <w:rPr/>
            </w:rPrChange>
          </w:rPr>
          <w:fldChar w:fldCharType="end"/>
        </w:r>
        <w:r w:rsidRPr="005F7F62">
          <w:rPr>
            <w:rFonts w:ascii="Times New Roman" w:eastAsia="Times New Roman" w:hAnsi="Times New Roman" w:cs="Times New Roman"/>
            <w:color w:val="000000"/>
            <w:sz w:val="20"/>
            <w:szCs w:val="20"/>
            <w:rPrChange w:id="616" w:author="Jingga Dewa" w:date="2024-07-28T13:14:00Z" w16du:dateUtc="2024-07-28T18:14:00Z">
              <w:rPr/>
            </w:rPrChange>
          </w:rPr>
          <w:t xml:space="preserve"> Variasi Delay</w:t>
        </w:r>
      </w:ins>
    </w:p>
    <w:p w14:paraId="6F35BAFC" w14:textId="7D62CF19" w:rsidR="005F7F62" w:rsidRPr="005F7F62" w:rsidRDefault="005F7F62" w:rsidP="005F7F62">
      <w:pPr>
        <w:pStyle w:val="ListParagraph"/>
        <w:numPr>
          <w:ilvl w:val="0"/>
          <w:numId w:val="15"/>
        </w:numPr>
        <w:pBdr>
          <w:top w:val="nil"/>
          <w:left w:val="nil"/>
          <w:bottom w:val="nil"/>
          <w:right w:val="nil"/>
          <w:between w:val="nil"/>
        </w:pBdr>
        <w:spacing w:after="0" w:line="240" w:lineRule="auto"/>
        <w:ind w:left="426"/>
        <w:jc w:val="both"/>
        <w:rPr>
          <w:ins w:id="617" w:author="Jingga Dewa" w:date="2024-07-28T13:14:00Z" w16du:dateUtc="2024-07-28T18:14:00Z"/>
          <w:rFonts w:ascii="Times New Roman" w:hAnsi="Times New Roman" w:cs="Times New Roman"/>
          <w:b/>
          <w:bCs/>
          <w:sz w:val="20"/>
          <w:szCs w:val="20"/>
          <w:rPrChange w:id="618" w:author="Jingga Dewa" w:date="2024-07-28T13:14:00Z" w16du:dateUtc="2024-07-28T18:14:00Z">
            <w:rPr>
              <w:ins w:id="619" w:author="Jingga Dewa" w:date="2024-07-28T13:14:00Z" w16du:dateUtc="2024-07-28T18:14:00Z"/>
              <w:rFonts w:ascii="Times New Roman" w:eastAsia="Times New Roman" w:hAnsi="Times New Roman" w:cs="Times New Roman"/>
              <w:color w:val="000000"/>
              <w:sz w:val="20"/>
              <w:szCs w:val="20"/>
            </w:rPr>
          </w:rPrChange>
        </w:rPr>
      </w:pPr>
      <w:ins w:id="620" w:author="Jingga Dewa" w:date="2024-07-28T13:14:00Z" w16du:dateUtc="2024-07-28T18:14:00Z">
        <w:r w:rsidRPr="005F7F62">
          <w:rPr>
            <w:rFonts w:ascii="Times New Roman" w:eastAsia="Times New Roman" w:hAnsi="Times New Roman" w:cs="Times New Roman"/>
            <w:color w:val="000000"/>
            <w:sz w:val="20"/>
            <w:szCs w:val="20"/>
            <w:rPrChange w:id="621" w:author="Jingga Dewa" w:date="2024-07-28T13:14:00Z" w16du:dateUtc="2024-07-28T18:14:00Z">
              <w:rPr/>
            </w:rPrChange>
          </w:rPr>
          <w:t>Setelah variasi delay didapatkan, langkah berikutnya adalah menjumlahkan semua variasi delay dan mengubah nilai yang negatif menjadi positif dengan perintah ABS pada Excel</w:t>
        </w:r>
        <w:r>
          <w:rPr>
            <w:rFonts w:ascii="Times New Roman" w:eastAsia="Times New Roman" w:hAnsi="Times New Roman" w:cs="Times New Roman"/>
            <w:color w:val="000000"/>
            <w:sz w:val="20"/>
            <w:szCs w:val="20"/>
          </w:rPr>
          <w:t>.</w:t>
        </w:r>
      </w:ins>
    </w:p>
    <w:p w14:paraId="4FC91876" w14:textId="77777777" w:rsidR="005F7F62" w:rsidRDefault="005F7F62">
      <w:pPr>
        <w:pStyle w:val="ListParagraph"/>
        <w:keepNext/>
        <w:pBdr>
          <w:top w:val="nil"/>
          <w:left w:val="nil"/>
          <w:bottom w:val="nil"/>
          <w:right w:val="nil"/>
          <w:between w:val="nil"/>
        </w:pBdr>
        <w:spacing w:after="0" w:line="240" w:lineRule="auto"/>
        <w:ind w:left="426"/>
        <w:jc w:val="both"/>
        <w:rPr>
          <w:ins w:id="622" w:author="Jingga Dewa" w:date="2024-07-28T13:15:00Z" w16du:dateUtc="2024-07-28T18:15:00Z"/>
        </w:rPr>
        <w:pPrChange w:id="623" w:author="Jingga Dewa" w:date="2024-07-28T13:15:00Z" w16du:dateUtc="2024-07-28T18:15:00Z">
          <w:pPr>
            <w:pStyle w:val="ListParagraph"/>
            <w:pBdr>
              <w:top w:val="nil"/>
              <w:left w:val="nil"/>
              <w:bottom w:val="nil"/>
              <w:right w:val="nil"/>
              <w:between w:val="nil"/>
            </w:pBdr>
            <w:spacing w:after="0" w:line="240" w:lineRule="auto"/>
            <w:ind w:left="426"/>
            <w:jc w:val="both"/>
          </w:pPr>
        </w:pPrChange>
      </w:pPr>
      <w:ins w:id="624" w:author="Jingga Dewa" w:date="2024-07-28T13:14:00Z" w16du:dateUtc="2024-07-28T18:14:00Z">
        <w:r w:rsidRPr="0044677B">
          <w:rPr>
            <w:rFonts w:eastAsiaTheme="minorEastAsia"/>
            <w:noProof/>
          </w:rPr>
          <w:drawing>
            <wp:inline distT="0" distB="0" distL="0" distR="0" wp14:anchorId="32705B94" wp14:editId="1B938EE3">
              <wp:extent cx="2762250" cy="1792848"/>
              <wp:effectExtent l="0" t="0" r="0" b="0"/>
              <wp:docPr id="1725042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042140" name=""/>
                      <pic:cNvPicPr/>
                    </pic:nvPicPr>
                    <pic:blipFill>
                      <a:blip r:embed="rId67"/>
                      <a:stretch>
                        <a:fillRect/>
                      </a:stretch>
                    </pic:blipFill>
                    <pic:spPr>
                      <a:xfrm>
                        <a:off x="0" y="0"/>
                        <a:ext cx="2764054" cy="1794019"/>
                      </a:xfrm>
                      <a:prstGeom prst="rect">
                        <a:avLst/>
                      </a:prstGeom>
                    </pic:spPr>
                  </pic:pic>
                </a:graphicData>
              </a:graphic>
            </wp:inline>
          </w:drawing>
        </w:r>
      </w:ins>
    </w:p>
    <w:p w14:paraId="4E371880" w14:textId="133E2AED" w:rsidR="005F7F62" w:rsidRDefault="005F7F62" w:rsidP="005F7F62">
      <w:pPr>
        <w:pStyle w:val="ListParagraph"/>
        <w:pBdr>
          <w:top w:val="nil"/>
          <w:left w:val="nil"/>
          <w:bottom w:val="nil"/>
          <w:right w:val="nil"/>
          <w:between w:val="nil"/>
        </w:pBdr>
        <w:spacing w:after="0" w:line="240" w:lineRule="auto"/>
        <w:ind w:left="426"/>
        <w:jc w:val="center"/>
        <w:rPr>
          <w:ins w:id="625" w:author="Jingga Dewa" w:date="2024-07-28T13:15:00Z" w16du:dateUtc="2024-07-28T18:15:00Z"/>
          <w:rFonts w:ascii="Times New Roman" w:eastAsia="Times New Roman" w:hAnsi="Times New Roman" w:cs="Times New Roman"/>
          <w:color w:val="000000"/>
          <w:sz w:val="20"/>
          <w:szCs w:val="20"/>
        </w:rPr>
      </w:pPr>
      <w:ins w:id="626" w:author="Jingga Dewa" w:date="2024-07-28T13:15:00Z" w16du:dateUtc="2024-07-28T18:15:00Z">
        <w:r w:rsidRPr="005F7F62">
          <w:rPr>
            <w:rFonts w:ascii="Times New Roman" w:eastAsia="Times New Roman" w:hAnsi="Times New Roman" w:cs="Times New Roman"/>
            <w:color w:val="000000"/>
            <w:sz w:val="20"/>
            <w:szCs w:val="20"/>
            <w:rPrChange w:id="627" w:author="Jingga Dewa" w:date="2024-07-28T13:15:00Z" w16du:dateUtc="2024-07-28T18:15:00Z">
              <w:rPr/>
            </w:rPrChange>
          </w:rPr>
          <w:t xml:space="preserve">Gambar 4. </w:t>
        </w:r>
        <w:r w:rsidRPr="005F7F62">
          <w:rPr>
            <w:rFonts w:ascii="Times New Roman" w:eastAsia="Times New Roman" w:hAnsi="Times New Roman" w:cs="Times New Roman"/>
            <w:color w:val="000000"/>
            <w:sz w:val="20"/>
            <w:szCs w:val="20"/>
            <w:rPrChange w:id="628" w:author="Jingga Dewa" w:date="2024-07-28T13:15:00Z" w16du:dateUtc="2024-07-28T18:15:00Z">
              <w:rPr/>
            </w:rPrChange>
          </w:rPr>
          <w:fldChar w:fldCharType="begin"/>
        </w:r>
        <w:r w:rsidRPr="005F7F62">
          <w:rPr>
            <w:rFonts w:ascii="Times New Roman" w:eastAsia="Times New Roman" w:hAnsi="Times New Roman" w:cs="Times New Roman"/>
            <w:color w:val="000000"/>
            <w:sz w:val="20"/>
            <w:szCs w:val="20"/>
            <w:rPrChange w:id="629" w:author="Jingga Dewa" w:date="2024-07-28T13:15:00Z" w16du:dateUtc="2024-07-28T18:15:00Z">
              <w:rPr/>
            </w:rPrChange>
          </w:rPr>
          <w:instrText xml:space="preserve"> SEQ Gambar_4. \* ARABIC </w:instrText>
        </w:r>
      </w:ins>
      <w:r w:rsidRPr="005F7F62">
        <w:rPr>
          <w:rFonts w:ascii="Times New Roman" w:eastAsia="Times New Roman" w:hAnsi="Times New Roman" w:cs="Times New Roman"/>
          <w:color w:val="000000"/>
          <w:sz w:val="20"/>
          <w:szCs w:val="20"/>
          <w:rPrChange w:id="630" w:author="Jingga Dewa" w:date="2024-07-28T13:15:00Z" w16du:dateUtc="2024-07-28T18:15:00Z">
            <w:rPr/>
          </w:rPrChange>
        </w:rPr>
        <w:fldChar w:fldCharType="separate"/>
      </w:r>
      <w:ins w:id="631" w:author="Jingga Dewa" w:date="2024-07-28T13:27:00Z" w16du:dateUtc="2024-07-28T18:27:00Z">
        <w:r w:rsidR="00515EE4">
          <w:rPr>
            <w:rFonts w:ascii="Times New Roman" w:eastAsia="Times New Roman" w:hAnsi="Times New Roman" w:cs="Times New Roman"/>
            <w:noProof/>
            <w:color w:val="000000"/>
            <w:sz w:val="20"/>
            <w:szCs w:val="20"/>
          </w:rPr>
          <w:t>13</w:t>
        </w:r>
      </w:ins>
      <w:ins w:id="632" w:author="Jingga Dewa" w:date="2024-07-28T13:15:00Z" w16du:dateUtc="2024-07-28T18:15:00Z">
        <w:r w:rsidRPr="005F7F62">
          <w:rPr>
            <w:rFonts w:ascii="Times New Roman" w:eastAsia="Times New Roman" w:hAnsi="Times New Roman" w:cs="Times New Roman"/>
            <w:color w:val="000000"/>
            <w:sz w:val="20"/>
            <w:szCs w:val="20"/>
            <w:rPrChange w:id="633" w:author="Jingga Dewa" w:date="2024-07-28T13:15:00Z" w16du:dateUtc="2024-07-28T18:15:00Z">
              <w:rPr/>
            </w:rPrChange>
          </w:rPr>
          <w:fldChar w:fldCharType="end"/>
        </w:r>
        <w:r w:rsidRPr="005F7F62">
          <w:rPr>
            <w:rFonts w:ascii="Times New Roman" w:eastAsia="Times New Roman" w:hAnsi="Times New Roman" w:cs="Times New Roman"/>
            <w:color w:val="000000"/>
            <w:sz w:val="20"/>
            <w:szCs w:val="20"/>
            <w:rPrChange w:id="634" w:author="Jingga Dewa" w:date="2024-07-28T13:15:00Z" w16du:dateUtc="2024-07-28T18:15:00Z">
              <w:rPr/>
            </w:rPrChange>
          </w:rPr>
          <w:t xml:space="preserve"> Merubah Nilai Variasi Delay Menjadi Positif</w:t>
        </w:r>
      </w:ins>
    </w:p>
    <w:p w14:paraId="5522B83C" w14:textId="7F03AAAE" w:rsidR="005F7F62" w:rsidRPr="005F7F62" w:rsidRDefault="005F7F62" w:rsidP="005F7F62">
      <w:pPr>
        <w:pStyle w:val="ListParagraph"/>
        <w:numPr>
          <w:ilvl w:val="0"/>
          <w:numId w:val="15"/>
        </w:numPr>
        <w:pBdr>
          <w:top w:val="nil"/>
          <w:left w:val="nil"/>
          <w:bottom w:val="nil"/>
          <w:right w:val="nil"/>
          <w:between w:val="nil"/>
        </w:pBdr>
        <w:spacing w:after="0" w:line="240" w:lineRule="auto"/>
        <w:ind w:left="426"/>
        <w:jc w:val="both"/>
        <w:rPr>
          <w:ins w:id="635" w:author="Jingga Dewa" w:date="2024-07-28T13:15:00Z" w16du:dateUtc="2024-07-28T18:15:00Z"/>
          <w:rFonts w:ascii="Times New Roman" w:hAnsi="Times New Roman" w:cs="Times New Roman"/>
          <w:b/>
          <w:bCs/>
          <w:sz w:val="20"/>
          <w:szCs w:val="20"/>
          <w:rPrChange w:id="636" w:author="Jingga Dewa" w:date="2024-07-28T13:15:00Z" w16du:dateUtc="2024-07-28T18:15:00Z">
            <w:rPr>
              <w:ins w:id="637" w:author="Jingga Dewa" w:date="2024-07-28T13:15:00Z" w16du:dateUtc="2024-07-28T18:15:00Z"/>
              <w:rFonts w:ascii="Times New Roman" w:eastAsia="Times New Roman" w:hAnsi="Times New Roman" w:cs="Times New Roman"/>
              <w:color w:val="000000"/>
              <w:sz w:val="20"/>
              <w:szCs w:val="20"/>
            </w:rPr>
          </w:rPrChange>
        </w:rPr>
      </w:pPr>
      <w:ins w:id="638" w:author="Jingga Dewa" w:date="2024-07-28T13:15:00Z" w16du:dateUtc="2024-07-28T18:15:00Z">
        <w:r w:rsidRPr="005F7F62">
          <w:rPr>
            <w:rFonts w:ascii="Times New Roman" w:eastAsia="Times New Roman" w:hAnsi="Times New Roman" w:cs="Times New Roman"/>
            <w:color w:val="000000"/>
            <w:sz w:val="20"/>
            <w:szCs w:val="20"/>
            <w:rPrChange w:id="639" w:author="Jingga Dewa" w:date="2024-07-28T13:15:00Z" w16du:dateUtc="2024-07-28T18:15:00Z">
              <w:rPr/>
            </w:rPrChange>
          </w:rPr>
          <w:t>Setelah menjumlahkan semua variasi delay, kemudian membagi total variasi delay dengan jumlah paket yang diterima untuk mendapatkan nilai jitter</w:t>
        </w:r>
      </w:ins>
    </w:p>
    <w:p w14:paraId="168B1B55" w14:textId="77777777" w:rsidR="00515EE4" w:rsidRDefault="005F7F62">
      <w:pPr>
        <w:pStyle w:val="ListParagraph"/>
        <w:keepNext/>
        <w:pBdr>
          <w:top w:val="nil"/>
          <w:left w:val="nil"/>
          <w:bottom w:val="nil"/>
          <w:right w:val="nil"/>
          <w:between w:val="nil"/>
        </w:pBdr>
        <w:spacing w:after="0" w:line="240" w:lineRule="auto"/>
        <w:ind w:left="426"/>
        <w:jc w:val="both"/>
        <w:rPr>
          <w:ins w:id="640" w:author="Jingga Dewa" w:date="2024-07-28T13:27:00Z" w16du:dateUtc="2024-07-28T18:27:00Z"/>
        </w:rPr>
        <w:pPrChange w:id="641" w:author="Jingga Dewa" w:date="2024-07-28T13:27:00Z" w16du:dateUtc="2024-07-28T18:27:00Z">
          <w:pPr>
            <w:pStyle w:val="ListParagraph"/>
            <w:pBdr>
              <w:top w:val="nil"/>
              <w:left w:val="nil"/>
              <w:bottom w:val="nil"/>
              <w:right w:val="nil"/>
              <w:between w:val="nil"/>
            </w:pBdr>
            <w:spacing w:after="0" w:line="240" w:lineRule="auto"/>
            <w:ind w:left="426"/>
            <w:jc w:val="both"/>
          </w:pPr>
        </w:pPrChange>
      </w:pPr>
      <w:ins w:id="642" w:author="Jingga Dewa" w:date="2024-07-28T13:15:00Z" w16du:dateUtc="2024-07-28T18:15:00Z">
        <w:r w:rsidRPr="00E91F5F">
          <w:rPr>
            <w:rFonts w:eastAsiaTheme="minorEastAsia"/>
            <w:noProof/>
          </w:rPr>
          <w:drawing>
            <wp:inline distT="0" distB="0" distL="0" distR="0" wp14:anchorId="7FE2D9E8" wp14:editId="521F3F7F">
              <wp:extent cx="2717800" cy="1957418"/>
              <wp:effectExtent l="0" t="0" r="6350" b="5080"/>
              <wp:docPr id="1060640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640197" name=""/>
                      <pic:cNvPicPr/>
                    </pic:nvPicPr>
                    <pic:blipFill>
                      <a:blip r:embed="rId68"/>
                      <a:stretch>
                        <a:fillRect/>
                      </a:stretch>
                    </pic:blipFill>
                    <pic:spPr>
                      <a:xfrm>
                        <a:off x="0" y="0"/>
                        <a:ext cx="2721569" cy="1960132"/>
                      </a:xfrm>
                      <a:prstGeom prst="rect">
                        <a:avLst/>
                      </a:prstGeom>
                    </pic:spPr>
                  </pic:pic>
                </a:graphicData>
              </a:graphic>
            </wp:inline>
          </w:drawing>
        </w:r>
      </w:ins>
    </w:p>
    <w:p w14:paraId="40C89ECE" w14:textId="226F39FB" w:rsidR="005F7F62" w:rsidRDefault="00515EE4" w:rsidP="00515EE4">
      <w:pPr>
        <w:pStyle w:val="ListParagraph"/>
        <w:pBdr>
          <w:top w:val="nil"/>
          <w:left w:val="nil"/>
          <w:bottom w:val="nil"/>
          <w:right w:val="nil"/>
          <w:between w:val="nil"/>
        </w:pBdr>
        <w:spacing w:after="0" w:line="240" w:lineRule="auto"/>
        <w:ind w:left="426"/>
        <w:jc w:val="center"/>
        <w:rPr>
          <w:ins w:id="643" w:author="Jingga Dewa" w:date="2024-07-28T13:32:00Z" w16du:dateUtc="2024-07-28T18:32:00Z"/>
          <w:rFonts w:ascii="Times New Roman" w:eastAsia="Times New Roman" w:hAnsi="Times New Roman" w:cs="Times New Roman"/>
          <w:color w:val="000000"/>
          <w:sz w:val="20"/>
          <w:szCs w:val="20"/>
        </w:rPr>
      </w:pPr>
      <w:ins w:id="644" w:author="Jingga Dewa" w:date="2024-07-28T13:27:00Z" w16du:dateUtc="2024-07-28T18:27:00Z">
        <w:r w:rsidRPr="00515EE4">
          <w:rPr>
            <w:rFonts w:ascii="Times New Roman" w:eastAsia="Times New Roman" w:hAnsi="Times New Roman" w:cs="Times New Roman"/>
            <w:color w:val="000000"/>
            <w:sz w:val="20"/>
            <w:szCs w:val="20"/>
            <w:rPrChange w:id="645" w:author="Jingga Dewa" w:date="2024-07-28T13:27:00Z" w16du:dateUtc="2024-07-28T18:27:00Z">
              <w:rPr/>
            </w:rPrChange>
          </w:rPr>
          <w:t xml:space="preserve">Gambar 4. </w:t>
        </w:r>
        <w:r w:rsidRPr="00515EE4">
          <w:rPr>
            <w:rFonts w:ascii="Times New Roman" w:eastAsia="Times New Roman" w:hAnsi="Times New Roman" w:cs="Times New Roman"/>
            <w:color w:val="000000"/>
            <w:sz w:val="20"/>
            <w:szCs w:val="20"/>
            <w:rPrChange w:id="646" w:author="Jingga Dewa" w:date="2024-07-28T13:27:00Z" w16du:dateUtc="2024-07-28T18:27:00Z">
              <w:rPr/>
            </w:rPrChange>
          </w:rPr>
          <w:fldChar w:fldCharType="begin"/>
        </w:r>
        <w:r w:rsidRPr="00515EE4">
          <w:rPr>
            <w:rFonts w:ascii="Times New Roman" w:eastAsia="Times New Roman" w:hAnsi="Times New Roman" w:cs="Times New Roman"/>
            <w:color w:val="000000"/>
            <w:sz w:val="20"/>
            <w:szCs w:val="20"/>
            <w:rPrChange w:id="647" w:author="Jingga Dewa" w:date="2024-07-28T13:27:00Z" w16du:dateUtc="2024-07-28T18:27:00Z">
              <w:rPr/>
            </w:rPrChange>
          </w:rPr>
          <w:instrText xml:space="preserve"> SEQ Gambar_4. \* ARABIC </w:instrText>
        </w:r>
      </w:ins>
      <w:r w:rsidRPr="00515EE4">
        <w:rPr>
          <w:rFonts w:ascii="Times New Roman" w:eastAsia="Times New Roman" w:hAnsi="Times New Roman" w:cs="Times New Roman"/>
          <w:color w:val="000000"/>
          <w:sz w:val="20"/>
          <w:szCs w:val="20"/>
          <w:rPrChange w:id="648" w:author="Jingga Dewa" w:date="2024-07-28T13:27:00Z" w16du:dateUtc="2024-07-28T18:27:00Z">
            <w:rPr/>
          </w:rPrChange>
        </w:rPr>
        <w:fldChar w:fldCharType="separate"/>
      </w:r>
      <w:ins w:id="649" w:author="Jingga Dewa" w:date="2024-07-28T13:27:00Z" w16du:dateUtc="2024-07-28T18:27:00Z">
        <w:r w:rsidRPr="00515EE4">
          <w:rPr>
            <w:rFonts w:ascii="Times New Roman" w:eastAsia="Times New Roman" w:hAnsi="Times New Roman" w:cs="Times New Roman"/>
            <w:color w:val="000000"/>
            <w:sz w:val="20"/>
            <w:szCs w:val="20"/>
            <w:rPrChange w:id="650" w:author="Jingga Dewa" w:date="2024-07-28T13:27:00Z" w16du:dateUtc="2024-07-28T18:27:00Z">
              <w:rPr>
                <w:noProof/>
              </w:rPr>
            </w:rPrChange>
          </w:rPr>
          <w:t>14</w:t>
        </w:r>
        <w:r w:rsidRPr="00515EE4">
          <w:rPr>
            <w:rFonts w:ascii="Times New Roman" w:eastAsia="Times New Roman" w:hAnsi="Times New Roman" w:cs="Times New Roman"/>
            <w:color w:val="000000"/>
            <w:sz w:val="20"/>
            <w:szCs w:val="20"/>
            <w:rPrChange w:id="651" w:author="Jingga Dewa" w:date="2024-07-28T13:27:00Z" w16du:dateUtc="2024-07-28T18:27:00Z">
              <w:rPr/>
            </w:rPrChange>
          </w:rPr>
          <w:fldChar w:fldCharType="end"/>
        </w:r>
        <w:r w:rsidRPr="00515EE4">
          <w:rPr>
            <w:rFonts w:ascii="Times New Roman" w:eastAsia="Times New Roman" w:hAnsi="Times New Roman" w:cs="Times New Roman"/>
            <w:color w:val="000000"/>
            <w:sz w:val="20"/>
            <w:szCs w:val="20"/>
            <w:rPrChange w:id="652" w:author="Jingga Dewa" w:date="2024-07-28T13:27:00Z" w16du:dateUtc="2024-07-28T18:27:00Z">
              <w:rPr/>
            </w:rPrChange>
          </w:rPr>
          <w:t xml:space="preserve"> Mendapatkan Nilai Jitter</w:t>
        </w:r>
      </w:ins>
    </w:p>
    <w:p w14:paraId="428A8F3E" w14:textId="77777777" w:rsidR="006353B1" w:rsidRDefault="006353B1">
      <w:pPr>
        <w:pBdr>
          <w:top w:val="nil"/>
          <w:left w:val="nil"/>
          <w:bottom w:val="nil"/>
          <w:right w:val="nil"/>
          <w:between w:val="nil"/>
        </w:pBdr>
        <w:spacing w:after="0" w:line="240" w:lineRule="auto"/>
        <w:jc w:val="both"/>
        <w:rPr>
          <w:ins w:id="653" w:author="Jingga Dewa" w:date="2024-07-28T13:32:00Z" w16du:dateUtc="2024-07-28T18:32:00Z"/>
        </w:rPr>
        <w:pPrChange w:id="654" w:author="Jingga Dewa" w:date="2024-07-28T13:32:00Z" w16du:dateUtc="2024-07-28T18:32:00Z">
          <w:pPr>
            <w:spacing w:line="360" w:lineRule="auto"/>
          </w:pPr>
        </w:pPrChange>
      </w:pPr>
      <w:ins w:id="655" w:author="Jingga Dewa" w:date="2024-07-28T13:32:00Z" w16du:dateUtc="2024-07-28T18:32:00Z">
        <w:r w:rsidRPr="006353B1">
          <w:rPr>
            <w:rFonts w:ascii="Times New Roman" w:eastAsia="Times New Roman" w:hAnsi="Times New Roman" w:cs="Times New Roman"/>
            <w:color w:val="000000"/>
            <w:sz w:val="20"/>
            <w:szCs w:val="20"/>
            <w:rPrChange w:id="656" w:author="Jingga Dewa" w:date="2024-07-28T13:32:00Z" w16du:dateUtc="2024-07-28T18:32:00Z">
              <w:rPr/>
            </w:rPrChange>
          </w:rPr>
          <w:t xml:space="preserve">Berikut merupakan perhitungan rata-rata </w:t>
        </w:r>
        <w:r w:rsidRPr="006353B1">
          <w:rPr>
            <w:rFonts w:ascii="Times New Roman" w:eastAsia="Times New Roman" w:hAnsi="Times New Roman" w:cs="Times New Roman"/>
            <w:color w:val="000000"/>
            <w:sz w:val="20"/>
            <w:szCs w:val="20"/>
            <w:rPrChange w:id="657" w:author="Jingga Dewa" w:date="2024-07-28T13:32:00Z" w16du:dateUtc="2024-07-28T18:32:00Z">
              <w:rPr>
                <w:i/>
                <w:iCs/>
              </w:rPr>
            </w:rPrChange>
          </w:rPr>
          <w:t>jitter</w:t>
        </w:r>
        <w:r w:rsidRPr="006353B1">
          <w:rPr>
            <w:rFonts w:ascii="Times New Roman" w:eastAsia="Times New Roman" w:hAnsi="Times New Roman" w:cs="Times New Roman"/>
            <w:color w:val="000000"/>
            <w:sz w:val="20"/>
            <w:szCs w:val="20"/>
            <w:rPrChange w:id="658" w:author="Jingga Dewa" w:date="2024-07-28T13:32:00Z" w16du:dateUtc="2024-07-28T18:32:00Z">
              <w:rPr/>
            </w:rPrChange>
          </w:rPr>
          <w:t>:</w:t>
        </w:r>
      </w:ins>
    </w:p>
    <w:p w14:paraId="58A61C02" w14:textId="77777777" w:rsidR="006353B1" w:rsidRPr="00E12117" w:rsidRDefault="006353B1" w:rsidP="006353B1">
      <w:pPr>
        <w:spacing w:line="360" w:lineRule="auto"/>
        <w:rPr>
          <w:ins w:id="659" w:author="Jingga Dewa" w:date="2024-07-28T13:32:00Z" w16du:dateUtc="2024-07-28T18:32:00Z"/>
          <w:rFonts w:eastAsiaTheme="minorEastAsia"/>
        </w:rPr>
      </w:pPr>
      <m:oMathPara>
        <m:oMathParaPr>
          <m:jc m:val="left"/>
        </m:oMathParaPr>
        <m:oMath>
          <m:r>
            <w:ins w:id="660" w:author="Jingga Dewa" w:date="2024-07-28T13:32:00Z" w16du:dateUtc="2024-07-28T18:32:00Z">
              <w:rPr>
                <w:rFonts w:ascii="Cambria Math" w:eastAsiaTheme="minorEastAsia" w:hAnsi="Cambria Math"/>
              </w:rPr>
              <m:t>Rata-rata jitter=</m:t>
            </w:ins>
          </m:r>
          <m:f>
            <m:fPr>
              <m:ctrlPr>
                <w:ins w:id="661" w:author="Jingga Dewa" w:date="2024-07-28T13:32:00Z" w16du:dateUtc="2024-07-28T18:32:00Z">
                  <w:rPr>
                    <w:rFonts w:ascii="Cambria Math" w:eastAsiaTheme="minorEastAsia" w:hAnsi="Cambria Math"/>
                    <w:i/>
                  </w:rPr>
                </w:ins>
              </m:ctrlPr>
            </m:fPr>
            <m:num>
              <m:r>
                <w:ins w:id="662" w:author="Jingga Dewa" w:date="2024-07-28T13:32:00Z" w16du:dateUtc="2024-07-28T18:32:00Z">
                  <w:rPr>
                    <w:rFonts w:ascii="Cambria Math" w:eastAsiaTheme="minorEastAsia" w:hAnsi="Cambria Math"/>
                  </w:rPr>
                  <m:t>Total jitter</m:t>
                </w:ins>
              </m:r>
            </m:num>
            <m:den>
              <m:r>
                <w:ins w:id="663" w:author="Jingga Dewa" w:date="2024-07-28T13:32:00Z" w16du:dateUtc="2024-07-28T18:32:00Z">
                  <w:rPr>
                    <w:rFonts w:ascii="Cambria Math" w:eastAsiaTheme="minorEastAsia" w:hAnsi="Cambria Math"/>
                  </w:rPr>
                  <m:t>paket</m:t>
                </w:ins>
              </m:r>
            </m:den>
          </m:f>
        </m:oMath>
      </m:oMathPara>
    </w:p>
    <w:p w14:paraId="778D5470" w14:textId="77777777" w:rsidR="006353B1" w:rsidRPr="00A60B96" w:rsidRDefault="006353B1" w:rsidP="006353B1">
      <w:pPr>
        <w:spacing w:line="360" w:lineRule="auto"/>
        <w:rPr>
          <w:ins w:id="664" w:author="Jingga Dewa" w:date="2024-07-28T13:32:00Z" w16du:dateUtc="2024-07-28T18:32:00Z"/>
          <w:rFonts w:eastAsiaTheme="minorEastAsia"/>
        </w:rPr>
      </w:pPr>
      <w:ins w:id="665" w:author="Jingga Dewa" w:date="2024-07-28T13:32:00Z" w16du:dateUtc="2024-07-28T18:32:00Z">
        <w:r>
          <w:rPr>
            <w:rFonts w:eastAsiaTheme="minorEastAsia"/>
          </w:rPr>
          <w:tab/>
        </w:r>
        <w:r>
          <w:rPr>
            <w:rFonts w:eastAsiaTheme="minorEastAsia"/>
          </w:rPr>
          <w:tab/>
        </w:r>
        <w:r>
          <w:rPr>
            <w:rFonts w:eastAsiaTheme="minorEastAsia"/>
          </w:rPr>
          <w:tab/>
        </w:r>
      </w:ins>
      <m:oMath>
        <m:r>
          <w:ins w:id="666" w:author="Jingga Dewa" w:date="2024-07-28T13:32:00Z" w16du:dateUtc="2024-07-28T18:32:00Z">
            <w:rPr>
              <w:rFonts w:ascii="Cambria Math" w:eastAsiaTheme="minorEastAsia" w:hAnsi="Cambria Math" w:cs="Times New Roman"/>
            </w:rPr>
            <m:t>=</m:t>
          </w:ins>
        </m:r>
        <m:f>
          <m:fPr>
            <m:ctrlPr>
              <w:ins w:id="667" w:author="Jingga Dewa" w:date="2024-07-28T13:32:00Z" w16du:dateUtc="2024-07-28T18:32:00Z">
                <w:rPr>
                  <w:rFonts w:ascii="Cambria Math" w:eastAsiaTheme="minorEastAsia" w:hAnsi="Cambria Math" w:cs="Times New Roman"/>
                  <w:i/>
                </w:rPr>
              </w:ins>
            </m:ctrlPr>
          </m:fPr>
          <m:num>
            <m:r>
              <w:ins w:id="668" w:author="Jingga Dewa" w:date="2024-07-28T13:32:00Z" w16du:dateUtc="2024-07-28T18:32:00Z">
                <w:rPr>
                  <w:rFonts w:ascii="Cambria Math" w:eastAsiaTheme="minorEastAsia" w:hAnsi="Cambria Math" w:cs="Times New Roman"/>
                </w:rPr>
                <m:t>20,614833</m:t>
              </w:ins>
            </m:r>
          </m:num>
          <m:den>
            <m:r>
              <w:ins w:id="669" w:author="Jingga Dewa" w:date="2024-07-28T13:32:00Z" w16du:dateUtc="2024-07-28T18:32:00Z">
                <w:rPr>
                  <w:rFonts w:ascii="Cambria Math" w:eastAsiaTheme="minorEastAsia" w:hAnsi="Cambria Math" w:cs="Times New Roman"/>
                </w:rPr>
                <m:t>4974</m:t>
              </w:ins>
            </m:r>
          </m:den>
        </m:f>
      </m:oMath>
    </w:p>
    <w:p w14:paraId="03ED331E" w14:textId="77777777" w:rsidR="006353B1" w:rsidRPr="006353B1" w:rsidRDefault="006353B1" w:rsidP="006353B1">
      <w:pPr>
        <w:spacing w:line="360" w:lineRule="auto"/>
        <w:rPr>
          <w:ins w:id="670" w:author="Jingga Dewa" w:date="2024-07-28T13:32:00Z" w16du:dateUtc="2024-07-28T18:32:00Z"/>
          <w:rFonts w:ascii="Cambria Math" w:eastAsiaTheme="minorEastAsia" w:hAnsi="Cambria Math"/>
          <w:iCs/>
          <w:rPrChange w:id="671" w:author="Jingga Dewa" w:date="2024-07-28T13:33:00Z" w16du:dateUtc="2024-07-28T18:33:00Z">
            <w:rPr>
              <w:ins w:id="672" w:author="Jingga Dewa" w:date="2024-07-28T13:32:00Z" w16du:dateUtc="2024-07-28T18:32:00Z"/>
              <w:rFonts w:eastAsiaTheme="minorEastAsia"/>
            </w:rPr>
          </w:rPrChange>
        </w:rPr>
      </w:pPr>
      <w:ins w:id="673" w:author="Jingga Dewa" w:date="2024-07-28T13:32:00Z" w16du:dateUtc="2024-07-28T18:32:00Z">
        <w:r>
          <w:rPr>
            <w:rFonts w:eastAsiaTheme="minorEastAsia"/>
          </w:rPr>
          <w:lastRenderedPageBreak/>
          <w:tab/>
        </w:r>
        <w:r>
          <w:rPr>
            <w:rFonts w:eastAsiaTheme="minorEastAsia"/>
          </w:rPr>
          <w:tab/>
        </w:r>
        <w:r w:rsidRPr="006353B1">
          <w:rPr>
            <w:rFonts w:eastAsiaTheme="minorEastAsia"/>
            <w:iCs/>
          </w:rPr>
          <w:tab/>
        </w:r>
        <w:r w:rsidRPr="006353B1">
          <w:rPr>
            <w:rFonts w:ascii="Cambria Math" w:eastAsiaTheme="minorEastAsia" w:hAnsi="Cambria Math"/>
            <w:iCs/>
            <w:rPrChange w:id="674" w:author="Jingga Dewa" w:date="2024-07-28T13:33:00Z" w16du:dateUtc="2024-07-28T18:33:00Z">
              <w:rPr>
                <w:rFonts w:eastAsiaTheme="minorEastAsia"/>
              </w:rPr>
            </w:rPrChange>
          </w:rPr>
          <w:t>= 0,00414452 detik</w:t>
        </w:r>
      </w:ins>
    </w:p>
    <w:p w14:paraId="28FD1023" w14:textId="01FC2E28" w:rsidR="006353B1" w:rsidRDefault="006353B1" w:rsidP="006353B1">
      <w:pPr>
        <w:spacing w:line="360" w:lineRule="auto"/>
        <w:rPr>
          <w:ins w:id="675" w:author="Jingga Dewa" w:date="2024-07-28T13:33:00Z" w16du:dateUtc="2024-07-28T18:33:00Z"/>
          <w:rFonts w:ascii="Cambria Math" w:eastAsiaTheme="minorEastAsia" w:hAnsi="Cambria Math"/>
          <w:iCs/>
        </w:rPr>
      </w:pPr>
      <w:ins w:id="676" w:author="Jingga Dewa" w:date="2024-07-28T13:32:00Z" w16du:dateUtc="2024-07-28T18:32:00Z">
        <w:r w:rsidRPr="006353B1">
          <w:rPr>
            <w:rFonts w:ascii="Cambria Math" w:eastAsiaTheme="minorEastAsia" w:hAnsi="Cambria Math"/>
            <w:iCs/>
            <w:rPrChange w:id="677" w:author="Jingga Dewa" w:date="2024-07-28T13:33:00Z" w16du:dateUtc="2024-07-28T18:33:00Z">
              <w:rPr>
                <w:rFonts w:eastAsiaTheme="minorEastAsia"/>
              </w:rPr>
            </w:rPrChange>
          </w:rPr>
          <w:tab/>
        </w:r>
        <w:r w:rsidRPr="006353B1">
          <w:rPr>
            <w:rFonts w:ascii="Cambria Math" w:eastAsiaTheme="minorEastAsia" w:hAnsi="Cambria Math"/>
            <w:iCs/>
            <w:rPrChange w:id="678" w:author="Jingga Dewa" w:date="2024-07-28T13:33:00Z" w16du:dateUtc="2024-07-28T18:33:00Z">
              <w:rPr>
                <w:rFonts w:eastAsiaTheme="minorEastAsia"/>
              </w:rPr>
            </w:rPrChange>
          </w:rPr>
          <w:tab/>
        </w:r>
      </w:ins>
      <w:ins w:id="679" w:author="Jingga Dewa" w:date="2024-07-28T13:33:00Z" w16du:dateUtc="2024-07-28T18:33:00Z">
        <w:r>
          <w:rPr>
            <w:rFonts w:ascii="Cambria Math" w:eastAsiaTheme="minorEastAsia" w:hAnsi="Cambria Math"/>
            <w:iCs/>
          </w:rPr>
          <w:tab/>
        </w:r>
      </w:ins>
      <w:ins w:id="680" w:author="Jingga Dewa" w:date="2024-07-28T13:32:00Z" w16du:dateUtc="2024-07-28T18:32:00Z">
        <w:r w:rsidRPr="006353B1">
          <w:rPr>
            <w:rFonts w:ascii="Cambria Math" w:eastAsiaTheme="minorEastAsia" w:hAnsi="Cambria Math"/>
            <w:iCs/>
            <w:rPrChange w:id="681" w:author="Jingga Dewa" w:date="2024-07-28T13:33:00Z" w16du:dateUtc="2024-07-28T18:33:00Z">
              <w:rPr>
                <w:rFonts w:eastAsiaTheme="minorEastAsia"/>
              </w:rPr>
            </w:rPrChange>
          </w:rPr>
          <w:t>= 41,445 milidetik</w:t>
        </w:r>
      </w:ins>
    </w:p>
    <w:p w14:paraId="778FD959" w14:textId="7990EB90" w:rsidR="00C90D78" w:rsidRDefault="00C90D78">
      <w:pPr>
        <w:pStyle w:val="ListParagraph"/>
        <w:pBdr>
          <w:top w:val="nil"/>
          <w:left w:val="nil"/>
          <w:bottom w:val="nil"/>
          <w:right w:val="nil"/>
          <w:between w:val="nil"/>
        </w:pBdr>
        <w:spacing w:after="0" w:line="240" w:lineRule="auto"/>
        <w:ind w:left="426"/>
        <w:jc w:val="center"/>
        <w:rPr>
          <w:ins w:id="682" w:author="Jingga Dewa" w:date="2024-07-28T13:33:00Z" w16du:dateUtc="2024-07-28T18:33:00Z"/>
        </w:rPr>
        <w:pPrChange w:id="683" w:author="Jingga Dewa" w:date="2024-07-28T13:33:00Z" w16du:dateUtc="2024-07-28T18:33:00Z">
          <w:pPr/>
        </w:pPrChange>
      </w:pPr>
      <w:ins w:id="684" w:author="Jingga Dewa" w:date="2024-07-28T13:33:00Z" w16du:dateUtc="2024-07-28T18:33:00Z">
        <w:r w:rsidRPr="00C90D78">
          <w:rPr>
            <w:rFonts w:ascii="Times New Roman" w:eastAsia="Times New Roman" w:hAnsi="Times New Roman" w:cs="Times New Roman"/>
            <w:color w:val="000000"/>
            <w:sz w:val="20"/>
            <w:szCs w:val="20"/>
            <w:rPrChange w:id="685" w:author="Jingga Dewa" w:date="2024-07-28T13:33:00Z" w16du:dateUtc="2024-07-28T18:33:00Z">
              <w:rPr/>
            </w:rPrChange>
          </w:rPr>
          <w:t xml:space="preserve">Tabel 4. </w:t>
        </w:r>
        <w:r w:rsidRPr="00C90D78">
          <w:rPr>
            <w:rFonts w:ascii="Times New Roman" w:eastAsia="Times New Roman" w:hAnsi="Times New Roman" w:cs="Times New Roman"/>
            <w:color w:val="000000"/>
            <w:sz w:val="20"/>
            <w:szCs w:val="20"/>
            <w:rPrChange w:id="686" w:author="Jingga Dewa" w:date="2024-07-28T13:33:00Z" w16du:dateUtc="2024-07-28T18:33:00Z">
              <w:rPr/>
            </w:rPrChange>
          </w:rPr>
          <w:fldChar w:fldCharType="begin"/>
        </w:r>
        <w:r w:rsidRPr="00C90D78">
          <w:rPr>
            <w:rFonts w:ascii="Times New Roman" w:eastAsia="Times New Roman" w:hAnsi="Times New Roman" w:cs="Times New Roman"/>
            <w:color w:val="000000"/>
            <w:sz w:val="20"/>
            <w:szCs w:val="20"/>
            <w:rPrChange w:id="687" w:author="Jingga Dewa" w:date="2024-07-28T13:33:00Z" w16du:dateUtc="2024-07-28T18:33:00Z">
              <w:rPr/>
            </w:rPrChange>
          </w:rPr>
          <w:instrText xml:space="preserve"> SEQ Tabel_4. \* ARABIC </w:instrText>
        </w:r>
      </w:ins>
      <w:r w:rsidRPr="00C90D78">
        <w:rPr>
          <w:rFonts w:ascii="Times New Roman" w:eastAsia="Times New Roman" w:hAnsi="Times New Roman" w:cs="Times New Roman"/>
          <w:color w:val="000000"/>
          <w:sz w:val="20"/>
          <w:szCs w:val="20"/>
          <w:rPrChange w:id="688" w:author="Jingga Dewa" w:date="2024-07-28T13:33:00Z" w16du:dateUtc="2024-07-28T18:33:00Z">
            <w:rPr/>
          </w:rPrChange>
        </w:rPr>
        <w:fldChar w:fldCharType="separate"/>
      </w:r>
      <w:ins w:id="689" w:author="Jingga Dewa" w:date="2024-07-28T13:33:00Z" w16du:dateUtc="2024-07-28T18:33:00Z">
        <w:r w:rsidRPr="00C90D78">
          <w:rPr>
            <w:rFonts w:ascii="Times New Roman" w:eastAsia="Times New Roman" w:hAnsi="Times New Roman" w:cs="Times New Roman"/>
            <w:color w:val="000000"/>
            <w:sz w:val="20"/>
            <w:szCs w:val="20"/>
            <w:rPrChange w:id="690" w:author="Jingga Dewa" w:date="2024-07-28T13:33:00Z" w16du:dateUtc="2024-07-28T18:33:00Z">
              <w:rPr>
                <w:noProof/>
              </w:rPr>
            </w:rPrChange>
          </w:rPr>
          <w:t>11</w:t>
        </w:r>
        <w:r w:rsidRPr="00C90D78">
          <w:rPr>
            <w:rFonts w:ascii="Times New Roman" w:eastAsia="Times New Roman" w:hAnsi="Times New Roman" w:cs="Times New Roman"/>
            <w:color w:val="000000"/>
            <w:sz w:val="20"/>
            <w:szCs w:val="20"/>
            <w:rPrChange w:id="691" w:author="Jingga Dewa" w:date="2024-07-28T13:33:00Z" w16du:dateUtc="2024-07-28T18:33:00Z">
              <w:rPr/>
            </w:rPrChange>
          </w:rPr>
          <w:fldChar w:fldCharType="end"/>
        </w:r>
        <w:r w:rsidRPr="00C90D78">
          <w:rPr>
            <w:rFonts w:ascii="Times New Roman" w:eastAsia="Times New Roman" w:hAnsi="Times New Roman" w:cs="Times New Roman"/>
            <w:color w:val="000000"/>
            <w:sz w:val="20"/>
            <w:szCs w:val="20"/>
            <w:rPrChange w:id="692" w:author="Jingga Dewa" w:date="2024-07-28T13:33:00Z" w16du:dateUtc="2024-07-28T18:33:00Z">
              <w:rPr/>
            </w:rPrChange>
          </w:rPr>
          <w:t xml:space="preserve"> Rata-rata Jitter</w:t>
        </w:r>
      </w:ins>
    </w:p>
    <w:tbl>
      <w:tblPr>
        <w:tblStyle w:val="TableGrid"/>
        <w:tblW w:w="4991" w:type="dxa"/>
        <w:jc w:val="center"/>
        <w:tblLook w:val="04A0" w:firstRow="1" w:lastRow="0" w:firstColumn="1" w:lastColumn="0" w:noHBand="0" w:noVBand="1"/>
        <w:tblPrChange w:id="693" w:author="Jingga Dewa" w:date="2024-07-28T13:33:00Z" w16du:dateUtc="2024-07-28T18:33:00Z">
          <w:tblPr>
            <w:tblStyle w:val="TableGrid"/>
            <w:tblW w:w="0" w:type="auto"/>
            <w:jc w:val="center"/>
            <w:tblLook w:val="04A0" w:firstRow="1" w:lastRow="0" w:firstColumn="1" w:lastColumn="0" w:noHBand="0" w:noVBand="1"/>
          </w:tblPr>
        </w:tblPrChange>
      </w:tblPr>
      <w:tblGrid>
        <w:gridCol w:w="1256"/>
        <w:gridCol w:w="1220"/>
        <w:gridCol w:w="1280"/>
        <w:gridCol w:w="1235"/>
        <w:tblGridChange w:id="694">
          <w:tblGrid>
            <w:gridCol w:w="1256"/>
            <w:gridCol w:w="1220"/>
            <w:gridCol w:w="1280"/>
            <w:gridCol w:w="1235"/>
          </w:tblGrid>
        </w:tblGridChange>
      </w:tblGrid>
      <w:tr w:rsidR="00C90D78" w14:paraId="760B9F62" w14:textId="77777777" w:rsidTr="00C90D78">
        <w:trPr>
          <w:jc w:val="center"/>
          <w:ins w:id="695" w:author="Jingga Dewa" w:date="2024-07-28T13:33:00Z"/>
          <w:trPrChange w:id="696" w:author="Jingga Dewa" w:date="2024-07-28T13:33:00Z" w16du:dateUtc="2024-07-28T18:33:00Z">
            <w:trPr>
              <w:jc w:val="center"/>
            </w:trPr>
          </w:trPrChange>
        </w:trPr>
        <w:tc>
          <w:tcPr>
            <w:tcW w:w="1256" w:type="dxa"/>
            <w:vMerge w:val="restart"/>
            <w:shd w:val="clear" w:color="auto" w:fill="FFFFFF" w:themeFill="background1"/>
            <w:vAlign w:val="center"/>
            <w:tcPrChange w:id="697" w:author="Jingga Dewa" w:date="2024-07-28T13:33:00Z" w16du:dateUtc="2024-07-28T18:33:00Z">
              <w:tcPr>
                <w:tcW w:w="1418" w:type="dxa"/>
                <w:vMerge w:val="restart"/>
                <w:shd w:val="clear" w:color="auto" w:fill="FFFFFF" w:themeFill="background1"/>
                <w:vAlign w:val="center"/>
              </w:tcPr>
            </w:tcPrChange>
          </w:tcPr>
          <w:p w14:paraId="279FFF8C" w14:textId="77777777" w:rsidR="00C90D78" w:rsidRPr="00A73091" w:rsidRDefault="00C90D78" w:rsidP="000D36A3">
            <w:pPr>
              <w:spacing w:line="360" w:lineRule="auto"/>
              <w:jc w:val="center"/>
              <w:rPr>
                <w:ins w:id="698" w:author="Jingga Dewa" w:date="2024-07-28T13:33:00Z" w16du:dateUtc="2024-07-28T18:33:00Z"/>
              </w:rPr>
            </w:pPr>
            <w:ins w:id="699" w:author="Jingga Dewa" w:date="2024-07-28T13:33:00Z" w16du:dateUtc="2024-07-28T18:33:00Z">
              <w:r w:rsidRPr="00A73091">
                <w:t>Tanggal</w:t>
              </w:r>
            </w:ins>
          </w:p>
        </w:tc>
        <w:tc>
          <w:tcPr>
            <w:tcW w:w="3735" w:type="dxa"/>
            <w:gridSpan w:val="3"/>
            <w:shd w:val="clear" w:color="auto" w:fill="FFFFFF" w:themeFill="background1"/>
            <w:vAlign w:val="center"/>
            <w:tcPrChange w:id="700" w:author="Jingga Dewa" w:date="2024-07-28T13:33:00Z" w16du:dateUtc="2024-07-28T18:33:00Z">
              <w:tcPr>
                <w:tcW w:w="5654" w:type="dxa"/>
                <w:gridSpan w:val="3"/>
                <w:shd w:val="clear" w:color="auto" w:fill="FFFFFF" w:themeFill="background1"/>
                <w:vAlign w:val="center"/>
              </w:tcPr>
            </w:tcPrChange>
          </w:tcPr>
          <w:p w14:paraId="401B6557" w14:textId="77777777" w:rsidR="00C90D78" w:rsidRPr="00860DDA" w:rsidRDefault="00C90D78" w:rsidP="000D36A3">
            <w:pPr>
              <w:spacing w:line="360" w:lineRule="auto"/>
              <w:jc w:val="center"/>
              <w:rPr>
                <w:ins w:id="701" w:author="Jingga Dewa" w:date="2024-07-28T13:33:00Z" w16du:dateUtc="2024-07-28T18:33:00Z"/>
              </w:rPr>
            </w:pPr>
            <w:proofErr w:type="spellStart"/>
            <w:ins w:id="702" w:author="Jingga Dewa" w:date="2024-07-28T13:33:00Z" w16du:dateUtc="2024-07-28T18:33:00Z">
              <w:r>
                <w:t>Mncplay</w:t>
              </w:r>
              <w:proofErr w:type="spellEnd"/>
            </w:ins>
          </w:p>
        </w:tc>
      </w:tr>
      <w:tr w:rsidR="00C90D78" w14:paraId="48EC02A0" w14:textId="77777777" w:rsidTr="00C90D78">
        <w:trPr>
          <w:jc w:val="center"/>
          <w:ins w:id="703" w:author="Jingga Dewa" w:date="2024-07-28T13:33:00Z"/>
          <w:trPrChange w:id="704" w:author="Jingga Dewa" w:date="2024-07-28T13:33:00Z" w16du:dateUtc="2024-07-28T18:33:00Z">
            <w:trPr>
              <w:jc w:val="center"/>
            </w:trPr>
          </w:trPrChange>
        </w:trPr>
        <w:tc>
          <w:tcPr>
            <w:tcW w:w="1256" w:type="dxa"/>
            <w:vMerge/>
            <w:shd w:val="clear" w:color="auto" w:fill="FFFFFF" w:themeFill="background1"/>
            <w:tcPrChange w:id="705" w:author="Jingga Dewa" w:date="2024-07-28T13:33:00Z" w16du:dateUtc="2024-07-28T18:33:00Z">
              <w:tcPr>
                <w:tcW w:w="1418" w:type="dxa"/>
                <w:vMerge/>
                <w:shd w:val="clear" w:color="auto" w:fill="FFFFFF" w:themeFill="background1"/>
              </w:tcPr>
            </w:tcPrChange>
          </w:tcPr>
          <w:p w14:paraId="36EE5835" w14:textId="77777777" w:rsidR="00C90D78" w:rsidRDefault="00C90D78" w:rsidP="000D36A3">
            <w:pPr>
              <w:spacing w:line="360" w:lineRule="auto"/>
              <w:jc w:val="center"/>
              <w:rPr>
                <w:ins w:id="706" w:author="Jingga Dewa" w:date="2024-07-28T13:33:00Z" w16du:dateUtc="2024-07-28T18:33:00Z"/>
              </w:rPr>
            </w:pPr>
          </w:p>
        </w:tc>
        <w:tc>
          <w:tcPr>
            <w:tcW w:w="1220" w:type="dxa"/>
            <w:shd w:val="clear" w:color="auto" w:fill="FFFFFF" w:themeFill="background1"/>
            <w:vAlign w:val="center"/>
            <w:tcPrChange w:id="707" w:author="Jingga Dewa" w:date="2024-07-28T13:33:00Z" w16du:dateUtc="2024-07-28T18:33:00Z">
              <w:tcPr>
                <w:tcW w:w="1675" w:type="dxa"/>
                <w:shd w:val="clear" w:color="auto" w:fill="FFFFFF" w:themeFill="background1"/>
                <w:vAlign w:val="center"/>
              </w:tcPr>
            </w:tcPrChange>
          </w:tcPr>
          <w:p w14:paraId="70BAA86A" w14:textId="77777777" w:rsidR="00C90D78" w:rsidRDefault="00C90D78" w:rsidP="000D36A3">
            <w:pPr>
              <w:spacing w:line="360" w:lineRule="auto"/>
              <w:jc w:val="center"/>
              <w:rPr>
                <w:ins w:id="708" w:author="Jingga Dewa" w:date="2024-07-28T13:33:00Z" w16du:dateUtc="2024-07-28T18:33:00Z"/>
              </w:rPr>
            </w:pPr>
            <w:ins w:id="709" w:author="Jingga Dewa" w:date="2024-07-28T13:33:00Z" w16du:dateUtc="2024-07-28T18:33:00Z">
              <w:r w:rsidRPr="00D0363E">
                <w:rPr>
                  <w:rFonts w:eastAsia="Times New Roman"/>
                  <w:color w:val="000000"/>
                  <w:kern w:val="0"/>
                  <w:sz w:val="20"/>
                  <w:szCs w:val="20"/>
                  <w:lang w:eastAsia="id-ID"/>
                  <w14:ligatures w14:val="none"/>
                </w:rPr>
                <w:t>05.00</w:t>
              </w:r>
            </w:ins>
          </w:p>
        </w:tc>
        <w:tc>
          <w:tcPr>
            <w:tcW w:w="1280" w:type="dxa"/>
            <w:shd w:val="clear" w:color="auto" w:fill="FFFFFF" w:themeFill="background1"/>
            <w:vAlign w:val="center"/>
            <w:tcPrChange w:id="710" w:author="Jingga Dewa" w:date="2024-07-28T13:33:00Z" w16du:dateUtc="2024-07-28T18:33:00Z">
              <w:tcPr>
                <w:tcW w:w="1862" w:type="dxa"/>
                <w:shd w:val="clear" w:color="auto" w:fill="FFFFFF" w:themeFill="background1"/>
                <w:vAlign w:val="center"/>
              </w:tcPr>
            </w:tcPrChange>
          </w:tcPr>
          <w:p w14:paraId="43DBEF6E" w14:textId="77777777" w:rsidR="00C90D78" w:rsidRDefault="00C90D78" w:rsidP="000D36A3">
            <w:pPr>
              <w:spacing w:line="360" w:lineRule="auto"/>
              <w:jc w:val="center"/>
              <w:rPr>
                <w:ins w:id="711" w:author="Jingga Dewa" w:date="2024-07-28T13:33:00Z" w16du:dateUtc="2024-07-28T18:33:00Z"/>
              </w:rPr>
            </w:pPr>
            <w:ins w:id="712" w:author="Jingga Dewa" w:date="2024-07-28T13:33:00Z" w16du:dateUtc="2024-07-28T18:33:00Z">
              <w:r w:rsidRPr="00D0363E">
                <w:rPr>
                  <w:rFonts w:eastAsia="Times New Roman"/>
                  <w:color w:val="000000"/>
                  <w:kern w:val="0"/>
                  <w:sz w:val="20"/>
                  <w:szCs w:val="20"/>
                  <w:lang w:eastAsia="id-ID"/>
                  <w14:ligatures w14:val="none"/>
                </w:rPr>
                <w:t>10.00</w:t>
              </w:r>
            </w:ins>
          </w:p>
        </w:tc>
        <w:tc>
          <w:tcPr>
            <w:tcW w:w="1235" w:type="dxa"/>
            <w:shd w:val="clear" w:color="auto" w:fill="FFFFFF" w:themeFill="background1"/>
            <w:vAlign w:val="center"/>
            <w:tcPrChange w:id="713" w:author="Jingga Dewa" w:date="2024-07-28T13:33:00Z" w16du:dateUtc="2024-07-28T18:33:00Z">
              <w:tcPr>
                <w:tcW w:w="2117" w:type="dxa"/>
                <w:shd w:val="clear" w:color="auto" w:fill="FFFFFF" w:themeFill="background1"/>
                <w:vAlign w:val="center"/>
              </w:tcPr>
            </w:tcPrChange>
          </w:tcPr>
          <w:p w14:paraId="677D31CA" w14:textId="77777777" w:rsidR="00C90D78" w:rsidRDefault="00C90D78" w:rsidP="000D36A3">
            <w:pPr>
              <w:spacing w:line="360" w:lineRule="auto"/>
              <w:jc w:val="center"/>
              <w:rPr>
                <w:ins w:id="714" w:author="Jingga Dewa" w:date="2024-07-28T13:33:00Z" w16du:dateUtc="2024-07-28T18:33:00Z"/>
              </w:rPr>
            </w:pPr>
            <w:ins w:id="715" w:author="Jingga Dewa" w:date="2024-07-28T13:33:00Z" w16du:dateUtc="2024-07-28T18:33:00Z">
              <w:r w:rsidRPr="00D0363E">
                <w:rPr>
                  <w:rFonts w:eastAsia="Times New Roman"/>
                  <w:color w:val="000000"/>
                  <w:kern w:val="0"/>
                  <w:sz w:val="20"/>
                  <w:szCs w:val="20"/>
                  <w:lang w:eastAsia="id-ID"/>
                  <w14:ligatures w14:val="none"/>
                </w:rPr>
                <w:t>20.00</w:t>
              </w:r>
            </w:ins>
          </w:p>
        </w:tc>
      </w:tr>
      <w:tr w:rsidR="00C90D78" w14:paraId="387086AC" w14:textId="77777777" w:rsidTr="00C90D78">
        <w:trPr>
          <w:jc w:val="center"/>
          <w:ins w:id="716" w:author="Jingga Dewa" w:date="2024-07-28T13:33:00Z"/>
          <w:trPrChange w:id="717" w:author="Jingga Dewa" w:date="2024-07-28T13:33:00Z" w16du:dateUtc="2024-07-28T18:33:00Z">
            <w:trPr>
              <w:jc w:val="center"/>
            </w:trPr>
          </w:trPrChange>
        </w:trPr>
        <w:tc>
          <w:tcPr>
            <w:tcW w:w="1256" w:type="dxa"/>
            <w:vAlign w:val="center"/>
            <w:tcPrChange w:id="718" w:author="Jingga Dewa" w:date="2024-07-28T13:33:00Z" w16du:dateUtc="2024-07-28T18:33:00Z">
              <w:tcPr>
                <w:tcW w:w="1418" w:type="dxa"/>
                <w:vAlign w:val="center"/>
              </w:tcPr>
            </w:tcPrChange>
          </w:tcPr>
          <w:p w14:paraId="212D91B6" w14:textId="77777777" w:rsidR="00C90D78" w:rsidRPr="00F87AB0" w:rsidRDefault="00C90D78" w:rsidP="000D36A3">
            <w:pPr>
              <w:spacing w:line="360" w:lineRule="auto"/>
              <w:jc w:val="center"/>
              <w:rPr>
                <w:ins w:id="719" w:author="Jingga Dewa" w:date="2024-07-28T13:33:00Z" w16du:dateUtc="2024-07-28T18:33:00Z"/>
                <w:sz w:val="20"/>
                <w:szCs w:val="20"/>
              </w:rPr>
            </w:pPr>
            <w:ins w:id="720" w:author="Jingga Dewa" w:date="2024-07-28T13:33:00Z" w16du:dateUtc="2024-07-28T18:33:00Z">
              <w:r w:rsidRPr="00F87AB0">
                <w:rPr>
                  <w:rFonts w:eastAsia="Times New Roman"/>
                  <w:color w:val="000000"/>
                  <w:kern w:val="0"/>
                  <w:sz w:val="20"/>
                  <w:szCs w:val="20"/>
                  <w:lang w:eastAsia="id-ID"/>
                  <w14:ligatures w14:val="none"/>
                </w:rPr>
                <w:t>8/07/2024</w:t>
              </w:r>
            </w:ins>
          </w:p>
        </w:tc>
        <w:tc>
          <w:tcPr>
            <w:tcW w:w="1220" w:type="dxa"/>
            <w:vAlign w:val="center"/>
            <w:tcPrChange w:id="721" w:author="Jingga Dewa" w:date="2024-07-28T13:33:00Z" w16du:dateUtc="2024-07-28T18:33:00Z">
              <w:tcPr>
                <w:tcW w:w="1675" w:type="dxa"/>
                <w:vAlign w:val="center"/>
              </w:tcPr>
            </w:tcPrChange>
          </w:tcPr>
          <w:p w14:paraId="6C3BC7EF" w14:textId="77777777" w:rsidR="00C90D78" w:rsidRPr="00494F22" w:rsidRDefault="00C90D78" w:rsidP="000D36A3">
            <w:pPr>
              <w:spacing w:line="360" w:lineRule="auto"/>
              <w:jc w:val="center"/>
              <w:rPr>
                <w:ins w:id="722" w:author="Jingga Dewa" w:date="2024-07-28T13:33:00Z" w16du:dateUtc="2024-07-28T18:33:00Z"/>
                <w:sz w:val="20"/>
                <w:szCs w:val="20"/>
              </w:rPr>
            </w:pPr>
            <w:ins w:id="723" w:author="Jingga Dewa" w:date="2024-07-28T13:33:00Z" w16du:dateUtc="2024-07-28T18:33:00Z">
              <w:r w:rsidRPr="00494F22">
                <w:rPr>
                  <w:rFonts w:eastAsiaTheme="minorEastAsia"/>
                  <w:sz w:val="20"/>
                  <w:szCs w:val="20"/>
                </w:rPr>
                <w:t>41,445</w:t>
              </w:r>
            </w:ins>
          </w:p>
        </w:tc>
        <w:tc>
          <w:tcPr>
            <w:tcW w:w="1280" w:type="dxa"/>
            <w:tcPrChange w:id="724" w:author="Jingga Dewa" w:date="2024-07-28T13:33:00Z" w16du:dateUtc="2024-07-28T18:33:00Z">
              <w:tcPr>
                <w:tcW w:w="1862" w:type="dxa"/>
              </w:tcPr>
            </w:tcPrChange>
          </w:tcPr>
          <w:p w14:paraId="4C720D57" w14:textId="77777777" w:rsidR="00C90D78" w:rsidRPr="00205255" w:rsidRDefault="00C90D78" w:rsidP="000D36A3">
            <w:pPr>
              <w:spacing w:line="360" w:lineRule="auto"/>
              <w:jc w:val="center"/>
              <w:rPr>
                <w:ins w:id="725" w:author="Jingga Dewa" w:date="2024-07-28T13:33:00Z" w16du:dateUtc="2024-07-28T18:33:00Z"/>
                <w:sz w:val="20"/>
                <w:szCs w:val="20"/>
              </w:rPr>
            </w:pPr>
            <w:ins w:id="726" w:author="Jingga Dewa" w:date="2024-07-28T13:33:00Z" w16du:dateUtc="2024-07-28T18:33:00Z">
              <w:r w:rsidRPr="00205255">
                <w:rPr>
                  <w:rFonts w:eastAsiaTheme="minorEastAsia"/>
                  <w:sz w:val="20"/>
                  <w:szCs w:val="20"/>
                </w:rPr>
                <w:t>20,255%</w:t>
              </w:r>
            </w:ins>
          </w:p>
        </w:tc>
        <w:tc>
          <w:tcPr>
            <w:tcW w:w="1235" w:type="dxa"/>
            <w:tcPrChange w:id="727" w:author="Jingga Dewa" w:date="2024-07-28T13:33:00Z" w16du:dateUtc="2024-07-28T18:33:00Z">
              <w:tcPr>
                <w:tcW w:w="2117" w:type="dxa"/>
              </w:tcPr>
            </w:tcPrChange>
          </w:tcPr>
          <w:p w14:paraId="4E76A3A3" w14:textId="77777777" w:rsidR="00C90D78" w:rsidRDefault="00C90D78" w:rsidP="000D36A3">
            <w:pPr>
              <w:spacing w:line="360" w:lineRule="auto"/>
              <w:jc w:val="center"/>
              <w:rPr>
                <w:ins w:id="728" w:author="Jingga Dewa" w:date="2024-07-28T13:33:00Z" w16du:dateUtc="2024-07-28T18:33:00Z"/>
              </w:rPr>
            </w:pPr>
            <w:ins w:id="729" w:author="Jingga Dewa" w:date="2024-07-28T13:33:00Z" w16du:dateUtc="2024-07-28T18:33:00Z">
              <w:r>
                <w:t>45,742</w:t>
              </w:r>
            </w:ins>
          </w:p>
        </w:tc>
      </w:tr>
      <w:tr w:rsidR="00C90D78" w14:paraId="7B86FE34" w14:textId="77777777" w:rsidTr="00C90D78">
        <w:trPr>
          <w:jc w:val="center"/>
          <w:ins w:id="730" w:author="Jingga Dewa" w:date="2024-07-28T13:33:00Z"/>
          <w:trPrChange w:id="731" w:author="Jingga Dewa" w:date="2024-07-28T13:33:00Z" w16du:dateUtc="2024-07-28T18:33:00Z">
            <w:trPr>
              <w:jc w:val="center"/>
            </w:trPr>
          </w:trPrChange>
        </w:trPr>
        <w:tc>
          <w:tcPr>
            <w:tcW w:w="1256" w:type="dxa"/>
            <w:vAlign w:val="center"/>
            <w:tcPrChange w:id="732" w:author="Jingga Dewa" w:date="2024-07-28T13:33:00Z" w16du:dateUtc="2024-07-28T18:33:00Z">
              <w:tcPr>
                <w:tcW w:w="1418" w:type="dxa"/>
                <w:vAlign w:val="center"/>
              </w:tcPr>
            </w:tcPrChange>
          </w:tcPr>
          <w:p w14:paraId="4FEB41E2" w14:textId="77777777" w:rsidR="00C90D78" w:rsidRPr="00F87AB0" w:rsidRDefault="00C90D78" w:rsidP="000D36A3">
            <w:pPr>
              <w:spacing w:line="360" w:lineRule="auto"/>
              <w:jc w:val="center"/>
              <w:rPr>
                <w:ins w:id="733" w:author="Jingga Dewa" w:date="2024-07-28T13:33:00Z" w16du:dateUtc="2024-07-28T18:33:00Z"/>
                <w:sz w:val="20"/>
                <w:szCs w:val="20"/>
              </w:rPr>
            </w:pPr>
            <w:ins w:id="734" w:author="Jingga Dewa" w:date="2024-07-28T13:33:00Z" w16du:dateUtc="2024-07-28T18:33:00Z">
              <w:r w:rsidRPr="00F87AB0">
                <w:rPr>
                  <w:rFonts w:eastAsia="Times New Roman"/>
                  <w:color w:val="000000"/>
                  <w:kern w:val="0"/>
                  <w:sz w:val="20"/>
                  <w:szCs w:val="20"/>
                  <w:lang w:eastAsia="id-ID"/>
                  <w14:ligatures w14:val="none"/>
                </w:rPr>
                <w:t>9/07/2024</w:t>
              </w:r>
            </w:ins>
          </w:p>
        </w:tc>
        <w:tc>
          <w:tcPr>
            <w:tcW w:w="1220" w:type="dxa"/>
            <w:vAlign w:val="center"/>
            <w:tcPrChange w:id="735" w:author="Jingga Dewa" w:date="2024-07-28T13:33:00Z" w16du:dateUtc="2024-07-28T18:33:00Z">
              <w:tcPr>
                <w:tcW w:w="1675" w:type="dxa"/>
                <w:vAlign w:val="center"/>
              </w:tcPr>
            </w:tcPrChange>
          </w:tcPr>
          <w:p w14:paraId="0F4B6D4C" w14:textId="77777777" w:rsidR="00C90D78" w:rsidRPr="00494F22" w:rsidRDefault="00C90D78" w:rsidP="000D36A3">
            <w:pPr>
              <w:spacing w:line="360" w:lineRule="auto"/>
              <w:jc w:val="center"/>
              <w:rPr>
                <w:ins w:id="736" w:author="Jingga Dewa" w:date="2024-07-28T13:33:00Z" w16du:dateUtc="2024-07-28T18:33:00Z"/>
                <w:sz w:val="20"/>
                <w:szCs w:val="20"/>
              </w:rPr>
            </w:pPr>
            <w:ins w:id="737" w:author="Jingga Dewa" w:date="2024-07-28T13:33:00Z" w16du:dateUtc="2024-07-28T18:33:00Z">
              <w:r w:rsidRPr="00494F22">
                <w:rPr>
                  <w:rFonts w:eastAsiaTheme="minorEastAsia"/>
                  <w:sz w:val="20"/>
                  <w:szCs w:val="20"/>
                </w:rPr>
                <w:t>40,212</w:t>
              </w:r>
            </w:ins>
          </w:p>
        </w:tc>
        <w:tc>
          <w:tcPr>
            <w:tcW w:w="1280" w:type="dxa"/>
            <w:tcPrChange w:id="738" w:author="Jingga Dewa" w:date="2024-07-28T13:33:00Z" w16du:dateUtc="2024-07-28T18:33:00Z">
              <w:tcPr>
                <w:tcW w:w="1862" w:type="dxa"/>
              </w:tcPr>
            </w:tcPrChange>
          </w:tcPr>
          <w:p w14:paraId="5BACA931" w14:textId="77777777" w:rsidR="00C90D78" w:rsidRPr="00205255" w:rsidRDefault="00C90D78" w:rsidP="000D36A3">
            <w:pPr>
              <w:spacing w:line="360" w:lineRule="auto"/>
              <w:jc w:val="center"/>
              <w:rPr>
                <w:ins w:id="739" w:author="Jingga Dewa" w:date="2024-07-28T13:33:00Z" w16du:dateUtc="2024-07-28T18:33:00Z"/>
                <w:sz w:val="20"/>
                <w:szCs w:val="20"/>
              </w:rPr>
            </w:pPr>
            <w:ins w:id="740" w:author="Jingga Dewa" w:date="2024-07-28T13:33:00Z" w16du:dateUtc="2024-07-28T18:33:00Z">
              <w:r w:rsidRPr="00205255">
                <w:rPr>
                  <w:rFonts w:eastAsiaTheme="minorEastAsia"/>
                  <w:sz w:val="20"/>
                  <w:szCs w:val="20"/>
                </w:rPr>
                <w:t>21,522%</w:t>
              </w:r>
            </w:ins>
          </w:p>
        </w:tc>
        <w:tc>
          <w:tcPr>
            <w:tcW w:w="1235" w:type="dxa"/>
            <w:tcPrChange w:id="741" w:author="Jingga Dewa" w:date="2024-07-28T13:33:00Z" w16du:dateUtc="2024-07-28T18:33:00Z">
              <w:tcPr>
                <w:tcW w:w="2117" w:type="dxa"/>
              </w:tcPr>
            </w:tcPrChange>
          </w:tcPr>
          <w:p w14:paraId="09E39991" w14:textId="77777777" w:rsidR="00C90D78" w:rsidRDefault="00C90D78" w:rsidP="000D36A3">
            <w:pPr>
              <w:spacing w:line="360" w:lineRule="auto"/>
              <w:jc w:val="center"/>
              <w:rPr>
                <w:ins w:id="742" w:author="Jingga Dewa" w:date="2024-07-28T13:33:00Z" w16du:dateUtc="2024-07-28T18:33:00Z"/>
              </w:rPr>
            </w:pPr>
            <w:ins w:id="743" w:author="Jingga Dewa" w:date="2024-07-28T13:33:00Z" w16du:dateUtc="2024-07-28T18:33:00Z">
              <w:r>
                <w:t>69,387</w:t>
              </w:r>
            </w:ins>
          </w:p>
        </w:tc>
      </w:tr>
      <w:tr w:rsidR="00C90D78" w14:paraId="40CF4449" w14:textId="77777777" w:rsidTr="00C90D78">
        <w:trPr>
          <w:jc w:val="center"/>
          <w:ins w:id="744" w:author="Jingga Dewa" w:date="2024-07-28T13:33:00Z"/>
          <w:trPrChange w:id="745" w:author="Jingga Dewa" w:date="2024-07-28T13:33:00Z" w16du:dateUtc="2024-07-28T18:33:00Z">
            <w:trPr>
              <w:jc w:val="center"/>
            </w:trPr>
          </w:trPrChange>
        </w:trPr>
        <w:tc>
          <w:tcPr>
            <w:tcW w:w="1256" w:type="dxa"/>
            <w:vAlign w:val="center"/>
            <w:tcPrChange w:id="746" w:author="Jingga Dewa" w:date="2024-07-28T13:33:00Z" w16du:dateUtc="2024-07-28T18:33:00Z">
              <w:tcPr>
                <w:tcW w:w="1418" w:type="dxa"/>
                <w:vAlign w:val="center"/>
              </w:tcPr>
            </w:tcPrChange>
          </w:tcPr>
          <w:p w14:paraId="04D30961" w14:textId="77777777" w:rsidR="00C90D78" w:rsidRPr="00F87AB0" w:rsidRDefault="00C90D78" w:rsidP="000D36A3">
            <w:pPr>
              <w:spacing w:line="360" w:lineRule="auto"/>
              <w:jc w:val="center"/>
              <w:rPr>
                <w:ins w:id="747" w:author="Jingga Dewa" w:date="2024-07-28T13:33:00Z" w16du:dateUtc="2024-07-28T18:33:00Z"/>
                <w:sz w:val="20"/>
                <w:szCs w:val="20"/>
              </w:rPr>
            </w:pPr>
            <w:ins w:id="748" w:author="Jingga Dewa" w:date="2024-07-28T13:33:00Z" w16du:dateUtc="2024-07-28T18:33:00Z">
              <w:r w:rsidRPr="00F87AB0">
                <w:rPr>
                  <w:rFonts w:eastAsia="Times New Roman"/>
                  <w:color w:val="000000"/>
                  <w:kern w:val="0"/>
                  <w:sz w:val="20"/>
                  <w:szCs w:val="20"/>
                  <w:lang w:eastAsia="id-ID"/>
                  <w14:ligatures w14:val="none"/>
                </w:rPr>
                <w:t>10/07/2024</w:t>
              </w:r>
            </w:ins>
          </w:p>
        </w:tc>
        <w:tc>
          <w:tcPr>
            <w:tcW w:w="1220" w:type="dxa"/>
            <w:vAlign w:val="center"/>
            <w:tcPrChange w:id="749" w:author="Jingga Dewa" w:date="2024-07-28T13:33:00Z" w16du:dateUtc="2024-07-28T18:33:00Z">
              <w:tcPr>
                <w:tcW w:w="1675" w:type="dxa"/>
                <w:vAlign w:val="center"/>
              </w:tcPr>
            </w:tcPrChange>
          </w:tcPr>
          <w:p w14:paraId="2F1B84B6" w14:textId="77777777" w:rsidR="00C90D78" w:rsidRPr="00494F22" w:rsidRDefault="00C90D78" w:rsidP="000D36A3">
            <w:pPr>
              <w:spacing w:line="360" w:lineRule="auto"/>
              <w:jc w:val="center"/>
              <w:rPr>
                <w:ins w:id="750" w:author="Jingga Dewa" w:date="2024-07-28T13:33:00Z" w16du:dateUtc="2024-07-28T18:33:00Z"/>
                <w:sz w:val="20"/>
                <w:szCs w:val="20"/>
              </w:rPr>
            </w:pPr>
            <w:ins w:id="751" w:author="Jingga Dewa" w:date="2024-07-28T13:33:00Z" w16du:dateUtc="2024-07-28T18:33:00Z">
              <w:r w:rsidRPr="00494F22">
                <w:rPr>
                  <w:rFonts w:eastAsiaTheme="minorEastAsia"/>
                  <w:sz w:val="20"/>
                  <w:szCs w:val="20"/>
                </w:rPr>
                <w:t>40,800</w:t>
              </w:r>
            </w:ins>
          </w:p>
        </w:tc>
        <w:tc>
          <w:tcPr>
            <w:tcW w:w="1280" w:type="dxa"/>
            <w:tcPrChange w:id="752" w:author="Jingga Dewa" w:date="2024-07-28T13:33:00Z" w16du:dateUtc="2024-07-28T18:33:00Z">
              <w:tcPr>
                <w:tcW w:w="1862" w:type="dxa"/>
              </w:tcPr>
            </w:tcPrChange>
          </w:tcPr>
          <w:p w14:paraId="4DBF15FB" w14:textId="77777777" w:rsidR="00C90D78" w:rsidRPr="00205255" w:rsidRDefault="00C90D78" w:rsidP="000D36A3">
            <w:pPr>
              <w:spacing w:line="360" w:lineRule="auto"/>
              <w:jc w:val="center"/>
              <w:rPr>
                <w:ins w:id="753" w:author="Jingga Dewa" w:date="2024-07-28T13:33:00Z" w16du:dateUtc="2024-07-28T18:33:00Z"/>
                <w:sz w:val="20"/>
                <w:szCs w:val="20"/>
              </w:rPr>
            </w:pPr>
            <w:ins w:id="754" w:author="Jingga Dewa" w:date="2024-07-28T13:33:00Z" w16du:dateUtc="2024-07-28T18:33:00Z">
              <w:r w:rsidRPr="00205255">
                <w:rPr>
                  <w:rFonts w:eastAsiaTheme="minorEastAsia"/>
                  <w:sz w:val="20"/>
                  <w:szCs w:val="20"/>
                </w:rPr>
                <w:t>39,696%</w:t>
              </w:r>
            </w:ins>
          </w:p>
        </w:tc>
        <w:tc>
          <w:tcPr>
            <w:tcW w:w="1235" w:type="dxa"/>
            <w:tcPrChange w:id="755" w:author="Jingga Dewa" w:date="2024-07-28T13:33:00Z" w16du:dateUtc="2024-07-28T18:33:00Z">
              <w:tcPr>
                <w:tcW w:w="2117" w:type="dxa"/>
              </w:tcPr>
            </w:tcPrChange>
          </w:tcPr>
          <w:p w14:paraId="36BB0C2F" w14:textId="77777777" w:rsidR="00C90D78" w:rsidRDefault="00C90D78" w:rsidP="000D36A3">
            <w:pPr>
              <w:spacing w:line="360" w:lineRule="auto"/>
              <w:jc w:val="center"/>
              <w:rPr>
                <w:ins w:id="756" w:author="Jingga Dewa" w:date="2024-07-28T13:33:00Z" w16du:dateUtc="2024-07-28T18:33:00Z"/>
              </w:rPr>
            </w:pPr>
            <w:ins w:id="757" w:author="Jingga Dewa" w:date="2024-07-28T13:33:00Z" w16du:dateUtc="2024-07-28T18:33:00Z">
              <w:r>
                <w:rPr>
                  <w:rFonts w:eastAsiaTheme="minorEastAsia"/>
                </w:rPr>
                <w:t>4</w:t>
              </w:r>
              <w:r w:rsidRPr="0013239B">
                <w:rPr>
                  <w:rFonts w:eastAsiaTheme="minorEastAsia"/>
                </w:rPr>
                <w:t>0,</w:t>
              </w:r>
              <w:r>
                <w:rPr>
                  <w:rFonts w:eastAsiaTheme="minorEastAsia"/>
                </w:rPr>
                <w:t>452</w:t>
              </w:r>
            </w:ins>
          </w:p>
        </w:tc>
      </w:tr>
      <w:tr w:rsidR="00C90D78" w14:paraId="53ECA86D" w14:textId="77777777" w:rsidTr="00C90D78">
        <w:trPr>
          <w:jc w:val="center"/>
          <w:ins w:id="758" w:author="Jingga Dewa" w:date="2024-07-28T13:33:00Z"/>
          <w:trPrChange w:id="759" w:author="Jingga Dewa" w:date="2024-07-28T13:33:00Z" w16du:dateUtc="2024-07-28T18:33:00Z">
            <w:trPr>
              <w:jc w:val="center"/>
            </w:trPr>
          </w:trPrChange>
        </w:trPr>
        <w:tc>
          <w:tcPr>
            <w:tcW w:w="1256" w:type="dxa"/>
            <w:vAlign w:val="center"/>
            <w:tcPrChange w:id="760" w:author="Jingga Dewa" w:date="2024-07-28T13:33:00Z" w16du:dateUtc="2024-07-28T18:33:00Z">
              <w:tcPr>
                <w:tcW w:w="1418" w:type="dxa"/>
                <w:vAlign w:val="center"/>
              </w:tcPr>
            </w:tcPrChange>
          </w:tcPr>
          <w:p w14:paraId="6A7B7CDC" w14:textId="77777777" w:rsidR="00C90D78" w:rsidRPr="00F87AB0" w:rsidRDefault="00C90D78" w:rsidP="000D36A3">
            <w:pPr>
              <w:spacing w:line="360" w:lineRule="auto"/>
              <w:jc w:val="center"/>
              <w:rPr>
                <w:ins w:id="761" w:author="Jingga Dewa" w:date="2024-07-28T13:33:00Z" w16du:dateUtc="2024-07-28T18:33:00Z"/>
                <w:rFonts w:eastAsia="Times New Roman"/>
                <w:color w:val="000000"/>
                <w:kern w:val="0"/>
                <w:sz w:val="20"/>
                <w:szCs w:val="20"/>
                <w:lang w:eastAsia="id-ID"/>
                <w14:ligatures w14:val="none"/>
              </w:rPr>
            </w:pPr>
            <w:ins w:id="762" w:author="Jingga Dewa" w:date="2024-07-28T13:33:00Z" w16du:dateUtc="2024-07-28T18:33:00Z">
              <w:r w:rsidRPr="00F87AB0">
                <w:rPr>
                  <w:rFonts w:eastAsia="Times New Roman"/>
                  <w:color w:val="000000"/>
                  <w:kern w:val="0"/>
                  <w:sz w:val="20"/>
                  <w:szCs w:val="20"/>
                  <w:lang w:eastAsia="id-ID"/>
                  <w14:ligatures w14:val="none"/>
                </w:rPr>
                <w:t>11/07/2024</w:t>
              </w:r>
            </w:ins>
          </w:p>
        </w:tc>
        <w:tc>
          <w:tcPr>
            <w:tcW w:w="1220" w:type="dxa"/>
            <w:vAlign w:val="center"/>
            <w:tcPrChange w:id="763" w:author="Jingga Dewa" w:date="2024-07-28T13:33:00Z" w16du:dateUtc="2024-07-28T18:33:00Z">
              <w:tcPr>
                <w:tcW w:w="1675" w:type="dxa"/>
                <w:vAlign w:val="center"/>
              </w:tcPr>
            </w:tcPrChange>
          </w:tcPr>
          <w:p w14:paraId="1E71E3AF" w14:textId="77777777" w:rsidR="00C90D78" w:rsidRPr="00494F22" w:rsidRDefault="00C90D78" w:rsidP="000D36A3">
            <w:pPr>
              <w:spacing w:line="360" w:lineRule="auto"/>
              <w:jc w:val="center"/>
              <w:rPr>
                <w:ins w:id="764" w:author="Jingga Dewa" w:date="2024-07-28T13:33:00Z" w16du:dateUtc="2024-07-28T18:33:00Z"/>
                <w:sz w:val="20"/>
                <w:szCs w:val="20"/>
              </w:rPr>
            </w:pPr>
            <w:ins w:id="765" w:author="Jingga Dewa" w:date="2024-07-28T13:33:00Z" w16du:dateUtc="2024-07-28T18:33:00Z">
              <w:r w:rsidRPr="00494F22">
                <w:rPr>
                  <w:sz w:val="20"/>
                  <w:szCs w:val="20"/>
                </w:rPr>
                <w:t>39,291</w:t>
              </w:r>
            </w:ins>
          </w:p>
        </w:tc>
        <w:tc>
          <w:tcPr>
            <w:tcW w:w="1280" w:type="dxa"/>
            <w:tcPrChange w:id="766" w:author="Jingga Dewa" w:date="2024-07-28T13:33:00Z" w16du:dateUtc="2024-07-28T18:33:00Z">
              <w:tcPr>
                <w:tcW w:w="1862" w:type="dxa"/>
              </w:tcPr>
            </w:tcPrChange>
          </w:tcPr>
          <w:p w14:paraId="1238694C" w14:textId="77777777" w:rsidR="00C90D78" w:rsidRPr="00205255" w:rsidRDefault="00C90D78" w:rsidP="000D36A3">
            <w:pPr>
              <w:spacing w:line="360" w:lineRule="auto"/>
              <w:jc w:val="center"/>
              <w:rPr>
                <w:ins w:id="767" w:author="Jingga Dewa" w:date="2024-07-28T13:33:00Z" w16du:dateUtc="2024-07-28T18:33:00Z"/>
                <w:sz w:val="20"/>
                <w:szCs w:val="20"/>
              </w:rPr>
            </w:pPr>
            <w:ins w:id="768" w:author="Jingga Dewa" w:date="2024-07-28T13:33:00Z" w16du:dateUtc="2024-07-28T18:33:00Z">
              <w:r w:rsidRPr="00205255">
                <w:rPr>
                  <w:rFonts w:eastAsiaTheme="minorEastAsia"/>
                  <w:sz w:val="20"/>
                  <w:szCs w:val="20"/>
                </w:rPr>
                <w:t>40,920%</w:t>
              </w:r>
            </w:ins>
          </w:p>
        </w:tc>
        <w:tc>
          <w:tcPr>
            <w:tcW w:w="1235" w:type="dxa"/>
            <w:tcPrChange w:id="769" w:author="Jingga Dewa" w:date="2024-07-28T13:33:00Z" w16du:dateUtc="2024-07-28T18:33:00Z">
              <w:tcPr>
                <w:tcW w:w="2117" w:type="dxa"/>
              </w:tcPr>
            </w:tcPrChange>
          </w:tcPr>
          <w:p w14:paraId="192C4F58" w14:textId="77777777" w:rsidR="00C90D78" w:rsidRDefault="00C90D78" w:rsidP="000D36A3">
            <w:pPr>
              <w:spacing w:line="360" w:lineRule="auto"/>
              <w:jc w:val="center"/>
              <w:rPr>
                <w:ins w:id="770" w:author="Jingga Dewa" w:date="2024-07-28T13:33:00Z" w16du:dateUtc="2024-07-28T18:33:00Z"/>
              </w:rPr>
            </w:pPr>
            <w:ins w:id="771" w:author="Jingga Dewa" w:date="2024-07-28T13:33:00Z" w16du:dateUtc="2024-07-28T18:33:00Z">
              <w:r>
                <w:rPr>
                  <w:rFonts w:eastAsiaTheme="minorEastAsia"/>
                </w:rPr>
                <w:t>46,241</w:t>
              </w:r>
            </w:ins>
          </w:p>
        </w:tc>
      </w:tr>
      <w:tr w:rsidR="00C90D78" w14:paraId="6139AE16" w14:textId="77777777" w:rsidTr="00C90D78">
        <w:trPr>
          <w:jc w:val="center"/>
          <w:ins w:id="772" w:author="Jingga Dewa" w:date="2024-07-28T13:33:00Z"/>
          <w:trPrChange w:id="773" w:author="Jingga Dewa" w:date="2024-07-28T13:33:00Z" w16du:dateUtc="2024-07-28T18:33:00Z">
            <w:trPr>
              <w:jc w:val="center"/>
            </w:trPr>
          </w:trPrChange>
        </w:trPr>
        <w:tc>
          <w:tcPr>
            <w:tcW w:w="1256" w:type="dxa"/>
            <w:vAlign w:val="center"/>
            <w:tcPrChange w:id="774" w:author="Jingga Dewa" w:date="2024-07-28T13:33:00Z" w16du:dateUtc="2024-07-28T18:33:00Z">
              <w:tcPr>
                <w:tcW w:w="1418" w:type="dxa"/>
                <w:vAlign w:val="center"/>
              </w:tcPr>
            </w:tcPrChange>
          </w:tcPr>
          <w:p w14:paraId="3906460C" w14:textId="77777777" w:rsidR="00C90D78" w:rsidRPr="00D0363E" w:rsidRDefault="00C90D78" w:rsidP="000D36A3">
            <w:pPr>
              <w:spacing w:line="360" w:lineRule="auto"/>
              <w:jc w:val="center"/>
              <w:rPr>
                <w:ins w:id="775" w:author="Jingga Dewa" w:date="2024-07-28T13:33:00Z" w16du:dateUtc="2024-07-28T18:33:00Z"/>
                <w:rFonts w:eastAsia="Times New Roman"/>
                <w:color w:val="000000"/>
                <w:kern w:val="0"/>
                <w:sz w:val="20"/>
                <w:szCs w:val="20"/>
                <w:lang w:eastAsia="id-ID"/>
                <w14:ligatures w14:val="none"/>
              </w:rPr>
            </w:pPr>
            <w:ins w:id="776" w:author="Jingga Dewa" w:date="2024-07-28T13:33:00Z" w16du:dateUtc="2024-07-28T18:33:00Z">
              <w:r>
                <w:rPr>
                  <w:rFonts w:eastAsia="Times New Roman"/>
                  <w:color w:val="000000"/>
                  <w:kern w:val="0"/>
                  <w:sz w:val="20"/>
                  <w:szCs w:val="20"/>
                  <w:lang w:eastAsia="id-ID"/>
                  <w14:ligatures w14:val="none"/>
                </w:rPr>
                <w:t>12</w:t>
              </w:r>
              <w:r w:rsidRPr="00D0363E">
                <w:rPr>
                  <w:rFonts w:eastAsia="Times New Roman"/>
                  <w:color w:val="000000"/>
                  <w:kern w:val="0"/>
                  <w:sz w:val="20"/>
                  <w:szCs w:val="20"/>
                  <w:lang w:eastAsia="id-ID"/>
                  <w14:ligatures w14:val="none"/>
                </w:rPr>
                <w:t>/</w:t>
              </w:r>
              <w:r>
                <w:rPr>
                  <w:rFonts w:eastAsia="Times New Roman"/>
                  <w:color w:val="000000"/>
                  <w:kern w:val="0"/>
                  <w:sz w:val="20"/>
                  <w:szCs w:val="20"/>
                  <w:lang w:eastAsia="id-ID"/>
                  <w14:ligatures w14:val="none"/>
                </w:rPr>
                <w:t>07</w:t>
              </w:r>
              <w:r w:rsidRPr="00D0363E">
                <w:rPr>
                  <w:rFonts w:eastAsia="Times New Roman"/>
                  <w:color w:val="000000"/>
                  <w:kern w:val="0"/>
                  <w:sz w:val="20"/>
                  <w:szCs w:val="20"/>
                  <w:lang w:eastAsia="id-ID"/>
                  <w14:ligatures w14:val="none"/>
                </w:rPr>
                <w:t>/2024</w:t>
              </w:r>
            </w:ins>
          </w:p>
        </w:tc>
        <w:tc>
          <w:tcPr>
            <w:tcW w:w="1220" w:type="dxa"/>
            <w:vAlign w:val="center"/>
            <w:tcPrChange w:id="777" w:author="Jingga Dewa" w:date="2024-07-28T13:33:00Z" w16du:dateUtc="2024-07-28T18:33:00Z">
              <w:tcPr>
                <w:tcW w:w="1675" w:type="dxa"/>
                <w:vAlign w:val="center"/>
              </w:tcPr>
            </w:tcPrChange>
          </w:tcPr>
          <w:p w14:paraId="40BA1C24" w14:textId="77777777" w:rsidR="00C90D78" w:rsidRPr="00494F22" w:rsidRDefault="00C90D78" w:rsidP="000D36A3">
            <w:pPr>
              <w:spacing w:line="360" w:lineRule="auto"/>
              <w:jc w:val="center"/>
              <w:rPr>
                <w:ins w:id="778" w:author="Jingga Dewa" w:date="2024-07-28T13:33:00Z" w16du:dateUtc="2024-07-28T18:33:00Z"/>
                <w:sz w:val="18"/>
                <w:szCs w:val="18"/>
              </w:rPr>
            </w:pPr>
            <w:ins w:id="779" w:author="Jingga Dewa" w:date="2024-07-28T13:33:00Z" w16du:dateUtc="2024-07-28T18:33:00Z">
              <w:r w:rsidRPr="00494F22">
                <w:rPr>
                  <w:sz w:val="18"/>
                  <w:szCs w:val="18"/>
                </w:rPr>
                <w:t>42,196</w:t>
              </w:r>
            </w:ins>
          </w:p>
        </w:tc>
        <w:tc>
          <w:tcPr>
            <w:tcW w:w="1280" w:type="dxa"/>
            <w:tcPrChange w:id="780" w:author="Jingga Dewa" w:date="2024-07-28T13:33:00Z" w16du:dateUtc="2024-07-28T18:33:00Z">
              <w:tcPr>
                <w:tcW w:w="1862" w:type="dxa"/>
              </w:tcPr>
            </w:tcPrChange>
          </w:tcPr>
          <w:p w14:paraId="3ED66C7E" w14:textId="77777777" w:rsidR="00C90D78" w:rsidRPr="00205255" w:rsidRDefault="00C90D78" w:rsidP="000D36A3">
            <w:pPr>
              <w:spacing w:line="360" w:lineRule="auto"/>
              <w:jc w:val="center"/>
              <w:rPr>
                <w:ins w:id="781" w:author="Jingga Dewa" w:date="2024-07-28T13:33:00Z" w16du:dateUtc="2024-07-28T18:33:00Z"/>
                <w:sz w:val="20"/>
                <w:szCs w:val="20"/>
              </w:rPr>
            </w:pPr>
            <w:ins w:id="782" w:author="Jingga Dewa" w:date="2024-07-28T13:33:00Z" w16du:dateUtc="2024-07-28T18:33:00Z">
              <w:r w:rsidRPr="00205255">
                <w:rPr>
                  <w:rFonts w:eastAsiaTheme="minorEastAsia"/>
                  <w:sz w:val="20"/>
                  <w:szCs w:val="20"/>
                </w:rPr>
                <w:t>28,817%</w:t>
              </w:r>
            </w:ins>
          </w:p>
        </w:tc>
        <w:tc>
          <w:tcPr>
            <w:tcW w:w="1235" w:type="dxa"/>
            <w:tcPrChange w:id="783" w:author="Jingga Dewa" w:date="2024-07-28T13:33:00Z" w16du:dateUtc="2024-07-28T18:33:00Z">
              <w:tcPr>
                <w:tcW w:w="2117" w:type="dxa"/>
              </w:tcPr>
            </w:tcPrChange>
          </w:tcPr>
          <w:p w14:paraId="430CE854" w14:textId="77777777" w:rsidR="00C90D78" w:rsidRDefault="00C90D78" w:rsidP="000D36A3">
            <w:pPr>
              <w:spacing w:line="360" w:lineRule="auto"/>
              <w:jc w:val="center"/>
              <w:rPr>
                <w:ins w:id="784" w:author="Jingga Dewa" w:date="2024-07-28T13:33:00Z" w16du:dateUtc="2024-07-28T18:33:00Z"/>
              </w:rPr>
            </w:pPr>
            <w:ins w:id="785" w:author="Jingga Dewa" w:date="2024-07-28T13:33:00Z" w16du:dateUtc="2024-07-28T18:33:00Z">
              <w:r>
                <w:t>19,871</w:t>
              </w:r>
            </w:ins>
          </w:p>
        </w:tc>
      </w:tr>
      <w:tr w:rsidR="00C90D78" w14:paraId="6D4EA711" w14:textId="77777777" w:rsidTr="00C90D78">
        <w:trPr>
          <w:jc w:val="center"/>
          <w:ins w:id="786" w:author="Jingga Dewa" w:date="2024-07-28T13:33:00Z"/>
          <w:trPrChange w:id="787" w:author="Jingga Dewa" w:date="2024-07-28T13:33:00Z" w16du:dateUtc="2024-07-28T18:33:00Z">
            <w:trPr>
              <w:jc w:val="center"/>
            </w:trPr>
          </w:trPrChange>
        </w:trPr>
        <w:tc>
          <w:tcPr>
            <w:tcW w:w="1256" w:type="dxa"/>
            <w:shd w:val="clear" w:color="auto" w:fill="FFFFFF" w:themeFill="background1"/>
            <w:vAlign w:val="center"/>
            <w:tcPrChange w:id="788" w:author="Jingga Dewa" w:date="2024-07-28T13:33:00Z" w16du:dateUtc="2024-07-28T18:33:00Z">
              <w:tcPr>
                <w:tcW w:w="1418" w:type="dxa"/>
                <w:shd w:val="clear" w:color="auto" w:fill="FFFFFF" w:themeFill="background1"/>
                <w:vAlign w:val="center"/>
              </w:tcPr>
            </w:tcPrChange>
          </w:tcPr>
          <w:p w14:paraId="7CD87E72" w14:textId="77777777" w:rsidR="00C90D78" w:rsidRPr="00205255" w:rsidRDefault="00C90D78" w:rsidP="000D36A3">
            <w:pPr>
              <w:spacing w:line="360" w:lineRule="auto"/>
              <w:jc w:val="center"/>
              <w:rPr>
                <w:ins w:id="789" w:author="Jingga Dewa" w:date="2024-07-28T13:33:00Z" w16du:dateUtc="2024-07-28T18:33:00Z"/>
                <w:rFonts w:eastAsia="Times New Roman"/>
                <w:color w:val="000000"/>
                <w:kern w:val="0"/>
                <w:sz w:val="20"/>
                <w:szCs w:val="20"/>
                <w:lang w:eastAsia="id-ID"/>
                <w14:ligatures w14:val="none"/>
              </w:rPr>
            </w:pPr>
            <w:ins w:id="790" w:author="Jingga Dewa" w:date="2024-07-28T13:33:00Z" w16du:dateUtc="2024-07-28T18:33:00Z">
              <w:r w:rsidRPr="00205255">
                <w:rPr>
                  <w:rFonts w:eastAsia="Times New Roman"/>
                  <w:color w:val="000000"/>
                  <w:kern w:val="0"/>
                  <w:sz w:val="20"/>
                  <w:szCs w:val="20"/>
                  <w:lang w:eastAsia="id-ID"/>
                  <w14:ligatures w14:val="none"/>
                </w:rPr>
                <w:t>Rata-Rata</w:t>
              </w:r>
            </w:ins>
          </w:p>
        </w:tc>
        <w:tc>
          <w:tcPr>
            <w:tcW w:w="1220" w:type="dxa"/>
            <w:shd w:val="clear" w:color="auto" w:fill="FFFFFF" w:themeFill="background1"/>
            <w:vAlign w:val="center"/>
            <w:tcPrChange w:id="791" w:author="Jingga Dewa" w:date="2024-07-28T13:33:00Z" w16du:dateUtc="2024-07-28T18:33:00Z">
              <w:tcPr>
                <w:tcW w:w="1675" w:type="dxa"/>
                <w:shd w:val="clear" w:color="auto" w:fill="FFFFFF" w:themeFill="background1"/>
                <w:vAlign w:val="center"/>
              </w:tcPr>
            </w:tcPrChange>
          </w:tcPr>
          <w:p w14:paraId="1877D04E" w14:textId="77777777" w:rsidR="00C90D78" w:rsidRPr="00205255" w:rsidRDefault="00C90D78" w:rsidP="000D36A3">
            <w:pPr>
              <w:spacing w:line="360" w:lineRule="auto"/>
              <w:jc w:val="center"/>
              <w:rPr>
                <w:ins w:id="792" w:author="Jingga Dewa" w:date="2024-07-28T13:33:00Z" w16du:dateUtc="2024-07-28T18:33:00Z"/>
                <w:color w:val="000000"/>
                <w:sz w:val="20"/>
                <w:szCs w:val="20"/>
              </w:rPr>
            </w:pPr>
            <w:ins w:id="793" w:author="Jingga Dewa" w:date="2024-07-28T13:33:00Z" w16du:dateUtc="2024-07-28T18:33:00Z">
              <w:r w:rsidRPr="00205255">
                <w:rPr>
                  <w:color w:val="000000"/>
                  <w:sz w:val="20"/>
                  <w:szCs w:val="20"/>
                </w:rPr>
                <w:t>40,788ms</w:t>
              </w:r>
            </w:ins>
          </w:p>
        </w:tc>
        <w:tc>
          <w:tcPr>
            <w:tcW w:w="1280" w:type="dxa"/>
            <w:shd w:val="clear" w:color="auto" w:fill="FFFFFF" w:themeFill="background1"/>
            <w:vAlign w:val="center"/>
            <w:tcPrChange w:id="794" w:author="Jingga Dewa" w:date="2024-07-28T13:33:00Z" w16du:dateUtc="2024-07-28T18:33:00Z">
              <w:tcPr>
                <w:tcW w:w="1862" w:type="dxa"/>
                <w:shd w:val="clear" w:color="auto" w:fill="FFFFFF" w:themeFill="background1"/>
                <w:vAlign w:val="center"/>
              </w:tcPr>
            </w:tcPrChange>
          </w:tcPr>
          <w:p w14:paraId="477F0199" w14:textId="77777777" w:rsidR="00C90D78" w:rsidRPr="00205255" w:rsidRDefault="00C90D78" w:rsidP="000D36A3">
            <w:pPr>
              <w:spacing w:line="360" w:lineRule="auto"/>
              <w:jc w:val="center"/>
              <w:rPr>
                <w:ins w:id="795" w:author="Jingga Dewa" w:date="2024-07-28T13:33:00Z" w16du:dateUtc="2024-07-28T18:33:00Z"/>
                <w:sz w:val="20"/>
                <w:szCs w:val="20"/>
              </w:rPr>
            </w:pPr>
            <w:ins w:id="796" w:author="Jingga Dewa" w:date="2024-07-28T13:33:00Z" w16du:dateUtc="2024-07-28T18:33:00Z">
              <w:r w:rsidRPr="00205255">
                <w:rPr>
                  <w:sz w:val="20"/>
                  <w:szCs w:val="20"/>
                </w:rPr>
                <w:t>30.242ms</w:t>
              </w:r>
            </w:ins>
          </w:p>
        </w:tc>
        <w:tc>
          <w:tcPr>
            <w:tcW w:w="1235" w:type="dxa"/>
            <w:shd w:val="clear" w:color="auto" w:fill="FFFFFF" w:themeFill="background1"/>
            <w:vAlign w:val="center"/>
            <w:tcPrChange w:id="797" w:author="Jingga Dewa" w:date="2024-07-28T13:33:00Z" w16du:dateUtc="2024-07-28T18:33:00Z">
              <w:tcPr>
                <w:tcW w:w="2117" w:type="dxa"/>
                <w:shd w:val="clear" w:color="auto" w:fill="FFFFFF" w:themeFill="background1"/>
                <w:vAlign w:val="center"/>
              </w:tcPr>
            </w:tcPrChange>
          </w:tcPr>
          <w:p w14:paraId="6E6D2C70" w14:textId="77777777" w:rsidR="00C90D78" w:rsidRPr="00205255" w:rsidRDefault="00C90D78" w:rsidP="000D36A3">
            <w:pPr>
              <w:spacing w:line="360" w:lineRule="auto"/>
              <w:jc w:val="center"/>
              <w:rPr>
                <w:ins w:id="798" w:author="Jingga Dewa" w:date="2024-07-28T13:33:00Z" w16du:dateUtc="2024-07-28T18:33:00Z"/>
                <w:sz w:val="20"/>
                <w:szCs w:val="20"/>
              </w:rPr>
            </w:pPr>
            <w:ins w:id="799" w:author="Jingga Dewa" w:date="2024-07-28T13:33:00Z" w16du:dateUtc="2024-07-28T18:33:00Z">
              <w:r w:rsidRPr="00205255">
                <w:rPr>
                  <w:sz w:val="20"/>
                  <w:szCs w:val="20"/>
                </w:rPr>
                <w:t>44.338</w:t>
              </w:r>
            </w:ins>
          </w:p>
        </w:tc>
      </w:tr>
    </w:tbl>
    <w:p w14:paraId="57827916" w14:textId="77777777" w:rsidR="000D6384" w:rsidRDefault="000D6384">
      <w:pPr>
        <w:spacing w:after="0" w:line="240" w:lineRule="auto"/>
        <w:jc w:val="both"/>
        <w:rPr>
          <w:ins w:id="800" w:author="Jingga Dewa" w:date="2024-07-28T13:37:00Z" w16du:dateUtc="2024-07-28T18:37:00Z"/>
          <w:rFonts w:ascii="Times New Roman" w:hAnsi="Times New Roman" w:cs="Times New Roman"/>
          <w:sz w:val="20"/>
          <w:szCs w:val="20"/>
        </w:rPr>
        <w:pPrChange w:id="801" w:author="Jingga Dewa" w:date="2024-07-28T13:37:00Z" w16du:dateUtc="2024-07-28T18:37:00Z">
          <w:pPr>
            <w:spacing w:line="360" w:lineRule="auto"/>
            <w:jc w:val="both"/>
          </w:pPr>
        </w:pPrChange>
      </w:pPr>
    </w:p>
    <w:p w14:paraId="21152154" w14:textId="3F7E668D" w:rsidR="00C90D78" w:rsidRPr="000D6384" w:rsidDel="000D6384" w:rsidRDefault="000D6384">
      <w:pPr>
        <w:spacing w:after="0" w:line="360" w:lineRule="auto"/>
        <w:jc w:val="both"/>
        <w:rPr>
          <w:del w:id="802" w:author="Jingga Dewa" w:date="2024-07-28T13:37:00Z" w16du:dateUtc="2024-07-28T18:37:00Z"/>
          <w:rFonts w:ascii="Times New Roman" w:hAnsi="Times New Roman" w:cs="Times New Roman"/>
          <w:b/>
          <w:bCs/>
          <w:sz w:val="20"/>
          <w:szCs w:val="20"/>
          <w:rPrChange w:id="803" w:author="Jingga Dewa" w:date="2024-07-28T13:36:00Z" w16du:dateUtc="2024-07-28T18:36:00Z">
            <w:rPr>
              <w:del w:id="804" w:author="Jingga Dewa" w:date="2024-07-28T13:37:00Z" w16du:dateUtc="2024-07-28T18:37:00Z"/>
              <w:rFonts w:ascii="Times New Roman" w:eastAsia="Times New Roman" w:hAnsi="Times New Roman" w:cs="Times New Roman"/>
              <w:color w:val="000000"/>
              <w:sz w:val="20"/>
              <w:szCs w:val="20"/>
            </w:rPr>
          </w:rPrChange>
        </w:rPr>
        <w:pPrChange w:id="805" w:author="Jingga Dewa" w:date="2024-07-28T13:37:00Z" w16du:dateUtc="2024-07-28T18:37:00Z">
          <w:pPr>
            <w:pBdr>
              <w:top w:val="nil"/>
              <w:left w:val="nil"/>
              <w:bottom w:val="nil"/>
              <w:right w:val="nil"/>
              <w:between w:val="nil"/>
            </w:pBdr>
            <w:spacing w:after="0" w:line="240" w:lineRule="auto"/>
            <w:ind w:firstLine="216"/>
            <w:jc w:val="both"/>
          </w:pPr>
        </w:pPrChange>
      </w:pPr>
      <w:ins w:id="806" w:author="Jingga Dewa" w:date="2024-07-28T13:36:00Z" w16du:dateUtc="2024-07-28T18:36:00Z">
        <w:r w:rsidRPr="000D6384">
          <w:rPr>
            <w:rFonts w:ascii="Times New Roman" w:hAnsi="Times New Roman" w:cs="Times New Roman"/>
            <w:sz w:val="20"/>
            <w:szCs w:val="20"/>
            <w:rPrChange w:id="807" w:author="Jingga Dewa" w:date="2024-07-28T13:36:00Z" w16du:dateUtc="2024-07-28T18:36:00Z">
              <w:rPr/>
            </w:rPrChange>
          </w:rPr>
          <w:t xml:space="preserve">Tabel 4.14 merupakan hasil perhitungan </w:t>
        </w:r>
        <w:r w:rsidRPr="000D6384">
          <w:rPr>
            <w:rFonts w:ascii="Times New Roman" w:hAnsi="Times New Roman" w:cs="Times New Roman"/>
            <w:i/>
            <w:iCs/>
            <w:sz w:val="20"/>
            <w:szCs w:val="20"/>
            <w:rPrChange w:id="808" w:author="Jingga Dewa" w:date="2024-07-28T13:36:00Z" w16du:dateUtc="2024-07-28T18:36:00Z">
              <w:rPr>
                <w:i/>
                <w:iCs/>
              </w:rPr>
            </w:rPrChange>
          </w:rPr>
          <w:t>jitter</w:t>
        </w:r>
        <w:r w:rsidRPr="000D6384">
          <w:rPr>
            <w:rFonts w:ascii="Times New Roman" w:hAnsi="Times New Roman" w:cs="Times New Roman"/>
            <w:sz w:val="20"/>
            <w:szCs w:val="20"/>
            <w:rPrChange w:id="809" w:author="Jingga Dewa" w:date="2024-07-28T13:36:00Z" w16du:dateUtc="2024-07-28T18:36:00Z">
              <w:rPr/>
            </w:rPrChange>
          </w:rPr>
          <w:t xml:space="preserve"> untuk </w:t>
        </w:r>
        <w:r w:rsidRPr="000D6384">
          <w:rPr>
            <w:rFonts w:ascii="Times New Roman" w:hAnsi="Times New Roman" w:cs="Times New Roman"/>
            <w:i/>
            <w:iCs/>
            <w:sz w:val="20"/>
            <w:szCs w:val="20"/>
            <w:rPrChange w:id="810" w:author="Jingga Dewa" w:date="2024-07-28T13:36:00Z" w16du:dateUtc="2024-07-28T18:36:00Z">
              <w:rPr>
                <w:i/>
                <w:iCs/>
              </w:rPr>
            </w:rPrChange>
          </w:rPr>
          <w:t>provider</w:t>
        </w:r>
        <w:r w:rsidRPr="000D6384">
          <w:rPr>
            <w:rFonts w:ascii="Times New Roman" w:hAnsi="Times New Roman" w:cs="Times New Roman"/>
            <w:sz w:val="20"/>
            <w:szCs w:val="20"/>
            <w:rPrChange w:id="811" w:author="Jingga Dewa" w:date="2024-07-28T13:36:00Z" w16du:dateUtc="2024-07-28T18:36:00Z">
              <w:rPr/>
            </w:rPrChange>
          </w:rPr>
          <w:t xml:space="preserve"> </w:t>
        </w:r>
        <w:proofErr w:type="spellStart"/>
        <w:r w:rsidRPr="000D6384">
          <w:rPr>
            <w:rFonts w:ascii="Times New Roman" w:hAnsi="Times New Roman" w:cs="Times New Roman"/>
            <w:sz w:val="20"/>
            <w:szCs w:val="20"/>
            <w:rPrChange w:id="812" w:author="Jingga Dewa" w:date="2024-07-28T13:36:00Z" w16du:dateUtc="2024-07-28T18:36:00Z">
              <w:rPr/>
            </w:rPrChange>
          </w:rPr>
          <w:t>Mncplay</w:t>
        </w:r>
        <w:proofErr w:type="spellEnd"/>
        <w:r w:rsidRPr="000D6384">
          <w:rPr>
            <w:rFonts w:ascii="Times New Roman" w:hAnsi="Times New Roman" w:cs="Times New Roman"/>
            <w:sz w:val="20"/>
            <w:szCs w:val="20"/>
            <w:rPrChange w:id="813" w:author="Jingga Dewa" w:date="2024-07-28T13:36:00Z" w16du:dateUtc="2024-07-28T18:36:00Z">
              <w:rPr/>
            </w:rPrChange>
          </w:rPr>
          <w:t xml:space="preserve"> pada data yang diambil selama lima   hari pada </w:t>
        </w:r>
      </w:ins>
    </w:p>
    <w:p w14:paraId="1E6C71AB" w14:textId="39B49C79" w:rsidR="00B702E7" w:rsidRPr="0050191F" w:rsidDel="000D6384" w:rsidRDefault="00000000">
      <w:pPr>
        <w:spacing w:after="0" w:line="360" w:lineRule="auto"/>
        <w:jc w:val="both"/>
        <w:rPr>
          <w:del w:id="814" w:author="Jingga Dewa" w:date="2024-07-28T13:37:00Z" w16du:dateUtc="2024-07-28T18:37:00Z"/>
          <w:rFonts w:ascii="Times New Roman" w:eastAsia="Times New Roman" w:hAnsi="Times New Roman" w:cs="Times New Roman"/>
          <w:color w:val="000000"/>
          <w:sz w:val="20"/>
          <w:szCs w:val="20"/>
        </w:rPr>
        <w:pPrChange w:id="815" w:author="Jingga Dewa" w:date="2024-07-28T13:37:00Z" w16du:dateUtc="2024-07-28T18:37:00Z">
          <w:pPr>
            <w:pBdr>
              <w:top w:val="nil"/>
              <w:left w:val="nil"/>
              <w:bottom w:val="nil"/>
              <w:right w:val="nil"/>
              <w:between w:val="nil"/>
            </w:pBdr>
            <w:spacing w:after="0" w:line="240" w:lineRule="auto"/>
            <w:ind w:firstLine="216"/>
            <w:jc w:val="both"/>
          </w:pPr>
        </w:pPrChange>
      </w:pPr>
      <w:del w:id="816" w:author="Jingga Dewa" w:date="2024-07-28T13:37:00Z" w16du:dateUtc="2024-07-28T18:37:00Z">
        <w:r w:rsidRPr="0050191F" w:rsidDel="000D6384">
          <w:rPr>
            <w:rFonts w:ascii="Times New Roman" w:eastAsia="Times New Roman" w:hAnsi="Times New Roman" w:cs="Times New Roman"/>
            <w:color w:val="000000"/>
            <w:sz w:val="20"/>
            <w:szCs w:val="20"/>
          </w:rPr>
          <w:delText xml:space="preserve">To avoid confusion, surname written in the last part of each author name (e.g. Yohanes AK Smith). Each affiliation must include, at least, the name of the company and the name of the country where the author is based (e.g. Kausal Productions Pty Ltd, Belanda). </w:delText>
        </w:r>
      </w:del>
    </w:p>
    <w:p w14:paraId="41516970" w14:textId="16E5C317" w:rsidR="00B702E7" w:rsidRPr="0050191F" w:rsidDel="000D6384" w:rsidRDefault="00000000">
      <w:pPr>
        <w:spacing w:after="0" w:line="360" w:lineRule="auto"/>
        <w:jc w:val="both"/>
        <w:rPr>
          <w:del w:id="817" w:author="Jingga Dewa" w:date="2024-07-28T13:37:00Z" w16du:dateUtc="2024-07-28T18:37:00Z"/>
          <w:rFonts w:ascii="Times New Roman" w:eastAsia="Times New Roman" w:hAnsi="Times New Roman" w:cs="Times New Roman"/>
          <w:color w:val="000000"/>
          <w:sz w:val="20"/>
          <w:szCs w:val="20"/>
        </w:rPr>
        <w:pPrChange w:id="818" w:author="Jingga Dewa" w:date="2024-07-28T13:37:00Z" w16du:dateUtc="2024-07-28T18:37:00Z">
          <w:pPr>
            <w:pBdr>
              <w:top w:val="nil"/>
              <w:left w:val="nil"/>
              <w:bottom w:val="nil"/>
              <w:right w:val="nil"/>
              <w:between w:val="nil"/>
            </w:pBdr>
            <w:spacing w:after="0" w:line="240" w:lineRule="auto"/>
            <w:ind w:firstLine="216"/>
            <w:jc w:val="both"/>
          </w:pPr>
        </w:pPrChange>
      </w:pPr>
      <w:del w:id="819" w:author="Jingga Dewa" w:date="2024-07-28T13:37:00Z" w16du:dateUtc="2024-07-28T18:37:00Z">
        <w:r w:rsidRPr="0050191F" w:rsidDel="000D6384">
          <w:rPr>
            <w:rFonts w:ascii="Times New Roman" w:eastAsia="Times New Roman" w:hAnsi="Times New Roman" w:cs="Times New Roman"/>
            <w:color w:val="000000"/>
            <w:sz w:val="20"/>
            <w:szCs w:val="20"/>
          </w:rPr>
          <w:delText>The email address is mandatory for the corresponding author. Information as the author of the correspondence is written after the email address.</w:delText>
        </w:r>
      </w:del>
    </w:p>
    <w:p w14:paraId="6B46CFFE" w14:textId="6D0DB2BF" w:rsidR="00B702E7" w:rsidRPr="0050191F" w:rsidDel="000D6384" w:rsidRDefault="00000000">
      <w:pPr>
        <w:spacing w:after="0" w:line="360" w:lineRule="auto"/>
        <w:jc w:val="both"/>
        <w:rPr>
          <w:del w:id="820" w:author="Jingga Dewa" w:date="2024-07-28T13:37:00Z" w16du:dateUtc="2024-07-28T18:37:00Z"/>
          <w:rFonts w:ascii="Times New Roman" w:hAnsi="Times New Roman" w:cs="Times New Roman"/>
        </w:rPr>
        <w:pPrChange w:id="821" w:author="Jingga Dewa" w:date="2024-07-28T13:37:00Z" w16du:dateUtc="2024-07-28T18:37:00Z">
          <w:pPr>
            <w:numPr>
              <w:numId w:val="6"/>
            </w:numPr>
            <w:pBdr>
              <w:top w:val="nil"/>
              <w:left w:val="nil"/>
              <w:bottom w:val="nil"/>
              <w:right w:val="nil"/>
              <w:between w:val="nil"/>
            </w:pBdr>
            <w:spacing w:before="120" w:after="60" w:line="240" w:lineRule="auto"/>
            <w:ind w:left="288" w:hanging="288"/>
          </w:pPr>
        </w:pPrChange>
      </w:pPr>
      <w:del w:id="822" w:author="Jingga Dewa" w:date="2024-07-28T13:37:00Z" w16du:dateUtc="2024-07-28T18:37:00Z">
        <w:r w:rsidRPr="0050191F" w:rsidDel="000D6384">
          <w:rPr>
            <w:rFonts w:ascii="Times New Roman" w:eastAsia="Times New Roman" w:hAnsi="Times New Roman" w:cs="Times New Roman"/>
            <w:i/>
            <w:color w:val="000000"/>
            <w:sz w:val="20"/>
            <w:szCs w:val="20"/>
          </w:rPr>
          <w:delText>Heading Section</w:delText>
        </w:r>
      </w:del>
    </w:p>
    <w:p w14:paraId="16A6291B" w14:textId="7354ABFE" w:rsidR="00B702E7" w:rsidRPr="0050191F" w:rsidDel="000D6384" w:rsidRDefault="00000000">
      <w:pPr>
        <w:spacing w:after="0" w:line="360" w:lineRule="auto"/>
        <w:jc w:val="both"/>
        <w:rPr>
          <w:del w:id="823" w:author="Jingga Dewa" w:date="2024-07-28T13:37:00Z" w16du:dateUtc="2024-07-28T18:37:00Z"/>
          <w:rFonts w:ascii="Times New Roman" w:eastAsia="Times New Roman" w:hAnsi="Times New Roman" w:cs="Times New Roman"/>
          <w:color w:val="000000"/>
          <w:sz w:val="20"/>
          <w:szCs w:val="20"/>
          <w:highlight w:val="white"/>
        </w:rPr>
        <w:pPrChange w:id="824" w:author="Jingga Dewa" w:date="2024-07-28T13:37:00Z" w16du:dateUtc="2024-07-28T18:37:00Z">
          <w:pPr>
            <w:pBdr>
              <w:top w:val="nil"/>
              <w:left w:val="nil"/>
              <w:bottom w:val="nil"/>
              <w:right w:val="nil"/>
              <w:between w:val="nil"/>
            </w:pBdr>
            <w:spacing w:after="0" w:line="240" w:lineRule="auto"/>
            <w:ind w:firstLine="216"/>
            <w:jc w:val="both"/>
          </w:pPr>
        </w:pPrChange>
      </w:pPr>
      <w:del w:id="825" w:author="Jingga Dewa" w:date="2024-07-28T13:37:00Z" w16du:dateUtc="2024-07-28T18:37:00Z">
        <w:r w:rsidRPr="0050191F" w:rsidDel="000D6384">
          <w:rPr>
            <w:rFonts w:ascii="Times New Roman" w:eastAsia="Times New Roman" w:hAnsi="Times New Roman" w:cs="Times New Roman"/>
            <w:color w:val="000000"/>
            <w:sz w:val="20"/>
            <w:szCs w:val="20"/>
            <w:highlight w:val="white"/>
          </w:rPr>
          <w:delText xml:space="preserve">Heading should be no more than three levels. All contents must be in 10pt font size. </w:delText>
        </w:r>
        <w:r w:rsidRPr="0050191F" w:rsidDel="000D6384">
          <w:rPr>
            <w:rFonts w:ascii="Times New Roman" w:eastAsia="Times New Roman" w:hAnsi="Times New Roman" w:cs="Times New Roman"/>
            <w:color w:val="000000"/>
            <w:sz w:val="20"/>
            <w:szCs w:val="20"/>
          </w:rPr>
          <w:delText xml:space="preserve">At the beginning of words </w:delText>
        </w:r>
        <w:r w:rsidRPr="0050191F" w:rsidDel="000D6384">
          <w:rPr>
            <w:rFonts w:ascii="Times New Roman" w:eastAsia="Times New Roman" w:hAnsi="Times New Roman" w:cs="Times New Roman"/>
            <w:color w:val="000000"/>
            <w:sz w:val="20"/>
            <w:szCs w:val="20"/>
            <w:highlight w:val="white"/>
          </w:rPr>
          <w:delText>in a heading must be capitalized letter, except for short words as listed in Section III-D.</w:delText>
        </w:r>
      </w:del>
    </w:p>
    <w:p w14:paraId="7F839E96" w14:textId="34367396" w:rsidR="00B702E7" w:rsidRPr="0050191F" w:rsidDel="000D6384" w:rsidRDefault="00000000">
      <w:pPr>
        <w:spacing w:after="0" w:line="360" w:lineRule="auto"/>
        <w:jc w:val="both"/>
        <w:rPr>
          <w:del w:id="826" w:author="Jingga Dewa" w:date="2024-07-28T13:37:00Z" w16du:dateUtc="2024-07-28T18:37:00Z"/>
          <w:rFonts w:ascii="Times New Roman" w:hAnsi="Times New Roman" w:cs="Times New Roman"/>
        </w:rPr>
        <w:pPrChange w:id="827" w:author="Jingga Dewa" w:date="2024-07-28T13:37:00Z" w16du:dateUtc="2024-07-28T18:37:00Z">
          <w:pPr>
            <w:numPr>
              <w:numId w:val="2"/>
            </w:numPr>
            <w:pBdr>
              <w:top w:val="nil"/>
              <w:left w:val="nil"/>
              <w:bottom w:val="nil"/>
              <w:right w:val="nil"/>
              <w:between w:val="nil"/>
            </w:pBdr>
            <w:tabs>
              <w:tab w:val="left" w:pos="567"/>
            </w:tabs>
            <w:spacing w:before="120" w:after="60" w:line="240" w:lineRule="auto"/>
            <w:ind w:left="936" w:firstLine="284"/>
            <w:jc w:val="both"/>
          </w:pPr>
        </w:pPrChange>
      </w:pPr>
      <w:del w:id="828" w:author="Jingga Dewa" w:date="2024-07-28T13:37:00Z" w16du:dateUtc="2024-07-28T18:37:00Z">
        <w:r w:rsidRPr="0050191F" w:rsidDel="000D6384">
          <w:rPr>
            <w:rFonts w:ascii="Times New Roman" w:eastAsia="Times New Roman" w:hAnsi="Times New Roman" w:cs="Times New Roman"/>
            <w:i/>
            <w:color w:val="000000"/>
            <w:sz w:val="20"/>
            <w:szCs w:val="20"/>
          </w:rPr>
          <w:delText xml:space="preserve">Heading Level-1: </w:delText>
        </w:r>
        <w:r w:rsidRPr="0050191F" w:rsidDel="000D6384">
          <w:rPr>
            <w:rFonts w:ascii="Times New Roman" w:eastAsia="Times New Roman" w:hAnsi="Times New Roman" w:cs="Times New Roman"/>
            <w:color w:val="000000"/>
            <w:sz w:val="20"/>
            <w:szCs w:val="20"/>
          </w:rPr>
          <w:delText>The 1</w:delText>
        </w:r>
        <w:r w:rsidRPr="0050191F" w:rsidDel="000D6384">
          <w:rPr>
            <w:rFonts w:ascii="Times New Roman" w:eastAsia="Times New Roman" w:hAnsi="Times New Roman" w:cs="Times New Roman"/>
            <w:color w:val="000000"/>
            <w:sz w:val="20"/>
            <w:szCs w:val="20"/>
            <w:vertAlign w:val="superscript"/>
          </w:rPr>
          <w:delText>st</w:delText>
        </w:r>
        <w:r w:rsidRPr="0050191F" w:rsidDel="000D6384">
          <w:rPr>
            <w:rFonts w:ascii="Times New Roman" w:eastAsia="Times New Roman" w:hAnsi="Times New Roman" w:cs="Times New Roman"/>
            <w:color w:val="000000"/>
            <w:sz w:val="20"/>
            <w:szCs w:val="20"/>
          </w:rPr>
          <w:delText xml:space="preserve"> level of heading must be in small caps, centered and used uppercase Roman numerals (e.g. III. RESULTS AND DISCUSSION). Unnumbered headings of heading 1 are "ACKNOWLEDGMENTS" and "REFERENCES". "REFERENCES". </w:delText>
        </w:r>
      </w:del>
    </w:p>
    <w:p w14:paraId="7767E004" w14:textId="4BDA3F86" w:rsidR="00B702E7" w:rsidRPr="0050191F" w:rsidDel="000D6384" w:rsidRDefault="00000000">
      <w:pPr>
        <w:spacing w:after="0" w:line="360" w:lineRule="auto"/>
        <w:jc w:val="both"/>
        <w:rPr>
          <w:del w:id="829" w:author="Jingga Dewa" w:date="2024-07-28T13:37:00Z" w16du:dateUtc="2024-07-28T18:37:00Z"/>
          <w:rFonts w:ascii="Times New Roman" w:hAnsi="Times New Roman" w:cs="Times New Roman"/>
        </w:rPr>
        <w:pPrChange w:id="830" w:author="Jingga Dewa" w:date="2024-07-28T13:37:00Z" w16du:dateUtc="2024-07-28T18:37:00Z">
          <w:pPr>
            <w:numPr>
              <w:numId w:val="2"/>
            </w:numPr>
            <w:pBdr>
              <w:top w:val="nil"/>
              <w:left w:val="nil"/>
              <w:bottom w:val="nil"/>
              <w:right w:val="nil"/>
              <w:between w:val="nil"/>
            </w:pBdr>
            <w:tabs>
              <w:tab w:val="left" w:pos="567"/>
            </w:tabs>
            <w:spacing w:before="120" w:after="60" w:line="240" w:lineRule="auto"/>
            <w:ind w:left="936" w:firstLine="284"/>
            <w:jc w:val="both"/>
          </w:pPr>
        </w:pPrChange>
      </w:pPr>
      <w:del w:id="831" w:author="Jingga Dewa" w:date="2024-07-28T13:37:00Z" w16du:dateUtc="2024-07-28T18:37:00Z">
        <w:r w:rsidRPr="0050191F" w:rsidDel="000D6384">
          <w:rPr>
            <w:rFonts w:ascii="Times New Roman" w:eastAsia="Times New Roman" w:hAnsi="Times New Roman" w:cs="Times New Roman"/>
            <w:i/>
            <w:color w:val="000000"/>
            <w:sz w:val="20"/>
            <w:szCs w:val="20"/>
          </w:rPr>
          <w:delText>Heading Level-2:</w:delText>
        </w:r>
        <w:r w:rsidRPr="0050191F" w:rsidDel="000D6384">
          <w:rPr>
            <w:rFonts w:ascii="Times New Roman" w:eastAsia="Times New Roman" w:hAnsi="Times New Roman" w:cs="Times New Roman"/>
            <w:color w:val="000000"/>
            <w:sz w:val="20"/>
            <w:szCs w:val="20"/>
          </w:rPr>
          <w:delText xml:space="preserve">  The 2</w:delText>
        </w:r>
        <w:r w:rsidRPr="0050191F" w:rsidDel="000D6384">
          <w:rPr>
            <w:rFonts w:ascii="Times New Roman" w:eastAsia="Times New Roman" w:hAnsi="Times New Roman" w:cs="Times New Roman"/>
            <w:color w:val="000000"/>
            <w:sz w:val="20"/>
            <w:szCs w:val="20"/>
            <w:vertAlign w:val="superscript"/>
          </w:rPr>
          <w:delText>nd</w:delText>
        </w:r>
        <w:r w:rsidRPr="0050191F" w:rsidDel="000D6384">
          <w:rPr>
            <w:rFonts w:ascii="Times New Roman" w:eastAsia="Times New Roman" w:hAnsi="Times New Roman" w:cs="Times New Roman"/>
            <w:color w:val="000000"/>
            <w:sz w:val="20"/>
            <w:szCs w:val="20"/>
          </w:rPr>
          <w:delText xml:space="preserve"> heading level must be written in italic, left alignment and letter uppercase numbering (e.g. D. Title and Author). </w:delText>
        </w:r>
      </w:del>
    </w:p>
    <w:p w14:paraId="6709FFA6" w14:textId="76F47C02" w:rsidR="00B702E7" w:rsidRPr="0050191F" w:rsidDel="000D6384" w:rsidRDefault="00000000">
      <w:pPr>
        <w:spacing w:after="0" w:line="360" w:lineRule="auto"/>
        <w:jc w:val="both"/>
        <w:rPr>
          <w:del w:id="832" w:author="Jingga Dewa" w:date="2024-07-28T13:37:00Z" w16du:dateUtc="2024-07-28T18:37:00Z"/>
          <w:rFonts w:ascii="Times New Roman" w:hAnsi="Times New Roman" w:cs="Times New Roman"/>
        </w:rPr>
        <w:pPrChange w:id="833" w:author="Jingga Dewa" w:date="2024-07-28T13:37:00Z" w16du:dateUtc="2024-07-28T18:37:00Z">
          <w:pPr>
            <w:numPr>
              <w:numId w:val="2"/>
            </w:numPr>
            <w:pBdr>
              <w:top w:val="nil"/>
              <w:left w:val="nil"/>
              <w:bottom w:val="nil"/>
              <w:right w:val="nil"/>
              <w:between w:val="nil"/>
            </w:pBdr>
            <w:tabs>
              <w:tab w:val="left" w:pos="567"/>
            </w:tabs>
            <w:spacing w:before="120" w:after="60" w:line="240" w:lineRule="auto"/>
            <w:ind w:left="936" w:firstLine="284"/>
            <w:jc w:val="both"/>
          </w:pPr>
        </w:pPrChange>
      </w:pPr>
      <w:del w:id="834" w:author="Jingga Dewa" w:date="2024-07-28T13:37:00Z" w16du:dateUtc="2024-07-28T18:37:00Z">
        <w:r w:rsidRPr="0050191F" w:rsidDel="000D6384">
          <w:rPr>
            <w:rFonts w:ascii="Times New Roman" w:eastAsia="Times New Roman" w:hAnsi="Times New Roman" w:cs="Times New Roman"/>
            <w:i/>
            <w:color w:val="000000"/>
            <w:sz w:val="20"/>
            <w:szCs w:val="20"/>
          </w:rPr>
          <w:delText>Heading Level-3:</w:delText>
        </w:r>
        <w:r w:rsidRPr="0050191F" w:rsidDel="000D6384">
          <w:rPr>
            <w:rFonts w:ascii="Times New Roman" w:eastAsia="Times New Roman" w:hAnsi="Times New Roman" w:cs="Times New Roman"/>
            <w:color w:val="000000"/>
            <w:sz w:val="20"/>
            <w:szCs w:val="20"/>
          </w:rPr>
          <w:delText xml:space="preserve"> The 3</w:delText>
        </w:r>
        <w:r w:rsidRPr="0050191F" w:rsidDel="000D6384">
          <w:rPr>
            <w:rFonts w:ascii="Times New Roman" w:eastAsia="Times New Roman" w:hAnsi="Times New Roman" w:cs="Times New Roman"/>
            <w:color w:val="000000"/>
            <w:sz w:val="20"/>
            <w:szCs w:val="20"/>
            <w:vertAlign w:val="superscript"/>
          </w:rPr>
          <w:delText>rd</w:delText>
        </w:r>
        <w:r w:rsidRPr="0050191F" w:rsidDel="000D6384">
          <w:rPr>
            <w:rFonts w:ascii="Times New Roman" w:eastAsia="Times New Roman" w:hAnsi="Times New Roman" w:cs="Times New Roman"/>
            <w:color w:val="000000"/>
            <w:sz w:val="20"/>
            <w:szCs w:val="20"/>
          </w:rPr>
          <w:delText xml:space="preserve"> heading level must be indented, italicized, ended by colon and numbered with Arabic numerals followed by right brackets. Continuous writing follows the title headings with the same line, for example : this content begins with the 3</w:delText>
        </w:r>
        <w:r w:rsidRPr="0050191F" w:rsidDel="000D6384">
          <w:rPr>
            <w:rFonts w:ascii="Times New Roman" w:eastAsia="Times New Roman" w:hAnsi="Times New Roman" w:cs="Times New Roman"/>
            <w:color w:val="000000"/>
            <w:sz w:val="20"/>
            <w:szCs w:val="20"/>
            <w:vertAlign w:val="superscript"/>
          </w:rPr>
          <w:delText>rd</w:delText>
        </w:r>
        <w:r w:rsidRPr="0050191F" w:rsidDel="000D6384">
          <w:rPr>
            <w:rFonts w:ascii="Times New Roman" w:eastAsia="Times New Roman" w:hAnsi="Times New Roman" w:cs="Times New Roman"/>
            <w:color w:val="000000"/>
            <w:sz w:val="20"/>
            <w:szCs w:val="20"/>
          </w:rPr>
          <w:delText xml:space="preserve"> heading level</w:delText>
        </w:r>
        <w:r w:rsidRPr="0050191F" w:rsidDel="000D6384">
          <w:rPr>
            <w:rFonts w:ascii="Times New Roman" w:eastAsia="Times New Roman" w:hAnsi="Times New Roman" w:cs="Times New Roman"/>
            <w:i/>
            <w:color w:val="000000"/>
            <w:sz w:val="20"/>
            <w:szCs w:val="20"/>
          </w:rPr>
          <w:delText xml:space="preserve">. </w:delText>
        </w:r>
      </w:del>
    </w:p>
    <w:p w14:paraId="05A16970" w14:textId="52F966C2" w:rsidR="00B702E7" w:rsidRPr="0050191F" w:rsidDel="000D6384" w:rsidRDefault="00000000">
      <w:pPr>
        <w:spacing w:after="0" w:line="360" w:lineRule="auto"/>
        <w:jc w:val="both"/>
        <w:rPr>
          <w:del w:id="835" w:author="Jingga Dewa" w:date="2024-07-28T13:37:00Z" w16du:dateUtc="2024-07-28T18:37:00Z"/>
          <w:rFonts w:ascii="Times New Roman" w:eastAsia="Times New Roman" w:hAnsi="Times New Roman" w:cs="Times New Roman"/>
          <w:i/>
          <w:color w:val="000000"/>
          <w:sz w:val="20"/>
          <w:szCs w:val="20"/>
        </w:rPr>
        <w:pPrChange w:id="836" w:author="Jingga Dewa" w:date="2024-07-28T13:37:00Z" w16du:dateUtc="2024-07-28T18:37:00Z">
          <w:pPr>
            <w:numPr>
              <w:numId w:val="6"/>
            </w:numPr>
            <w:pBdr>
              <w:top w:val="nil"/>
              <w:left w:val="nil"/>
              <w:bottom w:val="nil"/>
              <w:right w:val="nil"/>
              <w:between w:val="nil"/>
            </w:pBdr>
            <w:spacing w:before="120" w:after="60" w:line="240" w:lineRule="auto"/>
            <w:ind w:left="288" w:hanging="288"/>
          </w:pPr>
        </w:pPrChange>
      </w:pPr>
      <w:del w:id="837" w:author="Jingga Dewa" w:date="2024-07-28T13:37:00Z" w16du:dateUtc="2024-07-28T18:37:00Z">
        <w:r w:rsidRPr="0050191F" w:rsidDel="000D6384">
          <w:rPr>
            <w:rFonts w:ascii="Times New Roman" w:eastAsia="Times New Roman" w:hAnsi="Times New Roman" w:cs="Times New Roman"/>
            <w:i/>
            <w:color w:val="000000"/>
            <w:sz w:val="20"/>
            <w:szCs w:val="20"/>
          </w:rPr>
          <w:delText xml:space="preserve">Figure and Caption </w:delText>
        </w:r>
      </w:del>
    </w:p>
    <w:p w14:paraId="1C5690E8" w14:textId="4C35AC6B" w:rsidR="00B702E7" w:rsidRPr="0050191F" w:rsidDel="000D6384" w:rsidRDefault="00000000">
      <w:pPr>
        <w:spacing w:after="0" w:line="360" w:lineRule="auto"/>
        <w:jc w:val="both"/>
        <w:rPr>
          <w:del w:id="838" w:author="Jingga Dewa" w:date="2024-07-28T13:37:00Z" w16du:dateUtc="2024-07-28T18:37:00Z"/>
          <w:rFonts w:ascii="Times New Roman" w:eastAsia="Times New Roman" w:hAnsi="Times New Roman" w:cs="Times New Roman"/>
          <w:color w:val="000000"/>
          <w:sz w:val="20"/>
          <w:szCs w:val="20"/>
        </w:rPr>
        <w:pPrChange w:id="839" w:author="Jingga Dewa" w:date="2024-07-28T13:37:00Z" w16du:dateUtc="2024-07-28T18:37:00Z">
          <w:pPr>
            <w:pBdr>
              <w:top w:val="nil"/>
              <w:left w:val="nil"/>
              <w:bottom w:val="nil"/>
              <w:right w:val="nil"/>
              <w:between w:val="nil"/>
            </w:pBdr>
            <w:spacing w:after="0" w:line="240" w:lineRule="auto"/>
            <w:ind w:firstLine="216"/>
            <w:jc w:val="both"/>
          </w:pPr>
        </w:pPrChange>
      </w:pPr>
      <w:del w:id="840" w:author="Jingga Dewa" w:date="2024-07-28T13:37:00Z" w16du:dateUtc="2024-07-28T18:37:00Z">
        <w:r w:rsidRPr="0050191F" w:rsidDel="000D6384">
          <w:rPr>
            <w:rFonts w:ascii="Times New Roman" w:eastAsia="Times New Roman" w:hAnsi="Times New Roman" w:cs="Times New Roman"/>
            <w:color w:val="000000"/>
            <w:sz w:val="20"/>
            <w:szCs w:val="20"/>
          </w:rPr>
          <w:delText xml:space="preserve">Figure must be centered. Both columns can be merged for large figure. Each figure that includes more than 1 column must be positioned in the top or in the bottom of the page. The figure is not bordered outside the figure area. </w:delText>
        </w:r>
      </w:del>
    </w:p>
    <w:p w14:paraId="4001D5FE" w14:textId="066F5385" w:rsidR="00B702E7" w:rsidRPr="0050191F" w:rsidDel="000D6384" w:rsidRDefault="00000000">
      <w:pPr>
        <w:spacing w:after="0" w:line="360" w:lineRule="auto"/>
        <w:jc w:val="both"/>
        <w:rPr>
          <w:del w:id="841" w:author="Jingga Dewa" w:date="2024-07-28T13:37:00Z" w16du:dateUtc="2024-07-28T18:37:00Z"/>
          <w:rFonts w:ascii="Times New Roman" w:eastAsia="Times New Roman" w:hAnsi="Times New Roman" w:cs="Times New Roman"/>
          <w:color w:val="000000"/>
          <w:sz w:val="20"/>
          <w:szCs w:val="20"/>
        </w:rPr>
        <w:pPrChange w:id="842" w:author="Jingga Dewa" w:date="2024-07-28T13:37:00Z" w16du:dateUtc="2024-07-28T18:37:00Z">
          <w:pPr>
            <w:pBdr>
              <w:top w:val="nil"/>
              <w:left w:val="nil"/>
              <w:bottom w:val="nil"/>
              <w:right w:val="nil"/>
              <w:between w:val="nil"/>
            </w:pBdr>
            <w:spacing w:after="0" w:line="240" w:lineRule="auto"/>
            <w:ind w:firstLine="216"/>
            <w:jc w:val="both"/>
          </w:pPr>
        </w:pPrChange>
      </w:pPr>
      <w:del w:id="843" w:author="Jingga Dewa" w:date="2024-07-28T13:37:00Z" w16du:dateUtc="2024-07-28T18:37:00Z">
        <w:r w:rsidRPr="0050191F" w:rsidDel="000D6384">
          <w:rPr>
            <w:rFonts w:ascii="Times New Roman" w:eastAsia="Times New Roman" w:hAnsi="Times New Roman" w:cs="Times New Roman"/>
            <w:color w:val="000000"/>
            <w:sz w:val="20"/>
            <w:szCs w:val="20"/>
          </w:rPr>
          <w:delText>Use colours in graphics to enhance details, but for being distinguishable in black-and-white print, make sure to use markers or different line styles as well (e.g. solid line, dotted line, dotted line, etc)</w:delText>
        </w:r>
      </w:del>
    </w:p>
    <w:p w14:paraId="217B5694" w14:textId="77E3CA23" w:rsidR="00B702E7" w:rsidRPr="0050191F" w:rsidDel="000D6384" w:rsidRDefault="00B702E7">
      <w:pPr>
        <w:spacing w:after="0" w:line="360" w:lineRule="auto"/>
        <w:jc w:val="both"/>
        <w:rPr>
          <w:del w:id="844" w:author="Jingga Dewa" w:date="2024-07-28T13:37:00Z" w16du:dateUtc="2024-07-28T18:37:00Z"/>
          <w:rFonts w:ascii="Times New Roman" w:eastAsia="Times New Roman" w:hAnsi="Times New Roman" w:cs="Times New Roman"/>
          <w:color w:val="000000"/>
          <w:sz w:val="20"/>
          <w:szCs w:val="20"/>
        </w:rPr>
        <w:pPrChange w:id="845" w:author="Jingga Dewa" w:date="2024-07-28T13:37:00Z" w16du:dateUtc="2024-07-28T18:37:00Z">
          <w:pPr>
            <w:pBdr>
              <w:top w:val="nil"/>
              <w:left w:val="nil"/>
              <w:bottom w:val="nil"/>
              <w:right w:val="nil"/>
              <w:between w:val="nil"/>
            </w:pBdr>
            <w:spacing w:after="0" w:line="240" w:lineRule="auto"/>
            <w:ind w:firstLine="216"/>
            <w:jc w:val="both"/>
          </w:pPr>
        </w:pPrChange>
      </w:pPr>
    </w:p>
    <w:p w14:paraId="13B5356C" w14:textId="346F670E" w:rsidR="00B702E7" w:rsidRPr="0050191F" w:rsidDel="000D6384" w:rsidRDefault="00000000">
      <w:pPr>
        <w:spacing w:after="0" w:line="360" w:lineRule="auto"/>
        <w:jc w:val="both"/>
        <w:rPr>
          <w:del w:id="846" w:author="Jingga Dewa" w:date="2024-07-28T13:37:00Z" w16du:dateUtc="2024-07-28T18:37:00Z"/>
          <w:rFonts w:ascii="Times New Roman" w:eastAsia="Times New Roman" w:hAnsi="Times New Roman" w:cs="Times New Roman"/>
          <w:color w:val="000000"/>
          <w:sz w:val="20"/>
          <w:szCs w:val="20"/>
        </w:rPr>
        <w:pPrChange w:id="847" w:author="Jingga Dewa" w:date="2024-07-28T13:37:00Z" w16du:dateUtc="2024-07-28T18:37:00Z">
          <w:pPr>
            <w:pBdr>
              <w:top w:val="nil"/>
              <w:left w:val="nil"/>
              <w:bottom w:val="nil"/>
              <w:right w:val="nil"/>
              <w:between w:val="nil"/>
            </w:pBdr>
            <w:spacing w:after="0" w:line="240" w:lineRule="auto"/>
            <w:ind w:firstLine="216"/>
            <w:jc w:val="center"/>
          </w:pPr>
        </w:pPrChange>
      </w:pPr>
      <w:del w:id="848" w:author="Jingga Dewa" w:date="2024-07-28T13:37:00Z" w16du:dateUtc="2024-07-28T18:37:00Z">
        <w:r w:rsidRPr="0050191F" w:rsidDel="000D6384">
          <w:rPr>
            <w:rFonts w:ascii="Times New Roman" w:eastAsia="Times New Roman" w:hAnsi="Times New Roman" w:cs="Times New Roman"/>
            <w:noProof/>
            <w:color w:val="000000"/>
            <w:sz w:val="20"/>
            <w:szCs w:val="20"/>
          </w:rPr>
          <w:drawing>
            <wp:inline distT="0" distB="0" distL="0" distR="0" wp14:anchorId="6B3E8D03" wp14:editId="59B49AD5">
              <wp:extent cx="2827951" cy="2245809"/>
              <wp:effectExtent l="0" t="0" r="0" b="0"/>
              <wp:docPr id="6" name="image4.png" descr="Shape&#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4.png" descr="Shape&#10;&#10;Description automatically generated with low confidence"/>
                      <pic:cNvPicPr preferRelativeResize="0"/>
                    </pic:nvPicPr>
                    <pic:blipFill>
                      <a:blip r:embed="rId69"/>
                      <a:srcRect/>
                      <a:stretch>
                        <a:fillRect/>
                      </a:stretch>
                    </pic:blipFill>
                    <pic:spPr>
                      <a:xfrm>
                        <a:off x="0" y="0"/>
                        <a:ext cx="2827951" cy="2245809"/>
                      </a:xfrm>
                      <a:prstGeom prst="rect">
                        <a:avLst/>
                      </a:prstGeom>
                      <a:ln/>
                    </pic:spPr>
                  </pic:pic>
                </a:graphicData>
              </a:graphic>
            </wp:inline>
          </w:drawing>
        </w:r>
      </w:del>
    </w:p>
    <w:p w14:paraId="29CF38EB" w14:textId="6838BF5C" w:rsidR="00B702E7" w:rsidRPr="0050191F" w:rsidDel="000D6384" w:rsidRDefault="00000000">
      <w:pPr>
        <w:spacing w:after="0" w:line="360" w:lineRule="auto"/>
        <w:jc w:val="both"/>
        <w:rPr>
          <w:del w:id="849" w:author="Jingga Dewa" w:date="2024-07-28T13:37:00Z" w16du:dateUtc="2024-07-28T18:37:00Z"/>
          <w:rFonts w:ascii="Times New Roman" w:eastAsia="Times New Roman" w:hAnsi="Times New Roman" w:cs="Times New Roman"/>
          <w:color w:val="000000"/>
          <w:sz w:val="16"/>
          <w:szCs w:val="16"/>
          <w:highlight w:val="white"/>
        </w:rPr>
        <w:pPrChange w:id="850" w:author="Jingga Dewa" w:date="2024-07-28T13:37:00Z" w16du:dateUtc="2024-07-28T18:37:00Z">
          <w:pPr>
            <w:pBdr>
              <w:top w:val="nil"/>
              <w:left w:val="nil"/>
              <w:bottom w:val="nil"/>
              <w:right w:val="nil"/>
              <w:between w:val="nil"/>
            </w:pBdr>
            <w:spacing w:after="0" w:line="240" w:lineRule="auto"/>
            <w:jc w:val="both"/>
          </w:pPr>
        </w:pPrChange>
      </w:pPr>
      <w:del w:id="851" w:author="Jingga Dewa" w:date="2024-07-28T13:37:00Z" w16du:dateUtc="2024-07-28T18:37:00Z">
        <w:r w:rsidRPr="0050191F" w:rsidDel="000D6384">
          <w:rPr>
            <w:rFonts w:ascii="Times New Roman" w:eastAsia="Times New Roman" w:hAnsi="Times New Roman" w:cs="Times New Roman"/>
            <w:color w:val="000000"/>
            <w:sz w:val="16"/>
            <w:szCs w:val="16"/>
            <w:highlight w:val="white"/>
          </w:rPr>
          <w:delText>Figure 1. Example of a line chart using black and white. Examples of writing the correct label are "Temperature (K)" or "Temperature, Tmax (K)".</w:delText>
        </w:r>
      </w:del>
    </w:p>
    <w:p w14:paraId="0DC74A31" w14:textId="64120882" w:rsidR="00B702E7" w:rsidRPr="0050191F" w:rsidDel="000D6384" w:rsidRDefault="00B702E7">
      <w:pPr>
        <w:spacing w:after="0" w:line="360" w:lineRule="auto"/>
        <w:jc w:val="both"/>
        <w:rPr>
          <w:del w:id="852" w:author="Jingga Dewa" w:date="2024-07-28T13:37:00Z" w16du:dateUtc="2024-07-28T18:37:00Z"/>
          <w:rFonts w:ascii="Times New Roman" w:eastAsia="Times New Roman" w:hAnsi="Times New Roman" w:cs="Times New Roman"/>
          <w:color w:val="000000"/>
          <w:sz w:val="20"/>
          <w:szCs w:val="20"/>
        </w:rPr>
        <w:pPrChange w:id="853" w:author="Jingga Dewa" w:date="2024-07-28T13:37:00Z" w16du:dateUtc="2024-07-28T18:37:00Z">
          <w:pPr>
            <w:pBdr>
              <w:top w:val="nil"/>
              <w:left w:val="nil"/>
              <w:bottom w:val="nil"/>
              <w:right w:val="nil"/>
              <w:between w:val="nil"/>
            </w:pBdr>
            <w:spacing w:after="0" w:line="240" w:lineRule="auto"/>
            <w:jc w:val="both"/>
          </w:pPr>
        </w:pPrChange>
      </w:pPr>
    </w:p>
    <w:p w14:paraId="317603D5" w14:textId="1DD85734" w:rsidR="00B702E7" w:rsidRPr="0050191F" w:rsidDel="000D6384" w:rsidRDefault="00000000">
      <w:pPr>
        <w:spacing w:after="0" w:line="360" w:lineRule="auto"/>
        <w:jc w:val="both"/>
        <w:rPr>
          <w:del w:id="854" w:author="Jingga Dewa" w:date="2024-07-28T13:37:00Z" w16du:dateUtc="2024-07-28T18:37:00Z"/>
          <w:rFonts w:ascii="Times New Roman" w:eastAsia="Times New Roman" w:hAnsi="Times New Roman" w:cs="Times New Roman"/>
          <w:color w:val="000000"/>
          <w:sz w:val="20"/>
          <w:szCs w:val="20"/>
        </w:rPr>
        <w:pPrChange w:id="855" w:author="Jingga Dewa" w:date="2024-07-28T13:37:00Z" w16du:dateUtc="2024-07-28T18:37:00Z">
          <w:pPr>
            <w:pBdr>
              <w:top w:val="nil"/>
              <w:left w:val="nil"/>
              <w:bottom w:val="nil"/>
              <w:right w:val="nil"/>
              <w:between w:val="nil"/>
            </w:pBdr>
            <w:spacing w:after="0" w:line="240" w:lineRule="auto"/>
            <w:ind w:firstLine="216"/>
            <w:jc w:val="both"/>
          </w:pPr>
        </w:pPrChange>
      </w:pPr>
      <w:del w:id="856" w:author="Jingga Dewa" w:date="2024-07-28T13:37:00Z" w16du:dateUtc="2024-07-28T18:37:00Z">
        <w:r w:rsidRPr="0050191F" w:rsidDel="000D6384">
          <w:rPr>
            <w:rFonts w:ascii="Times New Roman" w:eastAsia="Times New Roman" w:hAnsi="Times New Roman" w:cs="Times New Roman"/>
            <w:color w:val="000000"/>
            <w:sz w:val="20"/>
            <w:szCs w:val="20"/>
          </w:rPr>
          <w:delText>Labels on the horizontal and vertical axes are often confused. Therefore, use words not just symbols. Give the units in parentheses. Examples of writing the correct label are "Temperature (K)" or "Temperature, Tmax (K)". An example of writing a wrong label is "Tmax" or "(K)".</w:delText>
        </w:r>
      </w:del>
    </w:p>
    <w:p w14:paraId="177DC78A" w14:textId="44303F46" w:rsidR="00B702E7" w:rsidRPr="0050191F" w:rsidDel="000D6384" w:rsidRDefault="00000000">
      <w:pPr>
        <w:spacing w:after="0" w:line="360" w:lineRule="auto"/>
        <w:jc w:val="both"/>
        <w:rPr>
          <w:del w:id="857" w:author="Jingga Dewa" w:date="2024-07-28T13:37:00Z" w16du:dateUtc="2024-07-28T18:37:00Z"/>
          <w:rFonts w:ascii="Times New Roman" w:eastAsia="Times New Roman" w:hAnsi="Times New Roman" w:cs="Times New Roman"/>
          <w:color w:val="000000"/>
          <w:sz w:val="20"/>
          <w:szCs w:val="20"/>
        </w:rPr>
        <w:pPrChange w:id="858" w:author="Jingga Dewa" w:date="2024-07-28T13:37:00Z" w16du:dateUtc="2024-07-28T18:37:00Z">
          <w:pPr>
            <w:pBdr>
              <w:top w:val="nil"/>
              <w:left w:val="nil"/>
              <w:bottom w:val="nil"/>
              <w:right w:val="nil"/>
              <w:between w:val="nil"/>
            </w:pBdr>
            <w:spacing w:after="0" w:line="240" w:lineRule="auto"/>
            <w:ind w:firstLine="216"/>
            <w:jc w:val="both"/>
          </w:pPr>
        </w:pPrChange>
      </w:pPr>
      <w:del w:id="859" w:author="Jingga Dewa" w:date="2024-07-28T13:37:00Z" w16du:dateUtc="2024-07-28T18:37:00Z">
        <w:r w:rsidRPr="0050191F" w:rsidDel="000D6384">
          <w:rPr>
            <w:rFonts w:ascii="Times New Roman" w:eastAsia="Times New Roman" w:hAnsi="Times New Roman" w:cs="Times New Roman"/>
            <w:color w:val="000000"/>
            <w:sz w:val="20"/>
            <w:szCs w:val="20"/>
          </w:rPr>
          <w:delText>Use a consistent and uniform font on graphics, recommended Times New Roman (or Times), Arial (or Helvetica), Symbol and Courier. The graphic example is shown in Fig. 1.</w:delText>
        </w:r>
      </w:del>
    </w:p>
    <w:p w14:paraId="4F5CC5B5" w14:textId="1239823E" w:rsidR="00B702E7" w:rsidRPr="0050191F" w:rsidDel="000D6384" w:rsidRDefault="00000000">
      <w:pPr>
        <w:spacing w:after="0" w:line="360" w:lineRule="auto"/>
        <w:jc w:val="both"/>
        <w:rPr>
          <w:del w:id="860" w:author="Jingga Dewa" w:date="2024-07-28T13:37:00Z" w16du:dateUtc="2024-07-28T18:37:00Z"/>
          <w:rFonts w:ascii="Times New Roman" w:eastAsia="Times New Roman" w:hAnsi="Times New Roman" w:cs="Times New Roman"/>
          <w:color w:val="000000"/>
          <w:sz w:val="20"/>
          <w:szCs w:val="20"/>
        </w:rPr>
        <w:pPrChange w:id="861" w:author="Jingga Dewa" w:date="2024-07-28T13:37:00Z" w16du:dateUtc="2024-07-28T18:37:00Z">
          <w:pPr>
            <w:pBdr>
              <w:top w:val="nil"/>
              <w:left w:val="nil"/>
              <w:bottom w:val="nil"/>
              <w:right w:val="nil"/>
              <w:between w:val="nil"/>
            </w:pBdr>
            <w:spacing w:after="0" w:line="240" w:lineRule="auto"/>
            <w:ind w:firstLine="216"/>
            <w:jc w:val="both"/>
          </w:pPr>
        </w:pPrChange>
      </w:pPr>
      <w:del w:id="862" w:author="Jingga Dewa" w:date="2024-07-28T13:37:00Z" w16du:dateUtc="2024-07-28T18:37:00Z">
        <w:r w:rsidRPr="0050191F" w:rsidDel="000D6384">
          <w:rPr>
            <w:rFonts w:ascii="Times New Roman" w:eastAsia="Times New Roman" w:hAnsi="Times New Roman" w:cs="Times New Roman"/>
            <w:color w:val="000000"/>
            <w:sz w:val="20"/>
            <w:szCs w:val="20"/>
          </w:rPr>
          <w:delText>Make sure the figures have good resolution. For figure sourced from JPG file, ensure it has a resolution of 300 dpi.</w:delText>
        </w:r>
      </w:del>
    </w:p>
    <w:p w14:paraId="3519A305" w14:textId="79211B2F" w:rsidR="00B702E7" w:rsidRPr="0050191F" w:rsidDel="000D6384" w:rsidRDefault="00000000">
      <w:pPr>
        <w:spacing w:after="0" w:line="360" w:lineRule="auto"/>
        <w:jc w:val="both"/>
        <w:rPr>
          <w:del w:id="863" w:author="Jingga Dewa" w:date="2024-07-28T13:37:00Z" w16du:dateUtc="2024-07-28T18:37:00Z"/>
          <w:rFonts w:ascii="Times New Roman" w:eastAsia="Times New Roman" w:hAnsi="Times New Roman" w:cs="Times New Roman"/>
          <w:color w:val="000000"/>
          <w:sz w:val="20"/>
          <w:szCs w:val="20"/>
        </w:rPr>
        <w:pPrChange w:id="864" w:author="Jingga Dewa" w:date="2024-07-28T13:37:00Z" w16du:dateUtc="2024-07-28T18:37:00Z">
          <w:pPr>
            <w:pBdr>
              <w:top w:val="nil"/>
              <w:left w:val="nil"/>
              <w:bottom w:val="nil"/>
              <w:right w:val="nil"/>
              <w:between w:val="nil"/>
            </w:pBdr>
            <w:spacing w:after="0" w:line="240" w:lineRule="auto"/>
            <w:ind w:firstLine="216"/>
            <w:jc w:val="both"/>
          </w:pPr>
        </w:pPrChange>
      </w:pPr>
      <w:del w:id="865" w:author="Jingga Dewa" w:date="2024-07-28T13:37:00Z" w16du:dateUtc="2024-07-28T18:37:00Z">
        <w:r w:rsidRPr="0050191F" w:rsidDel="000D6384">
          <w:rPr>
            <w:rFonts w:ascii="Times New Roman" w:eastAsia="Times New Roman" w:hAnsi="Times New Roman" w:cs="Times New Roman"/>
            <w:color w:val="000000"/>
            <w:sz w:val="20"/>
            <w:szCs w:val="20"/>
          </w:rPr>
          <w:delText>Every figure should have a caption. A figure caption is centered under the figure. If a caption is more than one line, make it left justified. Figure caption must be in 8 pt regular font and numbering with Arabic numerals. Image captions in one line are positioned in the center (e.g. Figure 2), while image captions that are more than one line must be left aligned (e.g. Figure 1). Captions with figure numbers must be placed in accordance with the relevant points, as shown in Fig. 1 and 2.</w:delText>
        </w:r>
      </w:del>
    </w:p>
    <w:p w14:paraId="338FD0BB" w14:textId="67774429" w:rsidR="00B702E7" w:rsidRPr="0050191F" w:rsidDel="000D6384" w:rsidRDefault="00000000">
      <w:pPr>
        <w:spacing w:after="0" w:line="360" w:lineRule="auto"/>
        <w:jc w:val="both"/>
        <w:rPr>
          <w:del w:id="866" w:author="Jingga Dewa" w:date="2024-07-28T13:37:00Z" w16du:dateUtc="2024-07-28T18:37:00Z"/>
          <w:rFonts w:ascii="Times New Roman" w:eastAsia="Times New Roman" w:hAnsi="Times New Roman" w:cs="Times New Roman"/>
          <w:color w:val="000000"/>
          <w:sz w:val="20"/>
          <w:szCs w:val="20"/>
        </w:rPr>
        <w:pPrChange w:id="867" w:author="Jingga Dewa" w:date="2024-07-28T13:37:00Z" w16du:dateUtc="2024-07-28T18:37:00Z">
          <w:pPr>
            <w:pBdr>
              <w:top w:val="nil"/>
              <w:left w:val="nil"/>
              <w:bottom w:val="nil"/>
              <w:right w:val="nil"/>
              <w:between w:val="nil"/>
            </w:pBdr>
            <w:spacing w:after="0" w:line="240" w:lineRule="auto"/>
            <w:jc w:val="center"/>
          </w:pPr>
        </w:pPrChange>
      </w:pPr>
      <w:del w:id="868" w:author="Jingga Dewa" w:date="2024-07-28T13:37:00Z" w16du:dateUtc="2024-07-28T18:37:00Z">
        <w:r w:rsidRPr="0050191F" w:rsidDel="000D6384">
          <w:rPr>
            <w:rFonts w:ascii="Times New Roman" w:eastAsia="Times New Roman" w:hAnsi="Times New Roman" w:cs="Times New Roman"/>
            <w:noProof/>
            <w:color w:val="000000"/>
            <w:sz w:val="20"/>
            <w:szCs w:val="20"/>
          </w:rPr>
          <w:drawing>
            <wp:inline distT="0" distB="0" distL="0" distR="0" wp14:anchorId="00A4C934" wp14:editId="4CC791FA">
              <wp:extent cx="2324735" cy="1546225"/>
              <wp:effectExtent l="0" t="0" r="0" b="0"/>
              <wp:docPr id="7" name="image3.jpg" descr="Gambar terkait"/>
              <wp:cNvGraphicFramePr/>
              <a:graphic xmlns:a="http://schemas.openxmlformats.org/drawingml/2006/main">
                <a:graphicData uri="http://schemas.openxmlformats.org/drawingml/2006/picture">
                  <pic:pic xmlns:pic="http://schemas.openxmlformats.org/drawingml/2006/picture">
                    <pic:nvPicPr>
                      <pic:cNvPr id="0" name="image3.jpg" descr="Gambar terkait"/>
                      <pic:cNvPicPr preferRelativeResize="0"/>
                    </pic:nvPicPr>
                    <pic:blipFill>
                      <a:blip r:embed="rId70"/>
                      <a:srcRect/>
                      <a:stretch>
                        <a:fillRect/>
                      </a:stretch>
                    </pic:blipFill>
                    <pic:spPr>
                      <a:xfrm>
                        <a:off x="0" y="0"/>
                        <a:ext cx="2324735" cy="1546225"/>
                      </a:xfrm>
                      <a:prstGeom prst="rect">
                        <a:avLst/>
                      </a:prstGeom>
                      <a:ln/>
                    </pic:spPr>
                  </pic:pic>
                </a:graphicData>
              </a:graphic>
            </wp:inline>
          </w:drawing>
        </w:r>
      </w:del>
    </w:p>
    <w:p w14:paraId="2F476E93" w14:textId="4BE5E213" w:rsidR="00B702E7" w:rsidRPr="0050191F" w:rsidDel="000D6384" w:rsidRDefault="00000000">
      <w:pPr>
        <w:spacing w:after="0" w:line="360" w:lineRule="auto"/>
        <w:jc w:val="both"/>
        <w:rPr>
          <w:del w:id="869" w:author="Jingga Dewa" w:date="2024-07-28T13:37:00Z" w16du:dateUtc="2024-07-28T18:37:00Z"/>
          <w:rFonts w:ascii="Times New Roman" w:eastAsia="Times New Roman" w:hAnsi="Times New Roman" w:cs="Times New Roman"/>
          <w:color w:val="000000"/>
          <w:sz w:val="16"/>
          <w:szCs w:val="16"/>
        </w:rPr>
        <w:pPrChange w:id="870" w:author="Jingga Dewa" w:date="2024-07-28T13:37:00Z" w16du:dateUtc="2024-07-28T18:37:00Z">
          <w:pPr>
            <w:pBdr>
              <w:top w:val="nil"/>
              <w:left w:val="nil"/>
              <w:bottom w:val="nil"/>
              <w:right w:val="nil"/>
              <w:between w:val="nil"/>
            </w:pBdr>
            <w:spacing w:before="120" w:after="120" w:line="240" w:lineRule="auto"/>
            <w:jc w:val="center"/>
          </w:pPr>
        </w:pPrChange>
      </w:pPr>
      <w:del w:id="871" w:author="Jingga Dewa" w:date="2024-07-28T13:37:00Z" w16du:dateUtc="2024-07-28T18:37:00Z">
        <w:r w:rsidRPr="0050191F" w:rsidDel="000D6384">
          <w:rPr>
            <w:rFonts w:ascii="Times New Roman" w:eastAsia="Times New Roman" w:hAnsi="Times New Roman" w:cs="Times New Roman"/>
            <w:color w:val="000000"/>
            <w:sz w:val="16"/>
            <w:szCs w:val="16"/>
          </w:rPr>
          <w:delText xml:space="preserve">Figure 2. Examples of images with sufficient resolution </w:delText>
        </w:r>
      </w:del>
    </w:p>
    <w:p w14:paraId="6269D2AB" w14:textId="349564AF" w:rsidR="00B702E7" w:rsidRPr="0050191F" w:rsidDel="000D6384" w:rsidRDefault="00000000">
      <w:pPr>
        <w:spacing w:after="0" w:line="360" w:lineRule="auto"/>
        <w:jc w:val="both"/>
        <w:rPr>
          <w:del w:id="872" w:author="Jingga Dewa" w:date="2024-07-28T13:37:00Z" w16du:dateUtc="2024-07-28T18:37:00Z"/>
          <w:rFonts w:ascii="Times New Roman" w:hAnsi="Times New Roman" w:cs="Times New Roman"/>
        </w:rPr>
        <w:pPrChange w:id="873" w:author="Jingga Dewa" w:date="2024-07-28T13:37:00Z" w16du:dateUtc="2024-07-28T18:37:00Z">
          <w:pPr>
            <w:numPr>
              <w:numId w:val="6"/>
            </w:numPr>
            <w:pBdr>
              <w:top w:val="nil"/>
              <w:left w:val="nil"/>
              <w:bottom w:val="nil"/>
              <w:right w:val="nil"/>
              <w:between w:val="nil"/>
            </w:pBdr>
            <w:spacing w:before="120" w:after="60" w:line="240" w:lineRule="auto"/>
            <w:ind w:left="288" w:hanging="288"/>
          </w:pPr>
        </w:pPrChange>
      </w:pPr>
      <w:del w:id="874" w:author="Jingga Dewa" w:date="2024-07-28T13:37:00Z" w16du:dateUtc="2024-07-28T18:37:00Z">
        <w:r w:rsidRPr="0050191F" w:rsidDel="000D6384">
          <w:rPr>
            <w:rFonts w:ascii="Times New Roman" w:eastAsia="Times New Roman" w:hAnsi="Times New Roman" w:cs="Times New Roman"/>
            <w:i/>
            <w:color w:val="000000"/>
            <w:sz w:val="20"/>
            <w:szCs w:val="20"/>
          </w:rPr>
          <w:delText>Table and Table Caption</w:delText>
        </w:r>
      </w:del>
    </w:p>
    <w:p w14:paraId="10C3DF16" w14:textId="10D729DD" w:rsidR="00B702E7" w:rsidRPr="0050191F" w:rsidDel="000D6384" w:rsidRDefault="00000000">
      <w:pPr>
        <w:spacing w:after="0" w:line="360" w:lineRule="auto"/>
        <w:jc w:val="both"/>
        <w:rPr>
          <w:del w:id="875" w:author="Jingga Dewa" w:date="2024-07-28T13:37:00Z" w16du:dateUtc="2024-07-28T18:37:00Z"/>
          <w:rFonts w:ascii="Times New Roman" w:eastAsia="Times New Roman" w:hAnsi="Times New Roman" w:cs="Times New Roman"/>
          <w:color w:val="000000"/>
          <w:sz w:val="20"/>
          <w:szCs w:val="20"/>
        </w:rPr>
        <w:pPrChange w:id="876" w:author="Jingga Dewa" w:date="2024-07-28T13:37:00Z" w16du:dateUtc="2024-07-28T18:37:00Z">
          <w:pPr>
            <w:pBdr>
              <w:top w:val="nil"/>
              <w:left w:val="nil"/>
              <w:bottom w:val="nil"/>
              <w:right w:val="nil"/>
              <w:between w:val="nil"/>
            </w:pBdr>
            <w:spacing w:after="0" w:line="240" w:lineRule="auto"/>
            <w:ind w:firstLine="216"/>
            <w:jc w:val="both"/>
          </w:pPr>
        </w:pPrChange>
      </w:pPr>
      <w:del w:id="877" w:author="Jingga Dewa" w:date="2024-07-28T13:37:00Z" w16du:dateUtc="2024-07-28T18:37:00Z">
        <w:r w:rsidRPr="0050191F" w:rsidDel="000D6384">
          <w:rPr>
            <w:rFonts w:ascii="Times New Roman" w:eastAsia="Times New Roman" w:hAnsi="Times New Roman" w:cs="Times New Roman"/>
            <w:color w:val="000000"/>
            <w:sz w:val="20"/>
            <w:szCs w:val="20"/>
          </w:rPr>
          <w:delText>Table must be centered. Large tables can be merged on both columns or rotated vertically. Large tables should be positioned either at the top or at the bottom of the page.</w:delText>
        </w:r>
      </w:del>
    </w:p>
    <w:p w14:paraId="45521739" w14:textId="733C8F29" w:rsidR="00B702E7" w:rsidRPr="0050191F" w:rsidDel="000D6384" w:rsidRDefault="00000000">
      <w:pPr>
        <w:spacing w:after="0" w:line="360" w:lineRule="auto"/>
        <w:jc w:val="both"/>
        <w:rPr>
          <w:del w:id="878" w:author="Jingga Dewa" w:date="2024-07-28T13:37:00Z" w16du:dateUtc="2024-07-28T18:37:00Z"/>
          <w:rFonts w:ascii="Times New Roman" w:eastAsia="Times New Roman" w:hAnsi="Times New Roman" w:cs="Times New Roman"/>
          <w:color w:val="000000"/>
          <w:sz w:val="20"/>
          <w:szCs w:val="20"/>
        </w:rPr>
        <w:pPrChange w:id="879" w:author="Jingga Dewa" w:date="2024-07-28T13:37:00Z" w16du:dateUtc="2024-07-28T18:37:00Z">
          <w:pPr>
            <w:pBdr>
              <w:top w:val="nil"/>
              <w:left w:val="nil"/>
              <w:bottom w:val="nil"/>
              <w:right w:val="nil"/>
              <w:between w:val="nil"/>
            </w:pBdr>
            <w:spacing w:after="0" w:line="240" w:lineRule="auto"/>
            <w:ind w:firstLine="216"/>
            <w:jc w:val="both"/>
          </w:pPr>
        </w:pPrChange>
      </w:pPr>
      <w:del w:id="880" w:author="Jingga Dewa" w:date="2024-07-28T13:37:00Z" w16du:dateUtc="2024-07-28T18:37:00Z">
        <w:r w:rsidRPr="0050191F" w:rsidDel="000D6384">
          <w:rPr>
            <w:rFonts w:ascii="Times New Roman" w:eastAsia="Times New Roman" w:hAnsi="Times New Roman" w:cs="Times New Roman"/>
            <w:color w:val="000000"/>
            <w:sz w:val="20"/>
            <w:szCs w:val="20"/>
          </w:rPr>
          <w:delText>Table and title of the table is written by 8 pt regular font. Numbering of table uses uppercase Roman numerals. The beginning of each word in the title of the table should be capitalized except for short words as listed in Section III-D, and written in Small Caps. The contents of the table are written in the center alignment. There are no vertical lines in the table, as shown at Table 1.</w:delText>
        </w:r>
      </w:del>
    </w:p>
    <w:p w14:paraId="7951C370" w14:textId="754D158C" w:rsidR="00B702E7" w:rsidRPr="0050191F" w:rsidDel="000D6384" w:rsidRDefault="00B702E7">
      <w:pPr>
        <w:spacing w:after="0" w:line="360" w:lineRule="auto"/>
        <w:jc w:val="both"/>
        <w:rPr>
          <w:del w:id="881" w:author="Jingga Dewa" w:date="2024-07-28T13:37:00Z" w16du:dateUtc="2024-07-28T18:37:00Z"/>
          <w:rFonts w:ascii="Times New Roman" w:eastAsia="Times New Roman" w:hAnsi="Times New Roman" w:cs="Times New Roman"/>
          <w:color w:val="000000"/>
          <w:sz w:val="20"/>
          <w:szCs w:val="20"/>
        </w:rPr>
        <w:pPrChange w:id="882" w:author="Jingga Dewa" w:date="2024-07-28T13:37:00Z" w16du:dateUtc="2024-07-28T18:37:00Z">
          <w:pPr>
            <w:pBdr>
              <w:top w:val="nil"/>
              <w:left w:val="nil"/>
              <w:bottom w:val="nil"/>
              <w:right w:val="nil"/>
              <w:between w:val="nil"/>
            </w:pBdr>
            <w:spacing w:after="0" w:line="240" w:lineRule="auto"/>
            <w:ind w:left="504"/>
            <w:jc w:val="both"/>
          </w:pPr>
        </w:pPrChange>
      </w:pPr>
    </w:p>
    <w:p w14:paraId="50C3A8CE" w14:textId="2C76BD2B" w:rsidR="00B702E7" w:rsidRPr="0050191F" w:rsidDel="000D6384" w:rsidRDefault="00000000">
      <w:pPr>
        <w:spacing w:after="0" w:line="360" w:lineRule="auto"/>
        <w:jc w:val="both"/>
        <w:rPr>
          <w:del w:id="883" w:author="Jingga Dewa" w:date="2024-07-28T13:37:00Z" w16du:dateUtc="2024-07-28T18:37:00Z"/>
          <w:rFonts w:ascii="Times New Roman" w:eastAsia="Times New Roman" w:hAnsi="Times New Roman" w:cs="Times New Roman"/>
          <w:smallCaps/>
          <w:color w:val="000000"/>
          <w:sz w:val="16"/>
          <w:szCs w:val="16"/>
        </w:rPr>
        <w:pPrChange w:id="884" w:author="Jingga Dewa" w:date="2024-07-28T13:37:00Z" w16du:dateUtc="2024-07-28T18:37:00Z">
          <w:pPr>
            <w:pBdr>
              <w:top w:val="nil"/>
              <w:left w:val="nil"/>
              <w:bottom w:val="nil"/>
              <w:right w:val="nil"/>
              <w:between w:val="nil"/>
            </w:pBdr>
            <w:spacing w:after="0" w:line="240" w:lineRule="auto"/>
            <w:ind w:left="504"/>
            <w:jc w:val="center"/>
          </w:pPr>
        </w:pPrChange>
      </w:pPr>
      <w:del w:id="885" w:author="Jingga Dewa" w:date="2024-07-28T13:37:00Z" w16du:dateUtc="2024-07-28T18:37:00Z">
        <w:r w:rsidRPr="0050191F" w:rsidDel="000D6384">
          <w:rPr>
            <w:rFonts w:ascii="Times New Roman" w:eastAsia="Times New Roman" w:hAnsi="Times New Roman" w:cs="Times New Roman"/>
            <w:smallCaps/>
            <w:color w:val="000000"/>
            <w:sz w:val="16"/>
            <w:szCs w:val="16"/>
          </w:rPr>
          <w:delText>Table I</w:delText>
        </w:r>
      </w:del>
    </w:p>
    <w:p w14:paraId="7D2FD042" w14:textId="60CD29A7" w:rsidR="00B702E7" w:rsidRPr="0050191F" w:rsidDel="000D6384" w:rsidRDefault="00000000">
      <w:pPr>
        <w:spacing w:after="0" w:line="360" w:lineRule="auto"/>
        <w:jc w:val="both"/>
        <w:rPr>
          <w:del w:id="886" w:author="Jingga Dewa" w:date="2024-07-28T13:37:00Z" w16du:dateUtc="2024-07-28T18:37:00Z"/>
          <w:rFonts w:ascii="Times New Roman" w:eastAsia="Times New Roman" w:hAnsi="Times New Roman" w:cs="Times New Roman"/>
          <w:smallCaps/>
          <w:color w:val="000000"/>
          <w:sz w:val="16"/>
          <w:szCs w:val="16"/>
        </w:rPr>
        <w:pPrChange w:id="887" w:author="Jingga Dewa" w:date="2024-07-28T13:37:00Z" w16du:dateUtc="2024-07-28T18:37:00Z">
          <w:pPr>
            <w:pBdr>
              <w:top w:val="nil"/>
              <w:left w:val="nil"/>
              <w:bottom w:val="nil"/>
              <w:right w:val="nil"/>
              <w:between w:val="nil"/>
            </w:pBdr>
            <w:spacing w:after="0" w:line="240" w:lineRule="auto"/>
            <w:ind w:left="504"/>
            <w:jc w:val="center"/>
          </w:pPr>
        </w:pPrChange>
      </w:pPr>
      <w:del w:id="888" w:author="Jingga Dewa" w:date="2024-07-28T13:37:00Z" w16du:dateUtc="2024-07-28T18:37:00Z">
        <w:r w:rsidRPr="0050191F" w:rsidDel="000D6384">
          <w:rPr>
            <w:rFonts w:ascii="Times New Roman" w:eastAsia="Times New Roman" w:hAnsi="Times New Roman" w:cs="Times New Roman"/>
            <w:smallCaps/>
            <w:color w:val="000000"/>
            <w:sz w:val="16"/>
            <w:szCs w:val="16"/>
          </w:rPr>
          <w:delText>Conversion Potential of Some Radionuclides</w:delText>
        </w:r>
      </w:del>
    </w:p>
    <w:p w14:paraId="2E55639F" w14:textId="39C3E4E7" w:rsidR="00B702E7" w:rsidRPr="0050191F" w:rsidDel="000D6384" w:rsidRDefault="00B702E7">
      <w:pPr>
        <w:spacing w:after="0" w:line="360" w:lineRule="auto"/>
        <w:jc w:val="both"/>
        <w:rPr>
          <w:del w:id="889" w:author="Jingga Dewa" w:date="2024-07-28T13:37:00Z" w16du:dateUtc="2024-07-28T18:37:00Z"/>
          <w:rFonts w:ascii="Times New Roman" w:eastAsia="Times New Roman" w:hAnsi="Times New Roman" w:cs="Times New Roman"/>
          <w:smallCaps/>
          <w:color w:val="000000"/>
          <w:sz w:val="16"/>
          <w:szCs w:val="16"/>
        </w:rPr>
        <w:pPrChange w:id="890" w:author="Jingga Dewa" w:date="2024-07-28T13:37:00Z" w16du:dateUtc="2024-07-28T18:37:00Z">
          <w:pPr>
            <w:pBdr>
              <w:top w:val="nil"/>
              <w:left w:val="nil"/>
              <w:bottom w:val="nil"/>
              <w:right w:val="nil"/>
              <w:between w:val="nil"/>
            </w:pBdr>
            <w:spacing w:after="0" w:line="240" w:lineRule="auto"/>
            <w:ind w:left="504"/>
            <w:jc w:val="center"/>
          </w:pPr>
        </w:pPrChange>
      </w:pPr>
    </w:p>
    <w:tbl>
      <w:tblPr>
        <w:tblStyle w:val="a"/>
        <w:tblW w:w="4721" w:type="dxa"/>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25"/>
        <w:gridCol w:w="1428"/>
        <w:gridCol w:w="1083"/>
        <w:gridCol w:w="785"/>
      </w:tblGrid>
      <w:tr w:rsidR="00B702E7" w:rsidRPr="0050191F" w:rsidDel="000D6384" w14:paraId="6E320777" w14:textId="5C60C827">
        <w:trPr>
          <w:del w:id="891" w:author="Jingga Dewa" w:date="2024-07-28T13:37:00Z"/>
        </w:trPr>
        <w:tc>
          <w:tcPr>
            <w:tcW w:w="1425" w:type="dxa"/>
            <w:vMerge w:val="restart"/>
            <w:tcBorders>
              <w:left w:val="nil"/>
              <w:right w:val="nil"/>
            </w:tcBorders>
            <w:shd w:val="clear" w:color="auto" w:fill="auto"/>
            <w:vAlign w:val="center"/>
          </w:tcPr>
          <w:p w14:paraId="1CDB971E" w14:textId="1C98EA22" w:rsidR="00B702E7" w:rsidRPr="0050191F" w:rsidDel="000D6384" w:rsidRDefault="00000000">
            <w:pPr>
              <w:spacing w:after="0" w:line="360" w:lineRule="auto"/>
              <w:jc w:val="both"/>
              <w:rPr>
                <w:del w:id="892" w:author="Jingga Dewa" w:date="2024-07-28T13:37:00Z" w16du:dateUtc="2024-07-28T18:37:00Z"/>
                <w:rFonts w:ascii="Times New Roman" w:eastAsia="Times New Roman" w:hAnsi="Times New Roman" w:cs="Times New Roman"/>
                <w:b/>
                <w:color w:val="000000"/>
                <w:sz w:val="16"/>
                <w:szCs w:val="16"/>
              </w:rPr>
              <w:pPrChange w:id="893" w:author="Jingga Dewa" w:date="2024-07-28T13:37:00Z" w16du:dateUtc="2024-07-28T18:37:00Z">
                <w:pPr>
                  <w:pBdr>
                    <w:top w:val="nil"/>
                    <w:left w:val="nil"/>
                    <w:bottom w:val="nil"/>
                    <w:right w:val="nil"/>
                    <w:between w:val="nil"/>
                  </w:pBdr>
                  <w:spacing w:after="0" w:line="240" w:lineRule="auto"/>
                  <w:jc w:val="center"/>
                </w:pPr>
              </w:pPrChange>
            </w:pPr>
            <w:del w:id="894" w:author="Jingga Dewa" w:date="2024-07-28T13:37:00Z" w16du:dateUtc="2024-07-28T18:37:00Z">
              <w:r w:rsidRPr="0050191F" w:rsidDel="000D6384">
                <w:rPr>
                  <w:rFonts w:ascii="Times New Roman" w:eastAsia="Times New Roman" w:hAnsi="Times New Roman" w:cs="Times New Roman"/>
                  <w:b/>
                  <w:color w:val="000000"/>
                  <w:sz w:val="16"/>
                  <w:szCs w:val="16"/>
                </w:rPr>
                <w:delText>Nuclides</w:delText>
              </w:r>
            </w:del>
          </w:p>
        </w:tc>
        <w:tc>
          <w:tcPr>
            <w:tcW w:w="3296" w:type="dxa"/>
            <w:gridSpan w:val="3"/>
            <w:tcBorders>
              <w:left w:val="nil"/>
              <w:right w:val="nil"/>
            </w:tcBorders>
            <w:shd w:val="clear" w:color="auto" w:fill="auto"/>
          </w:tcPr>
          <w:p w14:paraId="2F4110E6" w14:textId="08205B72" w:rsidR="00B702E7" w:rsidRPr="0050191F" w:rsidDel="000D6384" w:rsidRDefault="00000000">
            <w:pPr>
              <w:spacing w:after="0" w:line="360" w:lineRule="auto"/>
              <w:jc w:val="both"/>
              <w:rPr>
                <w:del w:id="895" w:author="Jingga Dewa" w:date="2024-07-28T13:37:00Z" w16du:dateUtc="2024-07-28T18:37:00Z"/>
                <w:rFonts w:ascii="Times New Roman" w:eastAsia="Times New Roman" w:hAnsi="Times New Roman" w:cs="Times New Roman"/>
                <w:b/>
                <w:color w:val="000000"/>
                <w:sz w:val="16"/>
                <w:szCs w:val="16"/>
              </w:rPr>
              <w:pPrChange w:id="896" w:author="Jingga Dewa" w:date="2024-07-28T13:37:00Z" w16du:dateUtc="2024-07-28T18:37:00Z">
                <w:pPr>
                  <w:pBdr>
                    <w:top w:val="nil"/>
                    <w:left w:val="nil"/>
                    <w:bottom w:val="nil"/>
                    <w:right w:val="nil"/>
                    <w:between w:val="nil"/>
                  </w:pBdr>
                  <w:spacing w:after="0" w:line="240" w:lineRule="auto"/>
                  <w:jc w:val="center"/>
                </w:pPr>
              </w:pPrChange>
            </w:pPr>
            <w:del w:id="897" w:author="Jingga Dewa" w:date="2024-07-28T13:37:00Z" w16du:dateUtc="2024-07-28T18:37:00Z">
              <w:r w:rsidRPr="0050191F" w:rsidDel="000D6384">
                <w:rPr>
                  <w:rFonts w:ascii="Times New Roman" w:eastAsia="Times New Roman" w:hAnsi="Times New Roman" w:cs="Times New Roman"/>
                  <w:b/>
                  <w:color w:val="000000"/>
                  <w:sz w:val="16"/>
                  <w:szCs w:val="16"/>
                </w:rPr>
                <w:delText>Neutron Energy</w:delText>
              </w:r>
            </w:del>
          </w:p>
        </w:tc>
      </w:tr>
      <w:tr w:rsidR="00B702E7" w:rsidRPr="0050191F" w:rsidDel="000D6384" w14:paraId="2FBA9DF5" w14:textId="786C1801">
        <w:trPr>
          <w:del w:id="898" w:author="Jingga Dewa" w:date="2024-07-28T13:37:00Z"/>
        </w:trPr>
        <w:tc>
          <w:tcPr>
            <w:tcW w:w="1425" w:type="dxa"/>
            <w:vMerge/>
            <w:tcBorders>
              <w:left w:val="nil"/>
              <w:right w:val="nil"/>
            </w:tcBorders>
            <w:shd w:val="clear" w:color="auto" w:fill="auto"/>
            <w:vAlign w:val="center"/>
          </w:tcPr>
          <w:p w14:paraId="10555E1D" w14:textId="07EB72AA" w:rsidR="00B702E7" w:rsidRPr="0050191F" w:rsidDel="000D6384" w:rsidRDefault="00B702E7">
            <w:pPr>
              <w:spacing w:after="0" w:line="360" w:lineRule="auto"/>
              <w:jc w:val="both"/>
              <w:rPr>
                <w:del w:id="899" w:author="Jingga Dewa" w:date="2024-07-28T13:37:00Z" w16du:dateUtc="2024-07-28T18:37:00Z"/>
                <w:rFonts w:ascii="Times New Roman" w:eastAsia="Times New Roman" w:hAnsi="Times New Roman" w:cs="Times New Roman"/>
                <w:b/>
                <w:color w:val="000000"/>
                <w:sz w:val="16"/>
                <w:szCs w:val="16"/>
              </w:rPr>
              <w:pPrChange w:id="900" w:author="Jingga Dewa" w:date="2024-07-28T13:37:00Z" w16du:dateUtc="2024-07-28T18:37:00Z">
                <w:pPr>
                  <w:widowControl w:val="0"/>
                  <w:pBdr>
                    <w:top w:val="nil"/>
                    <w:left w:val="nil"/>
                    <w:bottom w:val="nil"/>
                    <w:right w:val="nil"/>
                    <w:between w:val="nil"/>
                  </w:pBdr>
                  <w:spacing w:after="0"/>
                </w:pPr>
              </w:pPrChange>
            </w:pPr>
          </w:p>
        </w:tc>
        <w:tc>
          <w:tcPr>
            <w:tcW w:w="1428" w:type="dxa"/>
            <w:tcBorders>
              <w:left w:val="nil"/>
              <w:bottom w:val="single" w:sz="4" w:space="0" w:color="000000"/>
              <w:right w:val="nil"/>
            </w:tcBorders>
            <w:shd w:val="clear" w:color="auto" w:fill="auto"/>
            <w:vAlign w:val="center"/>
          </w:tcPr>
          <w:p w14:paraId="36083802" w14:textId="390DC879" w:rsidR="00B702E7" w:rsidRPr="0050191F" w:rsidDel="000D6384" w:rsidRDefault="00000000">
            <w:pPr>
              <w:spacing w:after="0" w:line="360" w:lineRule="auto"/>
              <w:jc w:val="both"/>
              <w:rPr>
                <w:del w:id="901" w:author="Jingga Dewa" w:date="2024-07-28T13:37:00Z" w16du:dateUtc="2024-07-28T18:37:00Z"/>
                <w:rFonts w:ascii="Times New Roman" w:eastAsia="Times New Roman" w:hAnsi="Times New Roman" w:cs="Times New Roman"/>
                <w:b/>
                <w:color w:val="000000"/>
                <w:sz w:val="16"/>
                <w:szCs w:val="16"/>
              </w:rPr>
              <w:pPrChange w:id="902" w:author="Jingga Dewa" w:date="2024-07-28T13:37:00Z" w16du:dateUtc="2024-07-28T18:37:00Z">
                <w:pPr>
                  <w:pBdr>
                    <w:top w:val="nil"/>
                    <w:left w:val="nil"/>
                    <w:bottom w:val="nil"/>
                    <w:right w:val="nil"/>
                    <w:between w:val="nil"/>
                  </w:pBdr>
                  <w:spacing w:after="0" w:line="240" w:lineRule="auto"/>
                  <w:jc w:val="center"/>
                </w:pPr>
              </w:pPrChange>
            </w:pPr>
            <w:del w:id="903" w:author="Jingga Dewa" w:date="2024-07-28T13:37:00Z" w16du:dateUtc="2024-07-28T18:37:00Z">
              <w:r w:rsidRPr="0050191F" w:rsidDel="000D6384">
                <w:rPr>
                  <w:rFonts w:ascii="Times New Roman" w:eastAsia="Times New Roman" w:hAnsi="Times New Roman" w:cs="Times New Roman"/>
                  <w:b/>
                  <w:color w:val="000000"/>
                  <w:sz w:val="16"/>
                  <w:szCs w:val="16"/>
                </w:rPr>
                <w:delText>Thermal</w:delText>
              </w:r>
            </w:del>
          </w:p>
        </w:tc>
        <w:tc>
          <w:tcPr>
            <w:tcW w:w="1083" w:type="dxa"/>
            <w:tcBorders>
              <w:left w:val="nil"/>
              <w:bottom w:val="single" w:sz="4" w:space="0" w:color="000000"/>
              <w:right w:val="nil"/>
            </w:tcBorders>
            <w:shd w:val="clear" w:color="auto" w:fill="auto"/>
            <w:vAlign w:val="center"/>
          </w:tcPr>
          <w:p w14:paraId="7459646A" w14:textId="3EAA2079" w:rsidR="00B702E7" w:rsidRPr="0050191F" w:rsidDel="000D6384" w:rsidRDefault="00000000">
            <w:pPr>
              <w:spacing w:after="0" w:line="360" w:lineRule="auto"/>
              <w:jc w:val="both"/>
              <w:rPr>
                <w:del w:id="904" w:author="Jingga Dewa" w:date="2024-07-28T13:37:00Z" w16du:dateUtc="2024-07-28T18:37:00Z"/>
                <w:rFonts w:ascii="Times New Roman" w:eastAsia="Times New Roman" w:hAnsi="Times New Roman" w:cs="Times New Roman"/>
                <w:b/>
                <w:color w:val="000000"/>
                <w:sz w:val="16"/>
                <w:szCs w:val="16"/>
              </w:rPr>
              <w:pPrChange w:id="905" w:author="Jingga Dewa" w:date="2024-07-28T13:37:00Z" w16du:dateUtc="2024-07-28T18:37:00Z">
                <w:pPr>
                  <w:pBdr>
                    <w:top w:val="nil"/>
                    <w:left w:val="nil"/>
                    <w:bottom w:val="nil"/>
                    <w:right w:val="nil"/>
                    <w:between w:val="nil"/>
                  </w:pBdr>
                  <w:spacing w:after="0" w:line="240" w:lineRule="auto"/>
                  <w:jc w:val="center"/>
                </w:pPr>
              </w:pPrChange>
            </w:pPr>
            <w:del w:id="906" w:author="Jingga Dewa" w:date="2024-07-28T13:37:00Z" w16du:dateUtc="2024-07-28T18:37:00Z">
              <w:r w:rsidRPr="0050191F" w:rsidDel="000D6384">
                <w:rPr>
                  <w:rFonts w:ascii="Times New Roman" w:eastAsia="Times New Roman" w:hAnsi="Times New Roman" w:cs="Times New Roman"/>
                  <w:b/>
                  <w:color w:val="000000"/>
                  <w:sz w:val="16"/>
                  <w:szCs w:val="16"/>
                </w:rPr>
                <w:delText>Epithermal</w:delText>
              </w:r>
            </w:del>
          </w:p>
        </w:tc>
        <w:tc>
          <w:tcPr>
            <w:tcW w:w="785" w:type="dxa"/>
            <w:tcBorders>
              <w:left w:val="nil"/>
              <w:bottom w:val="single" w:sz="4" w:space="0" w:color="000000"/>
              <w:right w:val="nil"/>
            </w:tcBorders>
            <w:shd w:val="clear" w:color="auto" w:fill="auto"/>
            <w:vAlign w:val="center"/>
          </w:tcPr>
          <w:p w14:paraId="246E1F7C" w14:textId="3A3E05AA" w:rsidR="00B702E7" w:rsidRPr="0050191F" w:rsidDel="000D6384" w:rsidRDefault="00000000">
            <w:pPr>
              <w:spacing w:after="0" w:line="360" w:lineRule="auto"/>
              <w:jc w:val="both"/>
              <w:rPr>
                <w:del w:id="907" w:author="Jingga Dewa" w:date="2024-07-28T13:37:00Z" w16du:dateUtc="2024-07-28T18:37:00Z"/>
                <w:rFonts w:ascii="Times New Roman" w:eastAsia="Times New Roman" w:hAnsi="Times New Roman" w:cs="Times New Roman"/>
                <w:b/>
                <w:color w:val="000000"/>
                <w:sz w:val="16"/>
                <w:szCs w:val="16"/>
              </w:rPr>
              <w:pPrChange w:id="908" w:author="Jingga Dewa" w:date="2024-07-28T13:37:00Z" w16du:dateUtc="2024-07-28T18:37:00Z">
                <w:pPr>
                  <w:pBdr>
                    <w:top w:val="nil"/>
                    <w:left w:val="nil"/>
                    <w:bottom w:val="nil"/>
                    <w:right w:val="nil"/>
                    <w:between w:val="nil"/>
                  </w:pBdr>
                  <w:spacing w:after="0" w:line="240" w:lineRule="auto"/>
                  <w:jc w:val="center"/>
                </w:pPr>
              </w:pPrChange>
            </w:pPr>
            <w:del w:id="909" w:author="Jingga Dewa" w:date="2024-07-28T13:37:00Z" w16du:dateUtc="2024-07-28T18:37:00Z">
              <w:r w:rsidRPr="0050191F" w:rsidDel="000D6384">
                <w:rPr>
                  <w:rFonts w:ascii="Times New Roman" w:eastAsia="Times New Roman" w:hAnsi="Times New Roman" w:cs="Times New Roman"/>
                  <w:b/>
                  <w:color w:val="000000"/>
                  <w:sz w:val="16"/>
                  <w:szCs w:val="16"/>
                </w:rPr>
                <w:delText>Speed</w:delText>
              </w:r>
            </w:del>
          </w:p>
        </w:tc>
      </w:tr>
      <w:tr w:rsidR="00B702E7" w:rsidRPr="0050191F" w:rsidDel="000D6384" w14:paraId="78DDD31E" w14:textId="56945A8B">
        <w:trPr>
          <w:del w:id="910" w:author="Jingga Dewa" w:date="2024-07-28T13:37:00Z"/>
        </w:trPr>
        <w:tc>
          <w:tcPr>
            <w:tcW w:w="1425" w:type="dxa"/>
            <w:tcBorders>
              <w:left w:val="nil"/>
              <w:bottom w:val="nil"/>
              <w:right w:val="nil"/>
            </w:tcBorders>
            <w:shd w:val="clear" w:color="auto" w:fill="auto"/>
          </w:tcPr>
          <w:p w14:paraId="254A858A" w14:textId="26B3C086" w:rsidR="00B702E7" w:rsidRPr="0050191F" w:rsidDel="000D6384" w:rsidRDefault="00000000">
            <w:pPr>
              <w:spacing w:after="0" w:line="360" w:lineRule="auto"/>
              <w:jc w:val="both"/>
              <w:rPr>
                <w:del w:id="911" w:author="Jingga Dewa" w:date="2024-07-28T13:37:00Z" w16du:dateUtc="2024-07-28T18:37:00Z"/>
                <w:rFonts w:ascii="Times New Roman" w:eastAsia="Times New Roman" w:hAnsi="Times New Roman" w:cs="Times New Roman"/>
                <w:color w:val="000000"/>
                <w:sz w:val="16"/>
                <w:szCs w:val="16"/>
              </w:rPr>
              <w:pPrChange w:id="912" w:author="Jingga Dewa" w:date="2024-07-28T13:37:00Z" w16du:dateUtc="2024-07-28T18:37:00Z">
                <w:pPr>
                  <w:pBdr>
                    <w:top w:val="nil"/>
                    <w:left w:val="nil"/>
                    <w:bottom w:val="nil"/>
                    <w:right w:val="nil"/>
                    <w:between w:val="nil"/>
                  </w:pBdr>
                  <w:spacing w:after="0" w:line="240" w:lineRule="auto"/>
                  <w:jc w:val="center"/>
                </w:pPr>
              </w:pPrChange>
            </w:pPr>
            <w:del w:id="913" w:author="Jingga Dewa" w:date="2024-07-28T13:37:00Z" w16du:dateUtc="2024-07-28T18:37:00Z">
              <w:r w:rsidRPr="0050191F" w:rsidDel="000D6384">
                <w:rPr>
                  <w:rFonts w:ascii="Times New Roman" w:eastAsia="Times New Roman" w:hAnsi="Times New Roman" w:cs="Times New Roman"/>
                  <w:color w:val="000000"/>
                  <w:sz w:val="16"/>
                  <w:szCs w:val="16"/>
                </w:rPr>
                <w:delText>Pu-239</w:delText>
              </w:r>
            </w:del>
          </w:p>
        </w:tc>
        <w:tc>
          <w:tcPr>
            <w:tcW w:w="1428" w:type="dxa"/>
            <w:tcBorders>
              <w:left w:val="nil"/>
              <w:bottom w:val="nil"/>
              <w:right w:val="nil"/>
            </w:tcBorders>
            <w:shd w:val="clear" w:color="auto" w:fill="auto"/>
          </w:tcPr>
          <w:p w14:paraId="36F1C830" w14:textId="2DF73C66" w:rsidR="00B702E7" w:rsidRPr="0050191F" w:rsidDel="000D6384" w:rsidRDefault="00000000">
            <w:pPr>
              <w:spacing w:after="0" w:line="360" w:lineRule="auto"/>
              <w:jc w:val="both"/>
              <w:rPr>
                <w:del w:id="914" w:author="Jingga Dewa" w:date="2024-07-28T13:37:00Z" w16du:dateUtc="2024-07-28T18:37:00Z"/>
                <w:rFonts w:ascii="Times New Roman" w:eastAsia="Times New Roman" w:hAnsi="Times New Roman" w:cs="Times New Roman"/>
                <w:color w:val="000000"/>
                <w:sz w:val="16"/>
                <w:szCs w:val="16"/>
              </w:rPr>
              <w:pPrChange w:id="915" w:author="Jingga Dewa" w:date="2024-07-28T13:37:00Z" w16du:dateUtc="2024-07-28T18:37:00Z">
                <w:pPr>
                  <w:pBdr>
                    <w:top w:val="nil"/>
                    <w:left w:val="nil"/>
                    <w:bottom w:val="nil"/>
                    <w:right w:val="nil"/>
                    <w:between w:val="nil"/>
                  </w:pBdr>
                  <w:spacing w:after="0" w:line="240" w:lineRule="auto"/>
                  <w:jc w:val="center"/>
                </w:pPr>
              </w:pPrChange>
            </w:pPr>
            <w:del w:id="916" w:author="Jingga Dewa" w:date="2024-07-28T13:37:00Z" w16du:dateUtc="2024-07-28T18:37:00Z">
              <w:r w:rsidRPr="0050191F" w:rsidDel="000D6384">
                <w:rPr>
                  <w:rFonts w:ascii="Times New Roman" w:eastAsia="Times New Roman" w:hAnsi="Times New Roman" w:cs="Times New Roman"/>
                  <w:color w:val="000000"/>
                  <w:sz w:val="16"/>
                  <w:szCs w:val="16"/>
                </w:rPr>
                <w:delText>1,09</w:delText>
              </w:r>
            </w:del>
          </w:p>
        </w:tc>
        <w:tc>
          <w:tcPr>
            <w:tcW w:w="1083" w:type="dxa"/>
            <w:tcBorders>
              <w:left w:val="nil"/>
              <w:bottom w:val="nil"/>
              <w:right w:val="nil"/>
            </w:tcBorders>
            <w:shd w:val="clear" w:color="auto" w:fill="auto"/>
          </w:tcPr>
          <w:p w14:paraId="7499B718" w14:textId="033F7FFB" w:rsidR="00B702E7" w:rsidRPr="0050191F" w:rsidDel="000D6384" w:rsidRDefault="00000000">
            <w:pPr>
              <w:spacing w:after="0" w:line="360" w:lineRule="auto"/>
              <w:jc w:val="both"/>
              <w:rPr>
                <w:del w:id="917" w:author="Jingga Dewa" w:date="2024-07-28T13:37:00Z" w16du:dateUtc="2024-07-28T18:37:00Z"/>
                <w:rFonts w:ascii="Times New Roman" w:eastAsia="Times New Roman" w:hAnsi="Times New Roman" w:cs="Times New Roman"/>
                <w:color w:val="000000"/>
                <w:sz w:val="16"/>
                <w:szCs w:val="16"/>
              </w:rPr>
              <w:pPrChange w:id="918" w:author="Jingga Dewa" w:date="2024-07-28T13:37:00Z" w16du:dateUtc="2024-07-28T18:37:00Z">
                <w:pPr>
                  <w:pBdr>
                    <w:top w:val="nil"/>
                    <w:left w:val="nil"/>
                    <w:bottom w:val="nil"/>
                    <w:right w:val="nil"/>
                    <w:between w:val="nil"/>
                  </w:pBdr>
                  <w:spacing w:after="0" w:line="240" w:lineRule="auto"/>
                  <w:jc w:val="center"/>
                </w:pPr>
              </w:pPrChange>
            </w:pPr>
            <w:del w:id="919" w:author="Jingga Dewa" w:date="2024-07-28T13:37:00Z" w16du:dateUtc="2024-07-28T18:37:00Z">
              <w:r w:rsidRPr="0050191F" w:rsidDel="000D6384">
                <w:rPr>
                  <w:rFonts w:ascii="Times New Roman" w:eastAsia="Times New Roman" w:hAnsi="Times New Roman" w:cs="Times New Roman"/>
                  <w:color w:val="000000"/>
                  <w:sz w:val="16"/>
                  <w:szCs w:val="16"/>
                </w:rPr>
                <w:delText>0,9</w:delText>
              </w:r>
            </w:del>
          </w:p>
        </w:tc>
        <w:tc>
          <w:tcPr>
            <w:tcW w:w="785" w:type="dxa"/>
            <w:tcBorders>
              <w:left w:val="nil"/>
              <w:bottom w:val="nil"/>
              <w:right w:val="nil"/>
            </w:tcBorders>
            <w:shd w:val="clear" w:color="auto" w:fill="auto"/>
          </w:tcPr>
          <w:p w14:paraId="481215DE" w14:textId="22529E6C" w:rsidR="00B702E7" w:rsidRPr="0050191F" w:rsidDel="000D6384" w:rsidRDefault="00000000">
            <w:pPr>
              <w:spacing w:after="0" w:line="360" w:lineRule="auto"/>
              <w:jc w:val="both"/>
              <w:rPr>
                <w:del w:id="920" w:author="Jingga Dewa" w:date="2024-07-28T13:37:00Z" w16du:dateUtc="2024-07-28T18:37:00Z"/>
                <w:rFonts w:ascii="Times New Roman" w:eastAsia="Times New Roman" w:hAnsi="Times New Roman" w:cs="Times New Roman"/>
                <w:color w:val="000000"/>
                <w:sz w:val="16"/>
                <w:szCs w:val="16"/>
              </w:rPr>
              <w:pPrChange w:id="921" w:author="Jingga Dewa" w:date="2024-07-28T13:37:00Z" w16du:dateUtc="2024-07-28T18:37:00Z">
                <w:pPr>
                  <w:pBdr>
                    <w:top w:val="nil"/>
                    <w:left w:val="nil"/>
                    <w:bottom w:val="nil"/>
                    <w:right w:val="nil"/>
                    <w:between w:val="nil"/>
                  </w:pBdr>
                  <w:spacing w:after="0" w:line="240" w:lineRule="auto"/>
                  <w:jc w:val="center"/>
                </w:pPr>
              </w:pPrChange>
            </w:pPr>
            <w:del w:id="922" w:author="Jingga Dewa" w:date="2024-07-28T13:37:00Z" w16du:dateUtc="2024-07-28T18:37:00Z">
              <w:r w:rsidRPr="0050191F" w:rsidDel="000D6384">
                <w:rPr>
                  <w:rFonts w:ascii="Times New Roman" w:eastAsia="Times New Roman" w:hAnsi="Times New Roman" w:cs="Times New Roman"/>
                  <w:color w:val="000000"/>
                  <w:sz w:val="16"/>
                  <w:szCs w:val="16"/>
                </w:rPr>
                <w:delText>1,9</w:delText>
              </w:r>
            </w:del>
          </w:p>
        </w:tc>
      </w:tr>
      <w:tr w:rsidR="00B702E7" w:rsidRPr="0050191F" w:rsidDel="000D6384" w14:paraId="062AEB1C" w14:textId="045BFEB2">
        <w:trPr>
          <w:del w:id="923" w:author="Jingga Dewa" w:date="2024-07-28T13:37:00Z"/>
        </w:trPr>
        <w:tc>
          <w:tcPr>
            <w:tcW w:w="1425" w:type="dxa"/>
            <w:tcBorders>
              <w:top w:val="nil"/>
              <w:left w:val="nil"/>
              <w:bottom w:val="nil"/>
              <w:right w:val="nil"/>
            </w:tcBorders>
            <w:shd w:val="clear" w:color="auto" w:fill="auto"/>
          </w:tcPr>
          <w:p w14:paraId="70F90E32" w14:textId="1D3073C1" w:rsidR="00B702E7" w:rsidRPr="0050191F" w:rsidDel="000D6384" w:rsidRDefault="00000000">
            <w:pPr>
              <w:spacing w:after="0" w:line="360" w:lineRule="auto"/>
              <w:jc w:val="both"/>
              <w:rPr>
                <w:del w:id="924" w:author="Jingga Dewa" w:date="2024-07-28T13:37:00Z" w16du:dateUtc="2024-07-28T18:37:00Z"/>
                <w:rFonts w:ascii="Times New Roman" w:eastAsia="Times New Roman" w:hAnsi="Times New Roman" w:cs="Times New Roman"/>
                <w:color w:val="000000"/>
                <w:sz w:val="16"/>
                <w:szCs w:val="16"/>
              </w:rPr>
              <w:pPrChange w:id="925" w:author="Jingga Dewa" w:date="2024-07-28T13:37:00Z" w16du:dateUtc="2024-07-28T18:37:00Z">
                <w:pPr>
                  <w:pBdr>
                    <w:top w:val="nil"/>
                    <w:left w:val="nil"/>
                    <w:bottom w:val="nil"/>
                    <w:right w:val="nil"/>
                    <w:between w:val="nil"/>
                  </w:pBdr>
                  <w:spacing w:after="0" w:line="240" w:lineRule="auto"/>
                  <w:jc w:val="center"/>
                </w:pPr>
              </w:pPrChange>
            </w:pPr>
            <w:del w:id="926" w:author="Jingga Dewa" w:date="2024-07-28T13:37:00Z" w16du:dateUtc="2024-07-28T18:37:00Z">
              <w:r w:rsidRPr="0050191F" w:rsidDel="000D6384">
                <w:rPr>
                  <w:rFonts w:ascii="Times New Roman" w:eastAsia="Times New Roman" w:hAnsi="Times New Roman" w:cs="Times New Roman"/>
                  <w:color w:val="000000"/>
                  <w:sz w:val="16"/>
                  <w:szCs w:val="16"/>
                </w:rPr>
                <w:delText>U-233</w:delText>
              </w:r>
            </w:del>
          </w:p>
        </w:tc>
        <w:tc>
          <w:tcPr>
            <w:tcW w:w="1428" w:type="dxa"/>
            <w:tcBorders>
              <w:top w:val="nil"/>
              <w:left w:val="nil"/>
              <w:bottom w:val="nil"/>
              <w:right w:val="nil"/>
            </w:tcBorders>
            <w:shd w:val="clear" w:color="auto" w:fill="auto"/>
          </w:tcPr>
          <w:p w14:paraId="1DA28E60" w14:textId="23ED1F1B" w:rsidR="00B702E7" w:rsidRPr="0050191F" w:rsidDel="000D6384" w:rsidRDefault="00000000">
            <w:pPr>
              <w:spacing w:after="0" w:line="360" w:lineRule="auto"/>
              <w:jc w:val="both"/>
              <w:rPr>
                <w:del w:id="927" w:author="Jingga Dewa" w:date="2024-07-28T13:37:00Z" w16du:dateUtc="2024-07-28T18:37:00Z"/>
                <w:rFonts w:ascii="Times New Roman" w:eastAsia="Times New Roman" w:hAnsi="Times New Roman" w:cs="Times New Roman"/>
                <w:color w:val="000000"/>
                <w:sz w:val="16"/>
                <w:szCs w:val="16"/>
              </w:rPr>
              <w:pPrChange w:id="928" w:author="Jingga Dewa" w:date="2024-07-28T13:37:00Z" w16du:dateUtc="2024-07-28T18:37:00Z">
                <w:pPr>
                  <w:pBdr>
                    <w:top w:val="nil"/>
                    <w:left w:val="nil"/>
                    <w:bottom w:val="nil"/>
                    <w:right w:val="nil"/>
                    <w:between w:val="nil"/>
                  </w:pBdr>
                  <w:spacing w:after="0" w:line="240" w:lineRule="auto"/>
                  <w:jc w:val="center"/>
                </w:pPr>
              </w:pPrChange>
            </w:pPr>
            <w:del w:id="929" w:author="Jingga Dewa" w:date="2024-07-28T13:37:00Z" w16du:dateUtc="2024-07-28T18:37:00Z">
              <w:r w:rsidRPr="0050191F" w:rsidDel="000D6384">
                <w:rPr>
                  <w:rFonts w:ascii="Times New Roman" w:eastAsia="Times New Roman" w:hAnsi="Times New Roman" w:cs="Times New Roman"/>
                  <w:color w:val="000000"/>
                  <w:sz w:val="16"/>
                  <w:szCs w:val="16"/>
                </w:rPr>
                <w:delText>1,20</w:delText>
              </w:r>
            </w:del>
          </w:p>
        </w:tc>
        <w:tc>
          <w:tcPr>
            <w:tcW w:w="1083" w:type="dxa"/>
            <w:tcBorders>
              <w:top w:val="nil"/>
              <w:left w:val="nil"/>
              <w:bottom w:val="nil"/>
              <w:right w:val="nil"/>
            </w:tcBorders>
            <w:shd w:val="clear" w:color="auto" w:fill="auto"/>
          </w:tcPr>
          <w:p w14:paraId="003CB63F" w14:textId="573AA6C7" w:rsidR="00B702E7" w:rsidRPr="0050191F" w:rsidDel="000D6384" w:rsidRDefault="00000000">
            <w:pPr>
              <w:spacing w:after="0" w:line="360" w:lineRule="auto"/>
              <w:jc w:val="both"/>
              <w:rPr>
                <w:del w:id="930" w:author="Jingga Dewa" w:date="2024-07-28T13:37:00Z" w16du:dateUtc="2024-07-28T18:37:00Z"/>
                <w:rFonts w:ascii="Times New Roman" w:eastAsia="Times New Roman" w:hAnsi="Times New Roman" w:cs="Times New Roman"/>
                <w:color w:val="000000"/>
                <w:sz w:val="16"/>
                <w:szCs w:val="16"/>
              </w:rPr>
              <w:pPrChange w:id="931" w:author="Jingga Dewa" w:date="2024-07-28T13:37:00Z" w16du:dateUtc="2024-07-28T18:37:00Z">
                <w:pPr>
                  <w:pBdr>
                    <w:top w:val="nil"/>
                    <w:left w:val="nil"/>
                    <w:bottom w:val="nil"/>
                    <w:right w:val="nil"/>
                    <w:between w:val="nil"/>
                  </w:pBdr>
                  <w:spacing w:after="0" w:line="240" w:lineRule="auto"/>
                  <w:jc w:val="center"/>
                </w:pPr>
              </w:pPrChange>
            </w:pPr>
            <w:del w:id="932" w:author="Jingga Dewa" w:date="2024-07-28T13:37:00Z" w16du:dateUtc="2024-07-28T18:37:00Z">
              <w:r w:rsidRPr="0050191F" w:rsidDel="000D6384">
                <w:rPr>
                  <w:rFonts w:ascii="Times New Roman" w:eastAsia="Times New Roman" w:hAnsi="Times New Roman" w:cs="Times New Roman"/>
                  <w:color w:val="000000"/>
                  <w:sz w:val="16"/>
                  <w:szCs w:val="16"/>
                </w:rPr>
                <w:delText>1,3</w:delText>
              </w:r>
            </w:del>
          </w:p>
        </w:tc>
        <w:tc>
          <w:tcPr>
            <w:tcW w:w="785" w:type="dxa"/>
            <w:tcBorders>
              <w:top w:val="nil"/>
              <w:left w:val="nil"/>
              <w:bottom w:val="nil"/>
              <w:right w:val="nil"/>
            </w:tcBorders>
            <w:shd w:val="clear" w:color="auto" w:fill="auto"/>
          </w:tcPr>
          <w:p w14:paraId="3428394C" w14:textId="7649B2C4" w:rsidR="00B702E7" w:rsidRPr="0050191F" w:rsidDel="000D6384" w:rsidRDefault="00000000">
            <w:pPr>
              <w:spacing w:after="0" w:line="360" w:lineRule="auto"/>
              <w:jc w:val="both"/>
              <w:rPr>
                <w:del w:id="933" w:author="Jingga Dewa" w:date="2024-07-28T13:37:00Z" w16du:dateUtc="2024-07-28T18:37:00Z"/>
                <w:rFonts w:ascii="Times New Roman" w:eastAsia="Times New Roman" w:hAnsi="Times New Roman" w:cs="Times New Roman"/>
                <w:color w:val="000000"/>
                <w:sz w:val="16"/>
                <w:szCs w:val="16"/>
              </w:rPr>
              <w:pPrChange w:id="934" w:author="Jingga Dewa" w:date="2024-07-28T13:37:00Z" w16du:dateUtc="2024-07-28T18:37:00Z">
                <w:pPr>
                  <w:pBdr>
                    <w:top w:val="nil"/>
                    <w:left w:val="nil"/>
                    <w:bottom w:val="nil"/>
                    <w:right w:val="nil"/>
                    <w:between w:val="nil"/>
                  </w:pBdr>
                  <w:spacing w:after="0" w:line="240" w:lineRule="auto"/>
                  <w:jc w:val="center"/>
                </w:pPr>
              </w:pPrChange>
            </w:pPr>
            <w:del w:id="935" w:author="Jingga Dewa" w:date="2024-07-28T13:37:00Z" w16du:dateUtc="2024-07-28T18:37:00Z">
              <w:r w:rsidRPr="0050191F" w:rsidDel="000D6384">
                <w:rPr>
                  <w:rFonts w:ascii="Times New Roman" w:eastAsia="Times New Roman" w:hAnsi="Times New Roman" w:cs="Times New Roman"/>
                  <w:color w:val="000000"/>
                  <w:sz w:val="16"/>
                  <w:szCs w:val="16"/>
                </w:rPr>
                <w:delText>1,5</w:delText>
              </w:r>
            </w:del>
          </w:p>
        </w:tc>
      </w:tr>
      <w:tr w:rsidR="00B702E7" w:rsidRPr="0050191F" w:rsidDel="000D6384" w14:paraId="5BD0C77C" w14:textId="5001CDA8">
        <w:trPr>
          <w:del w:id="936" w:author="Jingga Dewa" w:date="2024-07-28T13:37:00Z"/>
        </w:trPr>
        <w:tc>
          <w:tcPr>
            <w:tcW w:w="1425" w:type="dxa"/>
            <w:tcBorders>
              <w:top w:val="nil"/>
              <w:left w:val="nil"/>
              <w:right w:val="nil"/>
            </w:tcBorders>
            <w:shd w:val="clear" w:color="auto" w:fill="auto"/>
          </w:tcPr>
          <w:p w14:paraId="378A5283" w14:textId="2A747856" w:rsidR="00B702E7" w:rsidRPr="0050191F" w:rsidDel="000D6384" w:rsidRDefault="00000000">
            <w:pPr>
              <w:spacing w:after="0" w:line="360" w:lineRule="auto"/>
              <w:jc w:val="both"/>
              <w:rPr>
                <w:del w:id="937" w:author="Jingga Dewa" w:date="2024-07-28T13:37:00Z" w16du:dateUtc="2024-07-28T18:37:00Z"/>
                <w:rFonts w:ascii="Times New Roman" w:eastAsia="Times New Roman" w:hAnsi="Times New Roman" w:cs="Times New Roman"/>
                <w:color w:val="000000"/>
                <w:sz w:val="16"/>
                <w:szCs w:val="16"/>
              </w:rPr>
              <w:pPrChange w:id="938" w:author="Jingga Dewa" w:date="2024-07-28T13:37:00Z" w16du:dateUtc="2024-07-28T18:37:00Z">
                <w:pPr>
                  <w:pBdr>
                    <w:top w:val="nil"/>
                    <w:left w:val="nil"/>
                    <w:bottom w:val="nil"/>
                    <w:right w:val="nil"/>
                    <w:between w:val="nil"/>
                  </w:pBdr>
                  <w:spacing w:after="0" w:line="240" w:lineRule="auto"/>
                  <w:jc w:val="center"/>
                </w:pPr>
              </w:pPrChange>
            </w:pPr>
            <w:del w:id="939" w:author="Jingga Dewa" w:date="2024-07-28T13:37:00Z" w16du:dateUtc="2024-07-28T18:37:00Z">
              <w:r w:rsidRPr="0050191F" w:rsidDel="000D6384">
                <w:rPr>
                  <w:rFonts w:ascii="Times New Roman" w:eastAsia="Times New Roman" w:hAnsi="Times New Roman" w:cs="Times New Roman"/>
                  <w:color w:val="000000"/>
                  <w:sz w:val="16"/>
                  <w:szCs w:val="16"/>
                </w:rPr>
                <w:delText>U-235</w:delText>
              </w:r>
            </w:del>
          </w:p>
        </w:tc>
        <w:tc>
          <w:tcPr>
            <w:tcW w:w="1428" w:type="dxa"/>
            <w:tcBorders>
              <w:top w:val="nil"/>
              <w:left w:val="nil"/>
              <w:right w:val="nil"/>
            </w:tcBorders>
            <w:shd w:val="clear" w:color="auto" w:fill="auto"/>
          </w:tcPr>
          <w:p w14:paraId="508C2E0D" w14:textId="1DA4ADC5" w:rsidR="00B702E7" w:rsidRPr="0050191F" w:rsidDel="000D6384" w:rsidRDefault="00000000">
            <w:pPr>
              <w:spacing w:after="0" w:line="360" w:lineRule="auto"/>
              <w:jc w:val="both"/>
              <w:rPr>
                <w:del w:id="940" w:author="Jingga Dewa" w:date="2024-07-28T13:37:00Z" w16du:dateUtc="2024-07-28T18:37:00Z"/>
                <w:rFonts w:ascii="Times New Roman" w:eastAsia="Times New Roman" w:hAnsi="Times New Roman" w:cs="Times New Roman"/>
                <w:color w:val="000000"/>
                <w:sz w:val="16"/>
                <w:szCs w:val="16"/>
              </w:rPr>
              <w:pPrChange w:id="941" w:author="Jingga Dewa" w:date="2024-07-28T13:37:00Z" w16du:dateUtc="2024-07-28T18:37:00Z">
                <w:pPr>
                  <w:pBdr>
                    <w:top w:val="nil"/>
                    <w:left w:val="nil"/>
                    <w:bottom w:val="nil"/>
                    <w:right w:val="nil"/>
                    <w:between w:val="nil"/>
                  </w:pBdr>
                  <w:spacing w:after="0" w:line="240" w:lineRule="auto"/>
                  <w:jc w:val="center"/>
                </w:pPr>
              </w:pPrChange>
            </w:pPr>
            <w:del w:id="942" w:author="Jingga Dewa" w:date="2024-07-28T13:37:00Z" w16du:dateUtc="2024-07-28T18:37:00Z">
              <w:r w:rsidRPr="0050191F" w:rsidDel="000D6384">
                <w:rPr>
                  <w:rFonts w:ascii="Times New Roman" w:eastAsia="Times New Roman" w:hAnsi="Times New Roman" w:cs="Times New Roman"/>
                  <w:color w:val="000000"/>
                  <w:sz w:val="16"/>
                  <w:szCs w:val="16"/>
                </w:rPr>
                <w:delText>1,07</w:delText>
              </w:r>
            </w:del>
          </w:p>
        </w:tc>
        <w:tc>
          <w:tcPr>
            <w:tcW w:w="1083" w:type="dxa"/>
            <w:tcBorders>
              <w:top w:val="nil"/>
              <w:left w:val="nil"/>
              <w:right w:val="nil"/>
            </w:tcBorders>
            <w:shd w:val="clear" w:color="auto" w:fill="auto"/>
          </w:tcPr>
          <w:p w14:paraId="2CCF86FC" w14:textId="2F974B5A" w:rsidR="00B702E7" w:rsidRPr="0050191F" w:rsidDel="000D6384" w:rsidRDefault="00000000">
            <w:pPr>
              <w:spacing w:after="0" w:line="360" w:lineRule="auto"/>
              <w:jc w:val="both"/>
              <w:rPr>
                <w:del w:id="943" w:author="Jingga Dewa" w:date="2024-07-28T13:37:00Z" w16du:dateUtc="2024-07-28T18:37:00Z"/>
                <w:rFonts w:ascii="Times New Roman" w:eastAsia="Times New Roman" w:hAnsi="Times New Roman" w:cs="Times New Roman"/>
                <w:color w:val="000000"/>
                <w:sz w:val="16"/>
                <w:szCs w:val="16"/>
              </w:rPr>
              <w:pPrChange w:id="944" w:author="Jingga Dewa" w:date="2024-07-28T13:37:00Z" w16du:dateUtc="2024-07-28T18:37:00Z">
                <w:pPr>
                  <w:pBdr>
                    <w:top w:val="nil"/>
                    <w:left w:val="nil"/>
                    <w:bottom w:val="nil"/>
                    <w:right w:val="nil"/>
                    <w:between w:val="nil"/>
                  </w:pBdr>
                  <w:spacing w:after="0" w:line="240" w:lineRule="auto"/>
                  <w:jc w:val="center"/>
                </w:pPr>
              </w:pPrChange>
            </w:pPr>
            <w:del w:id="945" w:author="Jingga Dewa" w:date="2024-07-28T13:37:00Z" w16du:dateUtc="2024-07-28T18:37:00Z">
              <w:r w:rsidRPr="0050191F" w:rsidDel="000D6384">
                <w:rPr>
                  <w:rFonts w:ascii="Times New Roman" w:eastAsia="Times New Roman" w:hAnsi="Times New Roman" w:cs="Times New Roman"/>
                  <w:color w:val="000000"/>
                  <w:sz w:val="16"/>
                  <w:szCs w:val="16"/>
                </w:rPr>
                <w:delText>0,8</w:delText>
              </w:r>
            </w:del>
          </w:p>
        </w:tc>
        <w:tc>
          <w:tcPr>
            <w:tcW w:w="785" w:type="dxa"/>
            <w:tcBorders>
              <w:top w:val="nil"/>
              <w:left w:val="nil"/>
              <w:right w:val="nil"/>
            </w:tcBorders>
            <w:shd w:val="clear" w:color="auto" w:fill="auto"/>
          </w:tcPr>
          <w:p w14:paraId="307A385B" w14:textId="60E1C2FA" w:rsidR="00B702E7" w:rsidRPr="0050191F" w:rsidDel="000D6384" w:rsidRDefault="00000000">
            <w:pPr>
              <w:spacing w:after="0" w:line="360" w:lineRule="auto"/>
              <w:jc w:val="both"/>
              <w:rPr>
                <w:del w:id="946" w:author="Jingga Dewa" w:date="2024-07-28T13:37:00Z" w16du:dateUtc="2024-07-28T18:37:00Z"/>
                <w:rFonts w:ascii="Times New Roman" w:eastAsia="Times New Roman" w:hAnsi="Times New Roman" w:cs="Times New Roman"/>
                <w:color w:val="000000"/>
                <w:sz w:val="16"/>
                <w:szCs w:val="16"/>
              </w:rPr>
              <w:pPrChange w:id="947" w:author="Jingga Dewa" w:date="2024-07-28T13:37:00Z" w16du:dateUtc="2024-07-28T18:37:00Z">
                <w:pPr>
                  <w:pBdr>
                    <w:top w:val="nil"/>
                    <w:left w:val="nil"/>
                    <w:bottom w:val="nil"/>
                    <w:right w:val="nil"/>
                    <w:between w:val="nil"/>
                  </w:pBdr>
                  <w:spacing w:after="0" w:line="240" w:lineRule="auto"/>
                  <w:jc w:val="center"/>
                </w:pPr>
              </w:pPrChange>
            </w:pPr>
            <w:del w:id="948" w:author="Jingga Dewa" w:date="2024-07-28T13:37:00Z" w16du:dateUtc="2024-07-28T18:37:00Z">
              <w:r w:rsidRPr="0050191F" w:rsidDel="000D6384">
                <w:rPr>
                  <w:rFonts w:ascii="Times New Roman" w:eastAsia="Times New Roman" w:hAnsi="Times New Roman" w:cs="Times New Roman"/>
                  <w:color w:val="000000"/>
                  <w:sz w:val="16"/>
                  <w:szCs w:val="16"/>
                </w:rPr>
                <w:delText>1,3</w:delText>
              </w:r>
            </w:del>
          </w:p>
        </w:tc>
      </w:tr>
    </w:tbl>
    <w:p w14:paraId="7381C45F" w14:textId="703B81E4" w:rsidR="00B702E7" w:rsidRPr="0050191F" w:rsidDel="000D6384" w:rsidRDefault="00B702E7">
      <w:pPr>
        <w:spacing w:after="0" w:line="360" w:lineRule="auto"/>
        <w:jc w:val="both"/>
        <w:rPr>
          <w:del w:id="949" w:author="Jingga Dewa" w:date="2024-07-28T13:37:00Z" w16du:dateUtc="2024-07-28T18:37:00Z"/>
          <w:rFonts w:ascii="Times New Roman" w:eastAsia="Times New Roman" w:hAnsi="Times New Roman" w:cs="Times New Roman"/>
          <w:color w:val="FF0000"/>
          <w:sz w:val="20"/>
          <w:szCs w:val="20"/>
        </w:rPr>
        <w:pPrChange w:id="950" w:author="Jingga Dewa" w:date="2024-07-28T13:37:00Z" w16du:dateUtc="2024-07-28T18:37:00Z">
          <w:pPr>
            <w:pBdr>
              <w:top w:val="nil"/>
              <w:left w:val="nil"/>
              <w:bottom w:val="nil"/>
              <w:right w:val="nil"/>
              <w:between w:val="nil"/>
            </w:pBdr>
            <w:spacing w:after="0" w:line="240" w:lineRule="auto"/>
            <w:ind w:left="504"/>
            <w:jc w:val="both"/>
          </w:pPr>
        </w:pPrChange>
      </w:pPr>
    </w:p>
    <w:p w14:paraId="54577908" w14:textId="45C1C116" w:rsidR="00B702E7" w:rsidRPr="0050191F" w:rsidDel="000D6384" w:rsidRDefault="00000000">
      <w:pPr>
        <w:spacing w:after="0" w:line="360" w:lineRule="auto"/>
        <w:jc w:val="both"/>
        <w:rPr>
          <w:del w:id="951" w:author="Jingga Dewa" w:date="2024-07-28T13:37:00Z" w16du:dateUtc="2024-07-28T18:37:00Z"/>
          <w:rFonts w:ascii="Times New Roman" w:hAnsi="Times New Roman" w:cs="Times New Roman"/>
        </w:rPr>
        <w:pPrChange w:id="952" w:author="Jingga Dewa" w:date="2024-07-28T13:37:00Z" w16du:dateUtc="2024-07-28T18:37:00Z">
          <w:pPr>
            <w:numPr>
              <w:numId w:val="6"/>
            </w:numPr>
            <w:pBdr>
              <w:top w:val="nil"/>
              <w:left w:val="nil"/>
              <w:bottom w:val="nil"/>
              <w:right w:val="nil"/>
              <w:between w:val="nil"/>
            </w:pBdr>
            <w:spacing w:before="120" w:after="60" w:line="240" w:lineRule="auto"/>
            <w:ind w:left="288" w:hanging="288"/>
          </w:pPr>
        </w:pPrChange>
      </w:pPr>
      <w:del w:id="953" w:author="Jingga Dewa" w:date="2024-07-28T13:37:00Z" w16du:dateUtc="2024-07-28T18:37:00Z">
        <w:r w:rsidRPr="0050191F" w:rsidDel="000D6384">
          <w:rPr>
            <w:rFonts w:ascii="Times New Roman" w:eastAsia="Times New Roman" w:hAnsi="Times New Roman" w:cs="Times New Roman"/>
            <w:i/>
            <w:color w:val="000000"/>
            <w:sz w:val="20"/>
            <w:szCs w:val="20"/>
          </w:rPr>
          <w:delText>Equation</w:delText>
        </w:r>
      </w:del>
    </w:p>
    <w:p w14:paraId="3ACAFFF3" w14:textId="25007922" w:rsidR="00B702E7" w:rsidRPr="0050191F" w:rsidDel="000D6384" w:rsidRDefault="00000000">
      <w:pPr>
        <w:spacing w:after="0" w:line="360" w:lineRule="auto"/>
        <w:jc w:val="both"/>
        <w:rPr>
          <w:del w:id="954" w:author="Jingga Dewa" w:date="2024-07-28T13:37:00Z" w16du:dateUtc="2024-07-28T18:37:00Z"/>
          <w:rFonts w:ascii="Times New Roman" w:eastAsia="Times New Roman" w:hAnsi="Times New Roman" w:cs="Times New Roman"/>
          <w:color w:val="000000"/>
          <w:sz w:val="20"/>
          <w:szCs w:val="20"/>
        </w:rPr>
        <w:pPrChange w:id="955" w:author="Jingga Dewa" w:date="2024-07-28T13:37:00Z" w16du:dateUtc="2024-07-28T18:37:00Z">
          <w:pPr>
            <w:pBdr>
              <w:top w:val="nil"/>
              <w:left w:val="nil"/>
              <w:bottom w:val="nil"/>
              <w:right w:val="nil"/>
              <w:between w:val="nil"/>
            </w:pBdr>
            <w:spacing w:after="0" w:line="240" w:lineRule="auto"/>
            <w:ind w:firstLine="216"/>
            <w:jc w:val="both"/>
          </w:pPr>
        </w:pPrChange>
      </w:pPr>
      <w:del w:id="956" w:author="Jingga Dewa" w:date="2024-07-28T13:37:00Z" w16du:dateUtc="2024-07-28T18:37:00Z">
        <w:r w:rsidRPr="0050191F" w:rsidDel="000D6384">
          <w:rPr>
            <w:rFonts w:ascii="Times New Roman" w:eastAsia="Times New Roman" w:hAnsi="Times New Roman" w:cs="Times New Roman"/>
            <w:color w:val="000000"/>
            <w:sz w:val="20"/>
            <w:szCs w:val="20"/>
          </w:rPr>
          <w:delText>The equation is written as center. Use the Microsoft Equation Editor or MathType add-on. Do not copy and paste equations from other files, e.g. equation from pdf or jpg files. The equation numbering is written right alignment with arabic numerals in parentheses, as shown at Equation (1).</w:delText>
        </w:r>
      </w:del>
    </w:p>
    <w:p w14:paraId="18C9D12A" w14:textId="1E33D091" w:rsidR="00B702E7" w:rsidRPr="0050191F" w:rsidDel="000D6384" w:rsidRDefault="00B702E7">
      <w:pPr>
        <w:spacing w:after="0" w:line="360" w:lineRule="auto"/>
        <w:jc w:val="both"/>
        <w:rPr>
          <w:del w:id="957" w:author="Jingga Dewa" w:date="2024-07-28T13:37:00Z" w16du:dateUtc="2024-07-28T18:37:00Z"/>
          <w:rFonts w:ascii="Times New Roman" w:eastAsia="Times New Roman" w:hAnsi="Times New Roman" w:cs="Times New Roman"/>
          <w:color w:val="000000"/>
          <w:sz w:val="20"/>
          <w:szCs w:val="20"/>
        </w:rPr>
        <w:pPrChange w:id="958" w:author="Jingga Dewa" w:date="2024-07-28T13:37:00Z" w16du:dateUtc="2024-07-28T18:37:00Z">
          <w:pPr>
            <w:pBdr>
              <w:top w:val="nil"/>
              <w:left w:val="nil"/>
              <w:bottom w:val="nil"/>
              <w:right w:val="nil"/>
              <w:between w:val="nil"/>
            </w:pBdr>
            <w:spacing w:after="0" w:line="240" w:lineRule="auto"/>
            <w:ind w:firstLine="216"/>
            <w:jc w:val="both"/>
          </w:pPr>
        </w:pPrChange>
      </w:pPr>
    </w:p>
    <w:p w14:paraId="116A0177" w14:textId="226BDC34" w:rsidR="00B702E7" w:rsidRPr="0050191F" w:rsidDel="000D6384" w:rsidRDefault="00000000">
      <w:pPr>
        <w:spacing w:after="0" w:line="360" w:lineRule="auto"/>
        <w:jc w:val="both"/>
        <w:rPr>
          <w:del w:id="959" w:author="Jingga Dewa" w:date="2024-07-28T13:37:00Z" w16du:dateUtc="2024-07-28T18:37:00Z"/>
          <w:rFonts w:ascii="Times New Roman" w:eastAsia="Times New Roman" w:hAnsi="Times New Roman" w:cs="Times New Roman"/>
          <w:color w:val="000000"/>
          <w:sz w:val="20"/>
          <w:szCs w:val="20"/>
        </w:rPr>
        <w:pPrChange w:id="960" w:author="Jingga Dewa" w:date="2024-07-28T13:37:00Z" w16du:dateUtc="2024-07-28T18:37:00Z">
          <w:pPr>
            <w:pBdr>
              <w:top w:val="nil"/>
              <w:left w:val="nil"/>
              <w:bottom w:val="nil"/>
              <w:right w:val="nil"/>
              <w:between w:val="nil"/>
            </w:pBdr>
            <w:tabs>
              <w:tab w:val="center" w:pos="2552"/>
              <w:tab w:val="right" w:pos="4678"/>
            </w:tabs>
            <w:spacing w:after="0" w:line="240" w:lineRule="auto"/>
            <w:jc w:val="both"/>
          </w:pPr>
        </w:pPrChange>
      </w:pPr>
      <w:del w:id="961" w:author="Jingga Dewa" w:date="2024-07-28T13:37:00Z" w16du:dateUtc="2024-07-28T18:37:00Z">
        <w:r w:rsidRPr="0050191F" w:rsidDel="000D6384">
          <w:rPr>
            <w:rFonts w:ascii="Times New Roman" w:eastAsia="Times New Roman" w:hAnsi="Times New Roman" w:cs="Times New Roman"/>
            <w:color w:val="000000"/>
            <w:sz w:val="20"/>
            <w:szCs w:val="20"/>
          </w:rPr>
          <w:object w:dxaOrig="180" w:dyaOrig="255" w14:anchorId="1F38059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9.7pt;height:12.45pt;mso-width-percent:0;mso-height-percent:0;mso-width-percent:0;mso-height-percent:0" o:ole="">
              <v:imagedata r:id="rId71" o:title=""/>
            </v:shape>
            <o:OLEObject Type="Embed" ProgID="Equation.3" ShapeID="_x0000_i1025" DrawAspect="Content" ObjectID="_1783754050" r:id="rId72"/>
          </w:object>
        </w:r>
        <w:r w:rsidRPr="0050191F" w:rsidDel="000D6384">
          <w:rPr>
            <w:rFonts w:ascii="Times New Roman" w:eastAsia="Times New Roman" w:hAnsi="Times New Roman" w:cs="Times New Roman"/>
            <w:color w:val="000000"/>
            <w:sz w:val="20"/>
            <w:szCs w:val="20"/>
          </w:rPr>
          <w:tab/>
        </w:r>
        <w:r w:rsidRPr="0050191F" w:rsidDel="000D6384">
          <w:rPr>
            <w:rFonts w:ascii="Times New Roman" w:eastAsia="Times New Roman" w:hAnsi="Times New Roman" w:cs="Times New Roman"/>
            <w:color w:val="000000"/>
            <w:sz w:val="36"/>
            <w:szCs w:val="36"/>
            <w:vertAlign w:val="subscript"/>
          </w:rPr>
          <w:object w:dxaOrig="900" w:dyaOrig="570" w14:anchorId="433BCBD2">
            <v:shape id="_x0000_i1026" type="#_x0000_t75" alt="" style="width:45.7pt;height:28.15pt;mso-width-percent:0;mso-height-percent:0;mso-width-percent:0;mso-height-percent:0" o:ole="">
              <v:imagedata r:id="rId73" o:title=""/>
            </v:shape>
            <o:OLEObject Type="Embed" ProgID="Equation.3" ShapeID="_x0000_i1026" DrawAspect="Content" ObjectID="_1783754051" r:id="rId74"/>
          </w:object>
        </w:r>
        <w:r w:rsidRPr="0050191F" w:rsidDel="000D6384">
          <w:rPr>
            <w:rFonts w:ascii="Times New Roman" w:eastAsia="Times New Roman" w:hAnsi="Times New Roman" w:cs="Times New Roman"/>
            <w:color w:val="000000"/>
            <w:sz w:val="20"/>
            <w:szCs w:val="20"/>
          </w:rPr>
          <w:tab/>
          <w:delText>(1)</w:delText>
        </w:r>
      </w:del>
    </w:p>
    <w:p w14:paraId="2AC6F777" w14:textId="1EEB7D53" w:rsidR="00B702E7" w:rsidRPr="0050191F" w:rsidDel="000D6384" w:rsidRDefault="00B702E7">
      <w:pPr>
        <w:spacing w:after="0" w:line="360" w:lineRule="auto"/>
        <w:jc w:val="both"/>
        <w:rPr>
          <w:del w:id="962" w:author="Jingga Dewa" w:date="2024-07-28T13:37:00Z" w16du:dateUtc="2024-07-28T18:37:00Z"/>
          <w:rFonts w:ascii="Times New Roman" w:eastAsia="Times New Roman" w:hAnsi="Times New Roman" w:cs="Times New Roman"/>
          <w:color w:val="000000"/>
          <w:sz w:val="20"/>
          <w:szCs w:val="20"/>
        </w:rPr>
        <w:pPrChange w:id="963" w:author="Jingga Dewa" w:date="2024-07-28T13:37:00Z" w16du:dateUtc="2024-07-28T18:37:00Z">
          <w:pPr>
            <w:pBdr>
              <w:top w:val="nil"/>
              <w:left w:val="nil"/>
              <w:bottom w:val="nil"/>
              <w:right w:val="nil"/>
              <w:between w:val="nil"/>
            </w:pBdr>
            <w:tabs>
              <w:tab w:val="center" w:pos="2552"/>
              <w:tab w:val="right" w:pos="4962"/>
            </w:tabs>
            <w:spacing w:after="0" w:line="240" w:lineRule="auto"/>
            <w:jc w:val="both"/>
          </w:pPr>
        </w:pPrChange>
      </w:pPr>
    </w:p>
    <w:p w14:paraId="2E1063C7" w14:textId="17EB1D05" w:rsidR="00B702E7" w:rsidRPr="0050191F" w:rsidDel="000D6384" w:rsidRDefault="00000000">
      <w:pPr>
        <w:spacing w:after="0" w:line="360" w:lineRule="auto"/>
        <w:jc w:val="both"/>
        <w:rPr>
          <w:del w:id="964" w:author="Jingga Dewa" w:date="2024-07-28T13:37:00Z" w16du:dateUtc="2024-07-28T18:37:00Z"/>
          <w:rFonts w:ascii="Times New Roman" w:eastAsia="Times New Roman" w:hAnsi="Times New Roman" w:cs="Times New Roman"/>
          <w:color w:val="000000"/>
          <w:sz w:val="20"/>
          <w:szCs w:val="20"/>
        </w:rPr>
        <w:pPrChange w:id="965" w:author="Jingga Dewa" w:date="2024-07-28T13:37:00Z" w16du:dateUtc="2024-07-28T18:37:00Z">
          <w:pPr>
            <w:pBdr>
              <w:top w:val="nil"/>
              <w:left w:val="nil"/>
              <w:bottom w:val="nil"/>
              <w:right w:val="nil"/>
              <w:between w:val="nil"/>
            </w:pBdr>
            <w:tabs>
              <w:tab w:val="center" w:pos="2552"/>
              <w:tab w:val="right" w:pos="4962"/>
            </w:tabs>
            <w:spacing w:after="0" w:line="240" w:lineRule="auto"/>
            <w:jc w:val="both"/>
          </w:pPr>
        </w:pPrChange>
      </w:pPr>
      <w:del w:id="966" w:author="Jingga Dewa" w:date="2024-07-28T13:37:00Z" w16du:dateUtc="2024-07-28T18:37:00Z">
        <w:r w:rsidRPr="0050191F" w:rsidDel="000D6384">
          <w:rPr>
            <w:rFonts w:ascii="Times New Roman" w:eastAsia="Times New Roman" w:hAnsi="Times New Roman" w:cs="Times New Roman"/>
            <w:color w:val="000000"/>
            <w:sz w:val="20"/>
            <w:szCs w:val="20"/>
          </w:rPr>
          <w:delText>Use the size in the following Microsoft Equation Editor:</w:delText>
        </w:r>
      </w:del>
    </w:p>
    <w:p w14:paraId="45D09113" w14:textId="31C502BD" w:rsidR="00B702E7" w:rsidRPr="0050191F" w:rsidDel="000D6384" w:rsidRDefault="00B702E7">
      <w:pPr>
        <w:spacing w:after="0" w:line="360" w:lineRule="auto"/>
        <w:jc w:val="both"/>
        <w:rPr>
          <w:del w:id="967" w:author="Jingga Dewa" w:date="2024-07-28T13:37:00Z" w16du:dateUtc="2024-07-28T18:37:00Z"/>
          <w:rFonts w:ascii="Times New Roman" w:eastAsia="Times New Roman" w:hAnsi="Times New Roman" w:cs="Times New Roman"/>
          <w:color w:val="000000"/>
          <w:sz w:val="20"/>
          <w:szCs w:val="20"/>
        </w:rPr>
        <w:pPrChange w:id="968" w:author="Jingga Dewa" w:date="2024-07-28T13:37:00Z" w16du:dateUtc="2024-07-28T18:37:00Z">
          <w:pPr>
            <w:pBdr>
              <w:top w:val="nil"/>
              <w:left w:val="nil"/>
              <w:bottom w:val="nil"/>
              <w:right w:val="nil"/>
              <w:between w:val="nil"/>
            </w:pBdr>
            <w:tabs>
              <w:tab w:val="center" w:pos="2552"/>
              <w:tab w:val="right" w:pos="4962"/>
            </w:tabs>
            <w:spacing w:after="0" w:line="240" w:lineRule="auto"/>
            <w:jc w:val="both"/>
          </w:pPr>
        </w:pPrChange>
      </w:pPr>
    </w:p>
    <w:p w14:paraId="6D5A6030" w14:textId="165E955C" w:rsidR="00B702E7" w:rsidRPr="0050191F" w:rsidDel="000D6384" w:rsidRDefault="00000000">
      <w:pPr>
        <w:spacing w:after="0" w:line="360" w:lineRule="auto"/>
        <w:jc w:val="both"/>
        <w:rPr>
          <w:del w:id="969" w:author="Jingga Dewa" w:date="2024-07-28T13:37:00Z" w16du:dateUtc="2024-07-28T18:37:00Z"/>
          <w:rFonts w:ascii="Times New Roman" w:eastAsia="Times New Roman" w:hAnsi="Times New Roman" w:cs="Times New Roman"/>
          <w:color w:val="000000"/>
          <w:sz w:val="20"/>
          <w:szCs w:val="20"/>
        </w:rPr>
        <w:pPrChange w:id="970" w:author="Jingga Dewa" w:date="2024-07-28T13:37:00Z" w16du:dateUtc="2024-07-28T18:37:00Z">
          <w:pPr>
            <w:numPr>
              <w:numId w:val="3"/>
            </w:numPr>
            <w:pBdr>
              <w:top w:val="nil"/>
              <w:left w:val="nil"/>
              <w:bottom w:val="nil"/>
              <w:right w:val="nil"/>
              <w:between w:val="nil"/>
            </w:pBdr>
            <w:spacing w:after="0" w:line="240" w:lineRule="auto"/>
            <w:ind w:left="720" w:hanging="360"/>
            <w:jc w:val="both"/>
          </w:pPr>
        </w:pPrChange>
      </w:pPr>
      <w:del w:id="971" w:author="Jingga Dewa" w:date="2024-07-28T13:37:00Z" w16du:dateUtc="2024-07-28T18:37:00Z">
        <w:r w:rsidRPr="0050191F" w:rsidDel="000D6384">
          <w:rPr>
            <w:rFonts w:ascii="Times New Roman" w:eastAsia="Times New Roman" w:hAnsi="Times New Roman" w:cs="Times New Roman"/>
            <w:color w:val="000000"/>
            <w:sz w:val="20"/>
            <w:szCs w:val="20"/>
          </w:rPr>
          <w:delText xml:space="preserve">Full </w:delText>
        </w:r>
        <w:r w:rsidRPr="0050191F" w:rsidDel="000D6384">
          <w:rPr>
            <w:rFonts w:ascii="Times New Roman" w:eastAsia="Times New Roman" w:hAnsi="Times New Roman" w:cs="Times New Roman"/>
            <w:color w:val="000000"/>
            <w:sz w:val="20"/>
            <w:szCs w:val="20"/>
          </w:rPr>
          <w:tab/>
        </w:r>
        <w:r w:rsidRPr="0050191F" w:rsidDel="000D6384">
          <w:rPr>
            <w:rFonts w:ascii="Times New Roman" w:eastAsia="Times New Roman" w:hAnsi="Times New Roman" w:cs="Times New Roman"/>
            <w:color w:val="000000"/>
            <w:sz w:val="20"/>
            <w:szCs w:val="20"/>
          </w:rPr>
          <w:tab/>
        </w:r>
        <w:r w:rsidRPr="0050191F" w:rsidDel="000D6384">
          <w:rPr>
            <w:rFonts w:ascii="Times New Roman" w:eastAsia="Times New Roman" w:hAnsi="Times New Roman" w:cs="Times New Roman"/>
            <w:color w:val="000000"/>
            <w:sz w:val="20"/>
            <w:szCs w:val="20"/>
          </w:rPr>
          <w:tab/>
          <w:delText>: 10 pt</w:delText>
        </w:r>
      </w:del>
    </w:p>
    <w:p w14:paraId="3F290CEB" w14:textId="7493AE88" w:rsidR="00B702E7" w:rsidRPr="0050191F" w:rsidDel="000D6384" w:rsidRDefault="00000000">
      <w:pPr>
        <w:spacing w:after="0" w:line="360" w:lineRule="auto"/>
        <w:jc w:val="both"/>
        <w:rPr>
          <w:del w:id="972" w:author="Jingga Dewa" w:date="2024-07-28T13:37:00Z" w16du:dateUtc="2024-07-28T18:37:00Z"/>
          <w:rFonts w:ascii="Times New Roman" w:eastAsia="Times New Roman" w:hAnsi="Times New Roman" w:cs="Times New Roman"/>
          <w:color w:val="000000"/>
          <w:sz w:val="20"/>
          <w:szCs w:val="20"/>
        </w:rPr>
        <w:pPrChange w:id="973" w:author="Jingga Dewa" w:date="2024-07-28T13:37:00Z" w16du:dateUtc="2024-07-28T18:37:00Z">
          <w:pPr>
            <w:numPr>
              <w:numId w:val="3"/>
            </w:numPr>
            <w:pBdr>
              <w:top w:val="nil"/>
              <w:left w:val="nil"/>
              <w:bottom w:val="nil"/>
              <w:right w:val="nil"/>
              <w:between w:val="nil"/>
            </w:pBdr>
            <w:spacing w:after="0" w:line="240" w:lineRule="auto"/>
            <w:ind w:left="720" w:hanging="360"/>
            <w:jc w:val="both"/>
          </w:pPr>
        </w:pPrChange>
      </w:pPr>
      <w:del w:id="974" w:author="Jingga Dewa" w:date="2024-07-28T13:37:00Z" w16du:dateUtc="2024-07-28T18:37:00Z">
        <w:r w:rsidRPr="0050191F" w:rsidDel="000D6384">
          <w:rPr>
            <w:rFonts w:ascii="Times New Roman" w:eastAsia="Times New Roman" w:hAnsi="Times New Roman" w:cs="Times New Roman"/>
            <w:color w:val="000000"/>
            <w:sz w:val="20"/>
            <w:szCs w:val="20"/>
          </w:rPr>
          <w:delText>Subscript/Superscript</w:delText>
        </w:r>
        <w:r w:rsidRPr="0050191F" w:rsidDel="000D6384">
          <w:rPr>
            <w:rFonts w:ascii="Times New Roman" w:eastAsia="Times New Roman" w:hAnsi="Times New Roman" w:cs="Times New Roman"/>
            <w:color w:val="000000"/>
            <w:sz w:val="20"/>
            <w:szCs w:val="20"/>
          </w:rPr>
          <w:tab/>
          <w:delText>: 5 pt</w:delText>
        </w:r>
      </w:del>
    </w:p>
    <w:p w14:paraId="24E17A66" w14:textId="48487921" w:rsidR="00B702E7" w:rsidRPr="0050191F" w:rsidDel="000D6384" w:rsidRDefault="00000000">
      <w:pPr>
        <w:spacing w:after="0" w:line="360" w:lineRule="auto"/>
        <w:jc w:val="both"/>
        <w:rPr>
          <w:del w:id="975" w:author="Jingga Dewa" w:date="2024-07-28T13:37:00Z" w16du:dateUtc="2024-07-28T18:37:00Z"/>
          <w:rFonts w:ascii="Times New Roman" w:eastAsia="Times New Roman" w:hAnsi="Times New Roman" w:cs="Times New Roman"/>
          <w:color w:val="000000"/>
          <w:sz w:val="20"/>
          <w:szCs w:val="20"/>
        </w:rPr>
        <w:pPrChange w:id="976" w:author="Jingga Dewa" w:date="2024-07-28T13:37:00Z" w16du:dateUtc="2024-07-28T18:37:00Z">
          <w:pPr>
            <w:numPr>
              <w:numId w:val="3"/>
            </w:numPr>
            <w:pBdr>
              <w:top w:val="nil"/>
              <w:left w:val="nil"/>
              <w:bottom w:val="nil"/>
              <w:right w:val="nil"/>
              <w:between w:val="nil"/>
            </w:pBdr>
            <w:spacing w:after="0" w:line="240" w:lineRule="auto"/>
            <w:ind w:left="720" w:hanging="360"/>
            <w:jc w:val="both"/>
          </w:pPr>
        </w:pPrChange>
      </w:pPr>
      <w:del w:id="977" w:author="Jingga Dewa" w:date="2024-07-28T13:37:00Z" w16du:dateUtc="2024-07-28T18:37:00Z">
        <w:r w:rsidRPr="0050191F" w:rsidDel="000D6384">
          <w:rPr>
            <w:rFonts w:ascii="Times New Roman" w:eastAsia="Times New Roman" w:hAnsi="Times New Roman" w:cs="Times New Roman"/>
            <w:color w:val="000000"/>
            <w:sz w:val="20"/>
            <w:szCs w:val="20"/>
          </w:rPr>
          <w:delText>Sub-subscript/superscript</w:delText>
        </w:r>
        <w:r w:rsidRPr="0050191F" w:rsidDel="000D6384">
          <w:rPr>
            <w:rFonts w:ascii="Times New Roman" w:eastAsia="Times New Roman" w:hAnsi="Times New Roman" w:cs="Times New Roman"/>
            <w:color w:val="000000"/>
            <w:sz w:val="20"/>
            <w:szCs w:val="20"/>
          </w:rPr>
          <w:tab/>
          <w:delText>: 3 pt</w:delText>
        </w:r>
      </w:del>
    </w:p>
    <w:p w14:paraId="79216B86" w14:textId="20C19701" w:rsidR="00B702E7" w:rsidRPr="0050191F" w:rsidDel="000D6384" w:rsidRDefault="00000000">
      <w:pPr>
        <w:spacing w:after="0" w:line="360" w:lineRule="auto"/>
        <w:jc w:val="both"/>
        <w:rPr>
          <w:del w:id="978" w:author="Jingga Dewa" w:date="2024-07-28T13:37:00Z" w16du:dateUtc="2024-07-28T18:37:00Z"/>
          <w:rFonts w:ascii="Times New Roman" w:eastAsia="Times New Roman" w:hAnsi="Times New Roman" w:cs="Times New Roman"/>
          <w:color w:val="000000"/>
          <w:sz w:val="20"/>
          <w:szCs w:val="20"/>
        </w:rPr>
        <w:pPrChange w:id="979" w:author="Jingga Dewa" w:date="2024-07-28T13:37:00Z" w16du:dateUtc="2024-07-28T18:37:00Z">
          <w:pPr>
            <w:numPr>
              <w:numId w:val="3"/>
            </w:numPr>
            <w:pBdr>
              <w:top w:val="nil"/>
              <w:left w:val="nil"/>
              <w:bottom w:val="nil"/>
              <w:right w:val="nil"/>
              <w:between w:val="nil"/>
            </w:pBdr>
            <w:spacing w:after="0" w:line="240" w:lineRule="auto"/>
            <w:ind w:left="720" w:hanging="360"/>
            <w:jc w:val="both"/>
          </w:pPr>
        </w:pPrChange>
      </w:pPr>
      <w:del w:id="980" w:author="Jingga Dewa" w:date="2024-07-28T13:37:00Z" w16du:dateUtc="2024-07-28T18:37:00Z">
        <w:r w:rsidRPr="0050191F" w:rsidDel="000D6384">
          <w:rPr>
            <w:rFonts w:ascii="Times New Roman" w:eastAsia="Times New Roman" w:hAnsi="Times New Roman" w:cs="Times New Roman"/>
            <w:color w:val="000000"/>
            <w:sz w:val="20"/>
            <w:szCs w:val="20"/>
          </w:rPr>
          <w:delText>Symbol</w:delText>
        </w:r>
        <w:r w:rsidRPr="0050191F" w:rsidDel="000D6384">
          <w:rPr>
            <w:rFonts w:ascii="Times New Roman" w:eastAsia="Times New Roman" w:hAnsi="Times New Roman" w:cs="Times New Roman"/>
            <w:color w:val="000000"/>
            <w:sz w:val="20"/>
            <w:szCs w:val="20"/>
          </w:rPr>
          <w:tab/>
        </w:r>
        <w:r w:rsidRPr="0050191F" w:rsidDel="000D6384">
          <w:rPr>
            <w:rFonts w:ascii="Times New Roman" w:eastAsia="Times New Roman" w:hAnsi="Times New Roman" w:cs="Times New Roman"/>
            <w:color w:val="000000"/>
            <w:sz w:val="20"/>
            <w:szCs w:val="20"/>
          </w:rPr>
          <w:tab/>
        </w:r>
        <w:r w:rsidRPr="0050191F" w:rsidDel="000D6384">
          <w:rPr>
            <w:rFonts w:ascii="Times New Roman" w:eastAsia="Times New Roman" w:hAnsi="Times New Roman" w:cs="Times New Roman"/>
            <w:color w:val="000000"/>
            <w:sz w:val="20"/>
            <w:szCs w:val="20"/>
          </w:rPr>
          <w:tab/>
          <w:delText>: 16 pt</w:delText>
        </w:r>
      </w:del>
    </w:p>
    <w:p w14:paraId="1226F708" w14:textId="2862616C" w:rsidR="00B702E7" w:rsidRPr="0050191F" w:rsidDel="000D6384" w:rsidRDefault="00000000">
      <w:pPr>
        <w:spacing w:after="0" w:line="360" w:lineRule="auto"/>
        <w:jc w:val="both"/>
        <w:rPr>
          <w:del w:id="981" w:author="Jingga Dewa" w:date="2024-07-28T13:37:00Z" w16du:dateUtc="2024-07-28T18:37:00Z"/>
          <w:rFonts w:ascii="Times New Roman" w:eastAsia="Times New Roman" w:hAnsi="Times New Roman" w:cs="Times New Roman"/>
          <w:color w:val="000000"/>
          <w:sz w:val="20"/>
          <w:szCs w:val="20"/>
        </w:rPr>
        <w:pPrChange w:id="982" w:author="Jingga Dewa" w:date="2024-07-28T13:37:00Z" w16du:dateUtc="2024-07-28T18:37:00Z">
          <w:pPr>
            <w:numPr>
              <w:numId w:val="3"/>
            </w:numPr>
            <w:pBdr>
              <w:top w:val="nil"/>
              <w:left w:val="nil"/>
              <w:bottom w:val="nil"/>
              <w:right w:val="nil"/>
              <w:between w:val="nil"/>
            </w:pBdr>
            <w:spacing w:after="0" w:line="240" w:lineRule="auto"/>
            <w:ind w:left="720" w:hanging="360"/>
            <w:jc w:val="both"/>
          </w:pPr>
        </w:pPrChange>
      </w:pPr>
      <w:del w:id="983" w:author="Jingga Dewa" w:date="2024-07-28T13:37:00Z" w16du:dateUtc="2024-07-28T18:37:00Z">
        <w:r w:rsidRPr="0050191F" w:rsidDel="000D6384">
          <w:rPr>
            <w:rFonts w:ascii="Times New Roman" w:eastAsia="Times New Roman" w:hAnsi="Times New Roman" w:cs="Times New Roman"/>
            <w:color w:val="000000"/>
            <w:sz w:val="20"/>
            <w:szCs w:val="20"/>
          </w:rPr>
          <w:delText>Sub-symbol</w:delText>
        </w:r>
        <w:r w:rsidRPr="0050191F" w:rsidDel="000D6384">
          <w:rPr>
            <w:rFonts w:ascii="Times New Roman" w:eastAsia="Times New Roman" w:hAnsi="Times New Roman" w:cs="Times New Roman"/>
            <w:color w:val="000000"/>
            <w:sz w:val="20"/>
            <w:szCs w:val="20"/>
          </w:rPr>
          <w:tab/>
        </w:r>
        <w:r w:rsidRPr="0050191F" w:rsidDel="000D6384">
          <w:rPr>
            <w:rFonts w:ascii="Times New Roman" w:eastAsia="Times New Roman" w:hAnsi="Times New Roman" w:cs="Times New Roman"/>
            <w:color w:val="000000"/>
            <w:sz w:val="20"/>
            <w:szCs w:val="20"/>
          </w:rPr>
          <w:tab/>
          <w:delText>: 10 pt</w:delText>
        </w:r>
      </w:del>
    </w:p>
    <w:p w14:paraId="7BDFB16A" w14:textId="74DF3158" w:rsidR="00B702E7" w:rsidRPr="0050191F" w:rsidDel="000D6384" w:rsidRDefault="00000000">
      <w:pPr>
        <w:spacing w:after="0" w:line="360" w:lineRule="auto"/>
        <w:jc w:val="both"/>
        <w:rPr>
          <w:del w:id="984" w:author="Jingga Dewa" w:date="2024-07-28T13:37:00Z" w16du:dateUtc="2024-07-28T18:37:00Z"/>
          <w:rFonts w:ascii="Times New Roman" w:hAnsi="Times New Roman" w:cs="Times New Roman"/>
        </w:rPr>
        <w:pPrChange w:id="985" w:author="Jingga Dewa" w:date="2024-07-28T13:37:00Z" w16du:dateUtc="2024-07-28T18:37:00Z">
          <w:pPr>
            <w:numPr>
              <w:numId w:val="6"/>
            </w:numPr>
            <w:pBdr>
              <w:top w:val="nil"/>
              <w:left w:val="nil"/>
              <w:bottom w:val="nil"/>
              <w:right w:val="nil"/>
              <w:between w:val="nil"/>
            </w:pBdr>
            <w:spacing w:before="150" w:after="60" w:line="240" w:lineRule="auto"/>
            <w:ind w:left="288" w:hanging="288"/>
          </w:pPr>
        </w:pPrChange>
      </w:pPr>
      <w:del w:id="986" w:author="Jingga Dewa" w:date="2024-07-28T13:37:00Z" w16du:dateUtc="2024-07-28T18:37:00Z">
        <w:r w:rsidRPr="0050191F" w:rsidDel="000D6384">
          <w:rPr>
            <w:rFonts w:ascii="Times New Roman" w:eastAsia="Times New Roman" w:hAnsi="Times New Roman" w:cs="Times New Roman"/>
            <w:i/>
            <w:color w:val="000000"/>
            <w:sz w:val="20"/>
            <w:szCs w:val="20"/>
          </w:rPr>
          <w:delText>Page Numbers, Headers dan Footers</w:delText>
        </w:r>
      </w:del>
    </w:p>
    <w:p w14:paraId="4FA62299" w14:textId="181395F7" w:rsidR="00B702E7" w:rsidRPr="0050191F" w:rsidDel="000D6384" w:rsidRDefault="00000000">
      <w:pPr>
        <w:spacing w:after="0" w:line="360" w:lineRule="auto"/>
        <w:jc w:val="both"/>
        <w:rPr>
          <w:del w:id="987" w:author="Jingga Dewa" w:date="2024-07-28T13:37:00Z" w16du:dateUtc="2024-07-28T18:37:00Z"/>
          <w:rFonts w:ascii="Times New Roman" w:eastAsia="Times New Roman" w:hAnsi="Times New Roman" w:cs="Times New Roman"/>
          <w:color w:val="000000"/>
          <w:sz w:val="20"/>
          <w:szCs w:val="20"/>
        </w:rPr>
        <w:pPrChange w:id="988" w:author="Jingga Dewa" w:date="2024-07-28T13:37:00Z" w16du:dateUtc="2024-07-28T18:37:00Z">
          <w:pPr>
            <w:pBdr>
              <w:top w:val="nil"/>
              <w:left w:val="nil"/>
              <w:bottom w:val="nil"/>
              <w:right w:val="nil"/>
              <w:between w:val="nil"/>
            </w:pBdr>
            <w:spacing w:after="0" w:line="240" w:lineRule="auto"/>
            <w:ind w:firstLine="216"/>
            <w:jc w:val="both"/>
          </w:pPr>
        </w:pPrChange>
      </w:pPr>
      <w:del w:id="989" w:author="Jingga Dewa" w:date="2024-07-28T13:37:00Z" w16du:dateUtc="2024-07-28T18:37:00Z">
        <w:r w:rsidRPr="0050191F" w:rsidDel="000D6384">
          <w:rPr>
            <w:rFonts w:ascii="Times New Roman" w:eastAsia="Times New Roman" w:hAnsi="Times New Roman" w:cs="Times New Roman"/>
            <w:color w:val="000000"/>
            <w:sz w:val="20"/>
            <w:szCs w:val="20"/>
          </w:rPr>
          <w:delText>Page numbers, headers and footers are not used.</w:delText>
        </w:r>
      </w:del>
    </w:p>
    <w:p w14:paraId="338A216C" w14:textId="65F12C70" w:rsidR="00B702E7" w:rsidRPr="0050191F" w:rsidDel="000D6384" w:rsidRDefault="00000000">
      <w:pPr>
        <w:spacing w:after="0" w:line="360" w:lineRule="auto"/>
        <w:jc w:val="both"/>
        <w:rPr>
          <w:del w:id="990" w:author="Jingga Dewa" w:date="2024-07-28T13:37:00Z" w16du:dateUtc="2024-07-28T18:37:00Z"/>
          <w:rFonts w:ascii="Times New Roman" w:hAnsi="Times New Roman" w:cs="Times New Roman"/>
        </w:rPr>
        <w:pPrChange w:id="991" w:author="Jingga Dewa" w:date="2024-07-28T13:37:00Z" w16du:dateUtc="2024-07-28T18:37:00Z">
          <w:pPr>
            <w:numPr>
              <w:numId w:val="6"/>
            </w:numPr>
            <w:pBdr>
              <w:top w:val="nil"/>
              <w:left w:val="nil"/>
              <w:bottom w:val="nil"/>
              <w:right w:val="nil"/>
              <w:between w:val="nil"/>
            </w:pBdr>
            <w:spacing w:before="150" w:after="60" w:line="240" w:lineRule="auto"/>
            <w:ind w:left="288" w:hanging="288"/>
          </w:pPr>
        </w:pPrChange>
      </w:pPr>
      <w:del w:id="992" w:author="Jingga Dewa" w:date="2024-07-28T13:37:00Z" w16du:dateUtc="2024-07-28T18:37:00Z">
        <w:r w:rsidRPr="0050191F" w:rsidDel="000D6384">
          <w:rPr>
            <w:rFonts w:ascii="Times New Roman" w:eastAsia="Times New Roman" w:hAnsi="Times New Roman" w:cs="Times New Roman"/>
            <w:i/>
            <w:color w:val="000000"/>
            <w:sz w:val="20"/>
            <w:szCs w:val="20"/>
          </w:rPr>
          <w:delText>Hyperlink dan Bookmark</w:delText>
        </w:r>
      </w:del>
    </w:p>
    <w:p w14:paraId="5530FDE8" w14:textId="4C48F358" w:rsidR="00B702E7" w:rsidRPr="0050191F" w:rsidDel="000D6384" w:rsidRDefault="00000000">
      <w:pPr>
        <w:spacing w:after="0" w:line="360" w:lineRule="auto"/>
        <w:jc w:val="both"/>
        <w:rPr>
          <w:del w:id="993" w:author="Jingga Dewa" w:date="2024-07-28T13:37:00Z" w16du:dateUtc="2024-07-28T18:37:00Z"/>
          <w:rFonts w:ascii="Times New Roman" w:eastAsia="Times New Roman" w:hAnsi="Times New Roman" w:cs="Times New Roman"/>
          <w:color w:val="000000"/>
          <w:sz w:val="20"/>
          <w:szCs w:val="20"/>
          <w:highlight w:val="white"/>
        </w:rPr>
        <w:pPrChange w:id="994" w:author="Jingga Dewa" w:date="2024-07-28T13:37:00Z" w16du:dateUtc="2024-07-28T18:37:00Z">
          <w:pPr>
            <w:pBdr>
              <w:top w:val="nil"/>
              <w:left w:val="nil"/>
              <w:bottom w:val="nil"/>
              <w:right w:val="nil"/>
              <w:between w:val="nil"/>
            </w:pBdr>
            <w:spacing w:after="0" w:line="240" w:lineRule="auto"/>
            <w:ind w:firstLine="216"/>
            <w:jc w:val="both"/>
          </w:pPr>
        </w:pPrChange>
      </w:pPr>
      <w:del w:id="995" w:author="Jingga Dewa" w:date="2024-07-28T13:37:00Z" w16du:dateUtc="2024-07-28T18:37:00Z">
        <w:r w:rsidRPr="0050191F" w:rsidDel="000D6384">
          <w:rPr>
            <w:rFonts w:ascii="Times New Roman" w:eastAsia="Times New Roman" w:hAnsi="Times New Roman" w:cs="Times New Roman"/>
            <w:color w:val="000000"/>
            <w:sz w:val="20"/>
            <w:szCs w:val="20"/>
            <w:highlight w:val="white"/>
          </w:rPr>
          <w:delText>All hypertext and bookmark sections will be deleted. If the paper needs to refer to an email address or URL, the address or URL must be written in plain font</w:delText>
        </w:r>
      </w:del>
    </w:p>
    <w:p w14:paraId="538986AB" w14:textId="60AA4F97" w:rsidR="00B702E7" w:rsidRPr="0050191F" w:rsidDel="000D6384" w:rsidRDefault="00000000">
      <w:pPr>
        <w:spacing w:after="0" w:line="360" w:lineRule="auto"/>
        <w:jc w:val="both"/>
        <w:rPr>
          <w:del w:id="996" w:author="Jingga Dewa" w:date="2024-07-28T13:37:00Z" w16du:dateUtc="2024-07-28T18:37:00Z"/>
          <w:rFonts w:ascii="Times New Roman" w:hAnsi="Times New Roman" w:cs="Times New Roman"/>
        </w:rPr>
        <w:pPrChange w:id="997" w:author="Jingga Dewa" w:date="2024-07-28T13:37:00Z" w16du:dateUtc="2024-07-28T18:37:00Z">
          <w:pPr>
            <w:numPr>
              <w:numId w:val="6"/>
            </w:numPr>
            <w:pBdr>
              <w:top w:val="nil"/>
              <w:left w:val="nil"/>
              <w:bottom w:val="nil"/>
              <w:right w:val="nil"/>
              <w:between w:val="nil"/>
            </w:pBdr>
            <w:spacing w:before="120" w:after="60" w:line="240" w:lineRule="auto"/>
            <w:ind w:left="288" w:hanging="288"/>
          </w:pPr>
        </w:pPrChange>
      </w:pPr>
      <w:del w:id="998" w:author="Jingga Dewa" w:date="2024-07-28T13:37:00Z" w16du:dateUtc="2024-07-28T18:37:00Z">
        <w:r w:rsidRPr="0050191F" w:rsidDel="000D6384">
          <w:rPr>
            <w:rFonts w:ascii="Times New Roman" w:eastAsia="Times New Roman" w:hAnsi="Times New Roman" w:cs="Times New Roman"/>
            <w:i/>
            <w:color w:val="000000"/>
            <w:sz w:val="20"/>
            <w:szCs w:val="20"/>
          </w:rPr>
          <w:delText>Reference</w:delText>
        </w:r>
      </w:del>
    </w:p>
    <w:p w14:paraId="5E0042B5" w14:textId="51F1EC24" w:rsidR="00B702E7" w:rsidRPr="0050191F" w:rsidDel="000D6384" w:rsidRDefault="00000000">
      <w:pPr>
        <w:spacing w:after="0" w:line="360" w:lineRule="auto"/>
        <w:jc w:val="both"/>
        <w:rPr>
          <w:del w:id="999" w:author="Jingga Dewa" w:date="2024-07-28T13:37:00Z" w16du:dateUtc="2024-07-28T18:37:00Z"/>
          <w:rFonts w:ascii="Times New Roman" w:eastAsia="Times New Roman" w:hAnsi="Times New Roman" w:cs="Times New Roman"/>
          <w:color w:val="000000"/>
          <w:sz w:val="20"/>
          <w:szCs w:val="20"/>
          <w:highlight w:val="white"/>
        </w:rPr>
        <w:pPrChange w:id="1000" w:author="Jingga Dewa" w:date="2024-07-28T13:37:00Z" w16du:dateUtc="2024-07-28T18:37:00Z">
          <w:pPr>
            <w:pBdr>
              <w:top w:val="nil"/>
              <w:left w:val="nil"/>
              <w:bottom w:val="nil"/>
              <w:right w:val="nil"/>
              <w:between w:val="nil"/>
            </w:pBdr>
            <w:spacing w:after="0" w:line="240" w:lineRule="auto"/>
            <w:ind w:firstLine="216"/>
            <w:jc w:val="both"/>
          </w:pPr>
        </w:pPrChange>
      </w:pPr>
      <w:del w:id="1001" w:author="Jingga Dewa" w:date="2024-07-28T13:37:00Z" w16du:dateUtc="2024-07-28T18:37:00Z">
        <w:r w:rsidRPr="0050191F" w:rsidDel="000D6384">
          <w:rPr>
            <w:rFonts w:ascii="Times New Roman" w:eastAsia="Times New Roman" w:hAnsi="Times New Roman" w:cs="Times New Roman"/>
            <w:color w:val="000000"/>
            <w:sz w:val="20"/>
            <w:szCs w:val="20"/>
            <w:highlight w:val="white"/>
          </w:rPr>
          <w:delText xml:space="preserve">Each reference cited in this paper must be written in this section. The minimum number of cited references is 15, with 80% being primary references (journal articles, book chapters, patents, proceedings). Secondary references are textbooks and handbooks. </w:delText>
        </w:r>
      </w:del>
    </w:p>
    <w:p w14:paraId="4B0C0BDF" w14:textId="48FCFF1D" w:rsidR="00B702E7" w:rsidRPr="0050191F" w:rsidDel="002700D1" w:rsidRDefault="00000000">
      <w:pPr>
        <w:spacing w:after="0" w:line="360" w:lineRule="auto"/>
        <w:jc w:val="both"/>
        <w:rPr>
          <w:del w:id="1002" w:author="Jingga Dewa" w:date="2024-07-28T13:39:00Z" w16du:dateUtc="2024-07-28T18:39:00Z"/>
          <w:rFonts w:ascii="Times New Roman" w:eastAsia="Times New Roman" w:hAnsi="Times New Roman" w:cs="Times New Roman"/>
          <w:color w:val="000000"/>
          <w:sz w:val="20"/>
          <w:szCs w:val="20"/>
          <w:highlight w:val="white"/>
        </w:rPr>
        <w:pPrChange w:id="1003" w:author="Jingga Dewa" w:date="2024-07-28T13:37:00Z" w16du:dateUtc="2024-07-28T18:37:00Z">
          <w:pPr>
            <w:pBdr>
              <w:top w:val="nil"/>
              <w:left w:val="nil"/>
              <w:bottom w:val="nil"/>
              <w:right w:val="nil"/>
              <w:between w:val="nil"/>
            </w:pBdr>
            <w:spacing w:after="0" w:line="240" w:lineRule="auto"/>
            <w:ind w:firstLine="216"/>
            <w:jc w:val="both"/>
          </w:pPr>
        </w:pPrChange>
      </w:pPr>
      <w:del w:id="1004" w:author="Jingga Dewa" w:date="2024-07-28T13:37:00Z" w16du:dateUtc="2024-07-28T18:37:00Z">
        <w:r w:rsidRPr="0050191F" w:rsidDel="000D6384">
          <w:rPr>
            <w:rFonts w:ascii="Times New Roman" w:eastAsia="Times New Roman" w:hAnsi="Times New Roman" w:cs="Times New Roman"/>
            <w:color w:val="000000"/>
            <w:sz w:val="20"/>
            <w:szCs w:val="20"/>
            <w:highlight w:val="white"/>
          </w:rPr>
          <w:delText xml:space="preserve">The title in the REFERENCES cannot be numbered. All references are written in 8 pt font. Reference numbers must be written in brackets (e.g. [1]). When referring to a reference item, you can use the reference number only, as in [2]. Do not use "Ref. [3]" or "Reference [3]" except at the beginning of a sentence, for example "Reference [3] explains that ...". Referencing multiple references by writing each number with separate brackets (eg [2], [3], [4] - [6]). The examples of </w:delText>
        </w:r>
      </w:del>
      <w:del w:id="1005" w:author="Jingga Dewa" w:date="2024-07-28T13:39:00Z" w16du:dateUtc="2024-07-28T18:39:00Z">
        <w:r w:rsidRPr="0050191F" w:rsidDel="002700D1">
          <w:rPr>
            <w:rFonts w:ascii="Times New Roman" w:eastAsia="Times New Roman" w:hAnsi="Times New Roman" w:cs="Times New Roman"/>
            <w:color w:val="000000"/>
            <w:sz w:val="20"/>
            <w:szCs w:val="20"/>
            <w:highlight w:val="white"/>
          </w:rPr>
          <w:delText>writing references are:</w:delText>
        </w:r>
      </w:del>
    </w:p>
    <w:p w14:paraId="283035FE" w14:textId="39F196D0" w:rsidR="00B702E7" w:rsidRPr="0050191F" w:rsidDel="002700D1" w:rsidRDefault="00000000">
      <w:pPr>
        <w:pBdr>
          <w:top w:val="nil"/>
          <w:left w:val="nil"/>
          <w:bottom w:val="nil"/>
          <w:right w:val="nil"/>
          <w:between w:val="nil"/>
        </w:pBdr>
        <w:spacing w:after="0" w:line="240" w:lineRule="auto"/>
        <w:jc w:val="both"/>
        <w:rPr>
          <w:del w:id="1006" w:author="Jingga Dewa" w:date="2024-07-28T13:39:00Z" w16du:dateUtc="2024-07-28T18:39:00Z"/>
          <w:rFonts w:ascii="Times New Roman" w:eastAsia="Times New Roman" w:hAnsi="Times New Roman" w:cs="Times New Roman"/>
          <w:color w:val="000000"/>
          <w:sz w:val="20"/>
          <w:szCs w:val="20"/>
        </w:rPr>
        <w:pPrChange w:id="1007" w:author="Jingga Dewa" w:date="2024-07-28T13:39:00Z" w16du:dateUtc="2024-07-28T18:39:00Z">
          <w:pPr>
            <w:numPr>
              <w:numId w:val="4"/>
            </w:numPr>
            <w:pBdr>
              <w:top w:val="nil"/>
              <w:left w:val="nil"/>
              <w:bottom w:val="nil"/>
              <w:right w:val="nil"/>
              <w:between w:val="nil"/>
            </w:pBdr>
            <w:spacing w:after="0" w:line="240" w:lineRule="auto"/>
            <w:ind w:left="576" w:hanging="360"/>
            <w:jc w:val="both"/>
          </w:pPr>
        </w:pPrChange>
      </w:pPr>
      <w:del w:id="1008" w:author="Jingga Dewa" w:date="2024-07-28T13:39:00Z" w16du:dateUtc="2024-07-28T18:39:00Z">
        <w:r w:rsidRPr="0050191F" w:rsidDel="002700D1">
          <w:rPr>
            <w:rFonts w:ascii="Times New Roman" w:eastAsia="Times New Roman" w:hAnsi="Times New Roman" w:cs="Times New Roman"/>
            <w:color w:val="000000"/>
            <w:sz w:val="20"/>
            <w:szCs w:val="20"/>
          </w:rPr>
          <w:delText>the example for book [1]</w:delText>
        </w:r>
      </w:del>
    </w:p>
    <w:p w14:paraId="5C940BCB" w14:textId="4578ECC8" w:rsidR="00B702E7" w:rsidRPr="0050191F" w:rsidDel="002700D1" w:rsidRDefault="00000000">
      <w:pPr>
        <w:pBdr>
          <w:top w:val="nil"/>
          <w:left w:val="nil"/>
          <w:bottom w:val="nil"/>
          <w:right w:val="nil"/>
          <w:between w:val="nil"/>
        </w:pBdr>
        <w:spacing w:after="0" w:line="240" w:lineRule="auto"/>
        <w:jc w:val="both"/>
        <w:rPr>
          <w:del w:id="1009" w:author="Jingga Dewa" w:date="2024-07-28T13:39:00Z" w16du:dateUtc="2024-07-28T18:39:00Z"/>
          <w:rFonts w:ascii="Times New Roman" w:eastAsia="Times New Roman" w:hAnsi="Times New Roman" w:cs="Times New Roman"/>
          <w:color w:val="000000"/>
          <w:sz w:val="20"/>
          <w:szCs w:val="20"/>
        </w:rPr>
        <w:pPrChange w:id="1010" w:author="Jingga Dewa" w:date="2024-07-28T13:39:00Z" w16du:dateUtc="2024-07-28T18:39:00Z">
          <w:pPr>
            <w:numPr>
              <w:numId w:val="4"/>
            </w:numPr>
            <w:pBdr>
              <w:top w:val="nil"/>
              <w:left w:val="nil"/>
              <w:bottom w:val="nil"/>
              <w:right w:val="nil"/>
              <w:between w:val="nil"/>
            </w:pBdr>
            <w:spacing w:after="0" w:line="240" w:lineRule="auto"/>
            <w:ind w:left="576" w:hanging="360"/>
            <w:jc w:val="both"/>
          </w:pPr>
        </w:pPrChange>
      </w:pPr>
      <w:del w:id="1011" w:author="Jingga Dewa" w:date="2024-07-28T13:39:00Z" w16du:dateUtc="2024-07-28T18:39:00Z">
        <w:r w:rsidRPr="0050191F" w:rsidDel="002700D1">
          <w:rPr>
            <w:rFonts w:ascii="Times New Roman" w:eastAsia="Times New Roman" w:hAnsi="Times New Roman" w:cs="Times New Roman"/>
            <w:color w:val="000000"/>
            <w:sz w:val="20"/>
            <w:szCs w:val="20"/>
          </w:rPr>
          <w:delText>the example for book series [2]</w:delText>
        </w:r>
      </w:del>
    </w:p>
    <w:p w14:paraId="36953F44" w14:textId="3C0A242B" w:rsidR="00B702E7" w:rsidRPr="0050191F" w:rsidDel="002700D1" w:rsidRDefault="00000000">
      <w:pPr>
        <w:pBdr>
          <w:top w:val="nil"/>
          <w:left w:val="nil"/>
          <w:bottom w:val="nil"/>
          <w:right w:val="nil"/>
          <w:between w:val="nil"/>
        </w:pBdr>
        <w:spacing w:after="0" w:line="240" w:lineRule="auto"/>
        <w:jc w:val="both"/>
        <w:rPr>
          <w:del w:id="1012" w:author="Jingga Dewa" w:date="2024-07-28T13:39:00Z" w16du:dateUtc="2024-07-28T18:39:00Z"/>
          <w:rFonts w:ascii="Times New Roman" w:eastAsia="Times New Roman" w:hAnsi="Times New Roman" w:cs="Times New Roman"/>
          <w:color w:val="000000"/>
          <w:sz w:val="20"/>
          <w:szCs w:val="20"/>
        </w:rPr>
        <w:pPrChange w:id="1013" w:author="Jingga Dewa" w:date="2024-07-28T13:39:00Z" w16du:dateUtc="2024-07-28T18:39:00Z">
          <w:pPr>
            <w:numPr>
              <w:numId w:val="4"/>
            </w:numPr>
            <w:pBdr>
              <w:top w:val="nil"/>
              <w:left w:val="nil"/>
              <w:bottom w:val="nil"/>
              <w:right w:val="nil"/>
              <w:between w:val="nil"/>
            </w:pBdr>
            <w:spacing w:after="0" w:line="240" w:lineRule="auto"/>
            <w:ind w:left="576" w:hanging="360"/>
            <w:jc w:val="both"/>
          </w:pPr>
        </w:pPrChange>
      </w:pPr>
      <w:del w:id="1014" w:author="Jingga Dewa" w:date="2024-07-28T13:39:00Z" w16du:dateUtc="2024-07-28T18:39:00Z">
        <w:r w:rsidRPr="0050191F" w:rsidDel="002700D1">
          <w:rPr>
            <w:rFonts w:ascii="Times New Roman" w:eastAsia="Times New Roman" w:hAnsi="Times New Roman" w:cs="Times New Roman"/>
            <w:color w:val="000000"/>
            <w:sz w:val="20"/>
            <w:szCs w:val="20"/>
          </w:rPr>
          <w:delText>the example for journal article [3]-[6]</w:delText>
        </w:r>
      </w:del>
    </w:p>
    <w:p w14:paraId="16A8E959" w14:textId="4CA46E54" w:rsidR="00B702E7" w:rsidRPr="0050191F" w:rsidDel="002700D1" w:rsidRDefault="00000000">
      <w:pPr>
        <w:pBdr>
          <w:top w:val="nil"/>
          <w:left w:val="nil"/>
          <w:bottom w:val="nil"/>
          <w:right w:val="nil"/>
          <w:between w:val="nil"/>
        </w:pBdr>
        <w:spacing w:after="0" w:line="240" w:lineRule="auto"/>
        <w:jc w:val="both"/>
        <w:rPr>
          <w:del w:id="1015" w:author="Jingga Dewa" w:date="2024-07-28T13:39:00Z" w16du:dateUtc="2024-07-28T18:39:00Z"/>
          <w:rFonts w:ascii="Times New Roman" w:eastAsia="Times New Roman" w:hAnsi="Times New Roman" w:cs="Times New Roman"/>
          <w:color w:val="000000"/>
          <w:sz w:val="20"/>
          <w:szCs w:val="20"/>
        </w:rPr>
        <w:pPrChange w:id="1016" w:author="Jingga Dewa" w:date="2024-07-28T13:39:00Z" w16du:dateUtc="2024-07-28T18:39:00Z">
          <w:pPr>
            <w:numPr>
              <w:numId w:val="4"/>
            </w:numPr>
            <w:pBdr>
              <w:top w:val="nil"/>
              <w:left w:val="nil"/>
              <w:bottom w:val="nil"/>
              <w:right w:val="nil"/>
              <w:between w:val="nil"/>
            </w:pBdr>
            <w:spacing w:after="0" w:line="240" w:lineRule="auto"/>
            <w:ind w:left="576" w:hanging="360"/>
            <w:jc w:val="both"/>
          </w:pPr>
        </w:pPrChange>
      </w:pPr>
      <w:del w:id="1017" w:author="Jingga Dewa" w:date="2024-07-28T13:39:00Z" w16du:dateUtc="2024-07-28T18:39:00Z">
        <w:r w:rsidRPr="0050191F" w:rsidDel="002700D1">
          <w:rPr>
            <w:rFonts w:ascii="Times New Roman" w:eastAsia="Times New Roman" w:hAnsi="Times New Roman" w:cs="Times New Roman"/>
            <w:color w:val="000000"/>
            <w:sz w:val="20"/>
            <w:szCs w:val="20"/>
          </w:rPr>
          <w:delText>the example for proceeding [7]-[9]</w:delText>
        </w:r>
      </w:del>
    </w:p>
    <w:p w14:paraId="690CC668" w14:textId="607069E6" w:rsidR="00B702E7" w:rsidRPr="0050191F" w:rsidDel="002700D1" w:rsidRDefault="00000000">
      <w:pPr>
        <w:pBdr>
          <w:top w:val="nil"/>
          <w:left w:val="nil"/>
          <w:bottom w:val="nil"/>
          <w:right w:val="nil"/>
          <w:between w:val="nil"/>
        </w:pBdr>
        <w:spacing w:after="0" w:line="240" w:lineRule="auto"/>
        <w:jc w:val="both"/>
        <w:rPr>
          <w:del w:id="1018" w:author="Jingga Dewa" w:date="2024-07-28T13:39:00Z" w16du:dateUtc="2024-07-28T18:39:00Z"/>
          <w:rFonts w:ascii="Times New Roman" w:eastAsia="Times New Roman" w:hAnsi="Times New Roman" w:cs="Times New Roman"/>
          <w:color w:val="000000"/>
          <w:sz w:val="20"/>
          <w:szCs w:val="20"/>
        </w:rPr>
        <w:pPrChange w:id="1019" w:author="Jingga Dewa" w:date="2024-07-28T13:39:00Z" w16du:dateUtc="2024-07-28T18:39:00Z">
          <w:pPr>
            <w:numPr>
              <w:numId w:val="4"/>
            </w:numPr>
            <w:pBdr>
              <w:top w:val="nil"/>
              <w:left w:val="nil"/>
              <w:bottom w:val="nil"/>
              <w:right w:val="nil"/>
              <w:between w:val="nil"/>
            </w:pBdr>
            <w:spacing w:after="0" w:line="240" w:lineRule="auto"/>
            <w:ind w:left="576" w:hanging="360"/>
            <w:jc w:val="both"/>
          </w:pPr>
        </w:pPrChange>
      </w:pPr>
      <w:del w:id="1020" w:author="Jingga Dewa" w:date="2024-07-28T13:39:00Z" w16du:dateUtc="2024-07-28T18:39:00Z">
        <w:r w:rsidRPr="0050191F" w:rsidDel="002700D1">
          <w:rPr>
            <w:rFonts w:ascii="Times New Roman" w:eastAsia="Times New Roman" w:hAnsi="Times New Roman" w:cs="Times New Roman"/>
            <w:color w:val="000000"/>
            <w:sz w:val="20"/>
            <w:szCs w:val="20"/>
          </w:rPr>
          <w:delText>the example for patent [10]</w:delText>
        </w:r>
      </w:del>
    </w:p>
    <w:p w14:paraId="2A248423" w14:textId="10307A50" w:rsidR="00B702E7" w:rsidRPr="0050191F" w:rsidDel="002700D1" w:rsidRDefault="00000000">
      <w:pPr>
        <w:pBdr>
          <w:top w:val="nil"/>
          <w:left w:val="nil"/>
          <w:bottom w:val="nil"/>
          <w:right w:val="nil"/>
          <w:between w:val="nil"/>
        </w:pBdr>
        <w:spacing w:after="0" w:line="240" w:lineRule="auto"/>
        <w:jc w:val="both"/>
        <w:rPr>
          <w:del w:id="1021" w:author="Jingga Dewa" w:date="2024-07-28T13:39:00Z" w16du:dateUtc="2024-07-28T18:39:00Z"/>
          <w:rFonts w:ascii="Times New Roman" w:eastAsia="Times New Roman" w:hAnsi="Times New Roman" w:cs="Times New Roman"/>
          <w:color w:val="000000"/>
          <w:sz w:val="20"/>
          <w:szCs w:val="20"/>
        </w:rPr>
        <w:pPrChange w:id="1022" w:author="Jingga Dewa" w:date="2024-07-28T13:39:00Z" w16du:dateUtc="2024-07-28T18:39:00Z">
          <w:pPr>
            <w:numPr>
              <w:numId w:val="4"/>
            </w:numPr>
            <w:pBdr>
              <w:top w:val="nil"/>
              <w:left w:val="nil"/>
              <w:bottom w:val="nil"/>
              <w:right w:val="nil"/>
              <w:between w:val="nil"/>
            </w:pBdr>
            <w:spacing w:after="0" w:line="240" w:lineRule="auto"/>
            <w:ind w:left="576" w:hanging="360"/>
            <w:jc w:val="both"/>
          </w:pPr>
        </w:pPrChange>
      </w:pPr>
      <w:del w:id="1023" w:author="Jingga Dewa" w:date="2024-07-28T13:39:00Z" w16du:dateUtc="2024-07-28T18:39:00Z">
        <w:r w:rsidRPr="0050191F" w:rsidDel="002700D1">
          <w:rPr>
            <w:rFonts w:ascii="Times New Roman" w:eastAsia="Times New Roman" w:hAnsi="Times New Roman" w:cs="Times New Roman"/>
            <w:color w:val="000000"/>
            <w:sz w:val="20"/>
            <w:szCs w:val="20"/>
          </w:rPr>
          <w:delText>the example for manual databook [11]</w:delText>
        </w:r>
      </w:del>
    </w:p>
    <w:p w14:paraId="55EDEBF6" w14:textId="2366B94A" w:rsidR="00B702E7" w:rsidRPr="0050191F" w:rsidDel="002700D1" w:rsidRDefault="00000000">
      <w:pPr>
        <w:pBdr>
          <w:top w:val="nil"/>
          <w:left w:val="nil"/>
          <w:bottom w:val="nil"/>
          <w:right w:val="nil"/>
          <w:between w:val="nil"/>
        </w:pBdr>
        <w:spacing w:after="0" w:line="240" w:lineRule="auto"/>
        <w:jc w:val="both"/>
        <w:rPr>
          <w:del w:id="1024" w:author="Jingga Dewa" w:date="2024-07-28T13:39:00Z" w16du:dateUtc="2024-07-28T18:39:00Z"/>
          <w:rFonts w:ascii="Times New Roman" w:eastAsia="Times New Roman" w:hAnsi="Times New Roman" w:cs="Times New Roman"/>
          <w:color w:val="000000"/>
          <w:sz w:val="20"/>
          <w:szCs w:val="20"/>
        </w:rPr>
        <w:pPrChange w:id="1025" w:author="Jingga Dewa" w:date="2024-07-28T13:39:00Z" w16du:dateUtc="2024-07-28T18:39:00Z">
          <w:pPr>
            <w:numPr>
              <w:numId w:val="4"/>
            </w:numPr>
            <w:pBdr>
              <w:top w:val="nil"/>
              <w:left w:val="nil"/>
              <w:bottom w:val="nil"/>
              <w:right w:val="nil"/>
              <w:between w:val="nil"/>
            </w:pBdr>
            <w:spacing w:after="0" w:line="240" w:lineRule="auto"/>
            <w:ind w:left="576" w:hanging="360"/>
            <w:jc w:val="both"/>
          </w:pPr>
        </w:pPrChange>
      </w:pPr>
      <w:del w:id="1026" w:author="Jingga Dewa" w:date="2024-07-28T13:39:00Z" w16du:dateUtc="2024-07-28T18:39:00Z">
        <w:r w:rsidRPr="0050191F" w:rsidDel="002700D1">
          <w:rPr>
            <w:rFonts w:ascii="Times New Roman" w:eastAsia="Times New Roman" w:hAnsi="Times New Roman" w:cs="Times New Roman"/>
            <w:color w:val="000000"/>
            <w:sz w:val="20"/>
            <w:szCs w:val="20"/>
          </w:rPr>
          <w:delText>the example for datasheet [12]</w:delText>
        </w:r>
      </w:del>
    </w:p>
    <w:p w14:paraId="23820D84" w14:textId="11C044D7" w:rsidR="00B702E7" w:rsidRPr="0050191F" w:rsidDel="002700D1" w:rsidRDefault="00000000">
      <w:pPr>
        <w:pBdr>
          <w:top w:val="nil"/>
          <w:left w:val="nil"/>
          <w:bottom w:val="nil"/>
          <w:right w:val="nil"/>
          <w:between w:val="nil"/>
        </w:pBdr>
        <w:spacing w:after="0" w:line="240" w:lineRule="auto"/>
        <w:jc w:val="both"/>
        <w:rPr>
          <w:del w:id="1027" w:author="Jingga Dewa" w:date="2024-07-28T13:39:00Z" w16du:dateUtc="2024-07-28T18:39:00Z"/>
          <w:rFonts w:ascii="Times New Roman" w:eastAsia="Times New Roman" w:hAnsi="Times New Roman" w:cs="Times New Roman"/>
          <w:color w:val="000000"/>
          <w:sz w:val="20"/>
          <w:szCs w:val="20"/>
        </w:rPr>
        <w:pPrChange w:id="1028" w:author="Jingga Dewa" w:date="2024-07-28T13:39:00Z" w16du:dateUtc="2024-07-28T18:39:00Z">
          <w:pPr>
            <w:numPr>
              <w:numId w:val="4"/>
            </w:numPr>
            <w:pBdr>
              <w:top w:val="nil"/>
              <w:left w:val="nil"/>
              <w:bottom w:val="nil"/>
              <w:right w:val="nil"/>
              <w:between w:val="nil"/>
            </w:pBdr>
            <w:spacing w:after="0" w:line="240" w:lineRule="auto"/>
            <w:ind w:left="576" w:hanging="360"/>
            <w:jc w:val="both"/>
          </w:pPr>
        </w:pPrChange>
      </w:pPr>
      <w:del w:id="1029" w:author="Jingga Dewa" w:date="2024-07-28T13:39:00Z" w16du:dateUtc="2024-07-28T18:39:00Z">
        <w:r w:rsidRPr="0050191F" w:rsidDel="002700D1">
          <w:rPr>
            <w:rFonts w:ascii="Times New Roman" w:eastAsia="Times New Roman" w:hAnsi="Times New Roman" w:cs="Times New Roman"/>
            <w:color w:val="000000"/>
            <w:sz w:val="20"/>
            <w:szCs w:val="20"/>
          </w:rPr>
          <w:delText>the example for master's thesis[13]</w:delText>
        </w:r>
      </w:del>
    </w:p>
    <w:p w14:paraId="4F4D4FED" w14:textId="46516857" w:rsidR="00B702E7" w:rsidRPr="0050191F" w:rsidDel="002700D1" w:rsidRDefault="00000000">
      <w:pPr>
        <w:pBdr>
          <w:top w:val="nil"/>
          <w:left w:val="nil"/>
          <w:bottom w:val="nil"/>
          <w:right w:val="nil"/>
          <w:between w:val="nil"/>
        </w:pBdr>
        <w:spacing w:after="0" w:line="240" w:lineRule="auto"/>
        <w:jc w:val="both"/>
        <w:rPr>
          <w:del w:id="1030" w:author="Jingga Dewa" w:date="2024-07-28T13:39:00Z" w16du:dateUtc="2024-07-28T18:39:00Z"/>
          <w:rFonts w:ascii="Times New Roman" w:eastAsia="Times New Roman" w:hAnsi="Times New Roman" w:cs="Times New Roman"/>
          <w:color w:val="000000"/>
          <w:sz w:val="20"/>
          <w:szCs w:val="20"/>
        </w:rPr>
        <w:pPrChange w:id="1031" w:author="Jingga Dewa" w:date="2024-07-28T13:39:00Z" w16du:dateUtc="2024-07-28T18:39:00Z">
          <w:pPr>
            <w:numPr>
              <w:numId w:val="4"/>
            </w:numPr>
            <w:pBdr>
              <w:top w:val="nil"/>
              <w:left w:val="nil"/>
              <w:bottom w:val="nil"/>
              <w:right w:val="nil"/>
              <w:between w:val="nil"/>
            </w:pBdr>
            <w:spacing w:after="0" w:line="240" w:lineRule="auto"/>
            <w:ind w:left="576" w:hanging="360"/>
            <w:jc w:val="both"/>
          </w:pPr>
        </w:pPrChange>
      </w:pPr>
      <w:del w:id="1032" w:author="Jingga Dewa" w:date="2024-07-28T13:39:00Z" w16du:dateUtc="2024-07-28T18:39:00Z">
        <w:r w:rsidRPr="0050191F" w:rsidDel="002700D1">
          <w:rPr>
            <w:rFonts w:ascii="Times New Roman" w:eastAsia="Times New Roman" w:hAnsi="Times New Roman" w:cs="Times New Roman"/>
            <w:color w:val="000000"/>
            <w:sz w:val="20"/>
            <w:szCs w:val="20"/>
          </w:rPr>
          <w:delText>the example for technical reports [14]</w:delText>
        </w:r>
      </w:del>
    </w:p>
    <w:p w14:paraId="6400222B" w14:textId="3C1CAC6B" w:rsidR="00B702E7" w:rsidRPr="0050191F" w:rsidRDefault="00000000">
      <w:pPr>
        <w:spacing w:after="0" w:line="360" w:lineRule="auto"/>
        <w:jc w:val="both"/>
        <w:rPr>
          <w:rFonts w:ascii="Times New Roman" w:eastAsia="Times New Roman" w:hAnsi="Times New Roman" w:cs="Times New Roman"/>
          <w:color w:val="000000"/>
          <w:sz w:val="20"/>
          <w:szCs w:val="20"/>
        </w:rPr>
        <w:pPrChange w:id="1033" w:author="Jingga Dewa" w:date="2024-07-28T13:39:00Z" w16du:dateUtc="2024-07-28T18:39:00Z">
          <w:pPr>
            <w:numPr>
              <w:numId w:val="4"/>
            </w:numPr>
            <w:pBdr>
              <w:top w:val="nil"/>
              <w:left w:val="nil"/>
              <w:bottom w:val="nil"/>
              <w:right w:val="nil"/>
              <w:between w:val="nil"/>
            </w:pBdr>
            <w:spacing w:after="0" w:line="240" w:lineRule="auto"/>
            <w:ind w:left="576" w:hanging="360"/>
            <w:jc w:val="both"/>
          </w:pPr>
        </w:pPrChange>
      </w:pPr>
      <w:del w:id="1034" w:author="Jingga Dewa" w:date="2024-07-28T13:39:00Z" w16du:dateUtc="2024-07-28T18:39:00Z">
        <w:r w:rsidRPr="0050191F" w:rsidDel="002700D1">
          <w:rPr>
            <w:rFonts w:ascii="Times New Roman" w:eastAsia="Times New Roman" w:hAnsi="Times New Roman" w:cs="Times New Roman"/>
            <w:color w:val="000000"/>
            <w:sz w:val="20"/>
            <w:szCs w:val="20"/>
          </w:rPr>
          <w:delText>the example for stan</w:delText>
        </w:r>
      </w:del>
      <w:del w:id="1035" w:author="Jingga Dewa" w:date="2024-07-28T13:38:00Z" w16du:dateUtc="2024-07-28T18:38:00Z">
        <w:r w:rsidRPr="0050191F" w:rsidDel="002700D1">
          <w:rPr>
            <w:rFonts w:ascii="Times New Roman" w:eastAsia="Times New Roman" w:hAnsi="Times New Roman" w:cs="Times New Roman"/>
            <w:color w:val="000000"/>
            <w:sz w:val="20"/>
            <w:szCs w:val="20"/>
          </w:rPr>
          <w:delText>dard rule [15]</w:delText>
        </w:r>
      </w:del>
    </w:p>
    <w:p w14:paraId="742BBB1D" w14:textId="77777777" w:rsidR="00B702E7" w:rsidRPr="0050191F" w:rsidRDefault="00000000">
      <w:pPr>
        <w:numPr>
          <w:ilvl w:val="0"/>
          <w:numId w:val="7"/>
        </w:numPr>
        <w:pBdr>
          <w:top w:val="nil"/>
          <w:left w:val="nil"/>
          <w:bottom w:val="nil"/>
          <w:right w:val="nil"/>
          <w:between w:val="nil"/>
        </w:pBdr>
        <w:spacing w:before="240" w:after="60" w:line="240" w:lineRule="auto"/>
        <w:jc w:val="center"/>
        <w:rPr>
          <w:rFonts w:ascii="Times New Roman" w:eastAsia="Times New Roman" w:hAnsi="Times New Roman" w:cs="Times New Roman"/>
          <w:smallCaps/>
          <w:color w:val="000000"/>
          <w:sz w:val="20"/>
          <w:szCs w:val="20"/>
        </w:rPr>
      </w:pPr>
      <w:r w:rsidRPr="0050191F">
        <w:rPr>
          <w:rFonts w:ascii="Times New Roman" w:eastAsia="Times New Roman" w:hAnsi="Times New Roman" w:cs="Times New Roman"/>
          <w:smallCaps/>
          <w:color w:val="000000"/>
          <w:sz w:val="20"/>
          <w:szCs w:val="20"/>
        </w:rPr>
        <w:t xml:space="preserve"> CONCLUSION</w:t>
      </w:r>
    </w:p>
    <w:p w14:paraId="4CB62C2A" w14:textId="0307E4A5" w:rsidR="00B702E7" w:rsidRPr="0050191F" w:rsidRDefault="002700D1">
      <w:pPr>
        <w:spacing w:after="0" w:line="240" w:lineRule="auto"/>
        <w:jc w:val="both"/>
        <w:rPr>
          <w:rFonts w:ascii="Times New Roman" w:eastAsia="Times New Roman" w:hAnsi="Times New Roman" w:cs="Times New Roman"/>
          <w:color w:val="000000"/>
          <w:sz w:val="20"/>
          <w:szCs w:val="20"/>
          <w:highlight w:val="white"/>
        </w:rPr>
        <w:pPrChange w:id="1036" w:author="Jingga Dewa" w:date="2024-07-28T13:39:00Z" w16du:dateUtc="2024-07-28T18:39:00Z">
          <w:pPr>
            <w:pBdr>
              <w:top w:val="nil"/>
              <w:left w:val="nil"/>
              <w:bottom w:val="nil"/>
              <w:right w:val="nil"/>
              <w:between w:val="nil"/>
            </w:pBdr>
            <w:spacing w:after="0" w:line="240" w:lineRule="auto"/>
            <w:ind w:firstLine="216"/>
            <w:jc w:val="both"/>
          </w:pPr>
        </w:pPrChange>
      </w:pPr>
      <w:ins w:id="1037" w:author="Jingga Dewa" w:date="2024-07-28T13:39:00Z" w16du:dateUtc="2024-07-28T18:39:00Z">
        <w:r w:rsidRPr="002700D1">
          <w:rPr>
            <w:rFonts w:ascii="Times New Roman" w:hAnsi="Times New Roman" w:cs="Times New Roman"/>
            <w:sz w:val="20"/>
            <w:szCs w:val="20"/>
            <w:rPrChange w:id="1038" w:author="Jingga Dewa" w:date="2024-07-28T13:39:00Z" w16du:dateUtc="2024-07-28T18:39:00Z">
              <w:rPr/>
            </w:rPrChange>
          </w:rPr>
          <w:t>Berdasarkan pengujian yang telah dilakukan sistem berhasil mengantisipasi kehilangan helm memberikan notifikasi peringatan suara dan titik lokasi ke aplikasi ketika koneksi antara master dan slave terputus dengan tingkat keberhasilan 83% dan jarak optimal dalam indikasi kehilangan 10m  tanpa ada nya obstacle. Namun jarak indikasi hilang akan berkurang jika ada nya obstacle menjadi 6m. Sistem dapat mengakap kondisi sekitar helm secara berkala sesuai dengan rentang waktu yang telah ditentukan dengan tingkat keberhasilan 100% dan rata-rata rentang waktu pengambilan gambar adalah 30 detik dan rata-rata proses pengiriman gambar ke aplikasi selama 5.6 detik</w:t>
        </w:r>
      </w:ins>
      <w:del w:id="1039" w:author="Jingga Dewa" w:date="2024-07-28T13:39:00Z" w16du:dateUtc="2024-07-28T18:39:00Z">
        <w:r w:rsidRPr="0050191F" w:rsidDel="002700D1">
          <w:rPr>
            <w:rFonts w:ascii="Times New Roman" w:eastAsia="Times New Roman" w:hAnsi="Times New Roman" w:cs="Times New Roman"/>
            <w:color w:val="000000"/>
            <w:sz w:val="20"/>
            <w:szCs w:val="20"/>
          </w:rPr>
          <w:delText>The conclusion contains the main points of the article. Conclusions should not repeat the contents in the abstract section, but discuss the important results, applications and developments of the research undertaken. The conclusion shows the objectives of the research. Conclusion is written in description paragraph. Avoid using bulleted lists.</w:delText>
        </w:r>
      </w:del>
    </w:p>
    <w:p w14:paraId="03C91F01" w14:textId="196950AD" w:rsidR="00B702E7" w:rsidRPr="0050191F" w:rsidDel="002700D1" w:rsidRDefault="00000000">
      <w:pPr>
        <w:pBdr>
          <w:top w:val="nil"/>
          <w:left w:val="nil"/>
          <w:bottom w:val="nil"/>
          <w:right w:val="nil"/>
          <w:between w:val="nil"/>
        </w:pBdr>
        <w:spacing w:before="180" w:after="60" w:line="240" w:lineRule="auto"/>
        <w:ind w:left="288" w:hanging="288"/>
        <w:jc w:val="center"/>
        <w:rPr>
          <w:del w:id="1040" w:author="Jingga Dewa" w:date="2024-07-28T13:40:00Z" w16du:dateUtc="2024-07-28T18:40:00Z"/>
          <w:rFonts w:ascii="Times New Roman" w:eastAsia="Times New Roman" w:hAnsi="Times New Roman" w:cs="Times New Roman"/>
          <w:i/>
          <w:smallCaps/>
          <w:color w:val="000000"/>
          <w:sz w:val="20"/>
          <w:szCs w:val="20"/>
        </w:rPr>
      </w:pPr>
      <w:del w:id="1041" w:author="Jingga Dewa" w:date="2024-07-28T13:40:00Z" w16du:dateUtc="2024-07-28T18:40:00Z">
        <w:r w:rsidRPr="0050191F" w:rsidDel="002700D1">
          <w:rPr>
            <w:rFonts w:ascii="Times New Roman" w:eastAsia="Times New Roman" w:hAnsi="Times New Roman" w:cs="Times New Roman"/>
            <w:smallCaps/>
            <w:color w:val="000000"/>
            <w:sz w:val="20"/>
            <w:szCs w:val="20"/>
          </w:rPr>
          <w:delText>ACKNOWLEDGEMENTS</w:delText>
        </w:r>
      </w:del>
    </w:p>
    <w:p w14:paraId="55B71160" w14:textId="7ED648A5" w:rsidR="00B702E7" w:rsidRPr="0050191F" w:rsidRDefault="00000000">
      <w:pPr>
        <w:pBdr>
          <w:top w:val="nil"/>
          <w:left w:val="nil"/>
          <w:bottom w:val="nil"/>
          <w:right w:val="nil"/>
          <w:between w:val="nil"/>
        </w:pBdr>
        <w:spacing w:after="0" w:line="240" w:lineRule="auto"/>
        <w:ind w:firstLine="216"/>
        <w:jc w:val="both"/>
        <w:rPr>
          <w:rFonts w:ascii="Times New Roman" w:eastAsia="Times New Roman" w:hAnsi="Times New Roman" w:cs="Times New Roman"/>
          <w:color w:val="000000"/>
          <w:sz w:val="20"/>
          <w:szCs w:val="20"/>
          <w:highlight w:val="white"/>
        </w:rPr>
      </w:pPr>
      <w:del w:id="1042" w:author="Jingga Dewa" w:date="2024-07-28T13:40:00Z" w16du:dateUtc="2024-07-28T18:40:00Z">
        <w:r w:rsidRPr="0050191F" w:rsidDel="002700D1">
          <w:rPr>
            <w:rFonts w:ascii="Times New Roman" w:eastAsia="Times New Roman" w:hAnsi="Times New Roman" w:cs="Times New Roman"/>
            <w:color w:val="000000"/>
            <w:sz w:val="20"/>
            <w:szCs w:val="20"/>
            <w:highlight w:val="white"/>
          </w:rPr>
          <w:delText xml:space="preserve">This section (Optional) gives appreciation to individuals and organizations </w:delText>
        </w:r>
        <w:r w:rsidRPr="0050191F" w:rsidDel="002700D1">
          <w:rPr>
            <w:rFonts w:ascii="Times New Roman" w:eastAsia="Times New Roman" w:hAnsi="Times New Roman" w:cs="Times New Roman"/>
            <w:color w:val="000000"/>
            <w:sz w:val="20"/>
            <w:szCs w:val="20"/>
          </w:rPr>
          <w:delText>(e.g. sponsorshipt or financial support)</w:delText>
        </w:r>
        <w:r w:rsidRPr="0050191F" w:rsidDel="002700D1">
          <w:rPr>
            <w:rFonts w:ascii="Times New Roman" w:eastAsia="Times New Roman" w:hAnsi="Times New Roman" w:cs="Times New Roman"/>
            <w:color w:val="000000"/>
            <w:sz w:val="20"/>
            <w:szCs w:val="20"/>
            <w:highlight w:val="white"/>
          </w:rPr>
          <w:delText xml:space="preserve"> that provide </w:delText>
        </w:r>
        <w:r w:rsidRPr="0050191F" w:rsidDel="002700D1">
          <w:rPr>
            <w:rFonts w:ascii="Times New Roman" w:eastAsia="Times New Roman" w:hAnsi="Times New Roman" w:cs="Times New Roman"/>
            <w:color w:val="000000"/>
            <w:sz w:val="20"/>
            <w:szCs w:val="20"/>
          </w:rPr>
          <w:delText xml:space="preserve">assistance </w:delText>
        </w:r>
        <w:r w:rsidRPr="0050191F" w:rsidDel="002700D1">
          <w:rPr>
            <w:rFonts w:ascii="Times New Roman" w:eastAsia="Times New Roman" w:hAnsi="Times New Roman" w:cs="Times New Roman"/>
            <w:color w:val="000000"/>
            <w:sz w:val="20"/>
            <w:szCs w:val="20"/>
            <w:highlight w:val="white"/>
          </w:rPr>
          <w:delText xml:space="preserve">to the author. </w:delText>
        </w:r>
      </w:del>
    </w:p>
    <w:p w14:paraId="6B226990" w14:textId="77777777" w:rsidR="00B702E7" w:rsidRPr="0050191F" w:rsidRDefault="00000000">
      <w:pPr>
        <w:pBdr>
          <w:top w:val="nil"/>
          <w:left w:val="nil"/>
          <w:bottom w:val="nil"/>
          <w:right w:val="nil"/>
          <w:between w:val="nil"/>
        </w:pBdr>
        <w:spacing w:before="180" w:after="120" w:line="240" w:lineRule="auto"/>
        <w:ind w:left="288" w:hanging="288"/>
        <w:jc w:val="center"/>
        <w:rPr>
          <w:rFonts w:ascii="Times New Roman" w:eastAsia="Times New Roman" w:hAnsi="Times New Roman" w:cs="Times New Roman"/>
          <w:smallCaps/>
          <w:color w:val="000000"/>
          <w:sz w:val="20"/>
          <w:szCs w:val="20"/>
        </w:rPr>
      </w:pPr>
      <w:r w:rsidRPr="0050191F">
        <w:rPr>
          <w:rFonts w:ascii="Times New Roman" w:eastAsia="Times New Roman" w:hAnsi="Times New Roman" w:cs="Times New Roman"/>
          <w:smallCaps/>
          <w:color w:val="000000"/>
          <w:sz w:val="20"/>
          <w:szCs w:val="20"/>
        </w:rPr>
        <w:t>REFERENCES</w:t>
      </w:r>
    </w:p>
    <w:p w14:paraId="2238A36A" w14:textId="77777777" w:rsidR="00B702E7" w:rsidRPr="0050191F" w:rsidRDefault="00000000">
      <w:pPr>
        <w:numPr>
          <w:ilvl w:val="0"/>
          <w:numId w:val="5"/>
        </w:numPr>
        <w:spacing w:after="0" w:line="240" w:lineRule="auto"/>
        <w:jc w:val="both"/>
        <w:rPr>
          <w:rFonts w:ascii="Times New Roman" w:eastAsia="Times New Roman" w:hAnsi="Times New Roman" w:cs="Times New Roman"/>
          <w:color w:val="000000"/>
          <w:sz w:val="20"/>
          <w:szCs w:val="20"/>
        </w:rPr>
      </w:pPr>
      <w:r w:rsidRPr="0050191F">
        <w:rPr>
          <w:rFonts w:ascii="Times New Roman" w:eastAsia="Times New Roman" w:hAnsi="Times New Roman" w:cs="Times New Roman"/>
          <w:color w:val="000000"/>
          <w:sz w:val="20"/>
          <w:szCs w:val="20"/>
        </w:rPr>
        <w:t xml:space="preserve">S. M. </w:t>
      </w:r>
      <w:proofErr w:type="spellStart"/>
      <w:r w:rsidRPr="0050191F">
        <w:rPr>
          <w:rFonts w:ascii="Times New Roman" w:eastAsia="Times New Roman" w:hAnsi="Times New Roman" w:cs="Times New Roman"/>
          <w:color w:val="000000"/>
          <w:sz w:val="20"/>
          <w:szCs w:val="20"/>
        </w:rPr>
        <w:t>Metev</w:t>
      </w:r>
      <w:proofErr w:type="spellEnd"/>
      <w:r w:rsidRPr="0050191F">
        <w:rPr>
          <w:rFonts w:ascii="Times New Roman" w:eastAsia="Times New Roman" w:hAnsi="Times New Roman" w:cs="Times New Roman"/>
          <w:color w:val="000000"/>
          <w:sz w:val="20"/>
          <w:szCs w:val="20"/>
        </w:rPr>
        <w:t xml:space="preserve"> and V. P. </w:t>
      </w:r>
      <w:proofErr w:type="spellStart"/>
      <w:r w:rsidRPr="0050191F">
        <w:rPr>
          <w:rFonts w:ascii="Times New Roman" w:eastAsia="Times New Roman" w:hAnsi="Times New Roman" w:cs="Times New Roman"/>
          <w:color w:val="000000"/>
          <w:sz w:val="20"/>
          <w:szCs w:val="20"/>
        </w:rPr>
        <w:t>Veiko</w:t>
      </w:r>
      <w:proofErr w:type="spellEnd"/>
      <w:r w:rsidRPr="0050191F">
        <w:rPr>
          <w:rFonts w:ascii="Times New Roman" w:eastAsia="Times New Roman" w:hAnsi="Times New Roman" w:cs="Times New Roman"/>
          <w:color w:val="000000"/>
          <w:sz w:val="20"/>
          <w:szCs w:val="20"/>
        </w:rPr>
        <w:t xml:space="preserve">, </w:t>
      </w:r>
      <w:r w:rsidRPr="0050191F">
        <w:rPr>
          <w:rFonts w:ascii="Times New Roman" w:eastAsia="Times New Roman" w:hAnsi="Times New Roman" w:cs="Times New Roman"/>
          <w:i/>
          <w:color w:val="000000"/>
          <w:sz w:val="20"/>
          <w:szCs w:val="20"/>
        </w:rPr>
        <w:t>Laser Assisted Microtechnology</w:t>
      </w:r>
      <w:r w:rsidRPr="0050191F">
        <w:rPr>
          <w:rFonts w:ascii="Times New Roman" w:eastAsia="Times New Roman" w:hAnsi="Times New Roman" w:cs="Times New Roman"/>
          <w:color w:val="000000"/>
          <w:sz w:val="20"/>
          <w:szCs w:val="20"/>
        </w:rPr>
        <w:t>, 2nd ed., R. M. Osgood, Jr., Ed.  Berlin, Germany: Springer-Verlag, 1998.</w:t>
      </w:r>
    </w:p>
    <w:p w14:paraId="71E1D4C6" w14:textId="77777777" w:rsidR="00B702E7" w:rsidRPr="0050191F" w:rsidRDefault="00000000">
      <w:pPr>
        <w:numPr>
          <w:ilvl w:val="0"/>
          <w:numId w:val="5"/>
        </w:numPr>
        <w:spacing w:after="0" w:line="240" w:lineRule="auto"/>
        <w:jc w:val="both"/>
        <w:rPr>
          <w:rFonts w:ascii="Times New Roman" w:eastAsia="Times New Roman" w:hAnsi="Times New Roman" w:cs="Times New Roman"/>
          <w:color w:val="000000"/>
          <w:sz w:val="20"/>
          <w:szCs w:val="20"/>
        </w:rPr>
      </w:pPr>
      <w:r w:rsidRPr="0050191F">
        <w:rPr>
          <w:rFonts w:ascii="Times New Roman" w:eastAsia="Times New Roman" w:hAnsi="Times New Roman" w:cs="Times New Roman"/>
          <w:color w:val="000000"/>
          <w:sz w:val="20"/>
          <w:szCs w:val="20"/>
        </w:rPr>
        <w:t xml:space="preserve">J. Breckling, Ed., </w:t>
      </w:r>
      <w:r w:rsidRPr="0050191F">
        <w:rPr>
          <w:rFonts w:ascii="Times New Roman" w:eastAsia="Times New Roman" w:hAnsi="Times New Roman" w:cs="Times New Roman"/>
          <w:i/>
          <w:color w:val="000000"/>
          <w:sz w:val="20"/>
          <w:szCs w:val="20"/>
        </w:rPr>
        <w:t>The Analysis of Directional Time Series: Applications to Wind Speed and Direction</w:t>
      </w:r>
      <w:r w:rsidRPr="0050191F">
        <w:rPr>
          <w:rFonts w:ascii="Times New Roman" w:eastAsia="Times New Roman" w:hAnsi="Times New Roman" w:cs="Times New Roman"/>
          <w:color w:val="000000"/>
          <w:sz w:val="20"/>
          <w:szCs w:val="20"/>
        </w:rPr>
        <w:t xml:space="preserve">, ser. </w:t>
      </w:r>
      <w:r w:rsidRPr="0050191F">
        <w:rPr>
          <w:rFonts w:ascii="Times New Roman" w:eastAsia="Times New Roman" w:hAnsi="Times New Roman" w:cs="Times New Roman"/>
          <w:color w:val="000000"/>
          <w:sz w:val="20"/>
          <w:szCs w:val="20"/>
        </w:rPr>
        <w:t>Lecture Notes in Statistics.  Berlin, Germany: Springer, 1989, vol. 61.</w:t>
      </w:r>
    </w:p>
    <w:p w14:paraId="7FACA3C4" w14:textId="77777777" w:rsidR="00B702E7" w:rsidRPr="0050191F" w:rsidRDefault="00000000">
      <w:pPr>
        <w:numPr>
          <w:ilvl w:val="0"/>
          <w:numId w:val="5"/>
        </w:numPr>
        <w:spacing w:after="0" w:line="240" w:lineRule="auto"/>
        <w:jc w:val="both"/>
        <w:rPr>
          <w:rFonts w:ascii="Times New Roman" w:eastAsia="Times New Roman" w:hAnsi="Times New Roman" w:cs="Times New Roman"/>
          <w:color w:val="000000"/>
          <w:sz w:val="20"/>
          <w:szCs w:val="20"/>
        </w:rPr>
      </w:pPr>
      <w:r w:rsidRPr="0050191F">
        <w:rPr>
          <w:rFonts w:ascii="Times New Roman" w:eastAsia="Times New Roman" w:hAnsi="Times New Roman" w:cs="Times New Roman"/>
          <w:color w:val="000000"/>
          <w:sz w:val="20"/>
          <w:szCs w:val="20"/>
        </w:rPr>
        <w:t xml:space="preserve">S. Zhang, C. Zhu, J. K. O. Sin, and P. K. T. Mok, “A novel ultrathin elevated channel low-temperature poly-Si TFT,” </w:t>
      </w:r>
      <w:r w:rsidRPr="0050191F">
        <w:rPr>
          <w:rFonts w:ascii="Times New Roman" w:eastAsia="Times New Roman" w:hAnsi="Times New Roman" w:cs="Times New Roman"/>
          <w:i/>
          <w:color w:val="000000"/>
          <w:sz w:val="20"/>
          <w:szCs w:val="20"/>
        </w:rPr>
        <w:t>IEEE Electron Device Lett.</w:t>
      </w:r>
      <w:r w:rsidRPr="0050191F">
        <w:rPr>
          <w:rFonts w:ascii="Times New Roman" w:eastAsia="Times New Roman" w:hAnsi="Times New Roman" w:cs="Times New Roman"/>
          <w:color w:val="000000"/>
          <w:sz w:val="20"/>
          <w:szCs w:val="20"/>
        </w:rPr>
        <w:t>, vol. 20, pp. 569–571, Nov. 1999.</w:t>
      </w:r>
    </w:p>
    <w:p w14:paraId="1D138F84" w14:textId="77777777" w:rsidR="00B702E7" w:rsidRPr="0050191F" w:rsidRDefault="00000000">
      <w:pPr>
        <w:numPr>
          <w:ilvl w:val="0"/>
          <w:numId w:val="5"/>
        </w:numPr>
        <w:spacing w:after="0" w:line="240" w:lineRule="auto"/>
        <w:jc w:val="both"/>
        <w:rPr>
          <w:rFonts w:ascii="Times New Roman" w:eastAsia="Times New Roman" w:hAnsi="Times New Roman" w:cs="Times New Roman"/>
          <w:color w:val="000000"/>
          <w:sz w:val="20"/>
          <w:szCs w:val="20"/>
        </w:rPr>
      </w:pPr>
      <w:r w:rsidRPr="0050191F">
        <w:rPr>
          <w:rFonts w:ascii="Times New Roman" w:eastAsia="Times New Roman" w:hAnsi="Times New Roman" w:cs="Times New Roman"/>
          <w:sz w:val="20"/>
          <w:szCs w:val="20"/>
        </w:rPr>
        <w:t xml:space="preserve">J. Liang and J. Chen. “Joint Relay selection and Network coding for Error -Prone Two-Way Decode-and-Forward Relay Networks,” </w:t>
      </w:r>
      <w:r w:rsidRPr="0050191F">
        <w:rPr>
          <w:rFonts w:ascii="Times New Roman" w:eastAsia="Times New Roman" w:hAnsi="Times New Roman" w:cs="Times New Roman"/>
          <w:i/>
          <w:sz w:val="20"/>
          <w:szCs w:val="20"/>
        </w:rPr>
        <w:t xml:space="preserve">IEEE Transactions. </w:t>
      </w:r>
      <w:proofErr w:type="spellStart"/>
      <w:r w:rsidRPr="0050191F">
        <w:rPr>
          <w:rFonts w:ascii="Times New Roman" w:eastAsia="Times New Roman" w:hAnsi="Times New Roman" w:cs="Times New Roman"/>
          <w:i/>
          <w:sz w:val="20"/>
          <w:szCs w:val="20"/>
        </w:rPr>
        <w:t>Commununications</w:t>
      </w:r>
      <w:proofErr w:type="spellEnd"/>
      <w:r w:rsidRPr="0050191F">
        <w:rPr>
          <w:rFonts w:ascii="Times New Roman" w:eastAsia="Times New Roman" w:hAnsi="Times New Roman" w:cs="Times New Roman"/>
          <w:sz w:val="20"/>
          <w:szCs w:val="20"/>
        </w:rPr>
        <w:t>, vol. 31, no. 3, pp. 476–488, July 2013.</w:t>
      </w:r>
    </w:p>
    <w:p w14:paraId="1275716E" w14:textId="77777777" w:rsidR="00B702E7" w:rsidRPr="0050191F" w:rsidRDefault="00000000">
      <w:pPr>
        <w:numPr>
          <w:ilvl w:val="0"/>
          <w:numId w:val="5"/>
        </w:numPr>
        <w:spacing w:after="0" w:line="240" w:lineRule="auto"/>
        <w:jc w:val="both"/>
        <w:rPr>
          <w:rFonts w:ascii="Times New Roman" w:eastAsia="Times New Roman" w:hAnsi="Times New Roman" w:cs="Times New Roman"/>
          <w:color w:val="000000"/>
          <w:sz w:val="18"/>
          <w:szCs w:val="18"/>
        </w:rPr>
      </w:pPr>
      <w:r w:rsidRPr="0050191F">
        <w:rPr>
          <w:rFonts w:ascii="Times New Roman" w:eastAsia="Times New Roman" w:hAnsi="Times New Roman" w:cs="Times New Roman"/>
          <w:sz w:val="20"/>
          <w:szCs w:val="20"/>
        </w:rPr>
        <w:t xml:space="preserve">T. Vu, P. Duhamel, and M. Renzo, “On the Diversity of Network-Coded Cooperation with Decode-and-Forward Relay  Selection”, </w:t>
      </w:r>
      <w:r w:rsidRPr="0050191F">
        <w:rPr>
          <w:rFonts w:ascii="Times New Roman" w:eastAsia="Times New Roman" w:hAnsi="Times New Roman" w:cs="Times New Roman"/>
          <w:i/>
          <w:sz w:val="20"/>
          <w:szCs w:val="20"/>
        </w:rPr>
        <w:t xml:space="preserve">IEEE Trans. </w:t>
      </w:r>
      <w:proofErr w:type="spellStart"/>
      <w:r w:rsidRPr="0050191F">
        <w:rPr>
          <w:rFonts w:ascii="Times New Roman" w:eastAsia="Times New Roman" w:hAnsi="Times New Roman" w:cs="Times New Roman"/>
          <w:i/>
          <w:sz w:val="20"/>
          <w:szCs w:val="20"/>
        </w:rPr>
        <w:t>Wirel</w:t>
      </w:r>
      <w:proofErr w:type="spellEnd"/>
      <w:r w:rsidRPr="0050191F">
        <w:rPr>
          <w:rFonts w:ascii="Times New Roman" w:eastAsia="Times New Roman" w:hAnsi="Times New Roman" w:cs="Times New Roman"/>
          <w:i/>
          <w:sz w:val="20"/>
          <w:szCs w:val="20"/>
        </w:rPr>
        <w:t xml:space="preserve">. </w:t>
      </w:r>
      <w:proofErr w:type="spellStart"/>
      <w:r w:rsidRPr="0050191F">
        <w:rPr>
          <w:rFonts w:ascii="Times New Roman" w:eastAsia="Times New Roman" w:hAnsi="Times New Roman" w:cs="Times New Roman"/>
          <w:i/>
          <w:sz w:val="20"/>
          <w:szCs w:val="20"/>
        </w:rPr>
        <w:t>Commun</w:t>
      </w:r>
      <w:proofErr w:type="spellEnd"/>
      <w:r w:rsidRPr="0050191F">
        <w:rPr>
          <w:rFonts w:ascii="Times New Roman" w:eastAsia="Times New Roman" w:hAnsi="Times New Roman" w:cs="Times New Roman"/>
          <w:i/>
          <w:sz w:val="20"/>
          <w:szCs w:val="20"/>
        </w:rPr>
        <w:t>.</w:t>
      </w:r>
      <w:r w:rsidRPr="0050191F">
        <w:rPr>
          <w:rFonts w:ascii="Times New Roman" w:eastAsia="Times New Roman" w:hAnsi="Times New Roman" w:cs="Times New Roman"/>
          <w:sz w:val="20"/>
          <w:szCs w:val="20"/>
        </w:rPr>
        <w:t>, vol. 14, no. 18, pp. 4369-4378, 2015.</w:t>
      </w:r>
    </w:p>
    <w:p w14:paraId="3E8D3E76" w14:textId="77777777" w:rsidR="00B702E7" w:rsidRPr="0050191F" w:rsidRDefault="00000000">
      <w:pPr>
        <w:numPr>
          <w:ilvl w:val="0"/>
          <w:numId w:val="5"/>
        </w:numPr>
        <w:spacing w:after="0" w:line="240" w:lineRule="auto"/>
        <w:jc w:val="both"/>
        <w:rPr>
          <w:rFonts w:ascii="Times New Roman" w:eastAsia="Times New Roman" w:hAnsi="Times New Roman" w:cs="Times New Roman"/>
          <w:color w:val="000000"/>
          <w:sz w:val="18"/>
          <w:szCs w:val="18"/>
        </w:rPr>
      </w:pPr>
      <w:r w:rsidRPr="0050191F">
        <w:rPr>
          <w:rFonts w:ascii="Times New Roman" w:eastAsia="Times New Roman" w:hAnsi="Times New Roman" w:cs="Times New Roman"/>
          <w:sz w:val="20"/>
          <w:szCs w:val="20"/>
        </w:rPr>
        <w:t xml:space="preserve">Y. Jiang, I. W.-H. Ho, Z. Sattar, Q. F. Zhou, and F. C. M. Lau, “Paired-relay-selection schemes for two-way relaying with network coding,” </w:t>
      </w:r>
      <w:r w:rsidRPr="0050191F">
        <w:rPr>
          <w:rFonts w:ascii="Times New Roman" w:eastAsia="Times New Roman" w:hAnsi="Times New Roman" w:cs="Times New Roman"/>
          <w:i/>
          <w:sz w:val="20"/>
          <w:szCs w:val="20"/>
        </w:rPr>
        <w:t xml:space="preserve">IET </w:t>
      </w:r>
      <w:proofErr w:type="spellStart"/>
      <w:r w:rsidRPr="0050191F">
        <w:rPr>
          <w:rFonts w:ascii="Times New Roman" w:eastAsia="Times New Roman" w:hAnsi="Times New Roman" w:cs="Times New Roman"/>
          <w:i/>
          <w:sz w:val="20"/>
          <w:szCs w:val="20"/>
        </w:rPr>
        <w:t>Commun</w:t>
      </w:r>
      <w:proofErr w:type="spellEnd"/>
      <w:r w:rsidRPr="0050191F">
        <w:rPr>
          <w:rFonts w:ascii="Times New Roman" w:eastAsia="Times New Roman" w:hAnsi="Times New Roman" w:cs="Times New Roman"/>
          <w:i/>
          <w:sz w:val="20"/>
          <w:szCs w:val="20"/>
        </w:rPr>
        <w:t>.</w:t>
      </w:r>
      <w:r w:rsidRPr="0050191F">
        <w:rPr>
          <w:rFonts w:ascii="Times New Roman" w:eastAsia="Times New Roman" w:hAnsi="Times New Roman" w:cs="Times New Roman"/>
          <w:sz w:val="20"/>
          <w:szCs w:val="20"/>
        </w:rPr>
        <w:t>, vol. 9, no. 6, pp. 888–896, Apr. 2015</w:t>
      </w:r>
    </w:p>
    <w:p w14:paraId="4BA202DE" w14:textId="77777777" w:rsidR="00B702E7" w:rsidRPr="0050191F" w:rsidRDefault="00000000">
      <w:pPr>
        <w:numPr>
          <w:ilvl w:val="0"/>
          <w:numId w:val="5"/>
        </w:numPr>
        <w:spacing w:after="0" w:line="240" w:lineRule="auto"/>
        <w:jc w:val="both"/>
        <w:rPr>
          <w:rFonts w:ascii="Times New Roman" w:eastAsia="Times New Roman" w:hAnsi="Times New Roman" w:cs="Times New Roman"/>
          <w:color w:val="000000"/>
          <w:sz w:val="20"/>
          <w:szCs w:val="20"/>
        </w:rPr>
      </w:pPr>
      <w:r w:rsidRPr="0050191F">
        <w:rPr>
          <w:rFonts w:ascii="Times New Roman" w:eastAsia="Times New Roman" w:hAnsi="Times New Roman" w:cs="Times New Roman"/>
          <w:color w:val="000000"/>
          <w:sz w:val="20"/>
          <w:szCs w:val="20"/>
        </w:rPr>
        <w:t xml:space="preserve">M. </w:t>
      </w:r>
      <w:proofErr w:type="spellStart"/>
      <w:r w:rsidRPr="0050191F">
        <w:rPr>
          <w:rFonts w:ascii="Times New Roman" w:eastAsia="Times New Roman" w:hAnsi="Times New Roman" w:cs="Times New Roman"/>
          <w:color w:val="000000"/>
          <w:sz w:val="20"/>
          <w:szCs w:val="20"/>
        </w:rPr>
        <w:t>Wegmuller</w:t>
      </w:r>
      <w:proofErr w:type="spellEnd"/>
      <w:r w:rsidRPr="0050191F">
        <w:rPr>
          <w:rFonts w:ascii="Times New Roman" w:eastAsia="Times New Roman" w:hAnsi="Times New Roman" w:cs="Times New Roman"/>
          <w:color w:val="000000"/>
          <w:sz w:val="20"/>
          <w:szCs w:val="20"/>
        </w:rPr>
        <w:t xml:space="preserve">, J. P. von der Weid, P. Oberson, and N. Gisin, “High resolution fiber distributed measurements with coherent OFDR,” in </w:t>
      </w:r>
      <w:r w:rsidRPr="0050191F">
        <w:rPr>
          <w:rFonts w:ascii="Times New Roman" w:eastAsia="Times New Roman" w:hAnsi="Times New Roman" w:cs="Times New Roman"/>
          <w:i/>
          <w:color w:val="000000"/>
          <w:sz w:val="20"/>
          <w:szCs w:val="20"/>
        </w:rPr>
        <w:t>Proc. ECOC’00</w:t>
      </w:r>
      <w:r w:rsidRPr="0050191F">
        <w:rPr>
          <w:rFonts w:ascii="Times New Roman" w:eastAsia="Times New Roman" w:hAnsi="Times New Roman" w:cs="Times New Roman"/>
          <w:color w:val="000000"/>
          <w:sz w:val="20"/>
          <w:szCs w:val="20"/>
        </w:rPr>
        <w:t>, 2000, paper 11.3.4, p. 109.</w:t>
      </w:r>
    </w:p>
    <w:p w14:paraId="2154DBDD" w14:textId="77777777" w:rsidR="00B702E7" w:rsidRPr="0050191F" w:rsidRDefault="00000000">
      <w:pPr>
        <w:numPr>
          <w:ilvl w:val="0"/>
          <w:numId w:val="5"/>
        </w:numPr>
        <w:spacing w:after="0" w:line="240" w:lineRule="auto"/>
        <w:jc w:val="both"/>
        <w:rPr>
          <w:rFonts w:ascii="Times New Roman" w:eastAsia="Times New Roman" w:hAnsi="Times New Roman" w:cs="Times New Roman"/>
          <w:color w:val="000000"/>
          <w:sz w:val="20"/>
          <w:szCs w:val="20"/>
        </w:rPr>
      </w:pPr>
      <w:r w:rsidRPr="0050191F">
        <w:rPr>
          <w:rFonts w:ascii="Times New Roman" w:eastAsia="Times New Roman" w:hAnsi="Times New Roman" w:cs="Times New Roman"/>
          <w:sz w:val="20"/>
          <w:szCs w:val="20"/>
        </w:rPr>
        <w:t xml:space="preserve">X. Liu, G. Wang, and B. Li, “A Physical-network-coding-based amplify and forward cooperation scheme,” </w:t>
      </w:r>
      <w:r w:rsidRPr="0050191F">
        <w:rPr>
          <w:rFonts w:ascii="Times New Roman" w:eastAsia="Times New Roman" w:hAnsi="Times New Roman" w:cs="Times New Roman"/>
          <w:i/>
          <w:sz w:val="20"/>
          <w:szCs w:val="20"/>
        </w:rPr>
        <w:t xml:space="preserve">ICICS 2013 - Conf. </w:t>
      </w:r>
      <w:proofErr w:type="spellStart"/>
      <w:r w:rsidRPr="0050191F">
        <w:rPr>
          <w:rFonts w:ascii="Times New Roman" w:eastAsia="Times New Roman" w:hAnsi="Times New Roman" w:cs="Times New Roman"/>
          <w:i/>
          <w:sz w:val="20"/>
          <w:szCs w:val="20"/>
        </w:rPr>
        <w:t>Guid</w:t>
      </w:r>
      <w:proofErr w:type="spellEnd"/>
      <w:r w:rsidRPr="0050191F">
        <w:rPr>
          <w:rFonts w:ascii="Times New Roman" w:eastAsia="Times New Roman" w:hAnsi="Times New Roman" w:cs="Times New Roman"/>
          <w:i/>
          <w:sz w:val="20"/>
          <w:szCs w:val="20"/>
        </w:rPr>
        <w:t xml:space="preserve">. 9th Int. Conf. Information, </w:t>
      </w:r>
      <w:proofErr w:type="spellStart"/>
      <w:r w:rsidRPr="0050191F">
        <w:rPr>
          <w:rFonts w:ascii="Times New Roman" w:eastAsia="Times New Roman" w:hAnsi="Times New Roman" w:cs="Times New Roman"/>
          <w:i/>
          <w:sz w:val="20"/>
          <w:szCs w:val="20"/>
        </w:rPr>
        <w:t>Commun</w:t>
      </w:r>
      <w:proofErr w:type="spellEnd"/>
      <w:r w:rsidRPr="0050191F">
        <w:rPr>
          <w:rFonts w:ascii="Times New Roman" w:eastAsia="Times New Roman" w:hAnsi="Times New Roman" w:cs="Times New Roman"/>
          <w:i/>
          <w:sz w:val="20"/>
          <w:szCs w:val="20"/>
        </w:rPr>
        <w:t>. Signal Process.</w:t>
      </w:r>
      <w:r w:rsidRPr="0050191F">
        <w:rPr>
          <w:rFonts w:ascii="Times New Roman" w:eastAsia="Times New Roman" w:hAnsi="Times New Roman" w:cs="Times New Roman"/>
          <w:sz w:val="20"/>
          <w:szCs w:val="20"/>
        </w:rPr>
        <w:t>, Nov. 2013, pp. 1–5.</w:t>
      </w:r>
    </w:p>
    <w:p w14:paraId="4F835F43" w14:textId="77777777" w:rsidR="00B702E7" w:rsidRPr="0050191F" w:rsidRDefault="00000000">
      <w:pPr>
        <w:numPr>
          <w:ilvl w:val="0"/>
          <w:numId w:val="5"/>
        </w:numPr>
        <w:spacing w:after="0" w:line="240" w:lineRule="auto"/>
        <w:jc w:val="both"/>
        <w:rPr>
          <w:rFonts w:ascii="Times New Roman" w:eastAsia="Times New Roman" w:hAnsi="Times New Roman" w:cs="Times New Roman"/>
          <w:color w:val="000000"/>
          <w:sz w:val="18"/>
          <w:szCs w:val="18"/>
        </w:rPr>
      </w:pPr>
      <w:r w:rsidRPr="0050191F">
        <w:rPr>
          <w:rFonts w:ascii="Times New Roman" w:eastAsia="Times New Roman" w:hAnsi="Times New Roman" w:cs="Times New Roman"/>
          <w:sz w:val="20"/>
          <w:szCs w:val="20"/>
        </w:rPr>
        <w:t xml:space="preserve">W. Yang and X. Zhao, “Robust Relay Selection and Power Allocation for OFDM-Based Cooperative Cognitive Radio Networks,” in </w:t>
      </w:r>
      <w:r w:rsidRPr="0050191F">
        <w:rPr>
          <w:rFonts w:ascii="Times New Roman" w:eastAsia="Times New Roman" w:hAnsi="Times New Roman" w:cs="Times New Roman"/>
          <w:i/>
          <w:sz w:val="20"/>
          <w:szCs w:val="20"/>
        </w:rPr>
        <w:t>2016 IEEE Global Communications Conference (GLOBECOM)</w:t>
      </w:r>
      <w:r w:rsidRPr="0050191F">
        <w:rPr>
          <w:rFonts w:ascii="Times New Roman" w:eastAsia="Times New Roman" w:hAnsi="Times New Roman" w:cs="Times New Roman"/>
          <w:sz w:val="20"/>
          <w:szCs w:val="20"/>
        </w:rPr>
        <w:t>, Dec. 2016, pp. 1–6.</w:t>
      </w:r>
    </w:p>
    <w:p w14:paraId="7DEA6D18" w14:textId="77777777" w:rsidR="00B702E7" w:rsidRPr="0050191F" w:rsidRDefault="00000000">
      <w:pPr>
        <w:numPr>
          <w:ilvl w:val="0"/>
          <w:numId w:val="5"/>
        </w:numPr>
        <w:spacing w:after="0" w:line="240" w:lineRule="auto"/>
        <w:jc w:val="both"/>
        <w:rPr>
          <w:rFonts w:ascii="Times New Roman" w:eastAsia="Times New Roman" w:hAnsi="Times New Roman" w:cs="Times New Roman"/>
          <w:color w:val="000000"/>
          <w:sz w:val="20"/>
          <w:szCs w:val="20"/>
        </w:rPr>
      </w:pPr>
      <w:r w:rsidRPr="0050191F">
        <w:rPr>
          <w:rFonts w:ascii="Times New Roman" w:eastAsia="Times New Roman" w:hAnsi="Times New Roman" w:cs="Times New Roman"/>
          <w:color w:val="000000"/>
          <w:sz w:val="20"/>
          <w:szCs w:val="20"/>
        </w:rPr>
        <w:t>R. E. Sorace, V. S. Reinhardt, and S. A. Vaughn, “High-speed digital-to-RF converter,” U.S. Patent 5 668 842, Sept. 16, 1997.</w:t>
      </w:r>
    </w:p>
    <w:p w14:paraId="2568372B" w14:textId="77777777" w:rsidR="00B702E7" w:rsidRPr="0050191F" w:rsidRDefault="00000000">
      <w:pPr>
        <w:numPr>
          <w:ilvl w:val="0"/>
          <w:numId w:val="5"/>
        </w:numPr>
        <w:spacing w:after="0" w:line="240" w:lineRule="auto"/>
        <w:jc w:val="both"/>
        <w:rPr>
          <w:rFonts w:ascii="Times New Roman" w:eastAsia="Times New Roman" w:hAnsi="Times New Roman" w:cs="Times New Roman"/>
          <w:color w:val="000000"/>
          <w:sz w:val="20"/>
          <w:szCs w:val="20"/>
        </w:rPr>
      </w:pPr>
      <w:proofErr w:type="spellStart"/>
      <w:r w:rsidRPr="0050191F">
        <w:rPr>
          <w:rFonts w:ascii="Times New Roman" w:eastAsia="Times New Roman" w:hAnsi="Times New Roman" w:cs="Times New Roman"/>
          <w:i/>
          <w:color w:val="000000"/>
          <w:sz w:val="20"/>
          <w:szCs w:val="20"/>
        </w:rPr>
        <w:t>FLEXChip</w:t>
      </w:r>
      <w:proofErr w:type="spellEnd"/>
      <w:r w:rsidRPr="0050191F">
        <w:rPr>
          <w:rFonts w:ascii="Times New Roman" w:eastAsia="Times New Roman" w:hAnsi="Times New Roman" w:cs="Times New Roman"/>
          <w:i/>
          <w:color w:val="000000"/>
          <w:sz w:val="20"/>
          <w:szCs w:val="20"/>
        </w:rPr>
        <w:t xml:space="preserve"> Signal Processor (MC68175/D)</w:t>
      </w:r>
      <w:r w:rsidRPr="0050191F">
        <w:rPr>
          <w:rFonts w:ascii="Times New Roman" w:eastAsia="Times New Roman" w:hAnsi="Times New Roman" w:cs="Times New Roman"/>
          <w:color w:val="000000"/>
          <w:sz w:val="20"/>
          <w:szCs w:val="20"/>
        </w:rPr>
        <w:t>, Motorola, 1996.</w:t>
      </w:r>
    </w:p>
    <w:p w14:paraId="2A19336E" w14:textId="77777777" w:rsidR="00B702E7" w:rsidRPr="0050191F" w:rsidRDefault="00000000">
      <w:pPr>
        <w:numPr>
          <w:ilvl w:val="0"/>
          <w:numId w:val="5"/>
        </w:numPr>
        <w:spacing w:after="0" w:line="240" w:lineRule="auto"/>
        <w:jc w:val="both"/>
        <w:rPr>
          <w:rFonts w:ascii="Times New Roman" w:eastAsia="Times New Roman" w:hAnsi="Times New Roman" w:cs="Times New Roman"/>
          <w:color w:val="000000"/>
          <w:sz w:val="20"/>
          <w:szCs w:val="20"/>
        </w:rPr>
      </w:pPr>
      <w:r w:rsidRPr="0050191F">
        <w:rPr>
          <w:rFonts w:ascii="Times New Roman" w:eastAsia="Times New Roman" w:hAnsi="Times New Roman" w:cs="Times New Roman"/>
          <w:color w:val="000000"/>
          <w:sz w:val="20"/>
          <w:szCs w:val="20"/>
        </w:rPr>
        <w:t xml:space="preserve">“PDCA12-70 data sheet,” </w:t>
      </w:r>
      <w:proofErr w:type="spellStart"/>
      <w:r w:rsidRPr="0050191F">
        <w:rPr>
          <w:rFonts w:ascii="Times New Roman" w:eastAsia="Times New Roman" w:hAnsi="Times New Roman" w:cs="Times New Roman"/>
          <w:color w:val="000000"/>
          <w:sz w:val="20"/>
          <w:szCs w:val="20"/>
        </w:rPr>
        <w:t>Opto</w:t>
      </w:r>
      <w:proofErr w:type="spellEnd"/>
      <w:r w:rsidRPr="0050191F">
        <w:rPr>
          <w:rFonts w:ascii="Times New Roman" w:eastAsia="Times New Roman" w:hAnsi="Times New Roman" w:cs="Times New Roman"/>
          <w:color w:val="000000"/>
          <w:sz w:val="20"/>
          <w:szCs w:val="20"/>
        </w:rPr>
        <w:t xml:space="preserve"> Speed SA, Mezzovico, Switzerland.</w:t>
      </w:r>
    </w:p>
    <w:p w14:paraId="23D6CF64" w14:textId="77777777" w:rsidR="00B702E7" w:rsidRPr="0050191F" w:rsidRDefault="00000000">
      <w:pPr>
        <w:numPr>
          <w:ilvl w:val="0"/>
          <w:numId w:val="5"/>
        </w:numPr>
        <w:spacing w:after="0" w:line="240" w:lineRule="auto"/>
        <w:jc w:val="both"/>
        <w:rPr>
          <w:rFonts w:ascii="Times New Roman" w:eastAsia="Times New Roman" w:hAnsi="Times New Roman" w:cs="Times New Roman"/>
          <w:color w:val="000000"/>
          <w:sz w:val="20"/>
          <w:szCs w:val="20"/>
        </w:rPr>
      </w:pPr>
      <w:r w:rsidRPr="0050191F">
        <w:rPr>
          <w:rFonts w:ascii="Times New Roman" w:eastAsia="Times New Roman" w:hAnsi="Times New Roman" w:cs="Times New Roman"/>
          <w:color w:val="000000"/>
          <w:sz w:val="20"/>
          <w:szCs w:val="20"/>
        </w:rPr>
        <w:t>A. Karnik, “Performance of TCP congestion control with rate feedback: TCP/ABR and rate adaptive TCP/IP,” M. Eng. thesis, Indian Institute of Science, Bangalore, India, Jan. 1999.</w:t>
      </w:r>
    </w:p>
    <w:p w14:paraId="02DEED4C" w14:textId="77777777" w:rsidR="00B702E7" w:rsidRPr="0050191F" w:rsidRDefault="00000000">
      <w:pPr>
        <w:numPr>
          <w:ilvl w:val="0"/>
          <w:numId w:val="5"/>
        </w:numPr>
        <w:spacing w:after="0" w:line="240" w:lineRule="auto"/>
        <w:jc w:val="both"/>
        <w:rPr>
          <w:rFonts w:ascii="Times New Roman" w:eastAsia="Times New Roman" w:hAnsi="Times New Roman" w:cs="Times New Roman"/>
          <w:color w:val="000000"/>
          <w:sz w:val="20"/>
          <w:szCs w:val="20"/>
        </w:rPr>
      </w:pPr>
      <w:r w:rsidRPr="0050191F">
        <w:rPr>
          <w:rFonts w:ascii="Times New Roman" w:eastAsia="Times New Roman" w:hAnsi="Times New Roman" w:cs="Times New Roman"/>
          <w:color w:val="000000"/>
          <w:sz w:val="20"/>
          <w:szCs w:val="20"/>
        </w:rPr>
        <w:t xml:space="preserve">J. Padhye, V. </w:t>
      </w:r>
      <w:proofErr w:type="spellStart"/>
      <w:r w:rsidRPr="0050191F">
        <w:rPr>
          <w:rFonts w:ascii="Times New Roman" w:eastAsia="Times New Roman" w:hAnsi="Times New Roman" w:cs="Times New Roman"/>
          <w:color w:val="000000"/>
          <w:sz w:val="20"/>
          <w:szCs w:val="20"/>
        </w:rPr>
        <w:t>Firoiu</w:t>
      </w:r>
      <w:proofErr w:type="spellEnd"/>
      <w:r w:rsidRPr="0050191F">
        <w:rPr>
          <w:rFonts w:ascii="Times New Roman" w:eastAsia="Times New Roman" w:hAnsi="Times New Roman" w:cs="Times New Roman"/>
          <w:color w:val="000000"/>
          <w:sz w:val="20"/>
          <w:szCs w:val="20"/>
        </w:rPr>
        <w:t>, and D. Towsley, “A stochastic model of TCP Reno congestion avoidance and control,” Univ. of Massachusetts, Amherst, MA, CMPSCI Tech. Rep. 99-02, 1999.</w:t>
      </w:r>
    </w:p>
    <w:p w14:paraId="3D423867" w14:textId="77777777" w:rsidR="00B702E7" w:rsidRPr="0050191F" w:rsidRDefault="00000000">
      <w:pPr>
        <w:numPr>
          <w:ilvl w:val="0"/>
          <w:numId w:val="5"/>
        </w:numPr>
        <w:spacing w:after="0" w:line="240" w:lineRule="auto"/>
        <w:jc w:val="both"/>
        <w:rPr>
          <w:rFonts w:ascii="Times New Roman" w:eastAsia="Times New Roman" w:hAnsi="Times New Roman" w:cs="Times New Roman"/>
          <w:color w:val="000000"/>
          <w:sz w:val="20"/>
          <w:szCs w:val="20"/>
        </w:rPr>
        <w:sectPr w:rsidR="00B702E7" w:rsidRPr="0050191F">
          <w:type w:val="continuous"/>
          <w:pgSz w:w="11909" w:h="16834"/>
          <w:pgMar w:top="1077" w:right="811" w:bottom="2438" w:left="811" w:header="567" w:footer="851" w:gutter="0"/>
          <w:pgNumType w:start="1"/>
          <w:cols w:num="2" w:space="720" w:equalWidth="0">
            <w:col w:w="5001" w:space="285"/>
            <w:col w:w="5001" w:space="0"/>
          </w:cols>
        </w:sectPr>
      </w:pPr>
      <w:r w:rsidRPr="0050191F">
        <w:rPr>
          <w:rFonts w:ascii="Times New Roman" w:eastAsia="Times New Roman" w:hAnsi="Times New Roman" w:cs="Times New Roman"/>
          <w:i/>
          <w:color w:val="000000"/>
          <w:sz w:val="20"/>
          <w:szCs w:val="20"/>
        </w:rPr>
        <w:t>Wireless LAN Medium Access Control (MAC) and Physical Layer (PHY) Specification</w:t>
      </w:r>
      <w:r w:rsidRPr="0050191F">
        <w:rPr>
          <w:rFonts w:ascii="Times New Roman" w:eastAsia="Times New Roman" w:hAnsi="Times New Roman" w:cs="Times New Roman"/>
          <w:color w:val="000000"/>
          <w:sz w:val="20"/>
          <w:szCs w:val="20"/>
        </w:rPr>
        <w:t>, IEEE Std. 802.11, 1997</w:t>
      </w:r>
    </w:p>
    <w:p w14:paraId="307A9F50" w14:textId="77777777" w:rsidR="00B702E7" w:rsidRPr="0050191F" w:rsidRDefault="00B702E7">
      <w:pPr>
        <w:pBdr>
          <w:top w:val="nil"/>
          <w:left w:val="nil"/>
          <w:bottom w:val="nil"/>
          <w:right w:val="nil"/>
          <w:between w:val="nil"/>
        </w:pBdr>
        <w:spacing w:after="0" w:line="240" w:lineRule="auto"/>
        <w:jc w:val="both"/>
        <w:rPr>
          <w:rFonts w:ascii="Times New Roman" w:eastAsia="Times New Roman" w:hAnsi="Times New Roman" w:cs="Times New Roman"/>
          <w:color w:val="000000"/>
          <w:sz w:val="20"/>
          <w:szCs w:val="20"/>
        </w:rPr>
      </w:pPr>
    </w:p>
    <w:p w14:paraId="5695C168" w14:textId="77777777" w:rsidR="00872E3F" w:rsidRPr="0050191F" w:rsidRDefault="00872E3F">
      <w:pPr>
        <w:pBdr>
          <w:top w:val="nil"/>
          <w:left w:val="nil"/>
          <w:bottom w:val="nil"/>
          <w:right w:val="nil"/>
          <w:between w:val="nil"/>
        </w:pBdr>
        <w:spacing w:after="0" w:line="240" w:lineRule="auto"/>
        <w:jc w:val="both"/>
        <w:rPr>
          <w:rFonts w:ascii="Times New Roman" w:eastAsia="Times New Roman" w:hAnsi="Times New Roman" w:cs="Times New Roman"/>
          <w:color w:val="000000"/>
          <w:sz w:val="20"/>
          <w:szCs w:val="20"/>
        </w:rPr>
      </w:pPr>
    </w:p>
    <w:sectPr w:rsidR="00872E3F" w:rsidRPr="0050191F">
      <w:type w:val="continuous"/>
      <w:pgSz w:w="11909" w:h="16834"/>
      <w:pgMar w:top="1077" w:right="811" w:bottom="2438" w:left="811" w:header="567" w:footer="851" w:gutter="0"/>
      <w:pgNumType w:start="35"/>
      <w:cols w:num="2" w:space="720" w:equalWidth="0">
        <w:col w:w="5001" w:space="285"/>
        <w:col w:w="5001" w:space="0"/>
      </w:cols>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EF7F397" w14:textId="77777777" w:rsidR="00D254E8" w:rsidRDefault="00D254E8">
      <w:pPr>
        <w:spacing w:after="0" w:line="240" w:lineRule="auto"/>
      </w:pPr>
      <w:r>
        <w:separator/>
      </w:r>
    </w:p>
  </w:endnote>
  <w:endnote w:type="continuationSeparator" w:id="0">
    <w:p w14:paraId="650DF46C" w14:textId="77777777" w:rsidR="00D254E8" w:rsidRDefault="00D254E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charset w:val="00"/>
    <w:family w:val="auto"/>
    <w:pitch w:val="default"/>
    <w:embedRegular r:id="rId1" w:fontKey="{A690B3D9-E2ED-4644-96FB-2449D46A7F47}"/>
  </w:font>
  <w:font w:name="Calibri">
    <w:panose1 w:val="020F0502020204030204"/>
    <w:charset w:val="00"/>
    <w:family w:val="swiss"/>
    <w:pitch w:val="variable"/>
    <w:sig w:usb0="E4002EFF" w:usb1="C200247B" w:usb2="00000009" w:usb3="00000000" w:csb0="000001FF" w:csb1="00000000"/>
    <w:embedRegular r:id="rId2" w:fontKey="{6E2D52E5-2B8E-4745-9960-EA6BCDC976AA}"/>
    <w:embedBold r:id="rId3" w:fontKey="{C520FBA6-D2AD-45E0-9A2B-3AB1A52F5D81}"/>
    <w:embedItalic r:id="rId4" w:fontKey="{E63FC670-617C-43BF-9662-B7AD03CD2DCC}"/>
  </w:font>
  <w:font w:name="Calibri Light">
    <w:panose1 w:val="020F0302020204030204"/>
    <w:charset w:val="00"/>
    <w:family w:val="swiss"/>
    <w:pitch w:val="variable"/>
    <w:sig w:usb0="E4002EFF" w:usb1="C200247B" w:usb2="00000009" w:usb3="00000000" w:csb0="000001FF" w:csb1="00000000"/>
    <w:embedRegular r:id="rId5" w:fontKey="{2F0441CD-9607-4C39-A4B7-67956EA24754}"/>
  </w:font>
  <w:font w:name="Courier">
    <w:panose1 w:val="02070409020205020404"/>
    <w:charset w:val="00"/>
    <w:family w:val="modern"/>
    <w:notTrueType/>
    <w:pitch w:val="fixed"/>
    <w:sig w:usb0="00000003" w:usb1="00000000" w:usb2="00000000" w:usb3="00000000" w:csb0="00000001" w:csb1="00000000"/>
  </w:font>
  <w:font w:name="SimSun">
    <w:altName w:val="宋体"/>
    <w:panose1 w:val="02010600030101010101"/>
    <w:charset w:val="86"/>
    <w:family w:val="auto"/>
    <w:pitch w:val="variable"/>
    <w:sig w:usb0="00000203" w:usb1="288F0000" w:usb2="00000016" w:usb3="00000000" w:csb0="00040001" w:csb1="00000000"/>
  </w:font>
  <w:font w:name="Georgia">
    <w:panose1 w:val="02040502050405020303"/>
    <w:charset w:val="00"/>
    <w:family w:val="roman"/>
    <w:pitch w:val="variable"/>
    <w:sig w:usb0="00000287" w:usb1="00000000" w:usb2="00000000" w:usb3="00000000" w:csb0="0000009F" w:csb1="00000000"/>
    <w:embedRegular r:id="rId6" w:fontKey="{EB090CC9-53CA-49FF-B7FE-FDCBC5F9D1DA}"/>
    <w:embedItalic r:id="rId7" w:fontKey="{A4E740A0-7236-450F-8ED8-4AA771C128D4}"/>
  </w:font>
  <w:font w:name="Cambria Math">
    <w:panose1 w:val="02040503050406030204"/>
    <w:charset w:val="00"/>
    <w:family w:val="roman"/>
    <w:pitch w:val="variable"/>
    <w:sig w:usb0="E00006FF" w:usb1="420024FF" w:usb2="02000000" w:usb3="00000000" w:csb0="0000019F" w:csb1="00000000"/>
    <w:embedRegular r:id="rId8" w:fontKey="{F63C97F8-7A5C-46FF-8833-0B2EBF6E880E}"/>
    <w:embedItalic r:id="rId9" w:fontKey="{4146EF7D-FB82-4DFC-90BA-A4CA3903C9F2}"/>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AA8A46E" w14:textId="77777777" w:rsidR="00B702E7" w:rsidRDefault="00000000">
    <w:pPr>
      <w:pBdr>
        <w:top w:val="nil"/>
        <w:left w:val="nil"/>
        <w:bottom w:val="nil"/>
        <w:right w:val="nil"/>
        <w:between w:val="nil"/>
      </w:pBdr>
      <w:tabs>
        <w:tab w:val="center" w:pos="4680"/>
        <w:tab w:val="right" w:pos="9360"/>
        <w:tab w:val="right" w:pos="10065"/>
      </w:tabs>
      <w:spacing w:after="0" w:line="240" w:lineRule="auto"/>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E-ISSN: 2654-6531 P- ISSN: 2407-0807</w:t>
    </w:r>
    <w:r>
      <w:rPr>
        <w:rFonts w:ascii="Times New Roman" w:eastAsia="Times New Roman" w:hAnsi="Times New Roman" w:cs="Times New Roman"/>
        <w:color w:val="000000"/>
        <w:sz w:val="20"/>
        <w:szCs w:val="20"/>
      </w:rPr>
      <w:tab/>
    </w:r>
    <w:r>
      <w:rPr>
        <w:rFonts w:ascii="Times New Roman" w:eastAsia="Times New Roman" w:hAnsi="Times New Roman" w:cs="Times New Roman"/>
        <w:color w:val="000000"/>
        <w:sz w:val="20"/>
        <w:szCs w:val="20"/>
      </w:rPr>
      <w:tab/>
    </w:r>
    <w:r>
      <w:rPr>
        <w:rFonts w:ascii="Times New Roman" w:eastAsia="Times New Roman" w:hAnsi="Times New Roman" w:cs="Times New Roman"/>
        <w:color w:val="000000"/>
        <w:sz w:val="20"/>
        <w:szCs w:val="20"/>
      </w:rPr>
      <w:fldChar w:fldCharType="begin"/>
    </w:r>
    <w:r>
      <w:rPr>
        <w:rFonts w:ascii="Times New Roman" w:eastAsia="Times New Roman" w:hAnsi="Times New Roman" w:cs="Times New Roman"/>
        <w:color w:val="000000"/>
        <w:sz w:val="20"/>
        <w:szCs w:val="20"/>
      </w:rPr>
      <w:instrText>PAGE</w:instrText>
    </w:r>
    <w:r>
      <w:rPr>
        <w:rFonts w:ascii="Times New Roman" w:eastAsia="Times New Roman" w:hAnsi="Times New Roman" w:cs="Times New Roman"/>
        <w:color w:val="000000"/>
        <w:sz w:val="20"/>
        <w:szCs w:val="20"/>
      </w:rPr>
      <w:fldChar w:fldCharType="separate"/>
    </w:r>
    <w:r w:rsidR="00530AD0">
      <w:rPr>
        <w:rFonts w:ascii="Times New Roman" w:eastAsia="Times New Roman" w:hAnsi="Times New Roman" w:cs="Times New Roman"/>
        <w:noProof/>
        <w:color w:val="000000"/>
        <w:sz w:val="20"/>
        <w:szCs w:val="20"/>
      </w:rPr>
      <w:t>2</w:t>
    </w:r>
    <w:r>
      <w:rPr>
        <w:rFonts w:ascii="Times New Roman" w:eastAsia="Times New Roman" w:hAnsi="Times New Roman" w:cs="Times New Roman"/>
        <w:color w:val="000000"/>
        <w:sz w:val="20"/>
        <w:szCs w:val="20"/>
      </w:rPr>
      <w:fldChar w:fldCharType="end"/>
    </w:r>
  </w:p>
  <w:p w14:paraId="42B8F5F0" w14:textId="77777777" w:rsidR="00B702E7" w:rsidRDefault="00B702E7">
    <w:pPr>
      <w:pBdr>
        <w:top w:val="nil"/>
        <w:left w:val="nil"/>
        <w:bottom w:val="nil"/>
        <w:right w:val="nil"/>
        <w:between w:val="nil"/>
      </w:pBdr>
      <w:tabs>
        <w:tab w:val="center" w:pos="4680"/>
        <w:tab w:val="right" w:pos="9360"/>
      </w:tabs>
      <w:spacing w:after="0" w:line="240" w:lineRule="auto"/>
      <w:rPr>
        <w:rFonts w:ascii="Times New Roman" w:eastAsia="Times New Roman" w:hAnsi="Times New Roman" w:cs="Times New Roman"/>
        <w:color w:val="000000"/>
        <w:sz w:val="20"/>
        <w:szCs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944F3FE" w14:textId="77777777" w:rsidR="00B702E7" w:rsidRDefault="00000000">
    <w:pPr>
      <w:pBdr>
        <w:top w:val="nil"/>
        <w:left w:val="nil"/>
        <w:bottom w:val="nil"/>
        <w:right w:val="nil"/>
        <w:between w:val="nil"/>
      </w:pBdr>
      <w:tabs>
        <w:tab w:val="center" w:pos="4680"/>
        <w:tab w:val="right" w:pos="9360"/>
        <w:tab w:val="right" w:pos="10065"/>
      </w:tabs>
      <w:spacing w:after="0" w:line="240" w:lineRule="auto"/>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E-ISSN: 2654-6531 P- ISSN: 2407-0807</w:t>
    </w:r>
    <w:r>
      <w:rPr>
        <w:rFonts w:ascii="Times New Roman" w:eastAsia="Times New Roman" w:hAnsi="Times New Roman" w:cs="Times New Roman"/>
        <w:color w:val="000000"/>
        <w:sz w:val="20"/>
        <w:szCs w:val="20"/>
      </w:rPr>
      <w:tab/>
    </w:r>
    <w:r>
      <w:rPr>
        <w:rFonts w:ascii="Times New Roman" w:eastAsia="Times New Roman" w:hAnsi="Times New Roman" w:cs="Times New Roman"/>
        <w:color w:val="000000"/>
        <w:sz w:val="20"/>
        <w:szCs w:val="20"/>
      </w:rPr>
      <w:tab/>
    </w:r>
    <w:r>
      <w:rPr>
        <w:rFonts w:ascii="Times New Roman" w:eastAsia="Times New Roman" w:hAnsi="Times New Roman" w:cs="Times New Roman"/>
        <w:color w:val="000000"/>
        <w:sz w:val="20"/>
        <w:szCs w:val="20"/>
      </w:rPr>
      <w:fldChar w:fldCharType="begin"/>
    </w:r>
    <w:r>
      <w:rPr>
        <w:rFonts w:ascii="Times New Roman" w:eastAsia="Times New Roman" w:hAnsi="Times New Roman" w:cs="Times New Roman"/>
        <w:color w:val="000000"/>
        <w:sz w:val="20"/>
        <w:szCs w:val="20"/>
      </w:rPr>
      <w:instrText>PAGE</w:instrText>
    </w:r>
    <w:r>
      <w:rPr>
        <w:rFonts w:ascii="Times New Roman" w:eastAsia="Times New Roman" w:hAnsi="Times New Roman" w:cs="Times New Roman"/>
        <w:color w:val="000000"/>
        <w:sz w:val="20"/>
        <w:szCs w:val="20"/>
      </w:rPr>
      <w:fldChar w:fldCharType="separate"/>
    </w:r>
    <w:r w:rsidR="00530AD0">
      <w:rPr>
        <w:rFonts w:ascii="Times New Roman" w:eastAsia="Times New Roman" w:hAnsi="Times New Roman" w:cs="Times New Roman"/>
        <w:noProof/>
        <w:color w:val="000000"/>
        <w:sz w:val="20"/>
        <w:szCs w:val="20"/>
      </w:rPr>
      <w:t>1</w:t>
    </w:r>
    <w:r>
      <w:rPr>
        <w:rFonts w:ascii="Times New Roman" w:eastAsia="Times New Roman" w:hAnsi="Times New Roman" w:cs="Times New Roman"/>
        <w:color w:val="000000"/>
        <w:sz w:val="20"/>
        <w:szCs w:val="20"/>
      </w:rPr>
      <w:fldChar w:fldCharType="end"/>
    </w:r>
  </w:p>
  <w:p w14:paraId="35510A60" w14:textId="77777777" w:rsidR="00B702E7" w:rsidRDefault="00B702E7">
    <w:pPr>
      <w:pBdr>
        <w:top w:val="nil"/>
        <w:left w:val="nil"/>
        <w:bottom w:val="nil"/>
        <w:right w:val="nil"/>
        <w:between w:val="nil"/>
      </w:pBdr>
      <w:tabs>
        <w:tab w:val="center" w:pos="4680"/>
        <w:tab w:val="right" w:pos="9360"/>
      </w:tabs>
      <w:spacing w:after="0" w:line="240" w:lineRule="auto"/>
      <w:rPr>
        <w:rFonts w:ascii="Times New Roman" w:eastAsia="Times New Roman" w:hAnsi="Times New Roman" w:cs="Times New Roman"/>
        <w:color w:val="000000"/>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6A624B7" w14:textId="77777777" w:rsidR="00D254E8" w:rsidRDefault="00D254E8">
      <w:pPr>
        <w:spacing w:after="0" w:line="240" w:lineRule="auto"/>
      </w:pPr>
      <w:r>
        <w:separator/>
      </w:r>
    </w:p>
  </w:footnote>
  <w:footnote w:type="continuationSeparator" w:id="0">
    <w:p w14:paraId="2CD7B37C" w14:textId="77777777" w:rsidR="00D254E8" w:rsidRDefault="00D254E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7A83587" w14:textId="77777777" w:rsidR="00B702E7" w:rsidRDefault="00000000">
    <w:pPr>
      <w:spacing w:before="48"/>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Journal of Telecommunication Network (Jurnal Jaringan Telekomunikasi) Vol. XX, </w:t>
    </w:r>
    <w:proofErr w:type="spellStart"/>
    <w:r>
      <w:rPr>
        <w:rFonts w:ascii="Times New Roman" w:eastAsia="Times New Roman" w:hAnsi="Times New Roman" w:cs="Times New Roman"/>
        <w:sz w:val="20"/>
        <w:szCs w:val="20"/>
      </w:rPr>
      <w:t>No.X</w:t>
    </w:r>
    <w:proofErr w:type="spellEnd"/>
    <w:r>
      <w:rPr>
        <w:rFonts w:ascii="Times New Roman" w:eastAsia="Times New Roman" w:hAnsi="Times New Roman" w:cs="Times New Roman"/>
        <w:sz w:val="20"/>
        <w:szCs w:val="20"/>
      </w:rPr>
      <w:t xml:space="preserve"> (20XX)</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7227A1E" w14:textId="77777777" w:rsidR="00B702E7" w:rsidRDefault="00000000">
    <w:pPr>
      <w:spacing w:before="48"/>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Journal of Telecommunication Network (Jurnal Jaringan Telekomunikasi) Vol. XX, </w:t>
    </w:r>
    <w:proofErr w:type="spellStart"/>
    <w:r>
      <w:rPr>
        <w:rFonts w:ascii="Times New Roman" w:eastAsia="Times New Roman" w:hAnsi="Times New Roman" w:cs="Times New Roman"/>
        <w:sz w:val="20"/>
        <w:szCs w:val="20"/>
      </w:rPr>
      <w:t>No.X</w:t>
    </w:r>
    <w:proofErr w:type="spellEnd"/>
    <w:r>
      <w:rPr>
        <w:rFonts w:ascii="Times New Roman" w:eastAsia="Times New Roman" w:hAnsi="Times New Roman" w:cs="Times New Roman"/>
        <w:sz w:val="20"/>
        <w:szCs w:val="20"/>
      </w:rPr>
      <w:t xml:space="preserve"> (20XX)</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CB652F"/>
    <w:multiLevelType w:val="hybridMultilevel"/>
    <w:tmpl w:val="164CD150"/>
    <w:lvl w:ilvl="0" w:tplc="0409000F">
      <w:start w:val="1"/>
      <w:numFmt w:val="decimal"/>
      <w:lvlText w:val="%1."/>
      <w:lvlJc w:val="left"/>
      <w:pPr>
        <w:ind w:left="936" w:hanging="360"/>
      </w:pPr>
    </w:lvl>
    <w:lvl w:ilvl="1" w:tplc="38090019" w:tentative="1">
      <w:start w:val="1"/>
      <w:numFmt w:val="lowerLetter"/>
      <w:lvlText w:val="%2."/>
      <w:lvlJc w:val="left"/>
      <w:pPr>
        <w:ind w:left="1656" w:hanging="360"/>
      </w:pPr>
    </w:lvl>
    <w:lvl w:ilvl="2" w:tplc="3809001B" w:tentative="1">
      <w:start w:val="1"/>
      <w:numFmt w:val="lowerRoman"/>
      <w:lvlText w:val="%3."/>
      <w:lvlJc w:val="right"/>
      <w:pPr>
        <w:ind w:left="2376" w:hanging="180"/>
      </w:pPr>
    </w:lvl>
    <w:lvl w:ilvl="3" w:tplc="3809000F" w:tentative="1">
      <w:start w:val="1"/>
      <w:numFmt w:val="decimal"/>
      <w:lvlText w:val="%4."/>
      <w:lvlJc w:val="left"/>
      <w:pPr>
        <w:ind w:left="3096" w:hanging="360"/>
      </w:pPr>
    </w:lvl>
    <w:lvl w:ilvl="4" w:tplc="38090019" w:tentative="1">
      <w:start w:val="1"/>
      <w:numFmt w:val="lowerLetter"/>
      <w:lvlText w:val="%5."/>
      <w:lvlJc w:val="left"/>
      <w:pPr>
        <w:ind w:left="3816" w:hanging="360"/>
      </w:pPr>
    </w:lvl>
    <w:lvl w:ilvl="5" w:tplc="3809001B" w:tentative="1">
      <w:start w:val="1"/>
      <w:numFmt w:val="lowerRoman"/>
      <w:lvlText w:val="%6."/>
      <w:lvlJc w:val="right"/>
      <w:pPr>
        <w:ind w:left="4536" w:hanging="180"/>
      </w:pPr>
    </w:lvl>
    <w:lvl w:ilvl="6" w:tplc="3809000F" w:tentative="1">
      <w:start w:val="1"/>
      <w:numFmt w:val="decimal"/>
      <w:lvlText w:val="%7."/>
      <w:lvlJc w:val="left"/>
      <w:pPr>
        <w:ind w:left="5256" w:hanging="360"/>
      </w:pPr>
    </w:lvl>
    <w:lvl w:ilvl="7" w:tplc="38090019" w:tentative="1">
      <w:start w:val="1"/>
      <w:numFmt w:val="lowerLetter"/>
      <w:lvlText w:val="%8."/>
      <w:lvlJc w:val="left"/>
      <w:pPr>
        <w:ind w:left="5976" w:hanging="360"/>
      </w:pPr>
    </w:lvl>
    <w:lvl w:ilvl="8" w:tplc="3809001B" w:tentative="1">
      <w:start w:val="1"/>
      <w:numFmt w:val="lowerRoman"/>
      <w:lvlText w:val="%9."/>
      <w:lvlJc w:val="right"/>
      <w:pPr>
        <w:ind w:left="6696" w:hanging="180"/>
      </w:pPr>
    </w:lvl>
  </w:abstractNum>
  <w:abstractNum w:abstractNumId="1" w15:restartNumberingAfterBreak="0">
    <w:nsid w:val="156A2794"/>
    <w:multiLevelType w:val="multilevel"/>
    <w:tmpl w:val="2F8C6454"/>
    <w:lvl w:ilvl="0">
      <w:numFmt w:val="bullet"/>
      <w:pStyle w:val="IEEEHeading2"/>
      <w:lvlText w:val="•"/>
      <w:lvlJc w:val="left"/>
      <w:pPr>
        <w:ind w:left="936" w:hanging="360"/>
      </w:pPr>
      <w:rPr>
        <w:rFonts w:ascii="Times New Roman" w:eastAsia="Times New Roman" w:hAnsi="Times New Roman" w:cs="Times New Roman"/>
      </w:rPr>
    </w:lvl>
    <w:lvl w:ilvl="1">
      <w:start w:val="1"/>
      <w:numFmt w:val="bullet"/>
      <w:lvlText w:val="o"/>
      <w:lvlJc w:val="left"/>
      <w:pPr>
        <w:ind w:left="1656" w:hanging="360"/>
      </w:pPr>
      <w:rPr>
        <w:rFonts w:ascii="Courier New" w:eastAsia="Courier New" w:hAnsi="Courier New" w:cs="Courier New"/>
      </w:rPr>
    </w:lvl>
    <w:lvl w:ilvl="2">
      <w:start w:val="1"/>
      <w:numFmt w:val="bullet"/>
      <w:lvlText w:val="▪"/>
      <w:lvlJc w:val="left"/>
      <w:pPr>
        <w:ind w:left="2376" w:hanging="360"/>
      </w:pPr>
      <w:rPr>
        <w:rFonts w:ascii="Noto Sans Symbols" w:eastAsia="Noto Sans Symbols" w:hAnsi="Noto Sans Symbols" w:cs="Noto Sans Symbols"/>
      </w:rPr>
    </w:lvl>
    <w:lvl w:ilvl="3">
      <w:start w:val="1"/>
      <w:numFmt w:val="bullet"/>
      <w:lvlText w:val="●"/>
      <w:lvlJc w:val="left"/>
      <w:pPr>
        <w:ind w:left="3096" w:hanging="360"/>
      </w:pPr>
      <w:rPr>
        <w:rFonts w:ascii="Noto Sans Symbols" w:eastAsia="Noto Sans Symbols" w:hAnsi="Noto Sans Symbols" w:cs="Noto Sans Symbols"/>
      </w:rPr>
    </w:lvl>
    <w:lvl w:ilvl="4">
      <w:start w:val="1"/>
      <w:numFmt w:val="bullet"/>
      <w:lvlText w:val="o"/>
      <w:lvlJc w:val="left"/>
      <w:pPr>
        <w:ind w:left="3816" w:hanging="360"/>
      </w:pPr>
      <w:rPr>
        <w:rFonts w:ascii="Courier New" w:eastAsia="Courier New" w:hAnsi="Courier New" w:cs="Courier New"/>
      </w:rPr>
    </w:lvl>
    <w:lvl w:ilvl="5">
      <w:start w:val="1"/>
      <w:numFmt w:val="bullet"/>
      <w:lvlText w:val="▪"/>
      <w:lvlJc w:val="left"/>
      <w:pPr>
        <w:ind w:left="4536" w:hanging="360"/>
      </w:pPr>
      <w:rPr>
        <w:rFonts w:ascii="Noto Sans Symbols" w:eastAsia="Noto Sans Symbols" w:hAnsi="Noto Sans Symbols" w:cs="Noto Sans Symbols"/>
      </w:rPr>
    </w:lvl>
    <w:lvl w:ilvl="6">
      <w:start w:val="1"/>
      <w:numFmt w:val="bullet"/>
      <w:lvlText w:val="●"/>
      <w:lvlJc w:val="left"/>
      <w:pPr>
        <w:ind w:left="5256" w:hanging="360"/>
      </w:pPr>
      <w:rPr>
        <w:rFonts w:ascii="Noto Sans Symbols" w:eastAsia="Noto Sans Symbols" w:hAnsi="Noto Sans Symbols" w:cs="Noto Sans Symbols"/>
      </w:rPr>
    </w:lvl>
    <w:lvl w:ilvl="7">
      <w:start w:val="1"/>
      <w:numFmt w:val="bullet"/>
      <w:lvlText w:val="o"/>
      <w:lvlJc w:val="left"/>
      <w:pPr>
        <w:ind w:left="5976" w:hanging="360"/>
      </w:pPr>
      <w:rPr>
        <w:rFonts w:ascii="Courier New" w:eastAsia="Courier New" w:hAnsi="Courier New" w:cs="Courier New"/>
      </w:rPr>
    </w:lvl>
    <w:lvl w:ilvl="8">
      <w:start w:val="1"/>
      <w:numFmt w:val="bullet"/>
      <w:lvlText w:val="▪"/>
      <w:lvlJc w:val="left"/>
      <w:pPr>
        <w:ind w:left="6696" w:hanging="360"/>
      </w:pPr>
      <w:rPr>
        <w:rFonts w:ascii="Noto Sans Symbols" w:eastAsia="Noto Sans Symbols" w:hAnsi="Noto Sans Symbols" w:cs="Noto Sans Symbols"/>
      </w:rPr>
    </w:lvl>
  </w:abstractNum>
  <w:abstractNum w:abstractNumId="2" w15:restartNumberingAfterBreak="0">
    <w:nsid w:val="15E36747"/>
    <w:multiLevelType w:val="hybridMultilevel"/>
    <w:tmpl w:val="9A4AB994"/>
    <w:lvl w:ilvl="0" w:tplc="04090015">
      <w:start w:val="1"/>
      <w:numFmt w:val="upp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186A5090"/>
    <w:multiLevelType w:val="multilevel"/>
    <w:tmpl w:val="CA8AC11C"/>
    <w:lvl w:ilvl="0">
      <w:start w:val="1"/>
      <w:numFmt w:val="bullet"/>
      <w:lvlText w:val="●"/>
      <w:lvlJc w:val="left"/>
      <w:pPr>
        <w:ind w:left="576" w:hanging="360"/>
      </w:pPr>
      <w:rPr>
        <w:rFonts w:ascii="Noto Sans Symbols" w:eastAsia="Noto Sans Symbols" w:hAnsi="Noto Sans Symbols" w:cs="Noto Sans Symbols"/>
      </w:rPr>
    </w:lvl>
    <w:lvl w:ilvl="1">
      <w:start w:val="1"/>
      <w:numFmt w:val="bullet"/>
      <w:lvlText w:val="o"/>
      <w:lvlJc w:val="left"/>
      <w:pPr>
        <w:ind w:left="1296" w:hanging="360"/>
      </w:pPr>
      <w:rPr>
        <w:rFonts w:ascii="Courier New" w:eastAsia="Courier New" w:hAnsi="Courier New" w:cs="Courier New"/>
      </w:rPr>
    </w:lvl>
    <w:lvl w:ilvl="2">
      <w:start w:val="1"/>
      <w:numFmt w:val="bullet"/>
      <w:lvlText w:val="▪"/>
      <w:lvlJc w:val="left"/>
      <w:pPr>
        <w:ind w:left="2016" w:hanging="360"/>
      </w:pPr>
      <w:rPr>
        <w:rFonts w:ascii="Noto Sans Symbols" w:eastAsia="Noto Sans Symbols" w:hAnsi="Noto Sans Symbols" w:cs="Noto Sans Symbols"/>
      </w:rPr>
    </w:lvl>
    <w:lvl w:ilvl="3">
      <w:start w:val="1"/>
      <w:numFmt w:val="bullet"/>
      <w:lvlText w:val="●"/>
      <w:lvlJc w:val="left"/>
      <w:pPr>
        <w:ind w:left="2736" w:hanging="360"/>
      </w:pPr>
      <w:rPr>
        <w:rFonts w:ascii="Noto Sans Symbols" w:eastAsia="Noto Sans Symbols" w:hAnsi="Noto Sans Symbols" w:cs="Noto Sans Symbols"/>
      </w:rPr>
    </w:lvl>
    <w:lvl w:ilvl="4">
      <w:start w:val="1"/>
      <w:numFmt w:val="bullet"/>
      <w:lvlText w:val="o"/>
      <w:lvlJc w:val="left"/>
      <w:pPr>
        <w:ind w:left="3456" w:hanging="360"/>
      </w:pPr>
      <w:rPr>
        <w:rFonts w:ascii="Courier New" w:eastAsia="Courier New" w:hAnsi="Courier New" w:cs="Courier New"/>
      </w:rPr>
    </w:lvl>
    <w:lvl w:ilvl="5">
      <w:start w:val="1"/>
      <w:numFmt w:val="bullet"/>
      <w:lvlText w:val="▪"/>
      <w:lvlJc w:val="left"/>
      <w:pPr>
        <w:ind w:left="4176" w:hanging="360"/>
      </w:pPr>
      <w:rPr>
        <w:rFonts w:ascii="Noto Sans Symbols" w:eastAsia="Noto Sans Symbols" w:hAnsi="Noto Sans Symbols" w:cs="Noto Sans Symbols"/>
      </w:rPr>
    </w:lvl>
    <w:lvl w:ilvl="6">
      <w:start w:val="1"/>
      <w:numFmt w:val="bullet"/>
      <w:lvlText w:val="●"/>
      <w:lvlJc w:val="left"/>
      <w:pPr>
        <w:ind w:left="4896" w:hanging="360"/>
      </w:pPr>
      <w:rPr>
        <w:rFonts w:ascii="Noto Sans Symbols" w:eastAsia="Noto Sans Symbols" w:hAnsi="Noto Sans Symbols" w:cs="Noto Sans Symbols"/>
      </w:rPr>
    </w:lvl>
    <w:lvl w:ilvl="7">
      <w:start w:val="1"/>
      <w:numFmt w:val="bullet"/>
      <w:lvlText w:val="o"/>
      <w:lvlJc w:val="left"/>
      <w:pPr>
        <w:ind w:left="5616" w:hanging="360"/>
      </w:pPr>
      <w:rPr>
        <w:rFonts w:ascii="Courier New" w:eastAsia="Courier New" w:hAnsi="Courier New" w:cs="Courier New"/>
      </w:rPr>
    </w:lvl>
    <w:lvl w:ilvl="8">
      <w:start w:val="1"/>
      <w:numFmt w:val="bullet"/>
      <w:lvlText w:val="▪"/>
      <w:lvlJc w:val="left"/>
      <w:pPr>
        <w:ind w:left="6336" w:hanging="360"/>
      </w:pPr>
      <w:rPr>
        <w:rFonts w:ascii="Noto Sans Symbols" w:eastAsia="Noto Sans Symbols" w:hAnsi="Noto Sans Symbols" w:cs="Noto Sans Symbols"/>
      </w:rPr>
    </w:lvl>
  </w:abstractNum>
  <w:abstractNum w:abstractNumId="4" w15:restartNumberingAfterBreak="0">
    <w:nsid w:val="19737A60"/>
    <w:multiLevelType w:val="multilevel"/>
    <w:tmpl w:val="292019FE"/>
    <w:lvl w:ilvl="0">
      <w:start w:val="1"/>
      <w:numFmt w:val="decimal"/>
      <w:lvlText w:val="[%1]"/>
      <w:lvlJc w:val="left"/>
      <w:pPr>
        <w:ind w:left="432" w:hanging="432"/>
      </w:pPr>
    </w:lvl>
    <w:lvl w:ilvl="1">
      <w:start w:val="1"/>
      <w:numFmt w:val="decimal"/>
      <w:lvlText w:val="%1.%2)"/>
      <w:lvlJc w:val="left"/>
      <w:pPr>
        <w:ind w:left="936" w:hanging="720"/>
      </w:pPr>
    </w:lvl>
    <w:lvl w:ilvl="2">
      <w:start w:val="1"/>
      <w:numFmt w:val="decimal"/>
      <w:lvlText w:val="%3)"/>
      <w:lvlJc w:val="left"/>
      <w:pPr>
        <w:ind w:left="360" w:hanging="360"/>
      </w:pPr>
    </w:lvl>
    <w:lvl w:ilvl="3">
      <w:start w:val="1"/>
      <w:numFmt w:val="decimal"/>
      <w:lvlText w:val="%1.%2)%3.%4."/>
      <w:lvlJc w:val="left"/>
      <w:pPr>
        <w:ind w:left="1296" w:hanging="1080"/>
      </w:pPr>
    </w:lvl>
    <w:lvl w:ilvl="4">
      <w:start w:val="1"/>
      <w:numFmt w:val="decimal"/>
      <w:lvlText w:val="%1.%2)%3.%4.%5."/>
      <w:lvlJc w:val="left"/>
      <w:pPr>
        <w:ind w:left="1296" w:hanging="1080"/>
      </w:pPr>
    </w:lvl>
    <w:lvl w:ilvl="5">
      <w:start w:val="1"/>
      <w:numFmt w:val="decimal"/>
      <w:lvlText w:val="%1.%2)%3.%4.%5.%6."/>
      <w:lvlJc w:val="left"/>
      <w:pPr>
        <w:ind w:left="1656" w:hanging="1440"/>
      </w:pPr>
    </w:lvl>
    <w:lvl w:ilvl="6">
      <w:start w:val="1"/>
      <w:numFmt w:val="decimal"/>
      <w:lvlText w:val="%1.%2)%3.%4.%5.%6.%7."/>
      <w:lvlJc w:val="left"/>
      <w:pPr>
        <w:ind w:left="1656" w:hanging="1440"/>
      </w:pPr>
    </w:lvl>
    <w:lvl w:ilvl="7">
      <w:start w:val="1"/>
      <w:numFmt w:val="decimal"/>
      <w:lvlText w:val="%1.%2)%3.%4.%5.%6.%7.%8."/>
      <w:lvlJc w:val="left"/>
      <w:pPr>
        <w:ind w:left="2016" w:hanging="1800"/>
      </w:pPr>
    </w:lvl>
    <w:lvl w:ilvl="8">
      <w:start w:val="1"/>
      <w:numFmt w:val="decimal"/>
      <w:lvlText w:val="%1.%2)%3.%4.%5.%6.%7.%8.%9."/>
      <w:lvlJc w:val="left"/>
      <w:pPr>
        <w:ind w:left="2016" w:hanging="1800"/>
      </w:pPr>
    </w:lvl>
  </w:abstractNum>
  <w:abstractNum w:abstractNumId="5" w15:restartNumberingAfterBreak="0">
    <w:nsid w:val="2DFC540F"/>
    <w:multiLevelType w:val="hybridMultilevel"/>
    <w:tmpl w:val="23FE45CC"/>
    <w:lvl w:ilvl="0" w:tplc="FFECC322">
      <w:start w:val="1"/>
      <w:numFmt w:val="decimal"/>
      <w:lvlText w:val="%1."/>
      <w:lvlJc w:val="left"/>
      <w:pPr>
        <w:ind w:left="720" w:hanging="360"/>
      </w:pPr>
      <w:rPr>
        <w:rFonts w:ascii="Times New Roman" w:eastAsiaTheme="minorHAnsi" w:hAnsi="Times New Roman" w:cs="Times New Roman"/>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399973FE"/>
    <w:multiLevelType w:val="hybridMultilevel"/>
    <w:tmpl w:val="9AEA99CE"/>
    <w:lvl w:ilvl="0" w:tplc="DB4481BA">
      <w:start w:val="1"/>
      <w:numFmt w:val="decimal"/>
      <w:lvlText w:val="%1."/>
      <w:lvlJc w:val="left"/>
      <w:pPr>
        <w:ind w:left="720" w:hanging="360"/>
      </w:pPr>
      <w:rPr>
        <w:rFonts w:ascii="Times New Roman" w:hAnsi="Times New Roman" w:cs="Times New Roman"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15:restartNumberingAfterBreak="0">
    <w:nsid w:val="3CC462C1"/>
    <w:multiLevelType w:val="hybridMultilevel"/>
    <w:tmpl w:val="96E8B976"/>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15:restartNumberingAfterBreak="0">
    <w:nsid w:val="4EE448D9"/>
    <w:multiLevelType w:val="multilevel"/>
    <w:tmpl w:val="C27463E8"/>
    <w:lvl w:ilvl="0">
      <w:start w:val="1"/>
      <w:numFmt w:val="bullet"/>
      <w:pStyle w:val="IEEEHeading3"/>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54F219B3"/>
    <w:multiLevelType w:val="multilevel"/>
    <w:tmpl w:val="2CBEFF62"/>
    <w:lvl w:ilvl="0">
      <w:start w:val="1"/>
      <w:numFmt w:val="decimal"/>
      <w:pStyle w:val="IEEEHeading1"/>
      <w:lvlText w:val="%1)"/>
      <w:lvlJc w:val="left"/>
      <w:pPr>
        <w:ind w:left="936" w:hanging="360"/>
      </w:pPr>
    </w:lvl>
    <w:lvl w:ilvl="1">
      <w:start w:val="1"/>
      <w:numFmt w:val="lowerLetter"/>
      <w:lvlText w:val="%2."/>
      <w:lvlJc w:val="left"/>
      <w:pPr>
        <w:ind w:left="1656" w:hanging="360"/>
      </w:pPr>
    </w:lvl>
    <w:lvl w:ilvl="2">
      <w:start w:val="1"/>
      <w:numFmt w:val="lowerRoman"/>
      <w:lvlText w:val="%3."/>
      <w:lvlJc w:val="right"/>
      <w:pPr>
        <w:ind w:left="2376" w:hanging="180"/>
      </w:pPr>
    </w:lvl>
    <w:lvl w:ilvl="3">
      <w:start w:val="1"/>
      <w:numFmt w:val="decimal"/>
      <w:lvlText w:val="%4."/>
      <w:lvlJc w:val="left"/>
      <w:pPr>
        <w:ind w:left="3096" w:hanging="360"/>
      </w:pPr>
    </w:lvl>
    <w:lvl w:ilvl="4">
      <w:start w:val="1"/>
      <w:numFmt w:val="lowerLetter"/>
      <w:lvlText w:val="%5."/>
      <w:lvlJc w:val="left"/>
      <w:pPr>
        <w:ind w:left="3816" w:hanging="360"/>
      </w:pPr>
    </w:lvl>
    <w:lvl w:ilvl="5">
      <w:start w:val="1"/>
      <w:numFmt w:val="lowerRoman"/>
      <w:lvlText w:val="%6."/>
      <w:lvlJc w:val="right"/>
      <w:pPr>
        <w:ind w:left="4536" w:hanging="180"/>
      </w:pPr>
    </w:lvl>
    <w:lvl w:ilvl="6">
      <w:start w:val="1"/>
      <w:numFmt w:val="decimal"/>
      <w:lvlText w:val="%7."/>
      <w:lvlJc w:val="left"/>
      <w:pPr>
        <w:ind w:left="5256" w:hanging="360"/>
      </w:pPr>
    </w:lvl>
    <w:lvl w:ilvl="7">
      <w:start w:val="1"/>
      <w:numFmt w:val="lowerLetter"/>
      <w:lvlText w:val="%8."/>
      <w:lvlJc w:val="left"/>
      <w:pPr>
        <w:ind w:left="5976" w:hanging="360"/>
      </w:pPr>
    </w:lvl>
    <w:lvl w:ilvl="8">
      <w:start w:val="1"/>
      <w:numFmt w:val="lowerRoman"/>
      <w:lvlText w:val="%9."/>
      <w:lvlJc w:val="right"/>
      <w:pPr>
        <w:ind w:left="6696" w:hanging="180"/>
      </w:pPr>
    </w:lvl>
  </w:abstractNum>
  <w:abstractNum w:abstractNumId="10" w15:restartNumberingAfterBreak="0">
    <w:nsid w:val="638C4080"/>
    <w:multiLevelType w:val="hybridMultilevel"/>
    <w:tmpl w:val="1DFEE3B2"/>
    <w:lvl w:ilvl="0" w:tplc="04090017">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 w15:restartNumberingAfterBreak="0">
    <w:nsid w:val="68251685"/>
    <w:multiLevelType w:val="hybridMultilevel"/>
    <w:tmpl w:val="8C26237A"/>
    <w:lvl w:ilvl="0" w:tplc="8CBA5D8E">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 w15:restartNumberingAfterBreak="0">
    <w:nsid w:val="768F2B6E"/>
    <w:multiLevelType w:val="hybridMultilevel"/>
    <w:tmpl w:val="FE3E5710"/>
    <w:lvl w:ilvl="0" w:tplc="893EA086">
      <w:start w:val="1"/>
      <w:numFmt w:val="decimal"/>
      <w:lvlText w:val="%1."/>
      <w:lvlJc w:val="left"/>
      <w:pPr>
        <w:ind w:left="720" w:hanging="360"/>
      </w:pPr>
      <w:rPr>
        <w:rFonts w:ascii="Times New Roman" w:hAnsi="Times New Roman" w:cs="Times New Roman" w:hint="default"/>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7A7E1195"/>
    <w:multiLevelType w:val="multilevel"/>
    <w:tmpl w:val="4E50AE56"/>
    <w:lvl w:ilvl="0">
      <w:start w:val="1"/>
      <w:numFmt w:val="upperRoman"/>
      <w:lvlText w:val="%1."/>
      <w:lvlJc w:val="left"/>
      <w:pPr>
        <w:ind w:left="288" w:hanging="288"/>
      </w:pPr>
      <w:rPr>
        <w:rFonts w:ascii="Times New Roman" w:eastAsia="Times New Roman" w:hAnsi="Times New Roman" w:cs="Times New Roman"/>
        <w:b w:val="0"/>
        <w:i w:val="0"/>
        <w:smallCaps/>
        <w:strike w:val="0"/>
        <w:color w:val="000000"/>
        <w:sz w:val="20"/>
        <w:szCs w:val="20"/>
        <w:u w:val="none"/>
        <w:vertAlign w:val="baseline"/>
      </w:rPr>
    </w:lvl>
    <w:lvl w:ilvl="1">
      <w:start w:val="1"/>
      <w:numFmt w:val="upperLetter"/>
      <w:lvlText w:val="%2."/>
      <w:lvlJc w:val="left"/>
      <w:pPr>
        <w:ind w:left="288" w:hanging="288"/>
      </w:pPr>
      <w:rPr>
        <w:rFonts w:ascii="Times New Roman" w:eastAsia="Times New Roman" w:hAnsi="Times New Roman" w:cs="Times New Roman"/>
        <w:b w:val="0"/>
        <w:i w:val="0"/>
        <w:sz w:val="20"/>
        <w:szCs w:val="20"/>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4" w15:restartNumberingAfterBreak="0">
    <w:nsid w:val="7DF166C8"/>
    <w:multiLevelType w:val="multilevel"/>
    <w:tmpl w:val="9AC63586"/>
    <w:lvl w:ilvl="0">
      <w:start w:val="1"/>
      <w:numFmt w:val="upperLetter"/>
      <w:pStyle w:val="IEEETitle"/>
      <w:lvlText w:val="%1."/>
      <w:lvlJc w:val="left"/>
      <w:pPr>
        <w:ind w:left="288" w:hanging="288"/>
      </w:pPr>
      <w:rPr>
        <w:rFonts w:ascii="Times New Roman" w:eastAsia="Times New Roman" w:hAnsi="Times New Roman" w:cs="Times New Roman"/>
        <w:b w:val="0"/>
        <w:i/>
        <w:smallCaps/>
        <w:strike w:val="0"/>
        <w:color w:val="000000"/>
        <w:sz w:val="20"/>
        <w:szCs w:val="20"/>
        <w:u w:val="none"/>
        <w:vertAlign w:val="baseline"/>
      </w:rPr>
    </w:lvl>
    <w:lvl w:ilvl="1">
      <w:start w:val="1"/>
      <w:numFmt w:val="upperLetter"/>
      <w:lvlText w:val="%2."/>
      <w:lvlJc w:val="left"/>
      <w:pPr>
        <w:ind w:left="288" w:hanging="288"/>
      </w:pPr>
      <w:rPr>
        <w:rFonts w:ascii="Times New Roman" w:eastAsia="Times New Roman" w:hAnsi="Times New Roman" w:cs="Times New Roman"/>
        <w:b w:val="0"/>
        <w:i w:val="0"/>
        <w:sz w:val="20"/>
        <w:szCs w:val="20"/>
      </w:rPr>
    </w:lvl>
    <w:lvl w:ilvl="2">
      <w:start w:val="1"/>
      <w:numFmt w:val="decimal"/>
      <w:pStyle w:val="Heading3"/>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16cid:durableId="1840659184">
    <w:abstractNumId w:val="1"/>
  </w:num>
  <w:num w:numId="2" w16cid:durableId="573588412">
    <w:abstractNumId w:val="9"/>
  </w:num>
  <w:num w:numId="3" w16cid:durableId="424614359">
    <w:abstractNumId w:val="8"/>
  </w:num>
  <w:num w:numId="4" w16cid:durableId="1958174675">
    <w:abstractNumId w:val="3"/>
  </w:num>
  <w:num w:numId="5" w16cid:durableId="31925010">
    <w:abstractNumId w:val="4"/>
  </w:num>
  <w:num w:numId="6" w16cid:durableId="24523497">
    <w:abstractNumId w:val="14"/>
  </w:num>
  <w:num w:numId="7" w16cid:durableId="652178465">
    <w:abstractNumId w:val="13"/>
  </w:num>
  <w:num w:numId="8" w16cid:durableId="283971558">
    <w:abstractNumId w:val="2"/>
  </w:num>
  <w:num w:numId="9" w16cid:durableId="1844851501">
    <w:abstractNumId w:val="5"/>
  </w:num>
  <w:num w:numId="10" w16cid:durableId="351493678">
    <w:abstractNumId w:val="10"/>
  </w:num>
  <w:num w:numId="11" w16cid:durableId="1786003074">
    <w:abstractNumId w:val="7"/>
  </w:num>
  <w:num w:numId="12" w16cid:durableId="2079326943">
    <w:abstractNumId w:val="11"/>
  </w:num>
  <w:num w:numId="13" w16cid:durableId="160319886">
    <w:abstractNumId w:val="0"/>
  </w:num>
  <w:num w:numId="14" w16cid:durableId="357464370">
    <w:abstractNumId w:val="6"/>
  </w:num>
  <w:num w:numId="15" w16cid:durableId="1671639569">
    <w:abstractNumId w:val="1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Jingga Dewa">
    <w15:presenceInfo w15:providerId="Windows Live" w15:userId="0db38ba04ea60f2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embedTrueTypeFonts/>
  <w:proofState w:spelling="clean"/>
  <w:trackRevision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702E7"/>
    <w:rsid w:val="00015412"/>
    <w:rsid w:val="00042FE2"/>
    <w:rsid w:val="000455B7"/>
    <w:rsid w:val="00055F3D"/>
    <w:rsid w:val="000A3490"/>
    <w:rsid w:val="000D6384"/>
    <w:rsid w:val="00163311"/>
    <w:rsid w:val="001A52B2"/>
    <w:rsid w:val="001C28FE"/>
    <w:rsid w:val="001D2840"/>
    <w:rsid w:val="001D691E"/>
    <w:rsid w:val="001E3E2C"/>
    <w:rsid w:val="00212AFE"/>
    <w:rsid w:val="002333BB"/>
    <w:rsid w:val="00256853"/>
    <w:rsid w:val="002700D1"/>
    <w:rsid w:val="002970E1"/>
    <w:rsid w:val="002A1CE6"/>
    <w:rsid w:val="002C24A2"/>
    <w:rsid w:val="002C3B54"/>
    <w:rsid w:val="002C4B3F"/>
    <w:rsid w:val="00351F7A"/>
    <w:rsid w:val="00357AFA"/>
    <w:rsid w:val="0039045E"/>
    <w:rsid w:val="003915C7"/>
    <w:rsid w:val="003A383D"/>
    <w:rsid w:val="003E0079"/>
    <w:rsid w:val="00415BB1"/>
    <w:rsid w:val="00425DDF"/>
    <w:rsid w:val="004453D4"/>
    <w:rsid w:val="00485E45"/>
    <w:rsid w:val="004D21C7"/>
    <w:rsid w:val="0050191F"/>
    <w:rsid w:val="0051004F"/>
    <w:rsid w:val="00510254"/>
    <w:rsid w:val="00515EE4"/>
    <w:rsid w:val="00530AD0"/>
    <w:rsid w:val="00555E74"/>
    <w:rsid w:val="00567235"/>
    <w:rsid w:val="00574925"/>
    <w:rsid w:val="00575A60"/>
    <w:rsid w:val="00592190"/>
    <w:rsid w:val="005F7F62"/>
    <w:rsid w:val="00614369"/>
    <w:rsid w:val="006353B1"/>
    <w:rsid w:val="006C1889"/>
    <w:rsid w:val="006C61C6"/>
    <w:rsid w:val="006D46D2"/>
    <w:rsid w:val="006D5D2D"/>
    <w:rsid w:val="00702C73"/>
    <w:rsid w:val="00702E06"/>
    <w:rsid w:val="007110B3"/>
    <w:rsid w:val="00716661"/>
    <w:rsid w:val="0074016E"/>
    <w:rsid w:val="0076619D"/>
    <w:rsid w:val="00785E43"/>
    <w:rsid w:val="00786E72"/>
    <w:rsid w:val="007A7586"/>
    <w:rsid w:val="00867BE2"/>
    <w:rsid w:val="00872E3F"/>
    <w:rsid w:val="008779AD"/>
    <w:rsid w:val="008F1A8C"/>
    <w:rsid w:val="00910AFC"/>
    <w:rsid w:val="00915AB2"/>
    <w:rsid w:val="009218F4"/>
    <w:rsid w:val="009436C6"/>
    <w:rsid w:val="00945AE1"/>
    <w:rsid w:val="00953155"/>
    <w:rsid w:val="009710A2"/>
    <w:rsid w:val="009A6822"/>
    <w:rsid w:val="009A6C77"/>
    <w:rsid w:val="009B1B84"/>
    <w:rsid w:val="009C0A7B"/>
    <w:rsid w:val="00A1770D"/>
    <w:rsid w:val="00A3767B"/>
    <w:rsid w:val="00A8696E"/>
    <w:rsid w:val="00A95560"/>
    <w:rsid w:val="00AA0580"/>
    <w:rsid w:val="00AA1B61"/>
    <w:rsid w:val="00AD5EF0"/>
    <w:rsid w:val="00B06FDA"/>
    <w:rsid w:val="00B3738C"/>
    <w:rsid w:val="00B702E7"/>
    <w:rsid w:val="00B71F3E"/>
    <w:rsid w:val="00BA4F5A"/>
    <w:rsid w:val="00BA7E38"/>
    <w:rsid w:val="00BE18FD"/>
    <w:rsid w:val="00BF7CF9"/>
    <w:rsid w:val="00C32B1A"/>
    <w:rsid w:val="00C36C05"/>
    <w:rsid w:val="00C823C6"/>
    <w:rsid w:val="00C90A04"/>
    <w:rsid w:val="00C90D78"/>
    <w:rsid w:val="00C94DE2"/>
    <w:rsid w:val="00CA5572"/>
    <w:rsid w:val="00CB5CCB"/>
    <w:rsid w:val="00CC6660"/>
    <w:rsid w:val="00CE4629"/>
    <w:rsid w:val="00CF5B81"/>
    <w:rsid w:val="00D254E8"/>
    <w:rsid w:val="00D87994"/>
    <w:rsid w:val="00DB61B4"/>
    <w:rsid w:val="00E13D21"/>
    <w:rsid w:val="00E217BC"/>
    <w:rsid w:val="00E4246D"/>
    <w:rsid w:val="00E52B31"/>
    <w:rsid w:val="00E576AA"/>
    <w:rsid w:val="00EA0A09"/>
    <w:rsid w:val="00EA2607"/>
    <w:rsid w:val="00EA56CB"/>
    <w:rsid w:val="00F10FB0"/>
    <w:rsid w:val="00F40DDE"/>
    <w:rsid w:val="00F54CD9"/>
    <w:rsid w:val="00F77E85"/>
    <w:rsid w:val="00F90B8D"/>
    <w:rsid w:val="00FC5A27"/>
    <w:rsid w:val="00FF1AEF"/>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3EF433B"/>
  <w15:docId w15:val="{0C0965B0-C505-44D3-9BD7-0BEDA86212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n-AU" w:eastAsia="en-ID"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44C61"/>
    <w:rPr>
      <w:rFonts w:eastAsiaTheme="minorHAnsi"/>
      <w:lang w:val="en-US" w:eastAsia="en-US"/>
    </w:rPr>
  </w:style>
  <w:style w:type="paragraph" w:styleId="Heading1">
    <w:name w:val="heading 1"/>
    <w:basedOn w:val="Normal"/>
    <w:next w:val="Normal"/>
    <w:link w:val="Heading1Char"/>
    <w:uiPriority w:val="9"/>
    <w:qFormat/>
    <w:pPr>
      <w:keepNext/>
      <w:keepLines/>
      <w:spacing w:before="480" w:after="120"/>
      <w:outlineLvl w:val="0"/>
    </w:pPr>
    <w:rPr>
      <w:b/>
      <w:sz w:val="48"/>
      <w:szCs w:val="48"/>
    </w:rPr>
  </w:style>
  <w:style w:type="paragraph" w:styleId="Heading2">
    <w:name w:val="heading 2"/>
    <w:basedOn w:val="Normal"/>
    <w:next w:val="Normal"/>
    <w:link w:val="Heading2Char"/>
    <w:uiPriority w:val="9"/>
    <w:semiHidden/>
    <w:unhideWhenUsed/>
    <w:qFormat/>
    <w:rsid w:val="00813D3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A44C61"/>
    <w:pPr>
      <w:keepNext/>
      <w:keepLines/>
      <w:numPr>
        <w:ilvl w:val="2"/>
        <w:numId w:val="6"/>
      </w:numPr>
      <w:spacing w:after="120" w:line="240" w:lineRule="auto"/>
      <w:outlineLvl w:val="2"/>
    </w:pPr>
    <w:rPr>
      <w:rFonts w:ascii="Times New Roman" w:eastAsiaTheme="majorEastAsia" w:hAnsi="Times New Roman" w:cstheme="majorBidi"/>
      <w:b/>
      <w:bCs/>
      <w:sz w:val="24"/>
      <w:szCs w:val="24"/>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customStyle="1" w:styleId="Heading3Char">
    <w:name w:val="Heading 3 Char"/>
    <w:basedOn w:val="DefaultParagraphFont"/>
    <w:link w:val="Heading3"/>
    <w:uiPriority w:val="9"/>
    <w:rsid w:val="00A44C61"/>
    <w:rPr>
      <w:rFonts w:ascii="Times New Roman" w:eastAsiaTheme="majorEastAsia" w:hAnsi="Times New Roman" w:cstheme="majorBidi"/>
      <w:b/>
      <w:bCs/>
      <w:lang w:val="en-US" w:eastAsia="en-US"/>
    </w:rPr>
  </w:style>
  <w:style w:type="character" w:styleId="Hyperlink">
    <w:name w:val="Hyperlink"/>
    <w:basedOn w:val="DefaultParagraphFont"/>
    <w:uiPriority w:val="99"/>
    <w:unhideWhenUsed/>
    <w:rsid w:val="00A44C61"/>
    <w:rPr>
      <w:color w:val="0563C1" w:themeColor="hyperlink"/>
      <w:u w:val="single"/>
    </w:rPr>
  </w:style>
  <w:style w:type="paragraph" w:customStyle="1" w:styleId="IEEEAuthorName">
    <w:name w:val="IEEE Author Name"/>
    <w:basedOn w:val="Normal"/>
    <w:next w:val="Normal"/>
    <w:rsid w:val="00A44C61"/>
    <w:pPr>
      <w:adjustRightInd w:val="0"/>
      <w:snapToGrid w:val="0"/>
      <w:spacing w:before="120" w:after="120" w:line="240" w:lineRule="auto"/>
      <w:jc w:val="center"/>
    </w:pPr>
    <w:rPr>
      <w:rFonts w:ascii="Times New Roman" w:eastAsia="Times New Roman" w:hAnsi="Times New Roman" w:cs="Times New Roman"/>
      <w:szCs w:val="24"/>
      <w:lang w:val="en-GB" w:eastAsia="en-GB"/>
    </w:rPr>
  </w:style>
  <w:style w:type="paragraph" w:customStyle="1" w:styleId="IEEEAuthorEmail">
    <w:name w:val="IEEE Author Email"/>
    <w:next w:val="Normal"/>
    <w:rsid w:val="00A44C61"/>
    <w:pPr>
      <w:spacing w:after="60"/>
      <w:jc w:val="center"/>
    </w:pPr>
    <w:rPr>
      <w:rFonts w:ascii="Courier" w:eastAsia="Times New Roman" w:hAnsi="Courier" w:cs="Times New Roman"/>
      <w:sz w:val="18"/>
      <w:lang w:val="en-GB" w:eastAsia="en-GB"/>
    </w:rPr>
  </w:style>
  <w:style w:type="paragraph" w:customStyle="1" w:styleId="IEEEAbstractHeading">
    <w:name w:val="IEEE Abstract Heading"/>
    <w:basedOn w:val="IEEEAbtract"/>
    <w:next w:val="IEEEAbtract"/>
    <w:link w:val="IEEEAbstractHeadingChar"/>
    <w:rsid w:val="00A44C61"/>
    <w:rPr>
      <w:i/>
    </w:rPr>
  </w:style>
  <w:style w:type="character" w:customStyle="1" w:styleId="IEEEAbstractHeadingChar">
    <w:name w:val="IEEE Abstract Heading Char"/>
    <w:link w:val="IEEEAbstractHeading"/>
    <w:rsid w:val="00A44C61"/>
    <w:rPr>
      <w:rFonts w:ascii="Times New Roman" w:eastAsia="SimSun" w:hAnsi="Times New Roman" w:cs="Times New Roman"/>
      <w:b/>
      <w:i/>
      <w:sz w:val="18"/>
      <w:lang w:val="en-GB" w:eastAsia="en-GB"/>
    </w:rPr>
  </w:style>
  <w:style w:type="paragraph" w:customStyle="1" w:styleId="IEEEAbtract">
    <w:name w:val="IEEE Abtract"/>
    <w:basedOn w:val="Normal"/>
    <w:next w:val="Normal"/>
    <w:link w:val="IEEEAbtractChar"/>
    <w:rsid w:val="00A44C61"/>
    <w:pPr>
      <w:adjustRightInd w:val="0"/>
      <w:snapToGrid w:val="0"/>
      <w:spacing w:after="0" w:line="240" w:lineRule="auto"/>
      <w:jc w:val="both"/>
    </w:pPr>
    <w:rPr>
      <w:rFonts w:ascii="Times New Roman" w:eastAsia="SimSun" w:hAnsi="Times New Roman" w:cs="Times New Roman"/>
      <w:b/>
      <w:sz w:val="18"/>
      <w:szCs w:val="24"/>
      <w:lang w:val="en-GB" w:eastAsia="en-GB"/>
    </w:rPr>
  </w:style>
  <w:style w:type="character" w:customStyle="1" w:styleId="IEEEAbtractChar">
    <w:name w:val="IEEE Abtract Char"/>
    <w:link w:val="IEEEAbtract"/>
    <w:rsid w:val="00A44C61"/>
    <w:rPr>
      <w:rFonts w:ascii="Times New Roman" w:eastAsia="SimSun" w:hAnsi="Times New Roman" w:cs="Times New Roman"/>
      <w:b/>
      <w:sz w:val="18"/>
      <w:lang w:val="en-GB" w:eastAsia="en-GB"/>
    </w:rPr>
  </w:style>
  <w:style w:type="paragraph" w:customStyle="1" w:styleId="IEEETitle">
    <w:name w:val="IEEE Title"/>
    <w:basedOn w:val="Normal"/>
    <w:next w:val="IEEEAuthorName"/>
    <w:rsid w:val="00A44C61"/>
    <w:pPr>
      <w:numPr>
        <w:numId w:val="6"/>
      </w:numPr>
      <w:adjustRightInd w:val="0"/>
      <w:snapToGrid w:val="0"/>
      <w:spacing w:after="0" w:line="240" w:lineRule="auto"/>
      <w:jc w:val="center"/>
    </w:pPr>
    <w:rPr>
      <w:rFonts w:ascii="Times New Roman" w:eastAsia="SimSun" w:hAnsi="Times New Roman" w:cs="Times New Roman"/>
      <w:sz w:val="48"/>
      <w:szCs w:val="24"/>
      <w:lang w:val="en-AU" w:eastAsia="zh-CN"/>
    </w:rPr>
  </w:style>
  <w:style w:type="character" w:customStyle="1" w:styleId="shorttext">
    <w:name w:val="short_text"/>
    <w:basedOn w:val="DefaultParagraphFont"/>
    <w:rsid w:val="00A44C61"/>
  </w:style>
  <w:style w:type="paragraph" w:customStyle="1" w:styleId="IEEEHeading2">
    <w:name w:val="IEEE Heading 2"/>
    <w:basedOn w:val="Normal"/>
    <w:next w:val="IEEEParagraph"/>
    <w:rsid w:val="00A44C61"/>
    <w:pPr>
      <w:numPr>
        <w:numId w:val="1"/>
      </w:numPr>
      <w:adjustRightInd w:val="0"/>
      <w:snapToGrid w:val="0"/>
      <w:spacing w:before="150" w:after="60" w:line="240" w:lineRule="auto"/>
    </w:pPr>
    <w:rPr>
      <w:rFonts w:ascii="Times New Roman" w:eastAsia="SimSun" w:hAnsi="Times New Roman" w:cs="Times New Roman"/>
      <w:i/>
      <w:sz w:val="20"/>
      <w:szCs w:val="24"/>
      <w:lang w:val="en-AU" w:eastAsia="zh-CN"/>
    </w:rPr>
  </w:style>
  <w:style w:type="paragraph" w:customStyle="1" w:styleId="IEEEParagraph">
    <w:name w:val="IEEE Paragraph"/>
    <w:basedOn w:val="Normal"/>
    <w:link w:val="IEEEParagraphChar"/>
    <w:rsid w:val="00A44C61"/>
    <w:pPr>
      <w:adjustRightInd w:val="0"/>
      <w:snapToGrid w:val="0"/>
      <w:spacing w:after="0" w:line="240" w:lineRule="auto"/>
      <w:ind w:firstLine="216"/>
      <w:jc w:val="both"/>
    </w:pPr>
    <w:rPr>
      <w:rFonts w:ascii="Times New Roman" w:eastAsia="SimSun" w:hAnsi="Times New Roman" w:cs="Times New Roman"/>
      <w:sz w:val="20"/>
      <w:szCs w:val="24"/>
      <w:lang w:val="en-AU" w:eastAsia="zh-CN"/>
    </w:rPr>
  </w:style>
  <w:style w:type="paragraph" w:customStyle="1" w:styleId="IEEEHeading1">
    <w:name w:val="IEEE Heading 1"/>
    <w:basedOn w:val="Normal"/>
    <w:next w:val="IEEEParagraph"/>
    <w:rsid w:val="00A44C61"/>
    <w:pPr>
      <w:numPr>
        <w:numId w:val="2"/>
      </w:numPr>
      <w:adjustRightInd w:val="0"/>
      <w:snapToGrid w:val="0"/>
      <w:spacing w:before="180" w:after="60" w:line="240" w:lineRule="auto"/>
      <w:jc w:val="center"/>
    </w:pPr>
    <w:rPr>
      <w:rFonts w:ascii="Times New Roman" w:eastAsia="SimSun" w:hAnsi="Times New Roman" w:cs="Times New Roman"/>
      <w:smallCaps/>
      <w:sz w:val="20"/>
      <w:szCs w:val="24"/>
      <w:lang w:val="en-AU" w:eastAsia="zh-CN"/>
    </w:rPr>
  </w:style>
  <w:style w:type="character" w:customStyle="1" w:styleId="IEEEParagraphChar">
    <w:name w:val="IEEE Paragraph Char"/>
    <w:link w:val="IEEEParagraph"/>
    <w:rsid w:val="00A44C61"/>
    <w:rPr>
      <w:rFonts w:ascii="Times New Roman" w:eastAsia="SimSun" w:hAnsi="Times New Roman" w:cs="Times New Roman"/>
      <w:sz w:val="20"/>
      <w:lang w:val="en-AU" w:eastAsia="zh-CN"/>
    </w:rPr>
  </w:style>
  <w:style w:type="character" w:customStyle="1" w:styleId="longtext">
    <w:name w:val="long_text"/>
    <w:basedOn w:val="DefaultParagraphFont"/>
    <w:rsid w:val="00A44C61"/>
  </w:style>
  <w:style w:type="character" w:customStyle="1" w:styleId="mediumtext">
    <w:name w:val="medium_text"/>
    <w:basedOn w:val="DefaultParagraphFont"/>
    <w:rsid w:val="00A44C61"/>
  </w:style>
  <w:style w:type="paragraph" w:customStyle="1" w:styleId="IEEEHeading3">
    <w:name w:val="IEEE Heading 3"/>
    <w:basedOn w:val="Normal"/>
    <w:next w:val="IEEEParagraph"/>
    <w:link w:val="IEEEHeading3Char"/>
    <w:rsid w:val="00A44C61"/>
    <w:pPr>
      <w:numPr>
        <w:numId w:val="3"/>
      </w:numPr>
      <w:adjustRightInd w:val="0"/>
      <w:snapToGrid w:val="0"/>
      <w:spacing w:before="120" w:after="60" w:line="240" w:lineRule="auto"/>
      <w:ind w:firstLine="216"/>
      <w:jc w:val="both"/>
    </w:pPr>
    <w:rPr>
      <w:rFonts w:ascii="Times New Roman" w:eastAsia="SimSun" w:hAnsi="Times New Roman" w:cs="Times New Roman"/>
      <w:i/>
      <w:sz w:val="20"/>
      <w:szCs w:val="24"/>
      <w:lang w:val="en-AU" w:eastAsia="zh-CN"/>
    </w:rPr>
  </w:style>
  <w:style w:type="character" w:customStyle="1" w:styleId="IEEEHeading3Char">
    <w:name w:val="IEEE Heading 3 Char"/>
    <w:link w:val="IEEEHeading3"/>
    <w:rsid w:val="00A44C61"/>
    <w:rPr>
      <w:rFonts w:ascii="Times New Roman" w:eastAsia="SimSun" w:hAnsi="Times New Roman" w:cs="Times New Roman"/>
      <w:i/>
      <w:sz w:val="20"/>
      <w:lang w:val="en-AU" w:eastAsia="zh-CN"/>
    </w:rPr>
  </w:style>
  <w:style w:type="paragraph" w:customStyle="1" w:styleId="IEEEFigureCaptionSingle-Line">
    <w:name w:val="IEEE Figure Caption Single-Line"/>
    <w:basedOn w:val="Normal"/>
    <w:next w:val="IEEEParagraph"/>
    <w:rsid w:val="00A44C61"/>
    <w:pPr>
      <w:spacing w:before="120" w:after="120" w:line="240" w:lineRule="auto"/>
      <w:jc w:val="center"/>
    </w:pPr>
    <w:rPr>
      <w:rFonts w:ascii="Times New Roman" w:eastAsia="SimSun" w:hAnsi="Times New Roman" w:cs="Times New Roman"/>
      <w:sz w:val="16"/>
      <w:szCs w:val="24"/>
      <w:lang w:val="en-AU" w:eastAsia="zh-CN"/>
    </w:rPr>
  </w:style>
  <w:style w:type="paragraph" w:customStyle="1" w:styleId="IEEEFigure">
    <w:name w:val="IEEE Figure"/>
    <w:basedOn w:val="Normal"/>
    <w:next w:val="IEEEFigureCaptionSingle-Line"/>
    <w:rsid w:val="00A44C61"/>
    <w:pPr>
      <w:spacing w:after="0" w:line="240" w:lineRule="auto"/>
      <w:jc w:val="center"/>
    </w:pPr>
    <w:rPr>
      <w:rFonts w:ascii="Times New Roman" w:eastAsia="SimSun" w:hAnsi="Times New Roman" w:cs="Times New Roman"/>
      <w:sz w:val="24"/>
      <w:szCs w:val="24"/>
      <w:lang w:val="en-AU" w:eastAsia="zh-CN"/>
    </w:rPr>
  </w:style>
  <w:style w:type="paragraph" w:customStyle="1" w:styleId="IEEEReferenceItem">
    <w:name w:val="IEEE Reference Item"/>
    <w:basedOn w:val="Normal"/>
    <w:rsid w:val="00A44C61"/>
    <w:pPr>
      <w:tabs>
        <w:tab w:val="num" w:pos="432"/>
      </w:tabs>
      <w:adjustRightInd w:val="0"/>
      <w:snapToGrid w:val="0"/>
      <w:spacing w:after="0" w:line="240" w:lineRule="auto"/>
      <w:ind w:left="432" w:hanging="432"/>
      <w:jc w:val="both"/>
    </w:pPr>
    <w:rPr>
      <w:rFonts w:ascii="Times New Roman" w:eastAsia="SimSun" w:hAnsi="Times New Roman" w:cs="Times New Roman"/>
      <w:sz w:val="16"/>
      <w:szCs w:val="24"/>
      <w:lang w:eastAsia="zh-CN"/>
    </w:rPr>
  </w:style>
  <w:style w:type="character" w:customStyle="1" w:styleId="UnresolvedMention1">
    <w:name w:val="Unresolved Mention1"/>
    <w:basedOn w:val="DefaultParagraphFont"/>
    <w:uiPriority w:val="99"/>
    <w:semiHidden/>
    <w:unhideWhenUsed/>
    <w:rsid w:val="005D27ED"/>
    <w:rPr>
      <w:color w:val="605E5C"/>
      <w:shd w:val="clear" w:color="auto" w:fill="E1DFDD"/>
    </w:rPr>
  </w:style>
  <w:style w:type="character" w:customStyle="1" w:styleId="acopre">
    <w:name w:val="acopre"/>
    <w:basedOn w:val="DefaultParagraphFont"/>
    <w:rsid w:val="00581D54"/>
  </w:style>
  <w:style w:type="character" w:styleId="Emphasis">
    <w:name w:val="Emphasis"/>
    <w:basedOn w:val="DefaultParagraphFont"/>
    <w:uiPriority w:val="20"/>
    <w:qFormat/>
    <w:rsid w:val="00581D54"/>
    <w:rPr>
      <w:i/>
      <w:iCs/>
    </w:rPr>
  </w:style>
  <w:style w:type="character" w:customStyle="1" w:styleId="jlqj4b">
    <w:name w:val="jlqj4b"/>
    <w:basedOn w:val="DefaultParagraphFont"/>
    <w:rsid w:val="00CF5631"/>
  </w:style>
  <w:style w:type="character" w:customStyle="1" w:styleId="viiyi">
    <w:name w:val="viiyi"/>
    <w:basedOn w:val="DefaultParagraphFont"/>
    <w:rsid w:val="008579D4"/>
  </w:style>
  <w:style w:type="character" w:customStyle="1" w:styleId="Heading2Char">
    <w:name w:val="Heading 2 Char"/>
    <w:basedOn w:val="DefaultParagraphFont"/>
    <w:link w:val="Heading2"/>
    <w:uiPriority w:val="9"/>
    <w:rsid w:val="00813D39"/>
    <w:rPr>
      <w:rFonts w:asciiTheme="majorHAnsi" w:eastAsiaTheme="majorEastAsia" w:hAnsiTheme="majorHAnsi" w:cstheme="majorBidi"/>
      <w:color w:val="2F5496" w:themeColor="accent1" w:themeShade="BF"/>
      <w:sz w:val="26"/>
      <w:szCs w:val="26"/>
      <w:lang w:val="en-US" w:eastAsia="en-US"/>
    </w:rPr>
  </w:style>
  <w:style w:type="paragraph" w:styleId="HTMLPreformatted">
    <w:name w:val="HTML Preformatted"/>
    <w:basedOn w:val="Normal"/>
    <w:link w:val="HTMLPreformattedChar"/>
    <w:uiPriority w:val="99"/>
    <w:semiHidden/>
    <w:unhideWhenUsed/>
    <w:rsid w:val="00A33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A3336A"/>
    <w:rPr>
      <w:rFonts w:ascii="Courier New" w:eastAsia="Times New Roman" w:hAnsi="Courier New" w:cs="Courier New"/>
      <w:sz w:val="20"/>
      <w:szCs w:val="20"/>
      <w:lang w:val="en-US" w:eastAsia="en-US"/>
    </w:rPr>
  </w:style>
  <w:style w:type="character" w:customStyle="1" w:styleId="y2iqfc">
    <w:name w:val="y2iqfc"/>
    <w:basedOn w:val="DefaultParagraphFont"/>
    <w:rsid w:val="00A3336A"/>
  </w:style>
  <w:style w:type="paragraph" w:styleId="Header">
    <w:name w:val="header"/>
    <w:basedOn w:val="Normal"/>
    <w:link w:val="HeaderChar"/>
    <w:uiPriority w:val="99"/>
    <w:unhideWhenUsed/>
    <w:rsid w:val="00771655"/>
    <w:pPr>
      <w:tabs>
        <w:tab w:val="center" w:pos="4680"/>
        <w:tab w:val="right" w:pos="9360"/>
      </w:tabs>
      <w:spacing w:after="0" w:line="240" w:lineRule="auto"/>
    </w:pPr>
  </w:style>
  <w:style w:type="character" w:customStyle="1" w:styleId="HeaderChar">
    <w:name w:val="Header Char"/>
    <w:basedOn w:val="DefaultParagraphFont"/>
    <w:link w:val="Header"/>
    <w:uiPriority w:val="99"/>
    <w:rsid w:val="00771655"/>
    <w:rPr>
      <w:rFonts w:eastAsiaTheme="minorHAnsi"/>
      <w:sz w:val="22"/>
      <w:szCs w:val="22"/>
      <w:lang w:val="en-US" w:eastAsia="en-US"/>
    </w:rPr>
  </w:style>
  <w:style w:type="paragraph" w:styleId="Footer">
    <w:name w:val="footer"/>
    <w:basedOn w:val="Normal"/>
    <w:link w:val="FooterChar"/>
    <w:uiPriority w:val="99"/>
    <w:unhideWhenUsed/>
    <w:rsid w:val="00771655"/>
    <w:pPr>
      <w:tabs>
        <w:tab w:val="center" w:pos="4680"/>
        <w:tab w:val="right" w:pos="9360"/>
      </w:tabs>
      <w:spacing w:after="0" w:line="240" w:lineRule="auto"/>
    </w:pPr>
  </w:style>
  <w:style w:type="character" w:customStyle="1" w:styleId="FooterChar">
    <w:name w:val="Footer Char"/>
    <w:basedOn w:val="DefaultParagraphFont"/>
    <w:link w:val="Footer"/>
    <w:uiPriority w:val="99"/>
    <w:rsid w:val="00771655"/>
    <w:rPr>
      <w:rFonts w:eastAsiaTheme="minorHAnsi"/>
      <w:sz w:val="22"/>
      <w:szCs w:val="22"/>
      <w:lang w:val="en-US" w:eastAsia="en-US"/>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paragraph" w:styleId="NormalWeb">
    <w:name w:val="Normal (Web)"/>
    <w:basedOn w:val="Normal"/>
    <w:uiPriority w:val="99"/>
    <w:unhideWhenUsed/>
    <w:rsid w:val="00A3767B"/>
    <w:pPr>
      <w:spacing w:before="100" w:beforeAutospacing="1" w:after="100" w:afterAutospacing="1" w:line="240" w:lineRule="auto"/>
    </w:pPr>
    <w:rPr>
      <w:rFonts w:ascii="Times New Roman" w:eastAsia="Times New Roman" w:hAnsi="Times New Roman" w:cs="Times New Roman"/>
      <w:sz w:val="24"/>
      <w:szCs w:val="24"/>
      <w:lang w:val="en-ID" w:eastAsia="en-ID"/>
      <w14:ligatures w14:val="standardContextual"/>
    </w:rPr>
  </w:style>
  <w:style w:type="character" w:styleId="UnresolvedMention">
    <w:name w:val="Unresolved Mention"/>
    <w:basedOn w:val="DefaultParagraphFont"/>
    <w:uiPriority w:val="99"/>
    <w:semiHidden/>
    <w:unhideWhenUsed/>
    <w:rsid w:val="00E217BC"/>
    <w:rPr>
      <w:color w:val="605E5C"/>
      <w:shd w:val="clear" w:color="auto" w:fill="E1DFDD"/>
    </w:rPr>
  </w:style>
  <w:style w:type="paragraph" w:styleId="ListParagraph">
    <w:name w:val="List Paragraph"/>
    <w:aliases w:val="Body of text,Body of text+1,Body of text+2,Body of text+3,List Paragraph11,alhuz,List Paragraph1"/>
    <w:basedOn w:val="Normal"/>
    <w:link w:val="ListParagraphChar"/>
    <w:uiPriority w:val="34"/>
    <w:qFormat/>
    <w:rsid w:val="006C1889"/>
    <w:pPr>
      <w:ind w:left="720"/>
      <w:contextualSpacing/>
    </w:pPr>
  </w:style>
  <w:style w:type="paragraph" w:styleId="Caption">
    <w:name w:val="caption"/>
    <w:basedOn w:val="Normal"/>
    <w:next w:val="Normal"/>
    <w:uiPriority w:val="35"/>
    <w:unhideWhenUsed/>
    <w:qFormat/>
    <w:rsid w:val="00614369"/>
    <w:pPr>
      <w:spacing w:line="240" w:lineRule="auto"/>
    </w:pPr>
    <w:rPr>
      <w:i/>
      <w:iCs/>
      <w:color w:val="44546A" w:themeColor="text2"/>
      <w:sz w:val="18"/>
      <w:szCs w:val="18"/>
    </w:rPr>
  </w:style>
  <w:style w:type="character" w:customStyle="1" w:styleId="ListParagraphChar">
    <w:name w:val="List Paragraph Char"/>
    <w:aliases w:val="Body of text Char,Body of text+1 Char,Body of text+2 Char,Body of text+3 Char,List Paragraph11 Char,alhuz Char,List Paragraph1 Char"/>
    <w:link w:val="ListParagraph"/>
    <w:uiPriority w:val="34"/>
    <w:rsid w:val="00256853"/>
    <w:rPr>
      <w:rFonts w:eastAsiaTheme="minorHAnsi"/>
      <w:lang w:val="en-US" w:eastAsia="en-US"/>
    </w:rPr>
  </w:style>
  <w:style w:type="character" w:customStyle="1" w:styleId="Heading1Char">
    <w:name w:val="Heading 1 Char"/>
    <w:basedOn w:val="DefaultParagraphFont"/>
    <w:link w:val="Heading1"/>
    <w:uiPriority w:val="9"/>
    <w:rsid w:val="00AA1B61"/>
    <w:rPr>
      <w:rFonts w:eastAsiaTheme="minorHAnsi"/>
      <w:b/>
      <w:sz w:val="48"/>
      <w:szCs w:val="48"/>
      <w:lang w:val="en-US" w:eastAsia="en-US"/>
    </w:rPr>
  </w:style>
  <w:style w:type="character" w:customStyle="1" w:styleId="oypena">
    <w:name w:val="oypena"/>
    <w:basedOn w:val="DefaultParagraphFont"/>
    <w:rsid w:val="00AA1B61"/>
  </w:style>
  <w:style w:type="character" w:styleId="Strong">
    <w:name w:val="Strong"/>
    <w:basedOn w:val="DefaultParagraphFont"/>
    <w:uiPriority w:val="22"/>
    <w:qFormat/>
    <w:rsid w:val="00C32B1A"/>
    <w:rPr>
      <w:b/>
      <w:bCs/>
    </w:rPr>
  </w:style>
  <w:style w:type="table" w:styleId="TableGrid">
    <w:name w:val="Table Grid"/>
    <w:basedOn w:val="TableNormal"/>
    <w:uiPriority w:val="39"/>
    <w:rsid w:val="00716661"/>
    <w:pPr>
      <w:spacing w:after="0" w:line="240" w:lineRule="auto"/>
    </w:pPr>
    <w:rPr>
      <w:rFonts w:asciiTheme="minorHAnsi" w:eastAsiaTheme="minorHAnsi" w:hAnsiTheme="minorHAnsi" w:cstheme="minorBidi"/>
      <w:kern w:val="2"/>
      <w:lang w:val="en-US" w:eastAsia="en-US"/>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ord">
    <w:name w:val="mord"/>
    <w:basedOn w:val="DefaultParagraphFont"/>
    <w:rsid w:val="00015412"/>
  </w:style>
  <w:style w:type="paragraph" w:styleId="Revision">
    <w:name w:val="Revision"/>
    <w:hidden/>
    <w:uiPriority w:val="99"/>
    <w:semiHidden/>
    <w:rsid w:val="00AD5EF0"/>
    <w:pPr>
      <w:spacing w:after="0" w:line="240" w:lineRule="auto"/>
    </w:pPr>
    <w:rPr>
      <w:rFonts w:eastAsiaTheme="minorHAnsi"/>
      <w:lang w:val="en-US" w:eastAsia="en-US"/>
    </w:rPr>
  </w:style>
  <w:style w:type="character" w:customStyle="1" w:styleId="mpunct">
    <w:name w:val="mpunct"/>
    <w:basedOn w:val="DefaultParagraphFont"/>
    <w:rsid w:val="00910AF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54417628">
      <w:bodyDiv w:val="1"/>
      <w:marLeft w:val="0"/>
      <w:marRight w:val="0"/>
      <w:marTop w:val="0"/>
      <w:marBottom w:val="0"/>
      <w:divBdr>
        <w:top w:val="none" w:sz="0" w:space="0" w:color="auto"/>
        <w:left w:val="none" w:sz="0" w:space="0" w:color="auto"/>
        <w:bottom w:val="none" w:sz="0" w:space="0" w:color="auto"/>
        <w:right w:val="none" w:sz="0" w:space="0" w:color="auto"/>
      </w:divBdr>
      <w:divsChild>
        <w:div w:id="118959247">
          <w:marLeft w:val="0"/>
          <w:marRight w:val="0"/>
          <w:marTop w:val="0"/>
          <w:marBottom w:val="0"/>
          <w:divBdr>
            <w:top w:val="none" w:sz="0" w:space="0" w:color="auto"/>
            <w:left w:val="none" w:sz="0" w:space="0" w:color="auto"/>
            <w:bottom w:val="none" w:sz="0" w:space="0" w:color="auto"/>
            <w:right w:val="none" w:sz="0" w:space="0" w:color="auto"/>
          </w:divBdr>
          <w:divsChild>
            <w:div w:id="1553616725">
              <w:marLeft w:val="0"/>
              <w:marRight w:val="0"/>
              <w:marTop w:val="0"/>
              <w:marBottom w:val="0"/>
              <w:divBdr>
                <w:top w:val="none" w:sz="0" w:space="0" w:color="auto"/>
                <w:left w:val="none" w:sz="0" w:space="0" w:color="auto"/>
                <w:bottom w:val="none" w:sz="0" w:space="0" w:color="auto"/>
                <w:right w:val="none" w:sz="0" w:space="0" w:color="auto"/>
              </w:divBdr>
              <w:divsChild>
                <w:div w:id="2089572858">
                  <w:marLeft w:val="0"/>
                  <w:marRight w:val="0"/>
                  <w:marTop w:val="0"/>
                  <w:marBottom w:val="0"/>
                  <w:divBdr>
                    <w:top w:val="none" w:sz="0" w:space="0" w:color="auto"/>
                    <w:left w:val="none" w:sz="0" w:space="0" w:color="auto"/>
                    <w:bottom w:val="none" w:sz="0" w:space="0" w:color="auto"/>
                    <w:right w:val="none" w:sz="0" w:space="0" w:color="auto"/>
                  </w:divBdr>
                  <w:divsChild>
                    <w:div w:id="598831719">
                      <w:marLeft w:val="0"/>
                      <w:marRight w:val="0"/>
                      <w:marTop w:val="0"/>
                      <w:marBottom w:val="0"/>
                      <w:divBdr>
                        <w:top w:val="none" w:sz="0" w:space="0" w:color="auto"/>
                        <w:left w:val="none" w:sz="0" w:space="0" w:color="auto"/>
                        <w:bottom w:val="none" w:sz="0" w:space="0" w:color="auto"/>
                        <w:right w:val="none" w:sz="0" w:space="0" w:color="auto"/>
                      </w:divBdr>
                      <w:divsChild>
                        <w:div w:id="1142119581">
                          <w:marLeft w:val="0"/>
                          <w:marRight w:val="0"/>
                          <w:marTop w:val="0"/>
                          <w:marBottom w:val="0"/>
                          <w:divBdr>
                            <w:top w:val="none" w:sz="0" w:space="0" w:color="auto"/>
                            <w:left w:val="none" w:sz="0" w:space="0" w:color="auto"/>
                            <w:bottom w:val="none" w:sz="0" w:space="0" w:color="auto"/>
                            <w:right w:val="none" w:sz="0" w:space="0" w:color="auto"/>
                          </w:divBdr>
                          <w:divsChild>
                            <w:div w:id="707067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80831024">
      <w:bodyDiv w:val="1"/>
      <w:marLeft w:val="0"/>
      <w:marRight w:val="0"/>
      <w:marTop w:val="0"/>
      <w:marBottom w:val="0"/>
      <w:divBdr>
        <w:top w:val="none" w:sz="0" w:space="0" w:color="auto"/>
        <w:left w:val="none" w:sz="0" w:space="0" w:color="auto"/>
        <w:bottom w:val="none" w:sz="0" w:space="0" w:color="auto"/>
        <w:right w:val="none" w:sz="0" w:space="0" w:color="auto"/>
      </w:divBdr>
    </w:div>
    <w:div w:id="621496963">
      <w:bodyDiv w:val="1"/>
      <w:marLeft w:val="0"/>
      <w:marRight w:val="0"/>
      <w:marTop w:val="0"/>
      <w:marBottom w:val="0"/>
      <w:divBdr>
        <w:top w:val="none" w:sz="0" w:space="0" w:color="auto"/>
        <w:left w:val="none" w:sz="0" w:space="0" w:color="auto"/>
        <w:bottom w:val="none" w:sz="0" w:space="0" w:color="auto"/>
        <w:right w:val="none" w:sz="0" w:space="0" w:color="auto"/>
      </w:divBdr>
    </w:div>
    <w:div w:id="856889373">
      <w:bodyDiv w:val="1"/>
      <w:marLeft w:val="0"/>
      <w:marRight w:val="0"/>
      <w:marTop w:val="0"/>
      <w:marBottom w:val="0"/>
      <w:divBdr>
        <w:top w:val="none" w:sz="0" w:space="0" w:color="auto"/>
        <w:left w:val="none" w:sz="0" w:space="0" w:color="auto"/>
        <w:bottom w:val="none" w:sz="0" w:space="0" w:color="auto"/>
        <w:right w:val="none" w:sz="0" w:space="0" w:color="auto"/>
      </w:divBdr>
      <w:divsChild>
        <w:div w:id="671641682">
          <w:marLeft w:val="0"/>
          <w:marRight w:val="0"/>
          <w:marTop w:val="0"/>
          <w:marBottom w:val="0"/>
          <w:divBdr>
            <w:top w:val="none" w:sz="0" w:space="0" w:color="auto"/>
            <w:left w:val="none" w:sz="0" w:space="0" w:color="auto"/>
            <w:bottom w:val="none" w:sz="0" w:space="0" w:color="auto"/>
            <w:right w:val="none" w:sz="0" w:space="0" w:color="auto"/>
          </w:divBdr>
          <w:divsChild>
            <w:div w:id="251010344">
              <w:marLeft w:val="0"/>
              <w:marRight w:val="0"/>
              <w:marTop w:val="0"/>
              <w:marBottom w:val="0"/>
              <w:divBdr>
                <w:top w:val="none" w:sz="0" w:space="0" w:color="auto"/>
                <w:left w:val="none" w:sz="0" w:space="0" w:color="auto"/>
                <w:bottom w:val="none" w:sz="0" w:space="0" w:color="auto"/>
                <w:right w:val="none" w:sz="0" w:space="0" w:color="auto"/>
              </w:divBdr>
              <w:divsChild>
                <w:div w:id="1737360311">
                  <w:marLeft w:val="0"/>
                  <w:marRight w:val="0"/>
                  <w:marTop w:val="0"/>
                  <w:marBottom w:val="0"/>
                  <w:divBdr>
                    <w:top w:val="none" w:sz="0" w:space="0" w:color="auto"/>
                    <w:left w:val="none" w:sz="0" w:space="0" w:color="auto"/>
                    <w:bottom w:val="none" w:sz="0" w:space="0" w:color="auto"/>
                    <w:right w:val="none" w:sz="0" w:space="0" w:color="auto"/>
                  </w:divBdr>
                  <w:divsChild>
                    <w:div w:id="191771664">
                      <w:marLeft w:val="0"/>
                      <w:marRight w:val="0"/>
                      <w:marTop w:val="0"/>
                      <w:marBottom w:val="0"/>
                      <w:divBdr>
                        <w:top w:val="none" w:sz="0" w:space="0" w:color="auto"/>
                        <w:left w:val="none" w:sz="0" w:space="0" w:color="auto"/>
                        <w:bottom w:val="none" w:sz="0" w:space="0" w:color="auto"/>
                        <w:right w:val="none" w:sz="0" w:space="0" w:color="auto"/>
                      </w:divBdr>
                      <w:divsChild>
                        <w:div w:id="1659073648">
                          <w:marLeft w:val="0"/>
                          <w:marRight w:val="0"/>
                          <w:marTop w:val="0"/>
                          <w:marBottom w:val="0"/>
                          <w:divBdr>
                            <w:top w:val="none" w:sz="0" w:space="0" w:color="auto"/>
                            <w:left w:val="none" w:sz="0" w:space="0" w:color="auto"/>
                            <w:bottom w:val="none" w:sz="0" w:space="0" w:color="auto"/>
                            <w:right w:val="none" w:sz="0" w:space="0" w:color="auto"/>
                          </w:divBdr>
                          <w:divsChild>
                            <w:div w:id="87430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53044467">
      <w:bodyDiv w:val="1"/>
      <w:marLeft w:val="0"/>
      <w:marRight w:val="0"/>
      <w:marTop w:val="0"/>
      <w:marBottom w:val="0"/>
      <w:divBdr>
        <w:top w:val="none" w:sz="0" w:space="0" w:color="auto"/>
        <w:left w:val="none" w:sz="0" w:space="0" w:color="auto"/>
        <w:bottom w:val="none" w:sz="0" w:space="0" w:color="auto"/>
        <w:right w:val="none" w:sz="0" w:space="0" w:color="auto"/>
      </w:divBdr>
      <w:divsChild>
        <w:div w:id="314144562">
          <w:marLeft w:val="0"/>
          <w:marRight w:val="0"/>
          <w:marTop w:val="0"/>
          <w:marBottom w:val="0"/>
          <w:divBdr>
            <w:top w:val="none" w:sz="0" w:space="0" w:color="auto"/>
            <w:left w:val="none" w:sz="0" w:space="0" w:color="auto"/>
            <w:bottom w:val="none" w:sz="0" w:space="0" w:color="auto"/>
            <w:right w:val="none" w:sz="0" w:space="0" w:color="auto"/>
          </w:divBdr>
          <w:divsChild>
            <w:div w:id="113525071">
              <w:marLeft w:val="0"/>
              <w:marRight w:val="0"/>
              <w:marTop w:val="0"/>
              <w:marBottom w:val="0"/>
              <w:divBdr>
                <w:top w:val="none" w:sz="0" w:space="0" w:color="auto"/>
                <w:left w:val="none" w:sz="0" w:space="0" w:color="auto"/>
                <w:bottom w:val="none" w:sz="0" w:space="0" w:color="auto"/>
                <w:right w:val="none" w:sz="0" w:space="0" w:color="auto"/>
              </w:divBdr>
              <w:divsChild>
                <w:div w:id="309746551">
                  <w:marLeft w:val="0"/>
                  <w:marRight w:val="0"/>
                  <w:marTop w:val="0"/>
                  <w:marBottom w:val="0"/>
                  <w:divBdr>
                    <w:top w:val="none" w:sz="0" w:space="0" w:color="auto"/>
                    <w:left w:val="none" w:sz="0" w:space="0" w:color="auto"/>
                    <w:bottom w:val="none" w:sz="0" w:space="0" w:color="auto"/>
                    <w:right w:val="none" w:sz="0" w:space="0" w:color="auto"/>
                  </w:divBdr>
                  <w:divsChild>
                    <w:div w:id="779762222">
                      <w:marLeft w:val="0"/>
                      <w:marRight w:val="0"/>
                      <w:marTop w:val="0"/>
                      <w:marBottom w:val="0"/>
                      <w:divBdr>
                        <w:top w:val="none" w:sz="0" w:space="0" w:color="auto"/>
                        <w:left w:val="none" w:sz="0" w:space="0" w:color="auto"/>
                        <w:bottom w:val="none" w:sz="0" w:space="0" w:color="auto"/>
                        <w:right w:val="none" w:sz="0" w:space="0" w:color="auto"/>
                      </w:divBdr>
                      <w:divsChild>
                        <w:div w:id="1487043711">
                          <w:marLeft w:val="0"/>
                          <w:marRight w:val="0"/>
                          <w:marTop w:val="0"/>
                          <w:marBottom w:val="0"/>
                          <w:divBdr>
                            <w:top w:val="none" w:sz="0" w:space="0" w:color="auto"/>
                            <w:left w:val="none" w:sz="0" w:space="0" w:color="auto"/>
                            <w:bottom w:val="none" w:sz="0" w:space="0" w:color="auto"/>
                            <w:right w:val="none" w:sz="0" w:space="0" w:color="auto"/>
                          </w:divBdr>
                          <w:divsChild>
                            <w:div w:id="417288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22448009">
      <w:bodyDiv w:val="1"/>
      <w:marLeft w:val="0"/>
      <w:marRight w:val="0"/>
      <w:marTop w:val="0"/>
      <w:marBottom w:val="0"/>
      <w:divBdr>
        <w:top w:val="none" w:sz="0" w:space="0" w:color="auto"/>
        <w:left w:val="none" w:sz="0" w:space="0" w:color="auto"/>
        <w:bottom w:val="none" w:sz="0" w:space="0" w:color="auto"/>
        <w:right w:val="none" w:sz="0" w:space="0" w:color="auto"/>
      </w:divBdr>
      <w:divsChild>
        <w:div w:id="975766935">
          <w:marLeft w:val="0"/>
          <w:marRight w:val="0"/>
          <w:marTop w:val="0"/>
          <w:marBottom w:val="0"/>
          <w:divBdr>
            <w:top w:val="none" w:sz="0" w:space="0" w:color="auto"/>
            <w:left w:val="none" w:sz="0" w:space="0" w:color="auto"/>
            <w:bottom w:val="none" w:sz="0" w:space="0" w:color="auto"/>
            <w:right w:val="none" w:sz="0" w:space="0" w:color="auto"/>
          </w:divBdr>
          <w:divsChild>
            <w:div w:id="2109427465">
              <w:marLeft w:val="0"/>
              <w:marRight w:val="0"/>
              <w:marTop w:val="0"/>
              <w:marBottom w:val="0"/>
              <w:divBdr>
                <w:top w:val="none" w:sz="0" w:space="0" w:color="auto"/>
                <w:left w:val="none" w:sz="0" w:space="0" w:color="auto"/>
                <w:bottom w:val="none" w:sz="0" w:space="0" w:color="auto"/>
                <w:right w:val="none" w:sz="0" w:space="0" w:color="auto"/>
              </w:divBdr>
              <w:divsChild>
                <w:div w:id="548107999">
                  <w:marLeft w:val="0"/>
                  <w:marRight w:val="0"/>
                  <w:marTop w:val="0"/>
                  <w:marBottom w:val="0"/>
                  <w:divBdr>
                    <w:top w:val="none" w:sz="0" w:space="0" w:color="auto"/>
                    <w:left w:val="none" w:sz="0" w:space="0" w:color="auto"/>
                    <w:bottom w:val="none" w:sz="0" w:space="0" w:color="auto"/>
                    <w:right w:val="none" w:sz="0" w:space="0" w:color="auto"/>
                  </w:divBdr>
                  <w:divsChild>
                    <w:div w:id="1548223813">
                      <w:marLeft w:val="0"/>
                      <w:marRight w:val="0"/>
                      <w:marTop w:val="0"/>
                      <w:marBottom w:val="0"/>
                      <w:divBdr>
                        <w:top w:val="none" w:sz="0" w:space="0" w:color="auto"/>
                        <w:left w:val="none" w:sz="0" w:space="0" w:color="auto"/>
                        <w:bottom w:val="none" w:sz="0" w:space="0" w:color="auto"/>
                        <w:right w:val="none" w:sz="0" w:space="0" w:color="auto"/>
                      </w:divBdr>
                      <w:divsChild>
                        <w:div w:id="1882477660">
                          <w:marLeft w:val="0"/>
                          <w:marRight w:val="0"/>
                          <w:marTop w:val="0"/>
                          <w:marBottom w:val="0"/>
                          <w:divBdr>
                            <w:top w:val="none" w:sz="0" w:space="0" w:color="auto"/>
                            <w:left w:val="none" w:sz="0" w:space="0" w:color="auto"/>
                            <w:bottom w:val="none" w:sz="0" w:space="0" w:color="auto"/>
                            <w:right w:val="none" w:sz="0" w:space="0" w:color="auto"/>
                          </w:divBdr>
                          <w:divsChild>
                            <w:div w:id="1774279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jpeg"/><Relationship Id="rId21" Type="http://schemas.openxmlformats.org/officeDocument/2006/relationships/image" Target="media/image9.jpeg"/><Relationship Id="rId42" Type="http://schemas.openxmlformats.org/officeDocument/2006/relationships/image" Target="media/image30.jpeg"/><Relationship Id="rId47" Type="http://schemas.openxmlformats.org/officeDocument/2006/relationships/image" Target="media/image35.jpeg"/><Relationship Id="rId63" Type="http://schemas.openxmlformats.org/officeDocument/2006/relationships/image" Target="media/image50.png"/><Relationship Id="rId68" Type="http://schemas.openxmlformats.org/officeDocument/2006/relationships/image" Target="media/image55.png"/><Relationship Id="rId16" Type="http://schemas.openxmlformats.org/officeDocument/2006/relationships/image" Target="media/image4.png"/><Relationship Id="rId11" Type="http://schemas.openxmlformats.org/officeDocument/2006/relationships/header" Target="header2.xml"/><Relationship Id="rId24" Type="http://schemas.openxmlformats.org/officeDocument/2006/relationships/image" Target="media/image12.png"/><Relationship Id="rId32" Type="http://schemas.openxmlformats.org/officeDocument/2006/relationships/image" Target="media/image20.jpeg"/><Relationship Id="rId37" Type="http://schemas.openxmlformats.org/officeDocument/2006/relationships/image" Target="media/image25.jpeg"/><Relationship Id="rId40" Type="http://schemas.openxmlformats.org/officeDocument/2006/relationships/image" Target="media/image28.jpeg"/><Relationship Id="rId45" Type="http://schemas.openxmlformats.org/officeDocument/2006/relationships/image" Target="media/image33.jpeg"/><Relationship Id="rId53" Type="http://schemas.openxmlformats.org/officeDocument/2006/relationships/image" Target="media/image41.jpe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oleObject" Target="embeddings/oleObject2.bin"/><Relationship Id="rId5" Type="http://schemas.openxmlformats.org/officeDocument/2006/relationships/settings" Target="settings.xml"/><Relationship Id="rId61" Type="http://schemas.openxmlformats.org/officeDocument/2006/relationships/image" Target="media/image48.png"/><Relationship Id="rId19" Type="http://schemas.openxmlformats.org/officeDocument/2006/relationships/image" Target="media/image7.png"/><Relationship Id="rId14" Type="http://schemas.openxmlformats.org/officeDocument/2006/relationships/image" Target="media/image2.png"/><Relationship Id="rId22" Type="http://schemas.openxmlformats.org/officeDocument/2006/relationships/image" Target="media/image10.jpeg"/><Relationship Id="rId27" Type="http://schemas.openxmlformats.org/officeDocument/2006/relationships/image" Target="media/image15.jpeg"/><Relationship Id="rId30" Type="http://schemas.openxmlformats.org/officeDocument/2006/relationships/image" Target="media/image18.jpeg"/><Relationship Id="rId35" Type="http://schemas.openxmlformats.org/officeDocument/2006/relationships/image" Target="media/image23.jpeg"/><Relationship Id="rId43" Type="http://schemas.openxmlformats.org/officeDocument/2006/relationships/image" Target="media/image31.jpeg"/><Relationship Id="rId48" Type="http://schemas.openxmlformats.org/officeDocument/2006/relationships/image" Target="media/image36.jpeg"/><Relationship Id="rId56" Type="http://schemas.openxmlformats.org/officeDocument/2006/relationships/chart" Target="charts/chart1.xml"/><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39.jpeg"/><Relationship Id="rId72" Type="http://schemas.openxmlformats.org/officeDocument/2006/relationships/oleObject" Target="embeddings/oleObject1.bin"/><Relationship Id="rId3" Type="http://schemas.openxmlformats.org/officeDocument/2006/relationships/numbering" Target="numbering.xml"/><Relationship Id="rId12" Type="http://schemas.openxmlformats.org/officeDocument/2006/relationships/footer" Target="footer2.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jpeg"/><Relationship Id="rId38" Type="http://schemas.openxmlformats.org/officeDocument/2006/relationships/image" Target="media/image26.jpeg"/><Relationship Id="rId46" Type="http://schemas.openxmlformats.org/officeDocument/2006/relationships/image" Target="media/image34.jpe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8.png"/><Relationship Id="rId41" Type="http://schemas.openxmlformats.org/officeDocument/2006/relationships/image" Target="media/image29.jpeg"/><Relationship Id="rId54" Type="http://schemas.openxmlformats.org/officeDocument/2006/relationships/image" Target="media/image42.jpeg"/><Relationship Id="rId62" Type="http://schemas.openxmlformats.org/officeDocument/2006/relationships/image" Target="media/image49.png"/><Relationship Id="rId70" Type="http://schemas.openxmlformats.org/officeDocument/2006/relationships/image" Target="media/image57.jp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jpeg"/><Relationship Id="rId28" Type="http://schemas.openxmlformats.org/officeDocument/2006/relationships/image" Target="media/image16.jpeg"/><Relationship Id="rId36" Type="http://schemas.openxmlformats.org/officeDocument/2006/relationships/image" Target="media/image24.jpeg"/><Relationship Id="rId49" Type="http://schemas.openxmlformats.org/officeDocument/2006/relationships/image" Target="media/image37.jpeg"/><Relationship Id="rId57" Type="http://schemas.openxmlformats.org/officeDocument/2006/relationships/image" Target="media/image44.jpeg"/><Relationship Id="rId10" Type="http://schemas.openxmlformats.org/officeDocument/2006/relationships/footer" Target="footer1.xml"/><Relationship Id="rId31" Type="http://schemas.openxmlformats.org/officeDocument/2006/relationships/image" Target="media/image19.jpeg"/><Relationship Id="rId44" Type="http://schemas.openxmlformats.org/officeDocument/2006/relationships/image" Target="media/image32.jpeg"/><Relationship Id="rId52" Type="http://schemas.openxmlformats.org/officeDocument/2006/relationships/image" Target="media/image40.jpe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59.wmf"/><Relationship Id="rId4" Type="http://schemas.openxmlformats.org/officeDocument/2006/relationships/styles" Target="styles.xml"/><Relationship Id="rId9" Type="http://schemas.openxmlformats.org/officeDocument/2006/relationships/header" Target="header1.xml"/><Relationship Id="rId13" Type="http://schemas.openxmlformats.org/officeDocument/2006/relationships/image" Target="media/image1.jpeg"/><Relationship Id="rId18" Type="http://schemas.openxmlformats.org/officeDocument/2006/relationships/image" Target="media/image6.png"/><Relationship Id="rId39" Type="http://schemas.openxmlformats.org/officeDocument/2006/relationships/image" Target="media/image27.jpeg"/><Relationship Id="rId34" Type="http://schemas.openxmlformats.org/officeDocument/2006/relationships/image" Target="media/image22.jpeg"/><Relationship Id="rId50" Type="http://schemas.openxmlformats.org/officeDocument/2006/relationships/image" Target="media/image38.jpeg"/><Relationship Id="rId55" Type="http://schemas.openxmlformats.org/officeDocument/2006/relationships/image" Target="media/image43.jpeg"/><Relationship Id="rId76" Type="http://schemas.microsoft.com/office/2011/relationships/people" Target="people.xml"/><Relationship Id="rId7" Type="http://schemas.openxmlformats.org/officeDocument/2006/relationships/footnotes" Target="footnotes.xml"/><Relationship Id="rId71" Type="http://schemas.openxmlformats.org/officeDocument/2006/relationships/image" Target="media/image58.emf"/><Relationship Id="rId2" Type="http://schemas.openxmlformats.org/officeDocument/2006/relationships/customXml" Target="../customXml/item2.xml"/><Relationship Id="rId29" Type="http://schemas.openxmlformats.org/officeDocument/2006/relationships/image" Target="media/image17.jpe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ID" sz="1200" b="1" i="0" u="none" strike="noStrike" baseline="0">
                <a:solidFill>
                  <a:schemeClr val="tx1"/>
                </a:solidFill>
                <a:latin typeface="Times New Roman" panose="02020603050405020304" pitchFamily="18" charset="0"/>
                <a:cs typeface="Times New Roman" panose="02020603050405020304" pitchFamily="18" charset="0"/>
              </a:rPr>
              <a:t>Persentase Pengujian Jarak Indikator Kehilangan</a:t>
            </a:r>
            <a:endParaRPr lang="en-ID" sz="1200" b="1">
              <a:solidFill>
                <a:schemeClr val="tx1"/>
              </a:solidFill>
              <a:latin typeface="Times New Roman" panose="02020603050405020304" pitchFamily="18" charset="0"/>
              <a:cs typeface="Times New Roman" panose="02020603050405020304" pitchFamily="18" charset="0"/>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dPt>
            <c:idx val="0"/>
            <c:bubble3D val="0"/>
            <c:spPr>
              <a:solidFill>
                <a:srgbClr val="00B050"/>
              </a:solidFill>
              <a:ln w="19050">
                <a:solidFill>
                  <a:schemeClr val="lt1"/>
                </a:solidFill>
              </a:ln>
              <a:effectLst/>
            </c:spPr>
            <c:extLst>
              <c:ext xmlns:c16="http://schemas.microsoft.com/office/drawing/2014/chart" uri="{C3380CC4-5D6E-409C-BE32-E72D297353CC}">
                <c16:uniqueId val="{00000001-DE21-4863-B875-03EF61D90022}"/>
              </c:ext>
            </c:extLst>
          </c:dPt>
          <c:dPt>
            <c:idx val="1"/>
            <c:bubble3D val="0"/>
            <c:spPr>
              <a:solidFill>
                <a:srgbClr val="FF0000"/>
              </a:solidFill>
              <a:ln w="19050">
                <a:solidFill>
                  <a:schemeClr val="lt1"/>
                </a:solidFill>
              </a:ln>
              <a:effectLst/>
            </c:spPr>
            <c:extLst>
              <c:ext xmlns:c16="http://schemas.microsoft.com/office/drawing/2014/chart" uri="{C3380CC4-5D6E-409C-BE32-E72D297353CC}">
                <c16:uniqueId val="{00000003-DE21-4863-B875-03EF61D90022}"/>
              </c:ext>
            </c:extLst>
          </c:dPt>
          <c:dLbls>
            <c:dLbl>
              <c:idx val="0"/>
              <c:layout>
                <c:manualLayout>
                  <c:x val="-8.9960520559930007E-2"/>
                  <c:y val="-0.21861111111111112"/>
                </c:manualLayout>
              </c:layout>
              <c:tx>
                <c:rich>
                  <a:bodyPr/>
                  <a:lstStyle/>
                  <a:p>
                    <a:fld id="{B3F6D984-815D-4265-B44E-47F6F2C303D1}" type="CATEGORYNAME">
                      <a:rPr lang="en-US">
                        <a:solidFill>
                          <a:schemeClr val="bg2"/>
                        </a:solidFill>
                      </a:rPr>
                      <a:pPr/>
                      <a:t>[CATEGORY NAME]</a:t>
                    </a:fld>
                    <a:r>
                      <a:rPr lang="en-US" baseline="0">
                        <a:solidFill>
                          <a:schemeClr val="bg2"/>
                        </a:solidFill>
                      </a:rPr>
                      <a:t>
</a:t>
                    </a:r>
                    <a:fld id="{5DC0E6B3-B3B4-446A-AC6B-684ACB9253E7}" type="PERCENTAGE">
                      <a:rPr lang="en-US" baseline="0">
                        <a:solidFill>
                          <a:schemeClr val="bg2"/>
                        </a:solidFill>
                      </a:rPr>
                      <a:pPr/>
                      <a:t>[PERCENTAGE]</a:t>
                    </a:fld>
                    <a:endParaRPr lang="en-US" baseline="0">
                      <a:solidFill>
                        <a:schemeClr val="bg2"/>
                      </a:solidFill>
                    </a:endParaRPr>
                  </a:p>
                </c:rich>
              </c:tx>
              <c:showLegendKey val="0"/>
              <c:showVal val="0"/>
              <c:showCatName val="1"/>
              <c:showSerName val="0"/>
              <c:showPercent val="1"/>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1-DE21-4863-B875-03EF61D90022}"/>
                </c:ext>
              </c:extLst>
            </c:dLbl>
            <c:dLbl>
              <c:idx val="1"/>
              <c:tx>
                <c:rich>
                  <a:bodyPr/>
                  <a:lstStyle/>
                  <a:p>
                    <a:fld id="{0A6BC67C-A33C-43E0-9FC5-6DD964E356E0}" type="CATEGORYNAME">
                      <a:rPr lang="en-US">
                        <a:solidFill>
                          <a:schemeClr val="bg2"/>
                        </a:solidFill>
                      </a:rPr>
                      <a:pPr/>
                      <a:t>[CATEGORY NAME]</a:t>
                    </a:fld>
                    <a:r>
                      <a:rPr lang="en-US" baseline="0"/>
                      <a:t>
</a:t>
                    </a:r>
                    <a:fld id="{6DB728C0-3770-4755-9FD7-D7FD88BAA92E}" type="PERCENTAGE">
                      <a:rPr lang="en-US" baseline="0">
                        <a:solidFill>
                          <a:schemeClr val="bg2"/>
                        </a:solidFill>
                      </a:rPr>
                      <a:pPr/>
                      <a:t>[PERCENTAGE]</a:t>
                    </a:fld>
                    <a:endParaRPr lang="en-US" baseline="0"/>
                  </a:p>
                </c:rich>
              </c:tx>
              <c:showLegendKey val="0"/>
              <c:showVal val="0"/>
              <c:showCatName val="1"/>
              <c:showSerName val="0"/>
              <c:showPercent val="1"/>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3-DE21-4863-B875-03EF61D90022}"/>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1"/>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Sheet1!$B$6:$B$7</c:f>
              <c:strCache>
                <c:ptCount val="2"/>
                <c:pt idx="0">
                  <c:v>AMAN</c:v>
                </c:pt>
                <c:pt idx="1">
                  <c:v>HILANG</c:v>
                </c:pt>
              </c:strCache>
            </c:strRef>
          </c:cat>
          <c:val>
            <c:numRef>
              <c:f>Sheet1!$C$6:$C$7</c:f>
              <c:numCache>
                <c:formatCode>General</c:formatCode>
                <c:ptCount val="2"/>
                <c:pt idx="0">
                  <c:v>5</c:v>
                </c:pt>
                <c:pt idx="1">
                  <c:v>1</c:v>
                </c:pt>
              </c:numCache>
            </c:numRef>
          </c:val>
          <c:extLst>
            <c:ext xmlns:c16="http://schemas.microsoft.com/office/drawing/2014/chart" uri="{C3380CC4-5D6E-409C-BE32-E72D297353CC}">
              <c16:uniqueId val="{00000004-DE21-4863-B875-03EF61D90022}"/>
            </c:ext>
          </c:extLst>
        </c:ser>
        <c:dLbls>
          <c:showLegendKey val="0"/>
          <c:showVal val="0"/>
          <c:showCatName val="1"/>
          <c:showSerName val="0"/>
          <c:showPercent val="1"/>
          <c:showBubbleSize val="0"/>
          <c:showLeaderLines val="1"/>
        </c:dLbls>
        <c:firstSliceAng val="0"/>
      </c:pie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1">
  <go:docsCustomData xmlns:go="http://customooxmlschemas.google.com/" roundtripDataSignature="AMtx7mh1iaG+y2UmaEGrT2E2SGtXd0EWKA==">AMUW2mUAxoEkuKejxHkDSRXhPKctR/5XbZpzWXGESp1iBkVuOlieuo0ayK4F/dPxKFSKdQacFvBqIKTdQboQxB1A1ZESNiuMa9dCILOZn44WE0qS6sMTb94=</go:docsCustomData>
</go:gDocsCustomXmlDataStorage>
</file>

<file path=customXml/itemProps1.xml><?xml version="1.0" encoding="utf-8"?>
<ds:datastoreItem xmlns:ds="http://schemas.openxmlformats.org/officeDocument/2006/customXml" ds:itemID="{4C1E33C6-5755-4094-8871-062EBA4EC13F}">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13</Pages>
  <Words>6233</Words>
  <Characters>35529</Characters>
  <Application>Microsoft Office Word</Application>
  <DocSecurity>0</DocSecurity>
  <Lines>296</Lines>
  <Paragraphs>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41679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Microsoft Office User</dc:creator>
  <cp:lastModifiedBy>Jingga Dewa</cp:lastModifiedBy>
  <cp:revision>2</cp:revision>
  <dcterms:created xsi:type="dcterms:W3CDTF">2024-07-29T15:28:00Z</dcterms:created>
  <dcterms:modified xsi:type="dcterms:W3CDTF">2024-07-29T15:28:00Z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http://www.zotero.org/styles/ieee</vt:lpwstr>
  </property>
  <property fmtid="{D5CDD505-2E9C-101B-9397-08002B2CF9AE}" pid="4" name="Mendeley Unique User Id_1">
    <vt:lpwstr>48a1bfaf-eab7-3652-b0b7-73fafa18c494</vt:lpwstr>
  </property>
</Properties>
</file>
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64ECB2" w14:textId="0F8A84FA" w:rsidR="00A76C16" w:rsidRPr="00A76C16" w:rsidRDefault="00A76C16" w:rsidP="00A76C16">
      <w:pPr>
        <w:spacing w:after="0" w:line="360" w:lineRule="auto"/>
        <w:jc w:val="center"/>
        <w:rPr>
          <w:rFonts w:cs="Times New Roman"/>
          <w:b/>
          <w:bCs/>
          <w:sz w:val="32"/>
          <w:szCs w:val="32"/>
        </w:rPr>
      </w:pPr>
      <w:bookmarkStart w:id="0" w:name="_Hlk174838980"/>
      <w:bookmarkStart w:id="1" w:name="_Hlk157758959"/>
      <w:r w:rsidRPr="00A76C16">
        <w:rPr>
          <w:rFonts w:cs="Times New Roman"/>
          <w:b/>
          <w:bCs/>
          <w:sz w:val="32"/>
          <w:szCs w:val="32"/>
        </w:rPr>
        <w:t xml:space="preserve">PERANCANGAN SISTEM ALAT KEAMANAN DAN PEMANTAUAN HELM ANTI MALING DENGAN </w:t>
      </w:r>
      <w:r w:rsidRPr="00EE405B">
        <w:rPr>
          <w:rFonts w:cs="Times New Roman"/>
          <w:b/>
          <w:bCs/>
          <w:i/>
          <w:iCs/>
          <w:sz w:val="32"/>
          <w:szCs w:val="32"/>
        </w:rPr>
        <w:t xml:space="preserve">FITUR </w:t>
      </w:r>
      <w:r w:rsidR="007E7DFC" w:rsidRPr="007E7DFC">
        <w:rPr>
          <w:rFonts w:cs="Times New Roman"/>
          <w:b/>
          <w:bCs/>
          <w:i/>
          <w:iCs/>
          <w:sz w:val="32"/>
          <w:szCs w:val="32"/>
        </w:rPr>
        <w:t>AUTOMATED OBJECT TRACKING</w:t>
      </w:r>
      <w:r w:rsidRPr="00A76C16">
        <w:rPr>
          <w:rFonts w:cs="Times New Roman"/>
          <w:b/>
          <w:bCs/>
          <w:sz w:val="32"/>
          <w:szCs w:val="32"/>
        </w:rPr>
        <w:t xml:space="preserve"> BERBASIS APLIKASI </w:t>
      </w:r>
      <w:r w:rsidR="00930CB2" w:rsidRPr="00930CB2">
        <w:rPr>
          <w:rFonts w:cs="Times New Roman"/>
          <w:b/>
          <w:bCs/>
          <w:i/>
          <w:sz w:val="32"/>
          <w:szCs w:val="32"/>
        </w:rPr>
        <w:t>ANDROID</w:t>
      </w:r>
      <w:bookmarkEnd w:id="0"/>
    </w:p>
    <w:p w14:paraId="49D93EAE" w14:textId="77777777" w:rsidR="00A76C16" w:rsidRPr="00A76C16" w:rsidRDefault="00A76C16" w:rsidP="00A76C16">
      <w:pPr>
        <w:spacing w:after="0" w:line="360" w:lineRule="auto"/>
        <w:jc w:val="center"/>
        <w:rPr>
          <w:rFonts w:cs="Times New Roman"/>
          <w:b/>
          <w:bCs/>
          <w:sz w:val="32"/>
          <w:szCs w:val="32"/>
        </w:rPr>
      </w:pPr>
    </w:p>
    <w:bookmarkEnd w:id="1"/>
    <w:p w14:paraId="2E468722" w14:textId="7EDF7B16" w:rsidR="00A76C16" w:rsidRPr="00A76C16" w:rsidRDefault="00A76C16" w:rsidP="00175C16">
      <w:pPr>
        <w:spacing w:after="0" w:line="360" w:lineRule="auto"/>
        <w:jc w:val="center"/>
        <w:rPr>
          <w:rFonts w:cs="Times New Roman"/>
          <w:b/>
          <w:bCs/>
          <w:sz w:val="32"/>
          <w:szCs w:val="32"/>
        </w:rPr>
      </w:pPr>
      <w:r w:rsidRPr="00A76C16">
        <w:rPr>
          <w:rFonts w:cs="Times New Roman"/>
          <w:b/>
          <w:bCs/>
          <w:sz w:val="32"/>
          <w:szCs w:val="32"/>
        </w:rPr>
        <w:t>SKRIPSI</w:t>
      </w:r>
    </w:p>
    <w:p w14:paraId="62BAE8BC" w14:textId="77777777" w:rsidR="00A76C16" w:rsidRPr="00A76C16" w:rsidRDefault="00A76C16" w:rsidP="00A76C16">
      <w:pPr>
        <w:spacing w:after="0" w:line="360" w:lineRule="auto"/>
        <w:jc w:val="center"/>
        <w:rPr>
          <w:rFonts w:cs="Times New Roman"/>
          <w:b/>
          <w:bCs/>
          <w:sz w:val="32"/>
          <w:szCs w:val="32"/>
        </w:rPr>
      </w:pPr>
    </w:p>
    <w:p w14:paraId="377F55C8"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Diajukan sebagai persyaratan untuk memperoleh</w:t>
      </w:r>
    </w:p>
    <w:p w14:paraId="2B0A9932"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gelar Sarjana Terapan Teknik</w:t>
      </w:r>
    </w:p>
    <w:p w14:paraId="50A3EE34" w14:textId="77777777" w:rsidR="00A76C16" w:rsidRPr="00A76C16" w:rsidRDefault="00A76C16" w:rsidP="00A76C16">
      <w:pPr>
        <w:spacing w:after="0" w:line="360" w:lineRule="auto"/>
        <w:jc w:val="center"/>
        <w:rPr>
          <w:rFonts w:cs="Times New Roman"/>
          <w:b/>
          <w:bCs/>
          <w:szCs w:val="24"/>
        </w:rPr>
      </w:pPr>
    </w:p>
    <w:p w14:paraId="3BF60EF7" w14:textId="750C8FFF" w:rsidR="00A76C16" w:rsidRPr="00A76C16" w:rsidRDefault="00A76C16" w:rsidP="00A76C16">
      <w:pPr>
        <w:spacing w:after="0" w:line="360" w:lineRule="auto"/>
        <w:jc w:val="center"/>
        <w:rPr>
          <w:rFonts w:cs="Times New Roman"/>
          <w:b/>
          <w:bCs/>
          <w:szCs w:val="24"/>
        </w:rPr>
      </w:pPr>
      <w:r w:rsidRPr="00A76C16">
        <w:rPr>
          <w:rFonts w:cs="Times New Roman"/>
          <w:b/>
          <w:noProof/>
          <w:szCs w:val="24"/>
        </w:rPr>
        <w:drawing>
          <wp:inline distT="0" distB="0" distL="0" distR="0" wp14:anchorId="278CB0BC" wp14:editId="4316B218">
            <wp:extent cx="1783080" cy="17983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1665" t="1642" r="1248" b="1233"/>
                    <a:stretch>
                      <a:fillRect/>
                    </a:stretch>
                  </pic:blipFill>
                  <pic:spPr bwMode="auto">
                    <a:xfrm>
                      <a:off x="0" y="0"/>
                      <a:ext cx="1783080" cy="1798320"/>
                    </a:xfrm>
                    <a:prstGeom prst="rect">
                      <a:avLst/>
                    </a:prstGeom>
                    <a:noFill/>
                    <a:ln>
                      <a:noFill/>
                    </a:ln>
                  </pic:spPr>
                </pic:pic>
              </a:graphicData>
            </a:graphic>
          </wp:inline>
        </w:drawing>
      </w:r>
    </w:p>
    <w:p w14:paraId="69A8FDE8" w14:textId="77777777" w:rsidR="00A76C16" w:rsidRPr="00A76C16" w:rsidRDefault="00A76C16" w:rsidP="00A76C16">
      <w:pPr>
        <w:spacing w:after="0" w:line="360" w:lineRule="auto"/>
        <w:jc w:val="center"/>
        <w:rPr>
          <w:rFonts w:cs="Times New Roman"/>
          <w:b/>
          <w:bCs/>
          <w:szCs w:val="24"/>
        </w:rPr>
      </w:pPr>
    </w:p>
    <w:p w14:paraId="1321A7DE"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Disusun oleh:</w:t>
      </w:r>
    </w:p>
    <w:p w14:paraId="0D31A96C" w14:textId="77777777" w:rsidR="00A76C16" w:rsidRPr="00A76C16" w:rsidRDefault="00A76C16" w:rsidP="00D36E25">
      <w:pPr>
        <w:spacing w:after="0" w:line="360" w:lineRule="auto"/>
        <w:jc w:val="center"/>
        <w:rPr>
          <w:rFonts w:cs="Times New Roman"/>
          <w:b/>
          <w:bCs/>
          <w:szCs w:val="24"/>
        </w:rPr>
      </w:pPr>
      <w:r w:rsidRPr="00A76C16">
        <w:rPr>
          <w:rFonts w:cs="Times New Roman"/>
          <w:b/>
          <w:bCs/>
          <w:szCs w:val="24"/>
        </w:rPr>
        <w:t>RAFLI DEWANTORO</w:t>
      </w:r>
    </w:p>
    <w:p w14:paraId="453D496F"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2041160075</w:t>
      </w:r>
    </w:p>
    <w:p w14:paraId="5B36FFD0" w14:textId="77777777" w:rsidR="00A76C16" w:rsidRPr="00A76C16" w:rsidRDefault="00A76C16" w:rsidP="00A76C16">
      <w:pPr>
        <w:spacing w:after="0" w:line="360" w:lineRule="auto"/>
        <w:rPr>
          <w:rFonts w:cs="Times New Roman"/>
          <w:b/>
          <w:bCs/>
          <w:sz w:val="28"/>
          <w:szCs w:val="28"/>
        </w:rPr>
      </w:pPr>
      <w:r w:rsidRPr="00A76C16">
        <w:rPr>
          <w:rFonts w:cs="Times New Roman"/>
          <w:b/>
          <w:bCs/>
          <w:sz w:val="28"/>
          <w:szCs w:val="28"/>
        </w:rPr>
        <w:tab/>
      </w:r>
      <w:r w:rsidRPr="00A76C16">
        <w:rPr>
          <w:rFonts w:cs="Times New Roman"/>
          <w:b/>
          <w:bCs/>
          <w:sz w:val="28"/>
          <w:szCs w:val="28"/>
        </w:rPr>
        <w:tab/>
      </w:r>
      <w:r w:rsidRPr="00A76C16">
        <w:rPr>
          <w:rFonts w:cs="Times New Roman"/>
          <w:b/>
          <w:bCs/>
          <w:sz w:val="28"/>
          <w:szCs w:val="28"/>
        </w:rPr>
        <w:tab/>
      </w:r>
    </w:p>
    <w:p w14:paraId="6800BC41" w14:textId="77777777" w:rsidR="00A76C16" w:rsidRPr="00A76C16" w:rsidRDefault="00A76C16" w:rsidP="00A76C16">
      <w:pPr>
        <w:spacing w:after="0" w:line="360" w:lineRule="auto"/>
        <w:jc w:val="center"/>
        <w:rPr>
          <w:rFonts w:cs="Times New Roman"/>
          <w:b/>
          <w:bCs/>
          <w:sz w:val="28"/>
          <w:szCs w:val="28"/>
        </w:rPr>
      </w:pPr>
    </w:p>
    <w:p w14:paraId="7F4306D1"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 xml:space="preserve">PROGRAM STUDI JARINGAN TELEKOMUNIKASI DIGITAL </w:t>
      </w:r>
    </w:p>
    <w:p w14:paraId="49696DC5"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 xml:space="preserve">JURUSAN TEKNIK ELEKTRO </w:t>
      </w:r>
    </w:p>
    <w:p w14:paraId="6CA5037E" w14:textId="77777777" w:rsidR="00A76C16" w:rsidRPr="00A76C16" w:rsidRDefault="00A76C16" w:rsidP="00A76C16">
      <w:pPr>
        <w:spacing w:after="0" w:line="360" w:lineRule="auto"/>
        <w:jc w:val="center"/>
        <w:rPr>
          <w:rFonts w:cs="Times New Roman"/>
          <w:b/>
          <w:bCs/>
          <w:szCs w:val="24"/>
        </w:rPr>
      </w:pPr>
      <w:r w:rsidRPr="00A76C16">
        <w:rPr>
          <w:rFonts w:cs="Times New Roman"/>
          <w:b/>
          <w:bCs/>
          <w:szCs w:val="24"/>
        </w:rPr>
        <w:t>POLITEKNIK NEGERI MALANG</w:t>
      </w:r>
    </w:p>
    <w:p w14:paraId="3F27EBE4" w14:textId="14A51994" w:rsidR="008D2495" w:rsidRDefault="00A76C16" w:rsidP="00F73D40">
      <w:pPr>
        <w:spacing w:after="0" w:line="360" w:lineRule="auto"/>
        <w:jc w:val="center"/>
        <w:rPr>
          <w:rFonts w:cs="Times New Roman"/>
          <w:b/>
          <w:bCs/>
          <w:kern w:val="0"/>
          <w:szCs w:val="24"/>
        </w:rPr>
      </w:pPr>
      <w:r w:rsidRPr="00A76C16">
        <w:rPr>
          <w:rFonts w:cs="Times New Roman"/>
          <w:b/>
          <w:bCs/>
          <w:kern w:val="0"/>
          <w:szCs w:val="24"/>
        </w:rPr>
        <w:t>2024</w:t>
      </w:r>
    </w:p>
    <w:p w14:paraId="1CD2FF4F" w14:textId="77777777" w:rsidR="008D2495" w:rsidRDefault="008D2495" w:rsidP="007B73D6">
      <w:pPr>
        <w:jc w:val="center"/>
        <w:rPr>
          <w:rFonts w:cs="Times New Roman"/>
          <w:b/>
          <w:bCs/>
          <w:kern w:val="0"/>
          <w:szCs w:val="24"/>
        </w:rPr>
      </w:pPr>
      <w:r>
        <w:rPr>
          <w:rFonts w:cs="Times New Roman"/>
          <w:b/>
          <w:bCs/>
          <w:kern w:val="0"/>
          <w:szCs w:val="24"/>
        </w:rPr>
        <w:br w:type="page"/>
      </w:r>
    </w:p>
    <w:p w14:paraId="4DCB84CC" w14:textId="77777777" w:rsidR="00227650" w:rsidRDefault="00227650" w:rsidP="00671663">
      <w:pPr>
        <w:pStyle w:val="Heading1"/>
        <w:numPr>
          <w:ilvl w:val="0"/>
          <w:numId w:val="0"/>
        </w:numPr>
        <w:jc w:val="center"/>
        <w:rPr>
          <w:rStyle w:val="Emphasis"/>
          <w:b/>
          <w:bCs/>
          <w:i w:val="0"/>
          <w:iCs w:val="0"/>
        </w:rPr>
        <w:sectPr w:rsidR="00227650" w:rsidSect="00071638">
          <w:footerReference w:type="default" r:id="rId9"/>
          <w:footerReference w:type="first" r:id="rId10"/>
          <w:pgSz w:w="11906" w:h="16838" w:code="9"/>
          <w:pgMar w:top="1701" w:right="1701" w:bottom="1701" w:left="2268" w:header="708" w:footer="708" w:gutter="0"/>
          <w:cols w:space="708"/>
          <w:docGrid w:linePitch="360"/>
        </w:sectPr>
      </w:pPr>
      <w:bookmarkStart w:id="2" w:name="_Toc170508033"/>
    </w:p>
    <w:p w14:paraId="5DA4C1A1" w14:textId="626814F6" w:rsidR="00F40360" w:rsidRPr="00671663" w:rsidRDefault="008D2495" w:rsidP="00671663">
      <w:pPr>
        <w:pStyle w:val="Heading1"/>
        <w:numPr>
          <w:ilvl w:val="0"/>
          <w:numId w:val="0"/>
        </w:numPr>
        <w:jc w:val="center"/>
        <w:rPr>
          <w:rFonts w:cs="Times New Roman"/>
          <w:i/>
          <w:iCs/>
          <w:kern w:val="0"/>
          <w:szCs w:val="24"/>
        </w:rPr>
      </w:pPr>
      <w:bookmarkStart w:id="3" w:name="_Toc175172341"/>
      <w:r w:rsidRPr="00671663">
        <w:rPr>
          <w:rStyle w:val="Emphasis"/>
          <w:b/>
          <w:bCs/>
          <w:i w:val="0"/>
          <w:iCs w:val="0"/>
        </w:rPr>
        <w:lastRenderedPageBreak/>
        <w:t>HALAMAN PENGESAHAN</w:t>
      </w:r>
      <w:bookmarkEnd w:id="2"/>
      <w:bookmarkEnd w:id="3"/>
    </w:p>
    <w:p w14:paraId="5AB4BCC4" w14:textId="60B7C74F" w:rsidR="00F40360" w:rsidRDefault="008D2495" w:rsidP="008D2495">
      <w:pPr>
        <w:spacing w:after="0" w:line="360" w:lineRule="auto"/>
        <w:jc w:val="center"/>
        <w:rPr>
          <w:rFonts w:cs="Times New Roman"/>
          <w:b/>
          <w:bCs/>
          <w:szCs w:val="24"/>
        </w:rPr>
      </w:pPr>
      <w:r w:rsidRPr="008D2495">
        <w:rPr>
          <w:rFonts w:cs="Times New Roman"/>
          <w:b/>
          <w:bCs/>
          <w:szCs w:val="24"/>
        </w:rPr>
        <w:t xml:space="preserve">Perancangan Sistem Alat Keamanan Dan Pemantauan Helm Anti Maling Dengan Fitur </w:t>
      </w:r>
      <w:r w:rsidR="007E7DFC" w:rsidRPr="007E7DFC">
        <w:rPr>
          <w:rFonts w:cs="Times New Roman"/>
          <w:b/>
          <w:bCs/>
          <w:i/>
          <w:szCs w:val="24"/>
        </w:rPr>
        <w:t>Automated Object Tracking</w:t>
      </w:r>
      <w:r w:rsidRPr="008D2495">
        <w:rPr>
          <w:rFonts w:cs="Times New Roman"/>
          <w:b/>
          <w:bCs/>
          <w:szCs w:val="24"/>
        </w:rPr>
        <w:t xml:space="preserve"> Berbasis Aplikasi </w:t>
      </w:r>
      <w:r w:rsidR="00930CB2" w:rsidRPr="00930CB2">
        <w:rPr>
          <w:rFonts w:cs="Times New Roman"/>
          <w:b/>
          <w:bCs/>
          <w:i/>
          <w:szCs w:val="24"/>
        </w:rPr>
        <w:t>Android</w:t>
      </w:r>
    </w:p>
    <w:p w14:paraId="213A8D5A" w14:textId="77777777" w:rsidR="008D2495" w:rsidRDefault="008D2495" w:rsidP="008D2495">
      <w:pPr>
        <w:jc w:val="center"/>
        <w:rPr>
          <w:rFonts w:cs="Times New Roman"/>
          <w:b/>
          <w:bCs/>
          <w:kern w:val="0"/>
          <w:szCs w:val="24"/>
        </w:rPr>
      </w:pPr>
    </w:p>
    <w:p w14:paraId="66550F34" w14:textId="7DC19151" w:rsidR="008D2495" w:rsidRDefault="008D2495" w:rsidP="001A53FE">
      <w:pPr>
        <w:spacing w:after="0" w:line="240" w:lineRule="auto"/>
        <w:jc w:val="center"/>
        <w:rPr>
          <w:rFonts w:cs="Times New Roman"/>
          <w:b/>
          <w:bCs/>
          <w:kern w:val="0"/>
          <w:szCs w:val="24"/>
        </w:rPr>
      </w:pPr>
      <w:r>
        <w:rPr>
          <w:rFonts w:cs="Times New Roman"/>
          <w:b/>
          <w:bCs/>
          <w:kern w:val="0"/>
          <w:szCs w:val="24"/>
        </w:rPr>
        <w:t>Oleh</w:t>
      </w:r>
      <w:r w:rsidR="00B02D86">
        <w:rPr>
          <w:rFonts w:cs="Times New Roman"/>
          <w:b/>
          <w:bCs/>
          <w:kern w:val="0"/>
          <w:szCs w:val="24"/>
        </w:rPr>
        <w:t xml:space="preserve"> </w:t>
      </w:r>
      <w:r>
        <w:rPr>
          <w:rFonts w:cs="Times New Roman"/>
          <w:b/>
          <w:bCs/>
          <w:kern w:val="0"/>
          <w:szCs w:val="24"/>
        </w:rPr>
        <w:t>:</w:t>
      </w:r>
    </w:p>
    <w:p w14:paraId="4FD895C9" w14:textId="7F2ACBEE" w:rsidR="008D2495" w:rsidRDefault="008D2495" w:rsidP="001A53FE">
      <w:pPr>
        <w:spacing w:after="0" w:line="240" w:lineRule="auto"/>
        <w:jc w:val="center"/>
        <w:rPr>
          <w:rFonts w:cs="Times New Roman"/>
          <w:b/>
          <w:bCs/>
          <w:kern w:val="0"/>
          <w:szCs w:val="24"/>
        </w:rPr>
      </w:pPr>
      <w:r>
        <w:rPr>
          <w:rFonts w:cs="Times New Roman"/>
          <w:b/>
          <w:bCs/>
          <w:kern w:val="0"/>
          <w:szCs w:val="24"/>
        </w:rPr>
        <w:t>Rafli Dewantoro</w:t>
      </w:r>
    </w:p>
    <w:p w14:paraId="11CAAA01" w14:textId="584C7BF5" w:rsidR="008D2495" w:rsidRDefault="008D2495" w:rsidP="001A53FE">
      <w:pPr>
        <w:spacing w:after="0" w:line="240" w:lineRule="auto"/>
        <w:jc w:val="center"/>
        <w:rPr>
          <w:rFonts w:cs="Times New Roman"/>
          <w:b/>
          <w:bCs/>
          <w:kern w:val="0"/>
          <w:szCs w:val="24"/>
        </w:rPr>
      </w:pPr>
      <w:r>
        <w:rPr>
          <w:rFonts w:cs="Times New Roman"/>
          <w:b/>
          <w:bCs/>
          <w:kern w:val="0"/>
          <w:szCs w:val="24"/>
        </w:rPr>
        <w:t>NIM. 2041160075</w:t>
      </w:r>
    </w:p>
    <w:p w14:paraId="6A847F38" w14:textId="77777777" w:rsidR="001A53FE" w:rsidRDefault="001A53FE" w:rsidP="001A53FE">
      <w:pPr>
        <w:spacing w:after="0" w:line="240" w:lineRule="auto"/>
        <w:jc w:val="center"/>
        <w:rPr>
          <w:rFonts w:cs="Times New Roman"/>
          <w:b/>
          <w:bCs/>
          <w:kern w:val="0"/>
          <w:szCs w:val="24"/>
        </w:rPr>
      </w:pPr>
    </w:p>
    <w:p w14:paraId="515D5076" w14:textId="77777777" w:rsidR="00400985" w:rsidRPr="000E3256" w:rsidRDefault="00400985" w:rsidP="00400985">
      <w:pPr>
        <w:spacing w:before="1" w:after="0" w:line="240" w:lineRule="auto"/>
        <w:jc w:val="center"/>
        <w:rPr>
          <w:rFonts w:eastAsia="Times New Roman" w:cs="Times New Roman"/>
          <w:color w:val="000000"/>
          <w:kern w:val="0"/>
          <w:szCs w:val="24"/>
          <w14:ligatures w14:val="none"/>
        </w:rPr>
      </w:pPr>
      <w:r w:rsidRPr="000E3256">
        <w:rPr>
          <w:rFonts w:eastAsia="Times New Roman" w:cs="Times New Roman"/>
          <w:color w:val="000000"/>
          <w:kern w:val="0"/>
          <w:szCs w:val="24"/>
          <w14:ligatures w14:val="none"/>
        </w:rPr>
        <w:t>skripsi ini telah dipertahankan di depan dewan penguji pada tanggal</w:t>
      </w:r>
      <w:r>
        <w:rPr>
          <w:rFonts w:eastAsia="Times New Roman" w:cs="Times New Roman"/>
          <w:color w:val="000000"/>
          <w:kern w:val="0"/>
          <w:szCs w:val="24"/>
          <w14:ligatures w14:val="none"/>
        </w:rPr>
        <w:t xml:space="preserve"> 22 Juli</w:t>
      </w:r>
      <w:r w:rsidRPr="000E3256">
        <w:rPr>
          <w:rFonts w:eastAsia="Times New Roman" w:cs="Times New Roman"/>
          <w:color w:val="000000"/>
          <w:kern w:val="0"/>
          <w:szCs w:val="24"/>
          <w14:ligatures w14:val="none"/>
        </w:rPr>
        <w:t xml:space="preserve"> 2024 dan disahkan oleh:</w:t>
      </w:r>
    </w:p>
    <w:tbl>
      <w:tblPr>
        <w:tblW w:w="9087" w:type="dxa"/>
        <w:tblCellMar>
          <w:top w:w="15" w:type="dxa"/>
          <w:left w:w="15" w:type="dxa"/>
          <w:bottom w:w="15" w:type="dxa"/>
          <w:right w:w="15" w:type="dxa"/>
        </w:tblCellMar>
        <w:tblLook w:val="04A0" w:firstRow="1" w:lastRow="0" w:firstColumn="1" w:lastColumn="0" w:noHBand="0" w:noVBand="1"/>
      </w:tblPr>
      <w:tblGrid>
        <w:gridCol w:w="4410"/>
        <w:gridCol w:w="141"/>
        <w:gridCol w:w="4536"/>
      </w:tblGrid>
      <w:tr w:rsidR="00400985" w:rsidRPr="000E3256" w14:paraId="674719D4" w14:textId="77777777" w:rsidTr="00400985">
        <w:trPr>
          <w:trHeight w:val="305"/>
        </w:trPr>
        <w:tc>
          <w:tcPr>
            <w:tcW w:w="4410" w:type="dxa"/>
            <w:hideMark/>
          </w:tcPr>
          <w:p w14:paraId="239112B3" w14:textId="77777777" w:rsidR="00400985" w:rsidRPr="000E3256" w:rsidRDefault="00400985" w:rsidP="00CE67DF">
            <w:pPr>
              <w:spacing w:after="0" w:line="240" w:lineRule="auto"/>
              <w:rPr>
                <w:rFonts w:eastAsia="Times New Roman" w:cs="Times New Roman"/>
                <w:kern w:val="0"/>
                <w:szCs w:val="24"/>
                <w14:ligatures w14:val="none"/>
              </w:rPr>
            </w:pPr>
            <w:r w:rsidRPr="000E3256">
              <w:rPr>
                <w:rFonts w:eastAsia="Times New Roman" w:cs="Times New Roman"/>
                <w:b/>
                <w:bCs/>
                <w:color w:val="000000"/>
                <w:kern w:val="0"/>
                <w:szCs w:val="24"/>
                <w14:ligatures w14:val="none"/>
              </w:rPr>
              <w:t>Pembimbing I:</w:t>
            </w:r>
          </w:p>
        </w:tc>
        <w:tc>
          <w:tcPr>
            <w:tcW w:w="141" w:type="dxa"/>
            <w:hideMark/>
          </w:tcPr>
          <w:p w14:paraId="0F872CD4" w14:textId="77777777" w:rsidR="00400985" w:rsidRPr="000E3256" w:rsidRDefault="00400985" w:rsidP="00CE67DF">
            <w:pPr>
              <w:spacing w:after="0" w:line="240" w:lineRule="auto"/>
              <w:rPr>
                <w:rFonts w:eastAsia="Times New Roman" w:cs="Times New Roman"/>
                <w:kern w:val="0"/>
                <w:szCs w:val="24"/>
                <w14:ligatures w14:val="none"/>
              </w:rPr>
            </w:pPr>
            <w:r w:rsidRPr="000E3256">
              <w:rPr>
                <w:rFonts w:eastAsia="Times New Roman" w:cs="Times New Roman"/>
                <w:color w:val="000000"/>
                <w:kern w:val="0"/>
                <w:szCs w:val="24"/>
                <w14:ligatures w14:val="none"/>
              </w:rPr>
              <w:t> </w:t>
            </w:r>
          </w:p>
        </w:tc>
        <w:tc>
          <w:tcPr>
            <w:tcW w:w="4536" w:type="dxa"/>
            <w:hideMark/>
          </w:tcPr>
          <w:p w14:paraId="4FCF85A6"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r>
      <w:tr w:rsidR="00400985" w:rsidRPr="000E3256" w14:paraId="0CC1ABED" w14:textId="77777777" w:rsidTr="00400985">
        <w:trPr>
          <w:trHeight w:val="371"/>
        </w:trPr>
        <w:tc>
          <w:tcPr>
            <w:tcW w:w="4410" w:type="dxa"/>
            <w:hideMark/>
          </w:tcPr>
          <w:p w14:paraId="2DB6C2C4" w14:textId="462376E6" w:rsidR="00400985" w:rsidRPr="000E3256" w:rsidRDefault="00DA4933" w:rsidP="000B6329">
            <w:pPr>
              <w:spacing w:after="0" w:line="276" w:lineRule="auto"/>
              <w:rPr>
                <w:rFonts w:eastAsia="Times New Roman" w:cs="Times New Roman"/>
                <w:kern w:val="0"/>
                <w:szCs w:val="24"/>
                <w14:ligatures w14:val="none"/>
              </w:rPr>
            </w:pPr>
            <w:proofErr w:type="spellStart"/>
            <w:r>
              <w:rPr>
                <w:rFonts w:eastAsia="Times New Roman" w:cs="Times New Roman"/>
                <w:kern w:val="0"/>
                <w:szCs w:val="24"/>
                <w14:ligatures w14:val="none"/>
              </w:rPr>
              <w:t>Dianthy</w:t>
            </w:r>
            <w:proofErr w:type="spellEnd"/>
            <w:r>
              <w:rPr>
                <w:rFonts w:eastAsia="Times New Roman" w:cs="Times New Roman"/>
                <w:kern w:val="0"/>
                <w:szCs w:val="24"/>
                <w14:ligatures w14:val="none"/>
              </w:rPr>
              <w:t xml:space="preserve"> Marya, ST,MT.</w:t>
            </w:r>
          </w:p>
          <w:p w14:paraId="575AB07E" w14:textId="45773EE5" w:rsidR="00400985" w:rsidRPr="000E3256" w:rsidRDefault="00400985" w:rsidP="000B6329">
            <w:pPr>
              <w:spacing w:after="0" w:line="276" w:lineRule="auto"/>
              <w:rPr>
                <w:rFonts w:eastAsia="Times New Roman" w:cs="Times New Roman"/>
                <w:kern w:val="0"/>
                <w:szCs w:val="24"/>
                <w14:ligatures w14:val="none"/>
              </w:rPr>
            </w:pPr>
            <w:r w:rsidRPr="000E3256">
              <w:rPr>
                <w:rFonts w:eastAsia="Times New Roman" w:cs="Times New Roman"/>
                <w:color w:val="000000"/>
                <w:kern w:val="0"/>
                <w:szCs w:val="24"/>
                <w14:ligatures w14:val="none"/>
              </w:rPr>
              <w:t>NIP. 19</w:t>
            </w:r>
            <w:r w:rsidR="00DA4933">
              <w:rPr>
                <w:rFonts w:eastAsia="Times New Roman" w:cs="Times New Roman"/>
                <w:color w:val="000000"/>
                <w:kern w:val="0"/>
                <w:szCs w:val="24"/>
                <w14:ligatures w14:val="none"/>
              </w:rPr>
              <w:t>8603262019032011</w:t>
            </w:r>
          </w:p>
        </w:tc>
        <w:tc>
          <w:tcPr>
            <w:tcW w:w="141" w:type="dxa"/>
            <w:hideMark/>
          </w:tcPr>
          <w:p w14:paraId="4D31C311"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p>
        </w:tc>
        <w:tc>
          <w:tcPr>
            <w:tcW w:w="4536" w:type="dxa"/>
            <w:vAlign w:val="bottom"/>
            <w:hideMark/>
          </w:tcPr>
          <w:p w14:paraId="09152F3B"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r w:rsidRPr="000E3256">
              <w:rPr>
                <w:rFonts w:eastAsia="Times New Roman" w:cs="Times New Roman"/>
                <w:color w:val="000000"/>
                <w:kern w:val="0"/>
                <w:szCs w:val="24"/>
                <w14:ligatures w14:val="none"/>
              </w:rPr>
              <w:t>………………………………………….</w:t>
            </w:r>
          </w:p>
        </w:tc>
      </w:tr>
      <w:tr w:rsidR="00400985" w:rsidRPr="000E3256" w14:paraId="520C4AEC" w14:textId="77777777" w:rsidTr="00400985">
        <w:trPr>
          <w:trHeight w:val="370"/>
        </w:trPr>
        <w:tc>
          <w:tcPr>
            <w:tcW w:w="4410" w:type="dxa"/>
            <w:hideMark/>
          </w:tcPr>
          <w:p w14:paraId="7CED4D21"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p>
        </w:tc>
        <w:tc>
          <w:tcPr>
            <w:tcW w:w="141" w:type="dxa"/>
            <w:hideMark/>
          </w:tcPr>
          <w:p w14:paraId="36B4E75F"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p>
        </w:tc>
        <w:tc>
          <w:tcPr>
            <w:tcW w:w="4536" w:type="dxa"/>
            <w:hideMark/>
          </w:tcPr>
          <w:p w14:paraId="551CEF11" w14:textId="77777777" w:rsidR="00400985" w:rsidRPr="000E3256" w:rsidRDefault="00400985" w:rsidP="000B6329">
            <w:pPr>
              <w:spacing w:before="64" w:after="0" w:line="276" w:lineRule="auto"/>
              <w:ind w:right="50"/>
              <w:rPr>
                <w:rFonts w:eastAsia="Times New Roman" w:cs="Times New Roman"/>
                <w:kern w:val="0"/>
                <w:szCs w:val="24"/>
                <w14:ligatures w14:val="none"/>
              </w:rPr>
            </w:pPr>
          </w:p>
        </w:tc>
      </w:tr>
      <w:tr w:rsidR="00400985" w:rsidRPr="000E3256" w14:paraId="39E88827" w14:textId="77777777" w:rsidTr="00400985">
        <w:trPr>
          <w:trHeight w:val="370"/>
        </w:trPr>
        <w:tc>
          <w:tcPr>
            <w:tcW w:w="4410" w:type="dxa"/>
            <w:hideMark/>
          </w:tcPr>
          <w:p w14:paraId="3CA32137" w14:textId="77777777" w:rsidR="00400985" w:rsidRPr="000E3256" w:rsidRDefault="00400985" w:rsidP="00CE67DF">
            <w:pPr>
              <w:spacing w:after="0" w:line="240" w:lineRule="auto"/>
              <w:rPr>
                <w:rFonts w:eastAsia="Times New Roman" w:cs="Times New Roman"/>
                <w:kern w:val="0"/>
                <w:szCs w:val="24"/>
                <w14:ligatures w14:val="none"/>
              </w:rPr>
            </w:pPr>
            <w:r w:rsidRPr="000E3256">
              <w:rPr>
                <w:rFonts w:eastAsia="Times New Roman" w:cs="Times New Roman"/>
                <w:b/>
                <w:bCs/>
                <w:color w:val="000000"/>
                <w:kern w:val="0"/>
                <w:szCs w:val="24"/>
                <w14:ligatures w14:val="none"/>
              </w:rPr>
              <w:t>Pembimbing II:</w:t>
            </w:r>
          </w:p>
        </w:tc>
        <w:tc>
          <w:tcPr>
            <w:tcW w:w="141" w:type="dxa"/>
            <w:hideMark/>
          </w:tcPr>
          <w:p w14:paraId="593E20E2"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3F805924"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r>
      <w:tr w:rsidR="00400985" w:rsidRPr="000E3256" w14:paraId="14507141" w14:textId="77777777" w:rsidTr="00400985">
        <w:trPr>
          <w:trHeight w:val="371"/>
        </w:trPr>
        <w:tc>
          <w:tcPr>
            <w:tcW w:w="4410" w:type="dxa"/>
            <w:hideMark/>
          </w:tcPr>
          <w:p w14:paraId="28BC2459" w14:textId="0FE5E981" w:rsidR="00400985" w:rsidRPr="000E3256" w:rsidRDefault="00DA4933" w:rsidP="000B6329">
            <w:pPr>
              <w:spacing w:after="0" w:line="276" w:lineRule="auto"/>
              <w:rPr>
                <w:rFonts w:eastAsia="Times New Roman" w:cs="Times New Roman"/>
                <w:kern w:val="0"/>
                <w:szCs w:val="24"/>
                <w14:ligatures w14:val="none"/>
              </w:rPr>
            </w:pPr>
            <w:r w:rsidRPr="000E3256">
              <w:rPr>
                <w:rFonts w:eastAsia="Times New Roman" w:cs="Times New Roman"/>
                <w:kern w:val="0"/>
                <w:szCs w:val="24"/>
                <w14:ligatures w14:val="none"/>
              </w:rPr>
              <w:t>Lis Diana M, ST, MT.</w:t>
            </w:r>
          </w:p>
          <w:p w14:paraId="54CB3E8D" w14:textId="63701B88" w:rsidR="00400985" w:rsidRPr="000E3256" w:rsidRDefault="00DA4933" w:rsidP="000B6329">
            <w:pPr>
              <w:spacing w:after="0" w:line="276" w:lineRule="auto"/>
              <w:rPr>
                <w:rFonts w:eastAsia="Times New Roman" w:cs="Times New Roman"/>
                <w:kern w:val="0"/>
                <w:szCs w:val="24"/>
                <w14:ligatures w14:val="none"/>
              </w:rPr>
            </w:pPr>
            <w:r w:rsidRPr="000E3256">
              <w:rPr>
                <w:rFonts w:eastAsia="Times New Roman" w:cs="Times New Roman"/>
                <w:color w:val="000000"/>
                <w:kern w:val="0"/>
                <w:szCs w:val="24"/>
                <w14:ligatures w14:val="none"/>
              </w:rPr>
              <w:t>NIP. 197805052001122003</w:t>
            </w:r>
          </w:p>
        </w:tc>
        <w:tc>
          <w:tcPr>
            <w:tcW w:w="141" w:type="dxa"/>
            <w:hideMark/>
          </w:tcPr>
          <w:p w14:paraId="142B875C"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p>
        </w:tc>
        <w:tc>
          <w:tcPr>
            <w:tcW w:w="4536" w:type="dxa"/>
            <w:vAlign w:val="bottom"/>
            <w:hideMark/>
          </w:tcPr>
          <w:p w14:paraId="64F4899E"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r w:rsidRPr="000E3256">
              <w:rPr>
                <w:rFonts w:eastAsia="Times New Roman" w:cs="Times New Roman"/>
                <w:color w:val="000000"/>
                <w:kern w:val="0"/>
                <w:szCs w:val="24"/>
                <w14:ligatures w14:val="none"/>
              </w:rPr>
              <w:t>………………………………………….</w:t>
            </w:r>
          </w:p>
        </w:tc>
      </w:tr>
      <w:tr w:rsidR="00400985" w:rsidRPr="000E3256" w14:paraId="2D118FBB" w14:textId="77777777" w:rsidTr="00400985">
        <w:trPr>
          <w:trHeight w:val="371"/>
        </w:trPr>
        <w:tc>
          <w:tcPr>
            <w:tcW w:w="4410" w:type="dxa"/>
            <w:hideMark/>
          </w:tcPr>
          <w:p w14:paraId="6D1591F1"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141" w:type="dxa"/>
            <w:hideMark/>
          </w:tcPr>
          <w:p w14:paraId="6F8CC7C1"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06D82509" w14:textId="77777777" w:rsidR="00400985" w:rsidRPr="000E3256" w:rsidRDefault="00400985" w:rsidP="00CE67DF">
            <w:pPr>
              <w:spacing w:before="64" w:after="0" w:line="240" w:lineRule="auto"/>
              <w:ind w:right="50"/>
              <w:jc w:val="right"/>
              <w:rPr>
                <w:rFonts w:eastAsia="Times New Roman" w:cs="Times New Roman"/>
                <w:kern w:val="0"/>
                <w:szCs w:val="24"/>
                <w14:ligatures w14:val="none"/>
              </w:rPr>
            </w:pPr>
          </w:p>
        </w:tc>
      </w:tr>
      <w:tr w:rsidR="00400985" w:rsidRPr="000E3256" w14:paraId="2B5DB931" w14:textId="77777777" w:rsidTr="00400985">
        <w:trPr>
          <w:trHeight w:val="330"/>
        </w:trPr>
        <w:tc>
          <w:tcPr>
            <w:tcW w:w="4410" w:type="dxa"/>
            <w:hideMark/>
          </w:tcPr>
          <w:p w14:paraId="15C3BB06" w14:textId="77777777" w:rsidR="00400985" w:rsidRPr="000E3256" w:rsidRDefault="00400985" w:rsidP="00CE67DF">
            <w:pPr>
              <w:spacing w:before="63" w:after="0" w:line="240" w:lineRule="auto"/>
              <w:rPr>
                <w:rFonts w:eastAsia="Times New Roman" w:cs="Times New Roman"/>
                <w:kern w:val="0"/>
                <w:szCs w:val="24"/>
                <w14:ligatures w14:val="none"/>
              </w:rPr>
            </w:pPr>
            <w:r w:rsidRPr="000E3256">
              <w:rPr>
                <w:rFonts w:eastAsia="Times New Roman" w:cs="Times New Roman"/>
                <w:b/>
                <w:bCs/>
                <w:color w:val="000000"/>
                <w:kern w:val="0"/>
                <w:szCs w:val="24"/>
                <w14:ligatures w14:val="none"/>
              </w:rPr>
              <w:t>Penguji I:</w:t>
            </w:r>
          </w:p>
        </w:tc>
        <w:tc>
          <w:tcPr>
            <w:tcW w:w="141" w:type="dxa"/>
            <w:hideMark/>
          </w:tcPr>
          <w:p w14:paraId="10EA909A"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11BA18FF"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r>
      <w:tr w:rsidR="00400985" w:rsidRPr="000E3256" w14:paraId="6DD6D509" w14:textId="77777777" w:rsidTr="00400985">
        <w:trPr>
          <w:trHeight w:val="86"/>
        </w:trPr>
        <w:tc>
          <w:tcPr>
            <w:tcW w:w="4410" w:type="dxa"/>
            <w:hideMark/>
          </w:tcPr>
          <w:p w14:paraId="45965C60" w14:textId="42F847A9" w:rsidR="00400985" w:rsidRPr="000E3256" w:rsidRDefault="00F15BB6" w:rsidP="000B6329">
            <w:pPr>
              <w:widowControl w:val="0"/>
              <w:autoSpaceDE w:val="0"/>
              <w:autoSpaceDN w:val="0"/>
              <w:spacing w:after="0" w:line="276" w:lineRule="auto"/>
              <w:rPr>
                <w:rFonts w:eastAsia="Times New Roman" w:cs="Times New Roman"/>
                <w:kern w:val="0"/>
                <w:szCs w:val="24"/>
                <w:lang w:val="id"/>
                <w14:ligatures w14:val="none"/>
              </w:rPr>
            </w:pPr>
            <w:r w:rsidRPr="00F15BB6">
              <w:rPr>
                <w:rFonts w:eastAsia="Times New Roman" w:cs="Times New Roman"/>
                <w:kern w:val="0"/>
                <w:szCs w:val="24"/>
                <w14:ligatures w14:val="none"/>
              </w:rPr>
              <w:t>Ir. Nugroho Suharto, M.T.</w:t>
            </w:r>
          </w:p>
          <w:p w14:paraId="3462A4F8" w14:textId="13155222" w:rsidR="00400985" w:rsidRPr="000E3256" w:rsidRDefault="00400985" w:rsidP="000B6329">
            <w:pPr>
              <w:spacing w:after="0" w:line="276" w:lineRule="auto"/>
              <w:rPr>
                <w:rFonts w:eastAsia="Times New Roman" w:cs="Times New Roman"/>
                <w:kern w:val="0"/>
                <w:szCs w:val="24"/>
                <w14:ligatures w14:val="none"/>
              </w:rPr>
            </w:pPr>
            <w:r w:rsidRPr="000E3256">
              <w:rPr>
                <w:rFonts w:eastAsia="Times New Roman" w:cs="Times New Roman"/>
                <w:color w:val="000000"/>
                <w:kern w:val="0"/>
                <w:szCs w:val="24"/>
                <w14:ligatures w14:val="none"/>
              </w:rPr>
              <w:t>NIP.</w:t>
            </w:r>
            <w:r w:rsidR="00F15BB6">
              <w:rPr>
                <w:rFonts w:eastAsia="Times New Roman" w:cs="Times New Roman"/>
                <w:color w:val="000000"/>
                <w:kern w:val="0"/>
                <w:szCs w:val="24"/>
                <w14:ligatures w14:val="none"/>
              </w:rPr>
              <w:t xml:space="preserve"> </w:t>
            </w:r>
            <w:r w:rsidR="00F15BB6" w:rsidRPr="00F15BB6">
              <w:rPr>
                <w:rFonts w:eastAsia="Times New Roman" w:cs="Times New Roman"/>
                <w:color w:val="000000"/>
                <w:kern w:val="0"/>
                <w:szCs w:val="24"/>
                <w14:ligatures w14:val="none"/>
              </w:rPr>
              <w:t>196204211989031001</w:t>
            </w:r>
          </w:p>
        </w:tc>
        <w:tc>
          <w:tcPr>
            <w:tcW w:w="141" w:type="dxa"/>
            <w:hideMark/>
          </w:tcPr>
          <w:p w14:paraId="475F8C9E"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p>
        </w:tc>
        <w:tc>
          <w:tcPr>
            <w:tcW w:w="4536" w:type="dxa"/>
            <w:vAlign w:val="bottom"/>
            <w:hideMark/>
          </w:tcPr>
          <w:p w14:paraId="37A27106"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r w:rsidRPr="000E3256">
              <w:rPr>
                <w:rFonts w:eastAsia="Times New Roman" w:cs="Times New Roman"/>
                <w:color w:val="000000"/>
                <w:kern w:val="0"/>
                <w:szCs w:val="24"/>
                <w14:ligatures w14:val="none"/>
              </w:rPr>
              <w:t>………………………………………….</w:t>
            </w:r>
          </w:p>
        </w:tc>
      </w:tr>
      <w:tr w:rsidR="00400985" w:rsidRPr="000E3256" w14:paraId="07CF2128" w14:textId="77777777" w:rsidTr="00400985">
        <w:trPr>
          <w:trHeight w:val="305"/>
        </w:trPr>
        <w:tc>
          <w:tcPr>
            <w:tcW w:w="4410" w:type="dxa"/>
            <w:hideMark/>
          </w:tcPr>
          <w:p w14:paraId="65B79CA6"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141" w:type="dxa"/>
            <w:hideMark/>
          </w:tcPr>
          <w:p w14:paraId="5001792D"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4536" w:type="dxa"/>
          </w:tcPr>
          <w:p w14:paraId="63928A43" w14:textId="77777777" w:rsidR="00400985" w:rsidRPr="000E3256" w:rsidRDefault="00400985" w:rsidP="00CE67DF">
            <w:pPr>
              <w:spacing w:before="64" w:after="0" w:line="240" w:lineRule="auto"/>
              <w:ind w:right="50"/>
              <w:rPr>
                <w:rFonts w:eastAsia="Times New Roman" w:cs="Times New Roman"/>
                <w:kern w:val="0"/>
                <w:szCs w:val="24"/>
                <w14:ligatures w14:val="none"/>
              </w:rPr>
            </w:pPr>
          </w:p>
        </w:tc>
      </w:tr>
      <w:tr w:rsidR="00400985" w:rsidRPr="000E3256" w14:paraId="4AC3B917" w14:textId="77777777" w:rsidTr="00400985">
        <w:trPr>
          <w:trHeight w:val="305"/>
        </w:trPr>
        <w:tc>
          <w:tcPr>
            <w:tcW w:w="4410" w:type="dxa"/>
            <w:hideMark/>
          </w:tcPr>
          <w:p w14:paraId="3037B5D4" w14:textId="6F69D84A" w:rsidR="00F15BB6" w:rsidRPr="00F15BB6" w:rsidRDefault="00400985" w:rsidP="00CE67DF">
            <w:pPr>
              <w:spacing w:after="0" w:line="240" w:lineRule="auto"/>
              <w:rPr>
                <w:rFonts w:eastAsia="Times New Roman" w:cs="Times New Roman"/>
                <w:b/>
                <w:bCs/>
                <w:color w:val="000000"/>
                <w:kern w:val="0"/>
                <w:szCs w:val="24"/>
                <w14:ligatures w14:val="none"/>
              </w:rPr>
            </w:pPr>
            <w:r w:rsidRPr="000E3256">
              <w:rPr>
                <w:rFonts w:eastAsia="Times New Roman" w:cs="Times New Roman"/>
                <w:b/>
                <w:bCs/>
                <w:color w:val="000000"/>
                <w:kern w:val="0"/>
                <w:szCs w:val="24"/>
                <w14:ligatures w14:val="none"/>
              </w:rPr>
              <w:t>Penguji II:</w:t>
            </w:r>
          </w:p>
        </w:tc>
        <w:tc>
          <w:tcPr>
            <w:tcW w:w="141" w:type="dxa"/>
            <w:hideMark/>
          </w:tcPr>
          <w:p w14:paraId="644745A1"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4536" w:type="dxa"/>
          </w:tcPr>
          <w:p w14:paraId="1D47137F"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r>
      <w:tr w:rsidR="00400985" w:rsidRPr="000E3256" w14:paraId="7B713448" w14:textId="77777777" w:rsidTr="00400985">
        <w:trPr>
          <w:trHeight w:val="305"/>
        </w:trPr>
        <w:tc>
          <w:tcPr>
            <w:tcW w:w="4410" w:type="dxa"/>
            <w:hideMark/>
          </w:tcPr>
          <w:p w14:paraId="51A08BE9" w14:textId="4A9B91C6" w:rsidR="00400985" w:rsidRPr="000E3256" w:rsidRDefault="00F15BB6" w:rsidP="000B6329">
            <w:pPr>
              <w:widowControl w:val="0"/>
              <w:autoSpaceDE w:val="0"/>
              <w:autoSpaceDN w:val="0"/>
              <w:spacing w:after="0" w:line="276" w:lineRule="auto"/>
              <w:rPr>
                <w:rFonts w:eastAsia="Times New Roman" w:cs="Times New Roman"/>
                <w:kern w:val="0"/>
                <w:szCs w:val="24"/>
                <w:lang w:val="id"/>
                <w14:ligatures w14:val="none"/>
              </w:rPr>
            </w:pPr>
            <w:r w:rsidRPr="00F15BB6">
              <w:rPr>
                <w:rFonts w:eastAsia="Times New Roman" w:cs="Times New Roman"/>
                <w:kern w:val="0"/>
                <w:szCs w:val="24"/>
                <w14:ligatures w14:val="none"/>
              </w:rPr>
              <w:t xml:space="preserve">Galih Putra </w:t>
            </w:r>
            <w:proofErr w:type="spellStart"/>
            <w:r w:rsidRPr="00F15BB6">
              <w:rPr>
                <w:rFonts w:eastAsia="Times New Roman" w:cs="Times New Roman"/>
                <w:kern w:val="0"/>
                <w:szCs w:val="24"/>
                <w14:ligatures w14:val="none"/>
              </w:rPr>
              <w:t>Riatma</w:t>
            </w:r>
            <w:proofErr w:type="spellEnd"/>
            <w:r w:rsidRPr="00F15BB6">
              <w:rPr>
                <w:rFonts w:eastAsia="Times New Roman" w:cs="Times New Roman"/>
                <w:kern w:val="0"/>
                <w:szCs w:val="24"/>
                <w14:ligatures w14:val="none"/>
              </w:rPr>
              <w:t xml:space="preserve">, </w:t>
            </w:r>
            <w:proofErr w:type="spellStart"/>
            <w:r w:rsidRPr="00F15BB6">
              <w:rPr>
                <w:rFonts w:eastAsia="Times New Roman" w:cs="Times New Roman"/>
                <w:kern w:val="0"/>
                <w:szCs w:val="24"/>
                <w14:ligatures w14:val="none"/>
              </w:rPr>
              <w:t>S.St</w:t>
            </w:r>
            <w:proofErr w:type="spellEnd"/>
            <w:r w:rsidRPr="00F15BB6">
              <w:rPr>
                <w:rFonts w:eastAsia="Times New Roman" w:cs="Times New Roman"/>
                <w:kern w:val="0"/>
                <w:szCs w:val="24"/>
                <w14:ligatures w14:val="none"/>
              </w:rPr>
              <w:t>., M.T</w:t>
            </w:r>
          </w:p>
          <w:p w14:paraId="17243A58" w14:textId="18733031" w:rsidR="00400985" w:rsidRPr="000E3256" w:rsidRDefault="00400985" w:rsidP="000B6329">
            <w:pPr>
              <w:spacing w:after="0" w:line="276" w:lineRule="auto"/>
              <w:rPr>
                <w:rFonts w:eastAsia="Times New Roman" w:cs="Times New Roman"/>
                <w:kern w:val="0"/>
                <w:szCs w:val="24"/>
                <w14:ligatures w14:val="none"/>
              </w:rPr>
            </w:pPr>
            <w:r w:rsidRPr="000E3256">
              <w:rPr>
                <w:rFonts w:eastAsia="Times New Roman" w:cs="Times New Roman"/>
                <w:color w:val="000000"/>
                <w:kern w:val="0"/>
                <w:szCs w:val="24"/>
                <w14:ligatures w14:val="none"/>
              </w:rPr>
              <w:t>NIP.</w:t>
            </w:r>
            <w:r w:rsidR="00F15BB6">
              <w:rPr>
                <w:rFonts w:eastAsia="Times New Roman" w:cs="Times New Roman"/>
                <w:color w:val="000000"/>
                <w:kern w:val="0"/>
                <w:szCs w:val="24"/>
                <w14:ligatures w14:val="none"/>
              </w:rPr>
              <w:t xml:space="preserve"> </w:t>
            </w:r>
            <w:r w:rsidR="00F15BB6" w:rsidRPr="00F15BB6">
              <w:rPr>
                <w:rFonts w:eastAsia="Times New Roman" w:cs="Times New Roman"/>
                <w:color w:val="000000"/>
                <w:kern w:val="0"/>
                <w:szCs w:val="24"/>
                <w14:ligatures w14:val="none"/>
              </w:rPr>
              <w:t>199012062020121003</w:t>
            </w:r>
          </w:p>
        </w:tc>
        <w:tc>
          <w:tcPr>
            <w:tcW w:w="141" w:type="dxa"/>
            <w:hideMark/>
          </w:tcPr>
          <w:p w14:paraId="63DF0D7F"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p>
        </w:tc>
        <w:tc>
          <w:tcPr>
            <w:tcW w:w="4536" w:type="dxa"/>
            <w:vAlign w:val="bottom"/>
            <w:hideMark/>
          </w:tcPr>
          <w:p w14:paraId="7F159E92" w14:textId="77777777" w:rsidR="00400985" w:rsidRPr="000E3256" w:rsidRDefault="00400985" w:rsidP="000B6329">
            <w:pPr>
              <w:widowControl w:val="0"/>
              <w:autoSpaceDE w:val="0"/>
              <w:autoSpaceDN w:val="0"/>
              <w:spacing w:after="0" w:line="276" w:lineRule="auto"/>
              <w:rPr>
                <w:rFonts w:eastAsia="Times New Roman" w:cs="Times New Roman"/>
                <w:kern w:val="0"/>
                <w:szCs w:val="24"/>
                <w:lang w:val="id"/>
                <w14:ligatures w14:val="none"/>
              </w:rPr>
            </w:pPr>
            <w:r w:rsidRPr="000E3256">
              <w:rPr>
                <w:rFonts w:eastAsia="Times New Roman" w:cs="Times New Roman"/>
                <w:color w:val="000000"/>
                <w:kern w:val="0"/>
                <w:szCs w:val="24"/>
                <w14:ligatures w14:val="none"/>
              </w:rPr>
              <w:t>………………………………………….</w:t>
            </w:r>
          </w:p>
        </w:tc>
      </w:tr>
      <w:tr w:rsidR="00400985" w:rsidRPr="000E3256" w14:paraId="3A239C42" w14:textId="77777777" w:rsidTr="00400985">
        <w:trPr>
          <w:trHeight w:val="305"/>
        </w:trPr>
        <w:tc>
          <w:tcPr>
            <w:tcW w:w="4410" w:type="dxa"/>
            <w:hideMark/>
          </w:tcPr>
          <w:p w14:paraId="40EFA811"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141" w:type="dxa"/>
            <w:hideMark/>
          </w:tcPr>
          <w:p w14:paraId="450F5C08" w14:textId="77777777" w:rsidR="00400985" w:rsidRPr="000E3256" w:rsidRDefault="00400985" w:rsidP="00CE67DF">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794A8029" w14:textId="77777777" w:rsidR="00400985" w:rsidRPr="000E3256" w:rsidRDefault="00400985" w:rsidP="00CE67DF">
            <w:pPr>
              <w:spacing w:before="64" w:after="0" w:line="240" w:lineRule="auto"/>
              <w:ind w:right="50"/>
              <w:rPr>
                <w:rFonts w:eastAsia="Times New Roman" w:cs="Times New Roman"/>
                <w:kern w:val="0"/>
                <w:szCs w:val="24"/>
                <w14:ligatures w14:val="none"/>
              </w:rPr>
            </w:pPr>
          </w:p>
        </w:tc>
      </w:tr>
      <w:tr w:rsidR="00400985" w:rsidRPr="000E3256" w14:paraId="67FA5FFE" w14:textId="77777777" w:rsidTr="00400985">
        <w:trPr>
          <w:trHeight w:val="158"/>
        </w:trPr>
        <w:tc>
          <w:tcPr>
            <w:tcW w:w="4410" w:type="dxa"/>
            <w:hideMark/>
          </w:tcPr>
          <w:p w14:paraId="10D98311"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bookmarkStart w:id="4" w:name="_Hlk172073706"/>
          </w:p>
        </w:tc>
        <w:tc>
          <w:tcPr>
            <w:tcW w:w="141" w:type="dxa"/>
            <w:hideMark/>
          </w:tcPr>
          <w:p w14:paraId="0385D4DB"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40439972" w14:textId="5E99F210" w:rsidR="00400985" w:rsidRPr="00400985" w:rsidRDefault="00400985" w:rsidP="00315790">
            <w:pPr>
              <w:spacing w:before="64" w:after="0" w:line="240" w:lineRule="auto"/>
              <w:ind w:right="50"/>
              <w:jc w:val="center"/>
              <w:rPr>
                <w:rFonts w:eastAsia="Times New Roman" w:cs="Times New Roman"/>
                <w:kern w:val="0"/>
                <w:szCs w:val="24"/>
                <w14:ligatures w14:val="none"/>
              </w:rPr>
            </w:pPr>
            <w:r w:rsidRPr="00400985">
              <w:rPr>
                <w:rFonts w:eastAsia="Times New Roman" w:cs="Times New Roman"/>
                <w:kern w:val="0"/>
                <w:szCs w:val="24"/>
                <w14:ligatures w14:val="none"/>
              </w:rPr>
              <w:t>Malang</w:t>
            </w:r>
            <w:r w:rsidR="0013256E">
              <w:rPr>
                <w:rFonts w:eastAsia="Times New Roman" w:cs="Times New Roman"/>
                <w:kern w:val="0"/>
                <w:szCs w:val="24"/>
                <w14:ligatures w14:val="none"/>
              </w:rPr>
              <w:t>, 07 November</w:t>
            </w:r>
            <w:r w:rsidRPr="00400985">
              <w:rPr>
                <w:rFonts w:eastAsia="Times New Roman" w:cs="Times New Roman"/>
                <w:kern w:val="0"/>
                <w:szCs w:val="24"/>
                <w14:ligatures w14:val="none"/>
              </w:rPr>
              <w:t xml:space="preserve"> 2024</w:t>
            </w:r>
          </w:p>
          <w:p w14:paraId="7C62739E" w14:textId="77777777" w:rsidR="00400985" w:rsidRPr="000E3256" w:rsidRDefault="00400985" w:rsidP="00315790">
            <w:pPr>
              <w:spacing w:before="64" w:after="0" w:line="240" w:lineRule="auto"/>
              <w:ind w:right="50"/>
              <w:jc w:val="center"/>
              <w:rPr>
                <w:rFonts w:eastAsia="Times New Roman" w:cs="Times New Roman"/>
                <w:kern w:val="0"/>
                <w:szCs w:val="24"/>
                <w14:ligatures w14:val="none"/>
              </w:rPr>
            </w:pPr>
          </w:p>
        </w:tc>
      </w:tr>
      <w:tr w:rsidR="00400985" w:rsidRPr="000E3256" w14:paraId="03ECD264" w14:textId="77777777" w:rsidTr="00315790">
        <w:trPr>
          <w:trHeight w:val="42"/>
        </w:trPr>
        <w:tc>
          <w:tcPr>
            <w:tcW w:w="4410" w:type="dxa"/>
            <w:hideMark/>
          </w:tcPr>
          <w:p w14:paraId="0B418D2F" w14:textId="710A653E" w:rsidR="00400985" w:rsidRPr="00400985" w:rsidRDefault="00400985" w:rsidP="00400985">
            <w:pPr>
              <w:widowControl w:val="0"/>
              <w:autoSpaceDE w:val="0"/>
              <w:autoSpaceDN w:val="0"/>
              <w:spacing w:after="0" w:line="240" w:lineRule="auto"/>
              <w:jc w:val="center"/>
              <w:rPr>
                <w:rFonts w:eastAsia="Times New Roman" w:cs="Times New Roman"/>
                <w:kern w:val="0"/>
                <w:szCs w:val="24"/>
                <w:lang w:val="id"/>
                <w14:ligatures w14:val="none"/>
              </w:rPr>
            </w:pPr>
            <w:r w:rsidRPr="00400985">
              <w:rPr>
                <w:rFonts w:eastAsia="Times New Roman" w:cs="Times New Roman"/>
                <w:kern w:val="0"/>
                <w:szCs w:val="24"/>
                <w:lang w:val="id"/>
                <w14:ligatures w14:val="none"/>
              </w:rPr>
              <w:t>Mengetahui,</w:t>
            </w:r>
          </w:p>
          <w:p w14:paraId="6CD20BDA" w14:textId="77777777" w:rsidR="00400985" w:rsidRPr="00400985" w:rsidRDefault="00400985" w:rsidP="00400985">
            <w:pPr>
              <w:widowControl w:val="0"/>
              <w:autoSpaceDE w:val="0"/>
              <w:autoSpaceDN w:val="0"/>
              <w:spacing w:after="0" w:line="240" w:lineRule="auto"/>
              <w:jc w:val="center"/>
              <w:rPr>
                <w:rFonts w:eastAsia="Times New Roman" w:cs="Times New Roman"/>
                <w:kern w:val="0"/>
                <w:szCs w:val="24"/>
                <w:lang w:val="id"/>
                <w14:ligatures w14:val="none"/>
              </w:rPr>
            </w:pPr>
            <w:r w:rsidRPr="00400985">
              <w:rPr>
                <w:rFonts w:eastAsia="Times New Roman" w:cs="Times New Roman"/>
                <w:kern w:val="0"/>
                <w:szCs w:val="24"/>
                <w:lang w:val="id"/>
                <w14:ligatures w14:val="none"/>
              </w:rPr>
              <w:t>Ketua Jurusan Teknik Elektro</w:t>
            </w:r>
          </w:p>
        </w:tc>
        <w:tc>
          <w:tcPr>
            <w:tcW w:w="141" w:type="dxa"/>
            <w:hideMark/>
          </w:tcPr>
          <w:p w14:paraId="511DAAD9"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7A301C06" w14:textId="77777777" w:rsidR="00400985" w:rsidRPr="000E3256" w:rsidRDefault="00400985" w:rsidP="00315790">
            <w:pPr>
              <w:spacing w:before="64" w:after="0" w:line="240" w:lineRule="auto"/>
              <w:ind w:right="50"/>
              <w:jc w:val="center"/>
              <w:rPr>
                <w:rFonts w:eastAsia="Times New Roman" w:cs="Times New Roman"/>
                <w:kern w:val="0"/>
                <w:szCs w:val="24"/>
                <w14:ligatures w14:val="none"/>
              </w:rPr>
            </w:pPr>
            <w:r w:rsidRPr="000E3256">
              <w:rPr>
                <w:rFonts w:eastAsia="Times New Roman" w:cs="Times New Roman"/>
                <w:kern w:val="0"/>
                <w:szCs w:val="24"/>
                <w14:ligatures w14:val="none"/>
              </w:rPr>
              <w:t>Menyetujui,</w:t>
            </w:r>
          </w:p>
          <w:p w14:paraId="22B0002D" w14:textId="77777777" w:rsidR="00400985" w:rsidRPr="000E3256" w:rsidRDefault="00400985" w:rsidP="00315790">
            <w:pPr>
              <w:spacing w:before="64" w:after="0" w:line="240" w:lineRule="auto"/>
              <w:ind w:right="50"/>
              <w:jc w:val="center"/>
              <w:rPr>
                <w:rFonts w:eastAsia="Times New Roman" w:cs="Times New Roman"/>
                <w:kern w:val="0"/>
                <w:szCs w:val="24"/>
                <w14:ligatures w14:val="none"/>
              </w:rPr>
            </w:pPr>
            <w:r w:rsidRPr="000E3256">
              <w:rPr>
                <w:rFonts w:eastAsia="Times New Roman" w:cs="Times New Roman"/>
                <w:kern w:val="0"/>
                <w:szCs w:val="24"/>
                <w14:ligatures w14:val="none"/>
              </w:rPr>
              <w:t>Koordinator Program Studi</w:t>
            </w:r>
          </w:p>
          <w:p w14:paraId="55038AB3" w14:textId="77777777" w:rsidR="00400985" w:rsidRPr="000E3256" w:rsidRDefault="00400985" w:rsidP="00315790">
            <w:pPr>
              <w:spacing w:before="64" w:after="0" w:line="240" w:lineRule="auto"/>
              <w:ind w:right="50"/>
              <w:jc w:val="center"/>
              <w:rPr>
                <w:rFonts w:eastAsia="Times New Roman" w:cs="Times New Roman"/>
                <w:kern w:val="0"/>
                <w:szCs w:val="24"/>
                <w14:ligatures w14:val="none"/>
              </w:rPr>
            </w:pPr>
            <w:r w:rsidRPr="000E3256">
              <w:rPr>
                <w:rFonts w:eastAsia="Times New Roman" w:cs="Times New Roman"/>
                <w:kern w:val="0"/>
                <w:szCs w:val="24"/>
                <w14:ligatures w14:val="none"/>
              </w:rPr>
              <w:t>Jaringan Telekomunikasi Digital</w:t>
            </w:r>
          </w:p>
        </w:tc>
      </w:tr>
      <w:tr w:rsidR="00400985" w:rsidRPr="000E3256" w14:paraId="61A41AA7" w14:textId="77777777" w:rsidTr="00400985">
        <w:trPr>
          <w:trHeight w:val="305"/>
        </w:trPr>
        <w:tc>
          <w:tcPr>
            <w:tcW w:w="4410" w:type="dxa"/>
            <w:hideMark/>
          </w:tcPr>
          <w:p w14:paraId="2F50063E"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p w14:paraId="2C0C500B"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p w14:paraId="6F676F77"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p w14:paraId="6E2C0E48"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tc>
        <w:tc>
          <w:tcPr>
            <w:tcW w:w="141" w:type="dxa"/>
            <w:hideMark/>
          </w:tcPr>
          <w:p w14:paraId="2B2CC948"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684DB6F0" w14:textId="77777777" w:rsidR="00400985" w:rsidRDefault="00400985" w:rsidP="00400985">
            <w:pPr>
              <w:spacing w:before="64" w:after="0" w:line="240" w:lineRule="auto"/>
              <w:ind w:right="50"/>
              <w:rPr>
                <w:rFonts w:eastAsia="Times New Roman" w:cs="Times New Roman"/>
                <w:kern w:val="0"/>
                <w:szCs w:val="24"/>
                <w14:ligatures w14:val="none"/>
              </w:rPr>
            </w:pPr>
          </w:p>
          <w:p w14:paraId="6565A469" w14:textId="77777777" w:rsidR="00315790" w:rsidRDefault="00315790" w:rsidP="00400985">
            <w:pPr>
              <w:spacing w:before="64" w:after="0" w:line="240" w:lineRule="auto"/>
              <w:ind w:right="50"/>
              <w:rPr>
                <w:rFonts w:eastAsia="Times New Roman" w:cs="Times New Roman"/>
                <w:kern w:val="0"/>
                <w:szCs w:val="24"/>
                <w14:ligatures w14:val="none"/>
              </w:rPr>
            </w:pPr>
          </w:p>
          <w:p w14:paraId="3BEC1B25" w14:textId="77777777" w:rsidR="00315790" w:rsidRDefault="00315790" w:rsidP="00400985">
            <w:pPr>
              <w:spacing w:before="64" w:after="0" w:line="240" w:lineRule="auto"/>
              <w:ind w:right="50"/>
              <w:rPr>
                <w:rFonts w:eastAsia="Times New Roman" w:cs="Times New Roman"/>
                <w:kern w:val="0"/>
                <w:szCs w:val="24"/>
                <w14:ligatures w14:val="none"/>
              </w:rPr>
            </w:pPr>
          </w:p>
          <w:p w14:paraId="7032A300" w14:textId="77777777" w:rsidR="00315790" w:rsidRPr="000E3256" w:rsidRDefault="00315790" w:rsidP="00400985">
            <w:pPr>
              <w:spacing w:before="64" w:after="0" w:line="240" w:lineRule="auto"/>
              <w:ind w:right="50"/>
              <w:rPr>
                <w:rFonts w:eastAsia="Times New Roman" w:cs="Times New Roman"/>
                <w:kern w:val="0"/>
                <w:szCs w:val="24"/>
                <w14:ligatures w14:val="none"/>
              </w:rPr>
            </w:pPr>
          </w:p>
        </w:tc>
      </w:tr>
      <w:tr w:rsidR="00400985" w:rsidRPr="000E3256" w14:paraId="735924B5" w14:textId="77777777" w:rsidTr="00400985">
        <w:trPr>
          <w:trHeight w:val="305"/>
        </w:trPr>
        <w:tc>
          <w:tcPr>
            <w:tcW w:w="4410" w:type="dxa"/>
            <w:hideMark/>
          </w:tcPr>
          <w:p w14:paraId="6F9F68FC" w14:textId="77777777" w:rsidR="00400985" w:rsidRPr="00400985" w:rsidRDefault="00400985" w:rsidP="00315790">
            <w:pPr>
              <w:widowControl w:val="0"/>
              <w:autoSpaceDE w:val="0"/>
              <w:autoSpaceDN w:val="0"/>
              <w:spacing w:after="0" w:line="240" w:lineRule="auto"/>
              <w:jc w:val="center"/>
              <w:rPr>
                <w:rFonts w:eastAsia="Times New Roman" w:cs="Times New Roman"/>
                <w:kern w:val="0"/>
                <w:szCs w:val="24"/>
                <w:u w:val="single"/>
                <w:lang w:val="id"/>
                <w14:ligatures w14:val="none"/>
              </w:rPr>
            </w:pPr>
            <w:r w:rsidRPr="00400985">
              <w:rPr>
                <w:rFonts w:eastAsia="Times New Roman" w:cs="Times New Roman"/>
                <w:kern w:val="0"/>
                <w:szCs w:val="24"/>
                <w:u w:val="single"/>
                <w:lang w:val="id"/>
                <w14:ligatures w14:val="none"/>
              </w:rPr>
              <w:t>Mohammad Noor Hidayat, ST., M.Sc., Ph.D.</w:t>
            </w:r>
          </w:p>
        </w:tc>
        <w:tc>
          <w:tcPr>
            <w:tcW w:w="141" w:type="dxa"/>
            <w:hideMark/>
          </w:tcPr>
          <w:p w14:paraId="518B701A"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6D58664A" w14:textId="77777777" w:rsidR="00400985" w:rsidRPr="00400985" w:rsidRDefault="00400985" w:rsidP="00315790">
            <w:pPr>
              <w:spacing w:after="0" w:line="240" w:lineRule="auto"/>
              <w:ind w:right="50"/>
              <w:jc w:val="center"/>
              <w:rPr>
                <w:rFonts w:eastAsia="Times New Roman" w:cs="Times New Roman"/>
                <w:kern w:val="0"/>
                <w:szCs w:val="24"/>
                <w:u w:val="single"/>
                <w14:ligatures w14:val="none"/>
              </w:rPr>
            </w:pPr>
            <w:r w:rsidRPr="00400985">
              <w:rPr>
                <w:rFonts w:eastAsia="Times New Roman" w:cs="Times New Roman"/>
                <w:kern w:val="0"/>
                <w:szCs w:val="24"/>
                <w:u w:val="single"/>
                <w14:ligatures w14:val="none"/>
              </w:rPr>
              <w:t xml:space="preserve">Mila </w:t>
            </w:r>
            <w:proofErr w:type="spellStart"/>
            <w:r w:rsidRPr="00400985">
              <w:rPr>
                <w:rFonts w:eastAsia="Times New Roman" w:cs="Times New Roman"/>
                <w:kern w:val="0"/>
                <w:szCs w:val="24"/>
                <w:u w:val="single"/>
                <w14:ligatures w14:val="none"/>
              </w:rPr>
              <w:t>Kusumawardani</w:t>
            </w:r>
            <w:proofErr w:type="spellEnd"/>
            <w:r w:rsidRPr="00400985">
              <w:rPr>
                <w:rFonts w:eastAsia="Times New Roman" w:cs="Times New Roman"/>
                <w:kern w:val="0"/>
                <w:szCs w:val="24"/>
                <w:u w:val="single"/>
                <w14:ligatures w14:val="none"/>
              </w:rPr>
              <w:t>, ST., MT.</w:t>
            </w:r>
          </w:p>
        </w:tc>
      </w:tr>
      <w:tr w:rsidR="00400985" w:rsidRPr="000E3256" w14:paraId="3B82451C" w14:textId="77777777" w:rsidTr="00400985">
        <w:trPr>
          <w:trHeight w:val="305"/>
        </w:trPr>
        <w:tc>
          <w:tcPr>
            <w:tcW w:w="4410" w:type="dxa"/>
            <w:hideMark/>
          </w:tcPr>
          <w:p w14:paraId="3DE22F76" w14:textId="77777777" w:rsidR="00400985" w:rsidRPr="00400985" w:rsidRDefault="00400985" w:rsidP="00315790">
            <w:pPr>
              <w:widowControl w:val="0"/>
              <w:autoSpaceDE w:val="0"/>
              <w:autoSpaceDN w:val="0"/>
              <w:spacing w:after="0" w:line="240" w:lineRule="auto"/>
              <w:jc w:val="center"/>
              <w:rPr>
                <w:rFonts w:eastAsia="Times New Roman" w:cs="Times New Roman"/>
                <w:kern w:val="0"/>
                <w:szCs w:val="24"/>
                <w:lang w:val="id"/>
                <w14:ligatures w14:val="none"/>
              </w:rPr>
            </w:pPr>
            <w:r w:rsidRPr="00400985">
              <w:rPr>
                <w:rFonts w:eastAsia="Times New Roman" w:cs="Times New Roman"/>
                <w:kern w:val="0"/>
                <w:szCs w:val="24"/>
                <w:lang w:val="id"/>
                <w14:ligatures w14:val="none"/>
              </w:rPr>
              <w:t>NIP. 197409252001121003</w:t>
            </w:r>
          </w:p>
        </w:tc>
        <w:tc>
          <w:tcPr>
            <w:tcW w:w="141" w:type="dxa"/>
            <w:hideMark/>
          </w:tcPr>
          <w:p w14:paraId="29439783" w14:textId="77777777" w:rsidR="00400985" w:rsidRPr="00400985" w:rsidRDefault="00400985" w:rsidP="00400985">
            <w:pPr>
              <w:widowControl w:val="0"/>
              <w:autoSpaceDE w:val="0"/>
              <w:autoSpaceDN w:val="0"/>
              <w:spacing w:after="0" w:line="240" w:lineRule="auto"/>
              <w:rPr>
                <w:rFonts w:eastAsia="Times New Roman" w:cs="Times New Roman"/>
                <w:kern w:val="0"/>
                <w:szCs w:val="24"/>
                <w:lang w:val="id"/>
                <w14:ligatures w14:val="none"/>
              </w:rPr>
            </w:pPr>
          </w:p>
        </w:tc>
        <w:tc>
          <w:tcPr>
            <w:tcW w:w="4536" w:type="dxa"/>
            <w:hideMark/>
          </w:tcPr>
          <w:p w14:paraId="211847AC" w14:textId="77777777" w:rsidR="00400985" w:rsidRPr="000E3256" w:rsidRDefault="00400985" w:rsidP="00315790">
            <w:pPr>
              <w:spacing w:after="0" w:line="240" w:lineRule="auto"/>
              <w:ind w:right="50"/>
              <w:jc w:val="center"/>
              <w:rPr>
                <w:rFonts w:eastAsia="Times New Roman" w:cs="Times New Roman"/>
                <w:kern w:val="0"/>
                <w:szCs w:val="24"/>
                <w14:ligatures w14:val="none"/>
              </w:rPr>
            </w:pPr>
            <w:r w:rsidRPr="000E3256">
              <w:rPr>
                <w:rFonts w:eastAsia="Times New Roman" w:cs="Times New Roman"/>
                <w:kern w:val="0"/>
                <w:szCs w:val="24"/>
                <w14:ligatures w14:val="none"/>
              </w:rPr>
              <w:t>NIP. 197503012000032002</w:t>
            </w:r>
          </w:p>
        </w:tc>
      </w:tr>
      <w:bookmarkEnd w:id="4"/>
    </w:tbl>
    <w:p w14:paraId="6A301332" w14:textId="77777777" w:rsidR="00400985" w:rsidRDefault="00400985" w:rsidP="00400985">
      <w:pPr>
        <w:rPr>
          <w:rFonts w:cs="Times New Roman"/>
          <w:b/>
          <w:bCs/>
          <w:kern w:val="0"/>
          <w:szCs w:val="24"/>
        </w:rPr>
      </w:pPr>
    </w:p>
    <w:p w14:paraId="3825C17B" w14:textId="3E88BAC9" w:rsidR="00671663" w:rsidRDefault="00671663" w:rsidP="00400985">
      <w:pPr>
        <w:rPr>
          <w:rFonts w:cs="Times New Roman"/>
          <w:b/>
          <w:bCs/>
          <w:kern w:val="0"/>
          <w:szCs w:val="24"/>
        </w:rPr>
      </w:pPr>
    </w:p>
    <w:p w14:paraId="1E728BAF" w14:textId="77777777" w:rsidR="00671663" w:rsidRDefault="00671663">
      <w:pPr>
        <w:jc w:val="left"/>
        <w:rPr>
          <w:rFonts w:cs="Times New Roman"/>
          <w:b/>
          <w:bCs/>
          <w:kern w:val="0"/>
          <w:szCs w:val="24"/>
        </w:rPr>
      </w:pPr>
      <w:r>
        <w:rPr>
          <w:rFonts w:cs="Times New Roman"/>
          <w:b/>
          <w:bCs/>
          <w:kern w:val="0"/>
          <w:szCs w:val="24"/>
        </w:rPr>
        <w:br w:type="page"/>
      </w:r>
    </w:p>
    <w:p w14:paraId="0D1A21A0" w14:textId="26466CBD" w:rsidR="00671663" w:rsidRPr="00671663" w:rsidRDefault="00671663" w:rsidP="00671663">
      <w:pPr>
        <w:pStyle w:val="Heading1"/>
        <w:numPr>
          <w:ilvl w:val="0"/>
          <w:numId w:val="0"/>
        </w:numPr>
        <w:jc w:val="center"/>
        <w:rPr>
          <w:rStyle w:val="Emphasis"/>
          <w:b/>
          <w:bCs/>
          <w:i w:val="0"/>
          <w:iCs w:val="0"/>
        </w:rPr>
      </w:pPr>
      <w:bookmarkStart w:id="5" w:name="_Toc170508034"/>
      <w:bookmarkStart w:id="6" w:name="_Toc175172342"/>
      <w:r w:rsidRPr="00671663">
        <w:rPr>
          <w:rStyle w:val="Emphasis"/>
          <w:b/>
          <w:bCs/>
          <w:i w:val="0"/>
          <w:iCs w:val="0"/>
        </w:rPr>
        <w:lastRenderedPageBreak/>
        <w:t>PERNYATAAN ORISINALITAS SKRIPSI</w:t>
      </w:r>
      <w:bookmarkEnd w:id="5"/>
      <w:bookmarkEnd w:id="6"/>
    </w:p>
    <w:p w14:paraId="0F6C2A8D" w14:textId="21217FB8" w:rsidR="00671663" w:rsidRDefault="00671663" w:rsidP="00400985">
      <w:pPr>
        <w:rPr>
          <w:rFonts w:eastAsia="Times New Roman" w:cs="Times New Roman"/>
          <w:kern w:val="0"/>
          <w:szCs w:val="24"/>
          <w14:ligatures w14:val="none"/>
        </w:rPr>
      </w:pPr>
      <w:r w:rsidRPr="000E3256">
        <w:rPr>
          <w:rFonts w:eastAsia="Times New Roman" w:cs="Times New Roman"/>
          <w:kern w:val="0"/>
          <w:szCs w:val="24"/>
          <w14:ligatures w14:val="none"/>
        </w:rPr>
        <w:t>Saya yang bertanda tangan di bawah ini :</w:t>
      </w:r>
    </w:p>
    <w:tbl>
      <w:tblPr>
        <w:tblStyle w:val="TableGrid"/>
        <w:tblW w:w="79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1134"/>
        <w:gridCol w:w="5953"/>
      </w:tblGrid>
      <w:tr w:rsidR="00671663" w:rsidRPr="000E3256" w14:paraId="46F04C11" w14:textId="77777777" w:rsidTr="00CE67DF">
        <w:tc>
          <w:tcPr>
            <w:tcW w:w="850" w:type="dxa"/>
          </w:tcPr>
          <w:p w14:paraId="5B0004F0" w14:textId="77777777" w:rsidR="00671663" w:rsidRPr="000E3256" w:rsidRDefault="00671663" w:rsidP="00CE67DF">
            <w:pPr>
              <w:spacing w:line="360" w:lineRule="auto"/>
              <w:rPr>
                <w:rFonts w:eastAsia="Times New Roman" w:cs="Times New Roman"/>
                <w:kern w:val="0"/>
                <w:sz w:val="24"/>
                <w:szCs w:val="24"/>
                <w14:ligatures w14:val="none"/>
              </w:rPr>
            </w:pPr>
            <w:r w:rsidRPr="000E3256">
              <w:rPr>
                <w:rFonts w:eastAsia="Times New Roman" w:cs="Times New Roman"/>
                <w:kern w:val="0"/>
                <w:sz w:val="24"/>
                <w:szCs w:val="24"/>
                <w14:ligatures w14:val="none"/>
              </w:rPr>
              <w:t>Nama</w:t>
            </w:r>
          </w:p>
        </w:tc>
        <w:tc>
          <w:tcPr>
            <w:tcW w:w="1134" w:type="dxa"/>
          </w:tcPr>
          <w:p w14:paraId="2ACA5450" w14:textId="77777777" w:rsidR="00671663" w:rsidRPr="000E3256" w:rsidRDefault="00671663" w:rsidP="00CE67DF">
            <w:pPr>
              <w:spacing w:line="360" w:lineRule="auto"/>
              <w:jc w:val="right"/>
              <w:rPr>
                <w:rFonts w:eastAsia="Times New Roman" w:cs="Times New Roman"/>
                <w:kern w:val="0"/>
                <w:sz w:val="24"/>
                <w:szCs w:val="24"/>
                <w14:ligatures w14:val="none"/>
              </w:rPr>
            </w:pPr>
            <w:r w:rsidRPr="000E3256">
              <w:rPr>
                <w:rFonts w:eastAsia="Times New Roman" w:cs="Times New Roman"/>
                <w:kern w:val="0"/>
                <w:sz w:val="24"/>
                <w:szCs w:val="24"/>
                <w14:ligatures w14:val="none"/>
              </w:rPr>
              <w:t>:</w:t>
            </w:r>
          </w:p>
        </w:tc>
        <w:tc>
          <w:tcPr>
            <w:tcW w:w="5953" w:type="dxa"/>
          </w:tcPr>
          <w:p w14:paraId="2F1154D5" w14:textId="4D05853F" w:rsidR="00671663" w:rsidRPr="000E3256" w:rsidRDefault="00847C04" w:rsidP="00CE67DF">
            <w:pPr>
              <w:spacing w:line="360" w:lineRule="auto"/>
              <w:rPr>
                <w:rFonts w:eastAsia="Times New Roman" w:cs="Times New Roman"/>
                <w:kern w:val="0"/>
                <w:sz w:val="24"/>
                <w:szCs w:val="24"/>
                <w14:ligatures w14:val="none"/>
              </w:rPr>
            </w:pPr>
            <w:r>
              <w:rPr>
                <w:rFonts w:eastAsia="Times New Roman" w:cs="Times New Roman"/>
                <w:kern w:val="0"/>
                <w:sz w:val="24"/>
                <w:szCs w:val="24"/>
                <w14:ligatures w14:val="none"/>
              </w:rPr>
              <w:t>Rafli Dewantoro</w:t>
            </w:r>
          </w:p>
        </w:tc>
      </w:tr>
      <w:tr w:rsidR="00671663" w:rsidRPr="000E3256" w14:paraId="36D59570" w14:textId="77777777" w:rsidTr="00CE67DF">
        <w:tc>
          <w:tcPr>
            <w:tcW w:w="850" w:type="dxa"/>
          </w:tcPr>
          <w:p w14:paraId="0BA2F61B" w14:textId="77777777" w:rsidR="00671663" w:rsidRPr="000E3256" w:rsidRDefault="00671663" w:rsidP="00CE67DF">
            <w:pPr>
              <w:spacing w:line="360" w:lineRule="auto"/>
              <w:rPr>
                <w:rFonts w:eastAsia="Times New Roman" w:cs="Times New Roman"/>
                <w:kern w:val="0"/>
                <w:sz w:val="24"/>
                <w:szCs w:val="24"/>
                <w14:ligatures w14:val="none"/>
              </w:rPr>
            </w:pPr>
            <w:r w:rsidRPr="000E3256">
              <w:rPr>
                <w:rFonts w:eastAsia="Times New Roman" w:cs="Times New Roman"/>
                <w:kern w:val="0"/>
                <w:sz w:val="24"/>
                <w:szCs w:val="24"/>
                <w14:ligatures w14:val="none"/>
              </w:rPr>
              <w:t>NIM</w:t>
            </w:r>
          </w:p>
        </w:tc>
        <w:tc>
          <w:tcPr>
            <w:tcW w:w="1134" w:type="dxa"/>
          </w:tcPr>
          <w:p w14:paraId="05C819B1" w14:textId="77777777" w:rsidR="00671663" w:rsidRPr="000E3256" w:rsidRDefault="00671663" w:rsidP="00CE67DF">
            <w:pPr>
              <w:spacing w:line="360" w:lineRule="auto"/>
              <w:jc w:val="right"/>
              <w:rPr>
                <w:rFonts w:eastAsia="Times New Roman" w:cs="Times New Roman"/>
                <w:kern w:val="0"/>
                <w:sz w:val="24"/>
                <w:szCs w:val="24"/>
                <w14:ligatures w14:val="none"/>
              </w:rPr>
            </w:pPr>
            <w:r w:rsidRPr="000E3256">
              <w:rPr>
                <w:rFonts w:eastAsia="Times New Roman" w:cs="Times New Roman"/>
                <w:kern w:val="0"/>
                <w:sz w:val="24"/>
                <w:szCs w:val="24"/>
                <w14:ligatures w14:val="none"/>
              </w:rPr>
              <w:t>:</w:t>
            </w:r>
          </w:p>
        </w:tc>
        <w:tc>
          <w:tcPr>
            <w:tcW w:w="5953" w:type="dxa"/>
          </w:tcPr>
          <w:p w14:paraId="688E5166" w14:textId="6BDE5084" w:rsidR="00671663" w:rsidRPr="000E3256" w:rsidRDefault="00671663" w:rsidP="00CE67DF">
            <w:pPr>
              <w:spacing w:line="360" w:lineRule="auto"/>
              <w:rPr>
                <w:rFonts w:eastAsia="Times New Roman" w:cs="Times New Roman"/>
                <w:kern w:val="0"/>
                <w:sz w:val="24"/>
                <w:szCs w:val="24"/>
                <w14:ligatures w14:val="none"/>
              </w:rPr>
            </w:pPr>
            <w:r w:rsidRPr="000E3256">
              <w:rPr>
                <w:rFonts w:eastAsia="Times New Roman" w:cs="Times New Roman"/>
                <w:kern w:val="0"/>
                <w:sz w:val="24"/>
                <w:szCs w:val="24"/>
                <w14:ligatures w14:val="none"/>
              </w:rPr>
              <w:t>20411600</w:t>
            </w:r>
            <w:r w:rsidR="00847C04">
              <w:rPr>
                <w:rFonts w:eastAsia="Times New Roman" w:cs="Times New Roman"/>
                <w:kern w:val="0"/>
                <w:sz w:val="24"/>
                <w:szCs w:val="24"/>
                <w14:ligatures w14:val="none"/>
              </w:rPr>
              <w:t>75</w:t>
            </w:r>
          </w:p>
        </w:tc>
      </w:tr>
      <w:tr w:rsidR="00671663" w:rsidRPr="000E3256" w14:paraId="23322CF6" w14:textId="77777777" w:rsidTr="00CE67DF">
        <w:tc>
          <w:tcPr>
            <w:tcW w:w="850" w:type="dxa"/>
          </w:tcPr>
          <w:p w14:paraId="3AD2CC4B" w14:textId="77777777" w:rsidR="00671663" w:rsidRPr="000E3256" w:rsidRDefault="00671663" w:rsidP="00CE67DF">
            <w:pPr>
              <w:spacing w:line="360" w:lineRule="auto"/>
              <w:rPr>
                <w:rFonts w:eastAsia="Times New Roman" w:cs="Times New Roman"/>
                <w:kern w:val="0"/>
                <w:sz w:val="24"/>
                <w:szCs w:val="24"/>
                <w14:ligatures w14:val="none"/>
              </w:rPr>
            </w:pPr>
            <w:r w:rsidRPr="000E3256">
              <w:rPr>
                <w:rFonts w:eastAsia="Times New Roman" w:cs="Times New Roman"/>
                <w:kern w:val="0"/>
                <w:sz w:val="24"/>
                <w:szCs w:val="24"/>
                <w14:ligatures w14:val="none"/>
              </w:rPr>
              <w:t>Judul</w:t>
            </w:r>
          </w:p>
        </w:tc>
        <w:tc>
          <w:tcPr>
            <w:tcW w:w="1134" w:type="dxa"/>
          </w:tcPr>
          <w:p w14:paraId="43F43495" w14:textId="77777777" w:rsidR="00671663" w:rsidRPr="000E3256" w:rsidRDefault="00671663" w:rsidP="00CE67DF">
            <w:pPr>
              <w:spacing w:line="360" w:lineRule="auto"/>
              <w:jc w:val="right"/>
              <w:rPr>
                <w:rFonts w:eastAsia="Times New Roman" w:cs="Times New Roman"/>
                <w:kern w:val="0"/>
                <w:sz w:val="24"/>
                <w:szCs w:val="24"/>
                <w14:ligatures w14:val="none"/>
              </w:rPr>
            </w:pPr>
            <w:r w:rsidRPr="000E3256">
              <w:rPr>
                <w:rFonts w:eastAsia="Times New Roman" w:cs="Times New Roman"/>
                <w:kern w:val="0"/>
                <w:sz w:val="24"/>
                <w:szCs w:val="24"/>
                <w14:ligatures w14:val="none"/>
              </w:rPr>
              <w:t>:</w:t>
            </w:r>
          </w:p>
        </w:tc>
        <w:tc>
          <w:tcPr>
            <w:tcW w:w="5953" w:type="dxa"/>
          </w:tcPr>
          <w:p w14:paraId="0A922215" w14:textId="3450103A" w:rsidR="00671663" w:rsidRPr="00847C04" w:rsidRDefault="00847C04" w:rsidP="00CE67DF">
            <w:pPr>
              <w:spacing w:line="360" w:lineRule="auto"/>
              <w:rPr>
                <w:rFonts w:cs="Times New Roman"/>
                <w:szCs w:val="24"/>
              </w:rPr>
            </w:pPr>
            <w:r w:rsidRPr="00847C04">
              <w:rPr>
                <w:rFonts w:cs="Times New Roman"/>
                <w:szCs w:val="24"/>
              </w:rPr>
              <w:t xml:space="preserve">Perancangan Sistem Alat Keamanan Dan Pemantauan Helm Anti Maling Dengan </w:t>
            </w:r>
            <w:r w:rsidRPr="00C21941">
              <w:rPr>
                <w:rFonts w:cs="Times New Roman"/>
                <w:i/>
                <w:iCs/>
                <w:szCs w:val="24"/>
              </w:rPr>
              <w:t xml:space="preserve">Fitur </w:t>
            </w:r>
            <w:r w:rsidR="007E7DFC" w:rsidRPr="007E7DFC">
              <w:rPr>
                <w:rFonts w:cs="Times New Roman"/>
                <w:i/>
                <w:iCs/>
                <w:szCs w:val="24"/>
              </w:rPr>
              <w:t>Automated Object Tracking</w:t>
            </w:r>
            <w:r w:rsidRPr="00847C04">
              <w:rPr>
                <w:rFonts w:cs="Times New Roman"/>
                <w:szCs w:val="24"/>
              </w:rPr>
              <w:t xml:space="preserve"> Berbasis </w:t>
            </w:r>
            <w:r w:rsidRPr="00C21941">
              <w:rPr>
                <w:rFonts w:cs="Times New Roman"/>
                <w:i/>
                <w:iCs/>
                <w:szCs w:val="24"/>
              </w:rPr>
              <w:t xml:space="preserve">Aplikasi </w:t>
            </w:r>
            <w:r w:rsidR="00930CB2" w:rsidRPr="00930CB2">
              <w:rPr>
                <w:rFonts w:cs="Times New Roman"/>
                <w:i/>
                <w:iCs/>
                <w:szCs w:val="24"/>
              </w:rPr>
              <w:t>Android</w:t>
            </w:r>
          </w:p>
        </w:tc>
      </w:tr>
    </w:tbl>
    <w:p w14:paraId="71CAE50D" w14:textId="77777777" w:rsidR="00847C04" w:rsidRDefault="00847C04" w:rsidP="00847C04">
      <w:pPr>
        <w:spacing w:line="360" w:lineRule="auto"/>
        <w:ind w:firstLine="720"/>
        <w:rPr>
          <w:rFonts w:cs="Times New Roman"/>
          <w:bCs/>
          <w:szCs w:val="24"/>
        </w:rPr>
      </w:pPr>
    </w:p>
    <w:p w14:paraId="777D8288" w14:textId="2EBF090C" w:rsidR="00847C04" w:rsidRPr="000E3256" w:rsidRDefault="00847C04" w:rsidP="00847C04">
      <w:pPr>
        <w:spacing w:line="360" w:lineRule="auto"/>
        <w:ind w:firstLine="720"/>
        <w:rPr>
          <w:rFonts w:cs="Times New Roman"/>
          <w:bCs/>
          <w:szCs w:val="24"/>
        </w:rPr>
      </w:pPr>
      <w:r w:rsidRPr="000E3256">
        <w:rPr>
          <w:rFonts w:cs="Times New Roman"/>
          <w:bCs/>
          <w:szCs w:val="24"/>
        </w:rPr>
        <w:t>Saya menyatakan dengan sebenar-benarnya bahwa proposal skripsi ini merupakan hasil penelitian, pemikiran, dan pemaparan asli saya sendiri. Saya tidak mencantumkan tanpa pengakuan bahan - bahan yang telah dipublikasikan sebelumnya atau ditulis oleh orang lain, atau sebagai bahan yang pernah diajukan untuk gelar atau ijazah pada Politeknik Negeri Malang atau perguruan tinggi lainnya.</w:t>
      </w:r>
    </w:p>
    <w:p w14:paraId="2505A2BB" w14:textId="6B728FC3" w:rsidR="00847C04" w:rsidRPr="000E3256" w:rsidRDefault="00847C04" w:rsidP="00847C04">
      <w:pPr>
        <w:spacing w:line="360" w:lineRule="auto"/>
        <w:ind w:firstLine="720"/>
        <w:rPr>
          <w:rFonts w:cs="Times New Roman"/>
          <w:bCs/>
          <w:szCs w:val="24"/>
        </w:rPr>
      </w:pPr>
      <w:r w:rsidRPr="000E3256">
        <w:rPr>
          <w:rFonts w:cs="Times New Roman"/>
          <w:bCs/>
          <w:szCs w:val="24"/>
        </w:rPr>
        <w:t xml:space="preserve">Apabila </w:t>
      </w:r>
      <w:r w:rsidR="008B5CCF" w:rsidRPr="000E3256">
        <w:rPr>
          <w:rFonts w:cs="Times New Roman"/>
          <w:bCs/>
          <w:szCs w:val="24"/>
        </w:rPr>
        <w:t>di kemudian</w:t>
      </w:r>
      <w:r w:rsidRPr="000E3256">
        <w:rPr>
          <w:rFonts w:cs="Times New Roman"/>
          <w:bCs/>
          <w:szCs w:val="24"/>
        </w:rPr>
        <w:t xml:space="preserve"> hari terdapat penyimpangan dan ketidakbenaran dalam pernyataan ini, maka saya bersedia menerima sanksi akademik sesuai dengan peraturan yang berlaku di Politeknik Negeri Malang.</w:t>
      </w:r>
    </w:p>
    <w:p w14:paraId="1A2D681E" w14:textId="64409535" w:rsidR="00671663" w:rsidRDefault="00847C04" w:rsidP="00847C04">
      <w:pPr>
        <w:rPr>
          <w:rFonts w:cs="Times New Roman"/>
          <w:bCs/>
          <w:szCs w:val="24"/>
        </w:rPr>
      </w:pPr>
      <w:r w:rsidRPr="000E3256">
        <w:rPr>
          <w:rFonts w:cs="Times New Roman"/>
          <w:bCs/>
          <w:szCs w:val="24"/>
        </w:rPr>
        <w:t>Demikian pernyataan ini saya buat.</w:t>
      </w:r>
    </w:p>
    <w:p w14:paraId="1E1F61AD" w14:textId="77777777" w:rsidR="00847C04" w:rsidRDefault="00847C04" w:rsidP="00847C04">
      <w:pPr>
        <w:rPr>
          <w:rFonts w:cs="Times New Roman"/>
          <w:bCs/>
          <w:szCs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tblGrid>
      <w:tr w:rsidR="00847C04" w:rsidRPr="000E3256" w14:paraId="5422EB71" w14:textId="77777777" w:rsidTr="00CE67DF">
        <w:trPr>
          <w:jc w:val="right"/>
        </w:trPr>
        <w:tc>
          <w:tcPr>
            <w:tcW w:w="3061" w:type="dxa"/>
          </w:tcPr>
          <w:p w14:paraId="4F56E884" w14:textId="76EBD97A" w:rsidR="00847C04" w:rsidRPr="000E3256" w:rsidRDefault="00847C04" w:rsidP="00CE67DF">
            <w:pPr>
              <w:spacing w:line="360" w:lineRule="auto"/>
              <w:rPr>
                <w:rFonts w:cs="Times New Roman"/>
                <w:bCs/>
                <w:sz w:val="24"/>
                <w:szCs w:val="24"/>
              </w:rPr>
            </w:pPr>
            <w:r w:rsidRPr="000E3256">
              <w:rPr>
                <w:rFonts w:cs="Times New Roman"/>
                <w:bCs/>
                <w:sz w:val="24"/>
                <w:szCs w:val="24"/>
              </w:rPr>
              <w:t xml:space="preserve">Malang, </w:t>
            </w:r>
            <w:r w:rsidR="00162535">
              <w:rPr>
                <w:rFonts w:cs="Times New Roman"/>
                <w:bCs/>
                <w:sz w:val="24"/>
                <w:szCs w:val="24"/>
              </w:rPr>
              <w:t>07 November</w:t>
            </w:r>
            <w:r w:rsidR="0046471F">
              <w:rPr>
                <w:rFonts w:cs="Times New Roman"/>
                <w:bCs/>
                <w:sz w:val="24"/>
                <w:szCs w:val="24"/>
              </w:rPr>
              <w:t xml:space="preserve"> 2024</w:t>
            </w:r>
          </w:p>
        </w:tc>
      </w:tr>
      <w:tr w:rsidR="00847C04" w:rsidRPr="000E3256" w14:paraId="0B5B15DC" w14:textId="77777777" w:rsidTr="00CE67DF">
        <w:trPr>
          <w:jc w:val="right"/>
        </w:trPr>
        <w:tc>
          <w:tcPr>
            <w:tcW w:w="3061" w:type="dxa"/>
          </w:tcPr>
          <w:p w14:paraId="5AAF1F92" w14:textId="77777777" w:rsidR="00847C04" w:rsidRPr="000E3256" w:rsidRDefault="00847C04" w:rsidP="00CE67DF">
            <w:pPr>
              <w:spacing w:line="360" w:lineRule="auto"/>
              <w:rPr>
                <w:rFonts w:cs="Times New Roman"/>
                <w:bCs/>
                <w:sz w:val="24"/>
                <w:szCs w:val="24"/>
              </w:rPr>
            </w:pPr>
            <w:r w:rsidRPr="000E3256">
              <w:rPr>
                <w:rFonts w:cs="Times New Roman"/>
                <w:bCs/>
                <w:sz w:val="24"/>
                <w:szCs w:val="24"/>
              </w:rPr>
              <w:t>Mahasiswa,</w:t>
            </w:r>
          </w:p>
        </w:tc>
      </w:tr>
      <w:tr w:rsidR="00847C04" w:rsidRPr="000E3256" w14:paraId="112339E2" w14:textId="77777777" w:rsidTr="00CE67DF">
        <w:trPr>
          <w:trHeight w:val="1262"/>
          <w:jc w:val="right"/>
        </w:trPr>
        <w:tc>
          <w:tcPr>
            <w:tcW w:w="3061" w:type="dxa"/>
          </w:tcPr>
          <w:p w14:paraId="40624907" w14:textId="77777777" w:rsidR="00847C04" w:rsidRDefault="00847C04" w:rsidP="00CE67DF">
            <w:pPr>
              <w:spacing w:line="360" w:lineRule="auto"/>
              <w:rPr>
                <w:rFonts w:cs="Times New Roman"/>
                <w:bCs/>
                <w:sz w:val="24"/>
                <w:szCs w:val="24"/>
              </w:rPr>
            </w:pPr>
          </w:p>
          <w:p w14:paraId="5E7D5DE2" w14:textId="77777777" w:rsidR="008B5CCF" w:rsidRDefault="008B5CCF" w:rsidP="00CE67DF">
            <w:pPr>
              <w:spacing w:line="360" w:lineRule="auto"/>
              <w:rPr>
                <w:rFonts w:cs="Times New Roman"/>
                <w:bCs/>
                <w:sz w:val="24"/>
                <w:szCs w:val="24"/>
              </w:rPr>
            </w:pPr>
          </w:p>
          <w:p w14:paraId="0E24EFCD" w14:textId="77777777" w:rsidR="008B5CCF" w:rsidRPr="000E3256" w:rsidRDefault="008B5CCF" w:rsidP="00CE67DF">
            <w:pPr>
              <w:spacing w:line="360" w:lineRule="auto"/>
              <w:rPr>
                <w:rFonts w:cs="Times New Roman"/>
                <w:bCs/>
                <w:sz w:val="24"/>
                <w:szCs w:val="24"/>
              </w:rPr>
            </w:pPr>
          </w:p>
          <w:p w14:paraId="15985C8D" w14:textId="5536C698" w:rsidR="00847C04" w:rsidRPr="000E3256" w:rsidRDefault="00847C04" w:rsidP="00CE67DF">
            <w:pPr>
              <w:spacing w:line="360" w:lineRule="auto"/>
              <w:rPr>
                <w:rFonts w:cs="Times New Roman"/>
                <w:bCs/>
                <w:sz w:val="24"/>
                <w:szCs w:val="24"/>
              </w:rPr>
            </w:pPr>
          </w:p>
        </w:tc>
      </w:tr>
      <w:tr w:rsidR="00847C04" w:rsidRPr="000E3256" w14:paraId="62CBDC5D" w14:textId="77777777" w:rsidTr="00CE67DF">
        <w:trPr>
          <w:jc w:val="right"/>
        </w:trPr>
        <w:tc>
          <w:tcPr>
            <w:tcW w:w="3061" w:type="dxa"/>
          </w:tcPr>
          <w:p w14:paraId="0F705079" w14:textId="53D59110" w:rsidR="00847C04" w:rsidRPr="000E3256" w:rsidRDefault="00620723" w:rsidP="00CE67DF">
            <w:pPr>
              <w:spacing w:line="360" w:lineRule="auto"/>
              <w:rPr>
                <w:rFonts w:cs="Times New Roman"/>
                <w:bCs/>
                <w:sz w:val="24"/>
                <w:szCs w:val="24"/>
              </w:rPr>
            </w:pPr>
            <w:r>
              <w:rPr>
                <w:rFonts w:cs="Times New Roman"/>
                <w:bCs/>
                <w:sz w:val="24"/>
                <w:szCs w:val="24"/>
              </w:rPr>
              <w:t>Rafli Dewantoro</w:t>
            </w:r>
          </w:p>
        </w:tc>
      </w:tr>
      <w:tr w:rsidR="00847C04" w:rsidRPr="000E3256" w14:paraId="29D79742" w14:textId="77777777" w:rsidTr="00CE67DF">
        <w:trPr>
          <w:jc w:val="right"/>
        </w:trPr>
        <w:tc>
          <w:tcPr>
            <w:tcW w:w="3061" w:type="dxa"/>
          </w:tcPr>
          <w:p w14:paraId="41D1D4A5" w14:textId="518AEDAF" w:rsidR="00847C04" w:rsidRPr="000E3256" w:rsidRDefault="00847C04" w:rsidP="00CE67DF">
            <w:pPr>
              <w:spacing w:line="360" w:lineRule="auto"/>
              <w:rPr>
                <w:rFonts w:cs="Times New Roman"/>
                <w:bCs/>
                <w:sz w:val="24"/>
                <w:szCs w:val="24"/>
              </w:rPr>
            </w:pPr>
            <w:r w:rsidRPr="000E3256">
              <w:rPr>
                <w:rFonts w:cs="Times New Roman"/>
                <w:bCs/>
                <w:sz w:val="24"/>
                <w:szCs w:val="24"/>
              </w:rPr>
              <w:t>NIM. 20411600</w:t>
            </w:r>
            <w:r w:rsidR="00620723">
              <w:rPr>
                <w:rFonts w:cs="Times New Roman"/>
                <w:bCs/>
                <w:sz w:val="24"/>
                <w:szCs w:val="24"/>
              </w:rPr>
              <w:t>75</w:t>
            </w:r>
          </w:p>
        </w:tc>
      </w:tr>
    </w:tbl>
    <w:p w14:paraId="6B40FB36" w14:textId="77777777" w:rsidR="00847C04" w:rsidRDefault="00847C04" w:rsidP="00847C04">
      <w:pPr>
        <w:jc w:val="right"/>
        <w:rPr>
          <w:rFonts w:cs="Times New Roman"/>
          <w:b/>
          <w:bCs/>
          <w:kern w:val="0"/>
          <w:szCs w:val="24"/>
        </w:rPr>
      </w:pPr>
    </w:p>
    <w:p w14:paraId="66D08BEA" w14:textId="77777777" w:rsidR="00847C04" w:rsidRDefault="00847C04" w:rsidP="00847C04">
      <w:pPr>
        <w:jc w:val="right"/>
        <w:rPr>
          <w:rFonts w:cs="Times New Roman"/>
          <w:b/>
          <w:bCs/>
          <w:kern w:val="0"/>
          <w:szCs w:val="24"/>
        </w:rPr>
      </w:pPr>
    </w:p>
    <w:p w14:paraId="7F7C46AE" w14:textId="77777777" w:rsidR="00847C04" w:rsidRDefault="00847C04" w:rsidP="00847C04">
      <w:pPr>
        <w:jc w:val="right"/>
        <w:rPr>
          <w:rFonts w:cs="Times New Roman"/>
          <w:b/>
          <w:bCs/>
          <w:kern w:val="0"/>
          <w:szCs w:val="24"/>
        </w:rPr>
      </w:pPr>
    </w:p>
    <w:p w14:paraId="69B427B5" w14:textId="77777777" w:rsidR="00847C04" w:rsidRDefault="00847C04" w:rsidP="00847C04">
      <w:pPr>
        <w:jc w:val="right"/>
        <w:rPr>
          <w:rFonts w:cs="Times New Roman"/>
          <w:b/>
          <w:bCs/>
          <w:kern w:val="0"/>
          <w:szCs w:val="24"/>
        </w:rPr>
      </w:pPr>
    </w:p>
    <w:p w14:paraId="60A8C16A" w14:textId="77777777" w:rsidR="00F40360" w:rsidRDefault="00F40360" w:rsidP="00F40360">
      <w:pPr>
        <w:pStyle w:val="Heading1"/>
        <w:numPr>
          <w:ilvl w:val="0"/>
          <w:numId w:val="0"/>
        </w:numPr>
        <w:jc w:val="center"/>
        <w:rPr>
          <w:rStyle w:val="Emphasis"/>
          <w:b/>
          <w:bCs/>
          <w:i w:val="0"/>
          <w:iCs w:val="0"/>
        </w:rPr>
      </w:pPr>
      <w:bookmarkStart w:id="7" w:name="_Toc175172343"/>
      <w:r>
        <w:rPr>
          <w:rStyle w:val="Emphasis"/>
          <w:b/>
          <w:bCs/>
          <w:i w:val="0"/>
          <w:iCs w:val="0"/>
        </w:rPr>
        <w:lastRenderedPageBreak/>
        <w:t>ABSTRAK</w:t>
      </w:r>
      <w:bookmarkEnd w:id="7"/>
    </w:p>
    <w:p w14:paraId="604AE59C" w14:textId="44258311" w:rsidR="00491033" w:rsidRPr="003626F6" w:rsidRDefault="00B60725" w:rsidP="000C1B8D">
      <w:pPr>
        <w:pBdr>
          <w:bottom w:val="thickThinSmallGap" w:sz="24" w:space="1" w:color="auto"/>
        </w:pBdr>
        <w:spacing w:after="0" w:line="360" w:lineRule="auto"/>
        <w:rPr>
          <w:rFonts w:eastAsia="Calibri" w:cs="Times New Roman"/>
          <w:b/>
          <w:bCs/>
          <w:kern w:val="0"/>
          <w:szCs w:val="24"/>
          <w14:ligatures w14:val="none"/>
        </w:rPr>
      </w:pPr>
      <w:r>
        <w:rPr>
          <w:rFonts w:eastAsia="Calibri" w:cs="Times New Roman"/>
          <w:b/>
          <w:bCs/>
          <w:szCs w:val="24"/>
        </w:rPr>
        <w:t>Rafli</w:t>
      </w:r>
      <w:r w:rsidR="000C1B8D">
        <w:rPr>
          <w:rFonts w:eastAsia="Calibri" w:cs="Times New Roman"/>
          <w:b/>
          <w:bCs/>
          <w:szCs w:val="24"/>
        </w:rPr>
        <w:t xml:space="preserve"> </w:t>
      </w:r>
      <w:r>
        <w:rPr>
          <w:rFonts w:eastAsia="Calibri" w:cs="Times New Roman"/>
          <w:b/>
          <w:bCs/>
          <w:szCs w:val="24"/>
        </w:rPr>
        <w:t>Dewantoro,2024.</w:t>
      </w:r>
      <w:r w:rsidR="00F95D90">
        <w:rPr>
          <w:rFonts w:eastAsia="Calibri" w:cs="Times New Roman"/>
          <w:b/>
          <w:bCs/>
          <w:szCs w:val="24"/>
        </w:rPr>
        <w:t xml:space="preserve"> </w:t>
      </w:r>
      <w:r w:rsidR="006174FA">
        <w:rPr>
          <w:rFonts w:eastAsia="Calibri" w:cs="Times New Roman"/>
          <w:b/>
          <w:bCs/>
          <w:szCs w:val="24"/>
        </w:rPr>
        <w:t>“</w:t>
      </w:r>
      <w:r w:rsidR="006174FA" w:rsidRPr="006174FA">
        <w:rPr>
          <w:rFonts w:cs="Times New Roman"/>
          <w:b/>
          <w:bCs/>
          <w:szCs w:val="24"/>
        </w:rPr>
        <w:t xml:space="preserve">Perancangan Sistem Alat Keamanan Dan Pemantauan Helm Anti Maling Dengan Fitur </w:t>
      </w:r>
      <w:r w:rsidR="007E7DFC" w:rsidRPr="007E7DFC">
        <w:rPr>
          <w:rFonts w:cs="Times New Roman"/>
          <w:b/>
          <w:bCs/>
          <w:i/>
          <w:iCs/>
          <w:szCs w:val="24"/>
        </w:rPr>
        <w:t>Automated Object Tracking</w:t>
      </w:r>
      <w:r w:rsidR="006174FA" w:rsidRPr="00F95D90">
        <w:rPr>
          <w:rFonts w:cs="Times New Roman"/>
          <w:b/>
          <w:bCs/>
          <w:i/>
          <w:iCs/>
          <w:szCs w:val="24"/>
        </w:rPr>
        <w:t xml:space="preserve"> </w:t>
      </w:r>
      <w:r w:rsidR="006174FA" w:rsidRPr="006174FA">
        <w:rPr>
          <w:rFonts w:cs="Times New Roman"/>
          <w:b/>
          <w:bCs/>
          <w:szCs w:val="24"/>
        </w:rPr>
        <w:t xml:space="preserve">Berbasis Aplikasi </w:t>
      </w:r>
      <w:r w:rsidR="00930CB2" w:rsidRPr="00930CB2">
        <w:rPr>
          <w:rFonts w:cs="Times New Roman"/>
          <w:b/>
          <w:bCs/>
          <w:i/>
          <w:szCs w:val="24"/>
        </w:rPr>
        <w:t>Android</w:t>
      </w:r>
      <w:r w:rsidR="006174FA">
        <w:rPr>
          <w:rStyle w:val="Emphasis"/>
          <w:b/>
          <w:bCs/>
          <w:i w:val="0"/>
          <w:iCs w:val="0"/>
        </w:rPr>
        <w:t>”. Program Studi Jaringan Telekomunikasi Digital</w:t>
      </w:r>
      <w:r w:rsidR="006174FA" w:rsidRPr="006174FA">
        <w:rPr>
          <w:rFonts w:eastAsia="Calibri" w:cs="Times New Roman"/>
          <w:b/>
          <w:bCs/>
          <w:kern w:val="0"/>
          <w:szCs w:val="24"/>
          <w14:ligatures w14:val="none"/>
        </w:rPr>
        <w:t xml:space="preserve"> </w:t>
      </w:r>
      <w:r w:rsidR="006174FA" w:rsidRPr="000E3256">
        <w:rPr>
          <w:rFonts w:eastAsia="Calibri" w:cs="Times New Roman"/>
          <w:b/>
          <w:bCs/>
          <w:kern w:val="0"/>
          <w:szCs w:val="24"/>
          <w14:ligatures w14:val="none"/>
        </w:rPr>
        <w:t>Jurusan Teknik Elektro</w:t>
      </w:r>
      <w:r w:rsidR="006174FA">
        <w:rPr>
          <w:rStyle w:val="Emphasis"/>
          <w:b/>
          <w:bCs/>
          <w:i w:val="0"/>
          <w:iCs w:val="0"/>
        </w:rPr>
        <w:t xml:space="preserve">, </w:t>
      </w:r>
      <w:r w:rsidR="006174FA" w:rsidRPr="000E3256">
        <w:rPr>
          <w:rFonts w:eastAsia="Calibri" w:cs="Times New Roman"/>
          <w:b/>
          <w:bCs/>
          <w:kern w:val="0"/>
          <w:szCs w:val="24"/>
          <w14:ligatures w14:val="none"/>
        </w:rPr>
        <w:t>Politeknik Negeri Malang</w:t>
      </w:r>
      <w:r w:rsidR="006174FA">
        <w:rPr>
          <w:rStyle w:val="Emphasis"/>
          <w:b/>
          <w:bCs/>
          <w:i w:val="0"/>
          <w:iCs w:val="0"/>
        </w:rPr>
        <w:t xml:space="preserve"> </w:t>
      </w:r>
      <w:r w:rsidR="006174FA" w:rsidRPr="000E3256">
        <w:rPr>
          <w:rFonts w:eastAsia="Calibri" w:cs="Times New Roman"/>
          <w:b/>
          <w:bCs/>
          <w:kern w:val="0"/>
          <w:szCs w:val="24"/>
          <w14:ligatures w14:val="none"/>
        </w:rPr>
        <w:t>Dosen Pembimbing</w:t>
      </w:r>
      <w:r w:rsidR="006174FA">
        <w:rPr>
          <w:rFonts w:eastAsia="Calibri" w:cs="Times New Roman"/>
          <w:b/>
          <w:bCs/>
          <w:kern w:val="0"/>
          <w:szCs w:val="24"/>
          <w14:ligatures w14:val="none"/>
        </w:rPr>
        <w:t xml:space="preserve"> I: </w:t>
      </w:r>
      <w:proofErr w:type="spellStart"/>
      <w:r w:rsidR="006174FA" w:rsidRPr="006174FA">
        <w:rPr>
          <w:b/>
          <w:bCs/>
        </w:rPr>
        <w:t>Dianthy</w:t>
      </w:r>
      <w:proofErr w:type="spellEnd"/>
      <w:r w:rsidR="006174FA" w:rsidRPr="006174FA">
        <w:rPr>
          <w:b/>
          <w:bCs/>
        </w:rPr>
        <w:t xml:space="preserve"> Marya , S.T, M.T</w:t>
      </w:r>
      <w:r w:rsidR="006174FA">
        <w:rPr>
          <w:b/>
          <w:bCs/>
        </w:rPr>
        <w:t xml:space="preserve"> </w:t>
      </w:r>
      <w:r w:rsidR="006174FA">
        <w:rPr>
          <w:rStyle w:val="Emphasis"/>
          <w:b/>
          <w:bCs/>
          <w:i w:val="0"/>
          <w:iCs w:val="0"/>
        </w:rPr>
        <w:t>. Dosen Pembimbing II:</w:t>
      </w:r>
      <w:r w:rsidR="006174FA" w:rsidRPr="006174FA">
        <w:rPr>
          <w:rFonts w:eastAsia="Calibri" w:cs="Times New Roman"/>
          <w:b/>
          <w:bCs/>
          <w:kern w:val="0"/>
          <w:szCs w:val="24"/>
          <w14:ligatures w14:val="none"/>
        </w:rPr>
        <w:t xml:space="preserve"> </w:t>
      </w:r>
      <w:r w:rsidR="006174FA" w:rsidRPr="000E3256">
        <w:rPr>
          <w:rFonts w:eastAsia="Calibri" w:cs="Times New Roman"/>
          <w:b/>
          <w:bCs/>
          <w:kern w:val="0"/>
          <w:szCs w:val="24"/>
          <w14:ligatures w14:val="none"/>
        </w:rPr>
        <w:t>Lis Diana M, ST, MT.</w:t>
      </w:r>
      <w:r w:rsidR="00204A74">
        <w:rPr>
          <w:rFonts w:eastAsia="Calibri" w:cs="Times New Roman"/>
          <w:b/>
          <w:bCs/>
          <w:kern w:val="0"/>
          <w:szCs w:val="24"/>
          <w14:ligatures w14:val="none"/>
        </w:rPr>
        <w:tab/>
      </w:r>
    </w:p>
    <w:p w14:paraId="25C73B06" w14:textId="26E92BAA" w:rsidR="005D3249" w:rsidRPr="004A237B" w:rsidDel="00CA042D" w:rsidRDefault="005D3249" w:rsidP="004A237B">
      <w:pPr>
        <w:pStyle w:val="NormalWeb"/>
        <w:spacing w:before="0" w:beforeAutospacing="0" w:after="0" w:afterAutospacing="0" w:line="360" w:lineRule="auto"/>
        <w:ind w:firstLine="720"/>
        <w:jc w:val="both"/>
        <w:rPr>
          <w:del w:id="8" w:author="Jingga Dewa" w:date="2024-07-28T02:30:00Z" w16du:dateUtc="2024-07-28T07:30:00Z"/>
          <w:lang w:val="en-US"/>
          <w14:ligatures w14:val="none"/>
        </w:rPr>
      </w:pPr>
      <w:bookmarkStart w:id="9" w:name="_Hlk174837836"/>
      <w:ins w:id="10" w:author="Jingga Dewa" w:date="2024-07-28T02:02:00Z">
        <w:r w:rsidRPr="005D3249">
          <w:rPr>
            <w:lang w:val="en-US"/>
            <w14:ligatures w14:val="none"/>
          </w:rPr>
          <w:t xml:space="preserve">Pencurian </w:t>
        </w:r>
      </w:ins>
      <w:ins w:id="11" w:author="Jingga Dewa" w:date="2024-07-28T02:02:00Z" w16du:dateUtc="2024-07-28T07:02:00Z">
        <w:r>
          <w:rPr>
            <w:lang w:val="en-US"/>
            <w14:ligatures w14:val="none"/>
          </w:rPr>
          <w:t>helm</w:t>
        </w:r>
      </w:ins>
      <w:ins w:id="12" w:author="Jingga Dewa" w:date="2024-07-28T02:02:00Z">
        <w:r w:rsidRPr="005D3249">
          <w:rPr>
            <w:lang w:val="en-US"/>
            <w14:ligatures w14:val="none"/>
          </w:rPr>
          <w:t xml:space="preserve"> merupakan kriminalitas yang setiap tahunnya selalu terjadi peningkatan, </w:t>
        </w:r>
      </w:ins>
      <w:ins w:id="13" w:author="Jingga Dewa" w:date="2024-07-28T02:04:00Z" w16du:dateUtc="2024-07-28T07:04:00Z">
        <w:r>
          <w:rPr>
            <w:lang w:val="en-US"/>
            <w14:ligatures w14:val="none"/>
          </w:rPr>
          <w:t xml:space="preserve">CCTV </w:t>
        </w:r>
      </w:ins>
      <w:ins w:id="14" w:author="Jingga Dewa" w:date="2024-07-28T02:02:00Z">
        <w:r w:rsidRPr="005D3249">
          <w:rPr>
            <w:lang w:val="en-US"/>
            <w14:ligatures w14:val="none"/>
          </w:rPr>
          <w:t>dirasa belum aman karena</w:t>
        </w:r>
      </w:ins>
      <w:ins w:id="15" w:author="Jingga Dewa" w:date="2024-07-28T02:05:00Z" w16du:dateUtc="2024-07-28T07:05:00Z">
        <w:r>
          <w:rPr>
            <w:lang w:val="en-US"/>
            <w14:ligatures w14:val="none"/>
          </w:rPr>
          <w:t xml:space="preserve"> teknik pengambilan helm</w:t>
        </w:r>
      </w:ins>
      <w:ins w:id="16" w:author="Jingga Dewa" w:date="2024-07-28T02:02:00Z">
        <w:r w:rsidRPr="005D3249">
          <w:rPr>
            <w:lang w:val="en-US"/>
            <w14:ligatures w14:val="none"/>
          </w:rPr>
          <w:t xml:space="preserve"> saat ini bermacam-macam. Dengan adanya kejadian tersebut, maka diperlukan peningkatan dalam sistem keamanan </w:t>
        </w:r>
      </w:ins>
      <w:ins w:id="17" w:author="Jingga Dewa" w:date="2024-07-28T02:04:00Z" w16du:dateUtc="2024-07-28T07:04:00Z">
        <w:r>
          <w:rPr>
            <w:lang w:val="en-US"/>
            <w14:ligatures w14:val="none"/>
          </w:rPr>
          <w:t>helm</w:t>
        </w:r>
      </w:ins>
      <w:ins w:id="18" w:author="Jingga Dewa" w:date="2024-07-28T02:05:00Z" w16du:dateUtc="2024-07-28T07:05:00Z">
        <w:r>
          <w:rPr>
            <w:lang w:val="en-US"/>
            <w14:ligatures w14:val="none"/>
          </w:rPr>
          <w:t>.</w:t>
        </w:r>
      </w:ins>
      <w:del w:id="19" w:author="Jingga Dewa" w:date="2024-07-28T02:02:00Z" w16du:dateUtc="2024-07-28T07:02:00Z">
        <w:r w:rsidR="00417D65" w:rsidRPr="00725723" w:rsidDel="005D3249">
          <w:rPr>
            <w14:ligatures w14:val="none"/>
          </w:rPr>
          <w:delText>Penelitian ini bertujuan</w:delText>
        </w:r>
        <w:r w:rsidR="003374A5" w:rsidDel="005D3249">
          <w:rPr>
            <w14:ligatures w14:val="none"/>
          </w:rPr>
          <w:delText xml:space="preserve"> </w:delText>
        </w:r>
        <w:r w:rsidR="003374A5" w:rsidRPr="00725723" w:rsidDel="005D3249">
          <w:rPr>
            <w14:ligatures w14:val="none"/>
          </w:rPr>
          <w:delText>untuk mengatasi masalah</w:delText>
        </w:r>
        <w:r w:rsidR="003374A5" w:rsidDel="005D3249">
          <w:rPr>
            <w14:ligatures w14:val="none"/>
          </w:rPr>
          <w:delText xml:space="preserve"> pencurian helm </w:delText>
        </w:r>
        <w:r w:rsidR="003374A5" w:rsidRPr="003374A5" w:rsidDel="005D3249">
          <w:rPr>
            <w14:ligatures w14:val="none"/>
          </w:rPr>
          <w:delText>Helm adalah salah satu alat keamanan yang penting bagi pengendara sepeda motor. Namun, helm memiliki kekurangan yaitu belum memiliki sistem keamanan terhadap pencurian, sehingga banyak pengendara motor kehilangan helm yang terparkir di tempat umum.</w:delText>
        </w:r>
        <w:r w:rsidR="003374A5" w:rsidDel="005D3249">
          <w:rPr>
            <w14:ligatures w14:val="none"/>
          </w:rPr>
          <w:delText xml:space="preserve"> </w:delText>
        </w:r>
        <w:r w:rsidR="003374A5" w:rsidRPr="003374A5" w:rsidDel="005D3249">
          <w:rPr>
            <w14:ligatures w14:val="none"/>
          </w:rPr>
          <w:delText xml:space="preserve">Tujuan penelitian ini adalah merancang alat keamanan helm berbasis Automated Object Tracking menggunakan ESP-32 CAM dan mikrokontroler ESP-32 Dev Kit untuk mengantisipasi kehilangan atau pencurian helm. Perangkat keras ini dipasangkan pada helm dengan bantuan modul GPS </w:delText>
        </w:r>
        <w:r w:rsidR="003374A5" w:rsidDel="005D3249">
          <w:rPr>
            <w14:ligatures w14:val="none"/>
          </w:rPr>
          <w:delText>NEO N8M</w:delText>
        </w:r>
        <w:r w:rsidR="003374A5" w:rsidRPr="003374A5" w:rsidDel="005D3249">
          <w:rPr>
            <w14:ligatures w14:val="none"/>
          </w:rPr>
          <w:delText>,</w:delText>
        </w:r>
        <w:r w:rsidR="003374A5" w:rsidDel="005D3249">
          <w:rPr>
            <w14:ligatures w14:val="none"/>
          </w:rPr>
          <w:delText xml:space="preserve"> </w:delText>
        </w:r>
        <w:r w:rsidR="003374A5" w:rsidRPr="003374A5" w:rsidDel="005D3249">
          <w:rPr>
            <w14:ligatures w14:val="none"/>
          </w:rPr>
          <w:delText>yang dihubungkan ke database sehingga dapat terintegrasi dengan aplikasi Android pengguna.</w:delText>
        </w:r>
        <w:r w:rsidR="003374A5" w:rsidDel="005D3249">
          <w:rPr>
            <w14:ligatures w14:val="none"/>
          </w:rPr>
          <w:delText xml:space="preserve"> Pada pengujian </w:delText>
        </w:r>
        <w:r w:rsidR="00085855" w:rsidDel="005D3249">
          <w:delText>simulasi sistem keamanan helm persentase keberhasilan helm mengirim indikasi kemalingan keberhasilan deteksi sebesar 83.33%.</w:delText>
        </w:r>
      </w:del>
      <w:r w:rsidR="004A237B">
        <w:rPr>
          <w:lang w:val="en-US"/>
          <w14:ligatures w14:val="none"/>
        </w:rPr>
        <w:t xml:space="preserve"> </w:t>
      </w:r>
      <w:ins w:id="20" w:author="Jingga Dewa" w:date="2024-07-28T02:08:00Z" w16du:dateUtc="2024-07-28T07:08:00Z">
        <w:r>
          <w:rPr>
            <w:lang w:val="en-US"/>
            <w14:ligatures w14:val="none"/>
          </w:rPr>
          <w:t>Pada Penelitian ini dibuat sebuah sistem</w:t>
        </w:r>
      </w:ins>
      <w:ins w:id="21" w:author="Jingga Dewa" w:date="2024-07-28T02:11:00Z" w16du:dateUtc="2024-07-28T07:11:00Z">
        <w:r w:rsidR="000541AB">
          <w:rPr>
            <w:lang w:val="en-US"/>
            <w14:ligatures w14:val="none"/>
          </w:rPr>
          <w:t xml:space="preserve"> keamanan helm menggunakan</w:t>
        </w:r>
      </w:ins>
      <w:ins w:id="22" w:author="Jingga Dewa" w:date="2024-07-28T02:12:00Z" w16du:dateUtc="2024-07-28T07:12:00Z">
        <w:r w:rsidR="000541AB">
          <w:rPr>
            <w:lang w:val="en-US"/>
            <w14:ligatures w14:val="none"/>
          </w:rPr>
          <w:t xml:space="preserve"> </w:t>
        </w:r>
      </w:ins>
      <w:r w:rsidR="007E7DFC" w:rsidRPr="007E7DFC">
        <w:rPr>
          <w:i/>
          <w:iCs/>
          <w:lang w:val="en-US"/>
          <w14:ligatures w14:val="none"/>
        </w:rPr>
        <w:t>Automated Object Tracking</w:t>
      </w:r>
      <w:ins w:id="23" w:author="Jingga Dewa" w:date="2024-07-28T02:12:00Z" w16du:dateUtc="2024-07-28T07:12:00Z">
        <w:r w:rsidR="000541AB">
          <w:rPr>
            <w:lang w:val="en-US"/>
            <w14:ligatures w14:val="none"/>
          </w:rPr>
          <w:t xml:space="preserve">. Sistem pantau </w:t>
        </w:r>
      </w:ins>
      <w:ins w:id="24" w:author="Jingga Dewa" w:date="2024-07-28T02:13:00Z" w16du:dateUtc="2024-07-28T07:13:00Z">
        <w:r w:rsidR="000541AB">
          <w:rPr>
            <w:lang w:val="en-US"/>
            <w14:ligatures w14:val="none"/>
          </w:rPr>
          <w:t>yang terintegrasi</w:t>
        </w:r>
      </w:ins>
      <w:ins w:id="25" w:author="Jingga Dewa" w:date="2024-07-28T02:14:00Z" w16du:dateUtc="2024-07-28T07:14:00Z">
        <w:r w:rsidR="000541AB">
          <w:rPr>
            <w:lang w:val="en-US"/>
            <w14:ligatures w14:val="none"/>
          </w:rPr>
          <w:t xml:space="preserve"> pada aplikasi</w:t>
        </w:r>
      </w:ins>
      <w:ins w:id="26" w:author="Jingga Dewa" w:date="2024-07-28T02:24:00Z" w16du:dateUtc="2024-07-28T07:24:00Z">
        <w:r w:rsidR="005F4629">
          <w:rPr>
            <w:lang w:val="en-US"/>
            <w14:ligatures w14:val="none"/>
          </w:rPr>
          <w:t xml:space="preserve"> </w:t>
        </w:r>
      </w:ins>
      <w:r w:rsidR="00930CB2" w:rsidRPr="00930CB2">
        <w:rPr>
          <w:i/>
          <w:lang w:val="en-US"/>
          <w14:ligatures w14:val="none"/>
        </w:rPr>
        <w:t>Android</w:t>
      </w:r>
      <w:ins w:id="27" w:author="Jingga Dewa" w:date="2024-07-28T02:24:00Z" w16du:dateUtc="2024-07-28T07:24:00Z">
        <w:r w:rsidR="005F4629">
          <w:rPr>
            <w:lang w:val="en-US"/>
            <w14:ligatures w14:val="none"/>
          </w:rPr>
          <w:t xml:space="preserve"> </w:t>
        </w:r>
      </w:ins>
      <w:ins w:id="28" w:author="Jingga Dewa" w:date="2024-07-28T02:25:00Z" w16du:dateUtc="2024-07-28T07:25:00Z">
        <w:r w:rsidR="005F4629" w:rsidRPr="00EC38A8">
          <w:t>sebagai sistem pantau kondisi sekitar helm dan deteksi koordinat</w:t>
        </w:r>
      </w:ins>
      <w:ins w:id="29" w:author="Jingga Dewa" w:date="2024-07-28T02:30:00Z" w16du:dateUtc="2024-07-28T07:30:00Z">
        <w:r w:rsidR="00CA042D">
          <w:t>.</w:t>
        </w:r>
      </w:ins>
    </w:p>
    <w:p w14:paraId="00189B30" w14:textId="7AD4FC96" w:rsidR="00417D65" w:rsidRDefault="004A237B" w:rsidP="004A237B">
      <w:pPr>
        <w:pStyle w:val="NormalWeb"/>
        <w:spacing w:before="0" w:beforeAutospacing="0" w:after="0" w:afterAutospacing="0" w:line="360" w:lineRule="auto"/>
        <w:jc w:val="both"/>
        <w:rPr>
          <w:ins w:id="30" w:author="Jingga Dewa" w:date="2024-07-28T03:23:00Z" w16du:dateUtc="2024-07-28T08:23:00Z"/>
          <w:rFonts w:eastAsiaTheme="minorEastAsia"/>
        </w:rPr>
      </w:pPr>
      <w:r>
        <w:t xml:space="preserve"> </w:t>
      </w:r>
      <w:ins w:id="31" w:author="Jingga Dewa" w:date="2024-07-28T02:30:00Z" w16du:dateUtc="2024-07-28T07:30:00Z">
        <w:r w:rsidR="00CA042D">
          <w:t>Hasil menunjuka</w:t>
        </w:r>
      </w:ins>
      <w:ins w:id="32" w:author="Jingga Dewa" w:date="2024-07-28T02:31:00Z" w16du:dateUtc="2024-07-28T07:31:00Z">
        <w:r w:rsidR="00CA042D">
          <w:t xml:space="preserve">n sistem keamanan </w:t>
        </w:r>
      </w:ins>
      <w:ins w:id="33" w:author="Jingga Dewa" w:date="2024-07-28T02:38:00Z" w16du:dateUtc="2024-07-28T07:38:00Z">
        <w:r w:rsidR="00993AE9">
          <w:t>da</w:t>
        </w:r>
      </w:ins>
      <w:ins w:id="34" w:author="Jingga Dewa" w:date="2024-07-28T02:39:00Z" w16du:dateUtc="2024-07-28T07:39:00Z">
        <w:r w:rsidR="00993AE9">
          <w:t>pat mendeteksi kehilangan helm</w:t>
        </w:r>
      </w:ins>
      <w:ins w:id="35" w:author="Jingga Dewa" w:date="2024-07-28T02:40:00Z" w16du:dateUtc="2024-07-28T07:40:00Z">
        <w:r w:rsidR="00993AE9">
          <w:t xml:space="preserve"> dengan </w:t>
        </w:r>
      </w:ins>
      <w:r w:rsidR="007E7DFC" w:rsidRPr="007E7DFC">
        <w:rPr>
          <w:i/>
          <w:iCs/>
        </w:rPr>
        <w:t>delay</w:t>
      </w:r>
      <w:ins w:id="36" w:author="Jingga Dewa" w:date="2024-07-28T02:40:00Z" w16du:dateUtc="2024-07-28T07:40:00Z">
        <w:r w:rsidR="00993AE9" w:rsidRPr="00940C88">
          <w:rPr>
            <w:i/>
            <w:iCs/>
          </w:rPr>
          <w:t xml:space="preserve"> </w:t>
        </w:r>
        <w:r w:rsidR="00993AE9">
          <w:t xml:space="preserve">pengiriman </w:t>
        </w:r>
      </w:ins>
      <w:ins w:id="37" w:author="Jingga Dewa" w:date="2024-07-28T02:41:00Z" w16du:dateUtc="2024-07-28T07:41:00Z">
        <w:r w:rsidR="00993AE9">
          <w:t>1,872</w:t>
        </w:r>
      </w:ins>
      <w:ins w:id="38" w:author="Jingga Dewa" w:date="2024-07-28T02:40:00Z" w16du:dateUtc="2024-07-28T07:40:00Z">
        <w:r w:rsidR="00993AE9">
          <w:t xml:space="preserve"> detik</w:t>
        </w:r>
      </w:ins>
      <w:ins w:id="39" w:author="Jingga Dewa" w:date="2024-07-28T02:41:00Z" w16du:dateUtc="2024-07-28T07:41:00Z">
        <w:r w:rsidR="00993AE9">
          <w:t xml:space="preserve"> indikasi kehilangan menggunakan </w:t>
        </w:r>
      </w:ins>
      <w:ins w:id="40" w:author="Jingga Dewa" w:date="2024-07-28T02:42:00Z" w16du:dateUtc="2024-07-28T07:42:00Z">
        <w:r w:rsidR="00993AE9">
          <w:t>HC-05 mencapai tingkat keberhasilan</w:t>
        </w:r>
      </w:ins>
      <w:ins w:id="41" w:author="Jingga Dewa" w:date="2024-07-28T02:41:00Z" w16du:dateUtc="2024-07-28T07:41:00Z">
        <w:r w:rsidR="00993AE9">
          <w:t xml:space="preserve"> </w:t>
        </w:r>
      </w:ins>
      <w:ins w:id="42" w:author="Jingga Dewa" w:date="2024-07-28T02:43:00Z" w16du:dateUtc="2024-07-28T07:43:00Z">
        <w:r w:rsidR="00993AE9">
          <w:t>83,33</w:t>
        </w:r>
      </w:ins>
      <w:ins w:id="43" w:author="Jingga Dewa" w:date="2024-07-28T02:44:00Z" w16du:dateUtc="2024-07-28T07:44:00Z">
        <w:r w:rsidR="00993AE9">
          <w:t>%</w:t>
        </w:r>
      </w:ins>
      <w:ins w:id="44" w:author="Jingga Dewa" w:date="2024-07-28T02:45:00Z" w16du:dateUtc="2024-07-28T07:45:00Z">
        <w:r w:rsidR="00993AE9">
          <w:t>.</w:t>
        </w:r>
      </w:ins>
      <w:r>
        <w:t xml:space="preserve"> </w:t>
      </w:r>
      <w:ins w:id="45" w:author="Jingga Dewa" w:date="2024-07-28T02:46:00Z" w16du:dateUtc="2024-07-28T07:46:00Z">
        <w:r w:rsidR="00993AE9">
          <w:t xml:space="preserve">Hasil </w:t>
        </w:r>
      </w:ins>
      <w:ins w:id="46" w:author="Jingga Dewa" w:date="2024-07-28T02:48:00Z" w16du:dateUtc="2024-07-28T07:48:00Z">
        <w:r w:rsidR="00993AE9">
          <w:t xml:space="preserve">pengujian ketepatan GPS dilakukan pada 10 titik lokasi berbeda </w:t>
        </w:r>
      </w:ins>
      <w:ins w:id="47" w:author="Jingga Dewa" w:date="2024-07-28T02:49:00Z" w16du:dateUtc="2024-07-28T07:49:00Z">
        <w:r w:rsidR="00302FDF">
          <w:t xml:space="preserve">rata-rata selisih jarak </w:t>
        </w:r>
      </w:ins>
      <w:ins w:id="48" w:author="Jingga Dewa" w:date="2024-07-28T02:50:00Z" w16du:dateUtc="2024-07-28T07:50:00Z">
        <w:r w:rsidR="00302FDF">
          <w:t>pada modul GPS sebesar</w:t>
        </w:r>
      </w:ins>
      <w:r>
        <w:t xml:space="preserve"> </w:t>
      </w:r>
      <w:ins w:id="49" w:author="Jingga Dewa" w:date="2024-07-28T02:50:00Z" w16du:dateUtc="2024-07-28T07:50:00Z">
        <w:r w:rsidR="00302FDF">
          <w:t>0,62</w:t>
        </w:r>
      </w:ins>
      <w:r w:rsidR="00BB5992">
        <w:t>m. Hasil</w:t>
      </w:r>
      <w:ins w:id="50" w:author="Jingga Dewa" w:date="2024-07-28T02:55:00Z" w16du:dateUtc="2024-07-28T07:55:00Z">
        <w:r w:rsidR="00302FDF">
          <w:t xml:space="preserve"> </w:t>
        </w:r>
      </w:ins>
      <w:r w:rsidR="00AF78AA">
        <w:t>pemantauan</w:t>
      </w:r>
      <w:ins w:id="51" w:author="Jingga Dewa" w:date="2024-07-28T02:56:00Z" w16du:dateUtc="2024-07-28T07:56:00Z">
        <w:r w:rsidR="00302FDF">
          <w:t xml:space="preserve"> kondisi sekitar helm secara berkala </w:t>
        </w:r>
      </w:ins>
      <w:r w:rsidR="007E7DFC" w:rsidRPr="007E7DFC">
        <w:rPr>
          <w:i/>
          <w:iCs/>
        </w:rPr>
        <w:t>delay</w:t>
      </w:r>
      <w:ins w:id="52" w:author="Jingga Dewa" w:date="2024-07-28T02:56:00Z" w16du:dateUtc="2024-07-28T07:56:00Z">
        <w:r w:rsidR="00302FDF">
          <w:t xml:space="preserve"> 20 detik </w:t>
        </w:r>
      </w:ins>
      <w:ins w:id="53" w:author="Jingga Dewa" w:date="2024-07-28T02:57:00Z" w16du:dateUtc="2024-07-28T07:57:00Z">
        <w:r w:rsidR="00302FDF">
          <w:t>dengan tingkat</w:t>
        </w:r>
      </w:ins>
      <w:ins w:id="54" w:author="Jingga Dewa" w:date="2024-07-28T02:58:00Z" w16du:dateUtc="2024-07-28T07:58:00Z">
        <w:r w:rsidR="00302FDF">
          <w:t xml:space="preserve"> </w:t>
        </w:r>
      </w:ins>
      <w:r w:rsidR="00BB5992">
        <w:t>keberhasilan</w:t>
      </w:r>
      <w:ins w:id="55" w:author="Jingga Dewa" w:date="2024-07-28T02:58:00Z" w16du:dateUtc="2024-07-28T07:58:00Z">
        <w:r w:rsidR="00302FDF">
          <w:t xml:space="preserve"> pengiriman 100% ke aplikasi</w:t>
        </w:r>
      </w:ins>
      <w:ins w:id="56" w:author="Jingga Dewa" w:date="2024-07-28T03:00:00Z" w16du:dateUtc="2024-07-28T08:00:00Z">
        <w:r w:rsidR="00FD7627">
          <w:t xml:space="preserve">. Hasil </w:t>
        </w:r>
      </w:ins>
      <w:r w:rsidR="00930CB2" w:rsidRPr="00930CB2">
        <w:rPr>
          <w:i/>
        </w:rPr>
        <w:t>QOS</w:t>
      </w:r>
      <w:ins w:id="57" w:author="Jingga Dewa" w:date="2024-07-28T03:00:00Z" w16du:dateUtc="2024-07-28T08:00:00Z">
        <w:r w:rsidR="00FD7627">
          <w:t xml:space="preserve"> didapatkan hasil </w:t>
        </w:r>
      </w:ins>
      <w:r w:rsidR="007E7DFC" w:rsidRPr="007E7DFC">
        <w:rPr>
          <w:i/>
          <w:iCs/>
        </w:rPr>
        <w:t>delay</w:t>
      </w:r>
      <w:ins w:id="58" w:author="Jingga Dewa" w:date="2024-07-28T03:02:00Z" w16du:dateUtc="2024-07-28T08:02:00Z">
        <w:r w:rsidR="00FD7627">
          <w:t xml:space="preserve"> 2,182 detik </w:t>
        </w:r>
      </w:ins>
      <w:ins w:id="59" w:author="Jingga Dewa" w:date="2024-07-28T03:04:00Z" w16du:dateUtc="2024-07-28T08:04:00Z">
        <w:r w:rsidR="00FD7627">
          <w:t>termasuk dalam kategori ‘Buruk’,</w:t>
        </w:r>
      </w:ins>
      <w:ins w:id="60" w:author="Jingga Dewa" w:date="2024-07-28T03:06:00Z" w16du:dateUtc="2024-07-28T08:06:00Z">
        <w:r w:rsidR="00FD7627">
          <w:t xml:space="preserve"> </w:t>
        </w:r>
        <w:r w:rsidR="00FD7627">
          <w:rPr>
            <w:i/>
            <w:iCs/>
          </w:rPr>
          <w:t xml:space="preserve">throughput </w:t>
        </w:r>
        <w:r w:rsidR="00FD7627">
          <w:t>yang didapatkan</w:t>
        </w:r>
        <w:r w:rsidR="00FD7627">
          <w:rPr>
            <w:i/>
            <w:iCs/>
          </w:rPr>
          <w:t xml:space="preserve"> </w:t>
        </w:r>
      </w:ins>
      <w:ins w:id="61" w:author="Jingga Dewa" w:date="2024-07-28T03:07:00Z" w16du:dateUtc="2024-07-28T08:07:00Z">
        <w:r w:rsidR="00FD7627">
          <w:rPr>
            <w:rFonts w:eastAsiaTheme="minorEastAsia"/>
          </w:rPr>
          <w:t>39</w:t>
        </w:r>
        <w:r w:rsidR="00FD7627" w:rsidRPr="009B21D4">
          <w:rPr>
            <w:rFonts w:eastAsiaTheme="minorEastAsia"/>
          </w:rPr>
          <w:t>,</w:t>
        </w:r>
        <w:r w:rsidR="00FD7627">
          <w:rPr>
            <w:rFonts w:eastAsiaTheme="minorEastAsia"/>
          </w:rPr>
          <w:t>976 bit/s</w:t>
        </w:r>
      </w:ins>
      <w:ins w:id="62" w:author="Jingga Dewa" w:date="2024-07-28T03:09:00Z" w16du:dateUtc="2024-07-28T08:09:00Z">
        <w:r w:rsidR="00B83807">
          <w:rPr>
            <w:rFonts w:eastAsiaTheme="minorEastAsia"/>
          </w:rPr>
          <w:t xml:space="preserve"> termasuk dalam kategori ‘Buruk’</w:t>
        </w:r>
      </w:ins>
      <w:ins w:id="63" w:author="Jingga Dewa" w:date="2024-07-28T03:10:00Z" w16du:dateUtc="2024-07-28T08:10:00Z">
        <w:r w:rsidR="00B83807">
          <w:rPr>
            <w:rFonts w:eastAsiaTheme="minorEastAsia"/>
          </w:rPr>
          <w:t xml:space="preserve">, </w:t>
        </w:r>
      </w:ins>
      <w:r w:rsidR="00930CB2" w:rsidRPr="00930CB2">
        <w:rPr>
          <w:rFonts w:eastAsiaTheme="minorEastAsia"/>
          <w:i/>
          <w:iCs/>
        </w:rPr>
        <w:t>packet</w:t>
      </w:r>
      <w:ins w:id="64" w:author="Jingga Dewa" w:date="2024-07-28T03:10:00Z" w16du:dateUtc="2024-07-28T08:10:00Z">
        <w:r w:rsidR="00B83807">
          <w:rPr>
            <w:rFonts w:eastAsiaTheme="minorEastAsia"/>
            <w:i/>
            <w:iCs/>
          </w:rPr>
          <w:t xml:space="preserve"> </w:t>
        </w:r>
        <w:r w:rsidR="00B83807" w:rsidRPr="00940C88">
          <w:rPr>
            <w:rFonts w:eastAsiaTheme="minorEastAsia"/>
            <w:i/>
            <w:iCs/>
          </w:rPr>
          <w:t xml:space="preserve">loss </w:t>
        </w:r>
        <w:r w:rsidR="00B83807">
          <w:rPr>
            <w:rFonts w:eastAsiaTheme="minorEastAsia"/>
          </w:rPr>
          <w:t xml:space="preserve"> yang didapatkan adalah 0%</w:t>
        </w:r>
      </w:ins>
      <w:ins w:id="65" w:author="Jingga Dewa" w:date="2024-07-28T03:11:00Z" w16du:dateUtc="2024-07-28T08:11:00Z">
        <w:r w:rsidR="00B83807">
          <w:rPr>
            <w:rFonts w:eastAsiaTheme="minorEastAsia"/>
          </w:rPr>
          <w:t xml:space="preserve"> termasuk dalam kategori ‘Sangat Bagus’, </w:t>
        </w:r>
      </w:ins>
      <w:r w:rsidR="00CC4BFD" w:rsidRPr="00CC4BFD">
        <w:rPr>
          <w:rFonts w:eastAsiaTheme="minorEastAsia"/>
          <w:i/>
          <w:iCs/>
        </w:rPr>
        <w:t>cell</w:t>
      </w:r>
      <w:ins w:id="66" w:author="Jingga Dewa" w:date="2024-07-28T03:11:00Z" w16du:dateUtc="2024-07-28T08:11:00Z">
        <w:r w:rsidR="00B83807">
          <w:rPr>
            <w:rFonts w:eastAsiaTheme="minorEastAsia"/>
            <w:i/>
            <w:iCs/>
          </w:rPr>
          <w:t xml:space="preserve"> </w:t>
        </w:r>
        <w:r w:rsidR="00B83807">
          <w:rPr>
            <w:rFonts w:eastAsiaTheme="minorEastAsia"/>
          </w:rPr>
          <w:t xml:space="preserve">yang </w:t>
        </w:r>
      </w:ins>
      <w:ins w:id="67" w:author="Jingga Dewa" w:date="2024-07-28T03:13:00Z" w16du:dateUtc="2024-07-28T08:13:00Z">
        <w:r w:rsidR="00B83807">
          <w:rPr>
            <w:rFonts w:eastAsiaTheme="minorEastAsia"/>
          </w:rPr>
          <w:t>didapatkan 41,445ms</w:t>
        </w:r>
      </w:ins>
      <w:ins w:id="68" w:author="Jingga Dewa" w:date="2024-07-28T03:15:00Z" w16du:dateUtc="2024-07-28T08:15:00Z">
        <w:r w:rsidR="00B83807">
          <w:rPr>
            <w:rFonts w:eastAsiaTheme="minorEastAsia"/>
          </w:rPr>
          <w:t xml:space="preserve"> termasuk dalam kategori “Bagus”</w:t>
        </w:r>
      </w:ins>
      <w:r>
        <w:rPr>
          <w:rFonts w:eastAsiaTheme="minorEastAsia"/>
        </w:rPr>
        <w:t>.</w:t>
      </w:r>
      <w:ins w:id="69" w:author="Jingga Dewa" w:date="2024-07-28T03:15:00Z" w16du:dateUtc="2024-07-28T08:15:00Z">
        <w:r w:rsidR="00B83807">
          <w:rPr>
            <w:rFonts w:eastAsiaTheme="minorEastAsia"/>
          </w:rPr>
          <w:t xml:space="preserve"> </w:t>
        </w:r>
      </w:ins>
      <w:bookmarkEnd w:id="9"/>
    </w:p>
    <w:p w14:paraId="7A5A7915" w14:textId="77777777" w:rsidR="00012280" w:rsidRPr="00B83807" w:rsidRDefault="00012280">
      <w:pPr>
        <w:pStyle w:val="NormalWeb"/>
        <w:spacing w:before="0" w:beforeAutospacing="0" w:after="0" w:afterAutospacing="0" w:line="360" w:lineRule="auto"/>
        <w:ind w:firstLine="720"/>
        <w:jc w:val="both"/>
        <w:rPr>
          <w14:ligatures w14:val="none"/>
          <w:rPrChange w:id="70" w:author="Jingga Dewa" w:date="2024-07-28T03:11:00Z" w16du:dateUtc="2024-07-28T08:11:00Z">
            <w:rPr>
              <w:rFonts w:eastAsia="Calibri" w:cs="Times New Roman"/>
              <w:kern w:val="0"/>
              <w:szCs w:val="24"/>
              <w14:ligatures w14:val="none"/>
            </w:rPr>
          </w:rPrChange>
        </w:rPr>
        <w:pPrChange w:id="71" w:author="Jingga Dewa" w:date="2024-07-28T03:02:00Z" w16du:dateUtc="2024-07-28T08:02:00Z">
          <w:pPr>
            <w:spacing w:line="360" w:lineRule="auto"/>
          </w:pPr>
        </w:pPrChange>
      </w:pPr>
    </w:p>
    <w:p w14:paraId="4886A3BB" w14:textId="6779EE76" w:rsidR="00417D65" w:rsidRPr="00085855" w:rsidRDefault="00085855" w:rsidP="006174FA">
      <w:pPr>
        <w:spacing w:line="360" w:lineRule="auto"/>
        <w:rPr>
          <w:rFonts w:eastAsia="Calibri" w:cs="Times New Roman"/>
          <w:i/>
          <w:iCs/>
          <w:kern w:val="0"/>
          <w:szCs w:val="24"/>
          <w14:ligatures w14:val="none"/>
        </w:rPr>
      </w:pPr>
      <w:bookmarkStart w:id="72" w:name="_Hlk174838060"/>
      <w:r>
        <w:rPr>
          <w:rFonts w:eastAsia="Calibri" w:cs="Times New Roman"/>
          <w:kern w:val="0"/>
          <w:szCs w:val="24"/>
          <w14:ligatures w14:val="none"/>
        </w:rPr>
        <w:t xml:space="preserve">Kata kunci: </w:t>
      </w:r>
      <w:r w:rsidR="007E7DFC" w:rsidRPr="007E7DFC">
        <w:rPr>
          <w:rFonts w:eastAsia="Calibri" w:cs="Times New Roman"/>
          <w:i/>
          <w:iCs/>
          <w:kern w:val="0"/>
          <w:szCs w:val="24"/>
          <w14:ligatures w14:val="none"/>
        </w:rPr>
        <w:t>Automated Object Tracking</w:t>
      </w:r>
      <w:r>
        <w:rPr>
          <w:rFonts w:eastAsia="Calibri" w:cs="Times New Roman"/>
          <w:kern w:val="0"/>
          <w:szCs w:val="24"/>
          <w14:ligatures w14:val="none"/>
        </w:rPr>
        <w:t>, Helm Anti Maling</w:t>
      </w:r>
      <w:r w:rsidR="004A237B">
        <w:rPr>
          <w:rFonts w:eastAsia="Calibri" w:cs="Times New Roman"/>
          <w:kern w:val="0"/>
          <w:szCs w:val="24"/>
          <w14:ligatures w14:val="none"/>
        </w:rPr>
        <w:t xml:space="preserve">, </w:t>
      </w:r>
      <w:r>
        <w:rPr>
          <w:rFonts w:eastAsia="Calibri" w:cs="Times New Roman"/>
          <w:kern w:val="0"/>
          <w:szCs w:val="24"/>
          <w14:ligatures w14:val="none"/>
        </w:rPr>
        <w:t xml:space="preserve">Sistem Alat Keamanan  Pemantauan Helm, </w:t>
      </w:r>
      <w:r w:rsidR="00CC6A8B" w:rsidRPr="00CC6A8B">
        <w:rPr>
          <w:rFonts w:eastAsia="Calibri" w:cs="Times New Roman"/>
          <w:i/>
          <w:iCs/>
          <w:kern w:val="0"/>
          <w:szCs w:val="24"/>
          <w14:ligatures w14:val="none"/>
        </w:rPr>
        <w:t>Internet of Things</w:t>
      </w:r>
      <w:r>
        <w:rPr>
          <w:rFonts w:eastAsia="Calibri" w:cs="Times New Roman"/>
          <w:i/>
          <w:iCs/>
          <w:kern w:val="0"/>
          <w:szCs w:val="24"/>
          <w14:ligatures w14:val="none"/>
        </w:rPr>
        <w:t xml:space="preserve"> (</w:t>
      </w:r>
      <w:r w:rsidR="007E7DFC" w:rsidRPr="007E7DFC">
        <w:rPr>
          <w:rFonts w:eastAsia="Calibri" w:cs="Times New Roman"/>
          <w:i/>
          <w:iCs/>
          <w:kern w:val="0"/>
          <w:szCs w:val="24"/>
          <w14:ligatures w14:val="none"/>
        </w:rPr>
        <w:t>IoT</w:t>
      </w:r>
      <w:r>
        <w:rPr>
          <w:rFonts w:eastAsia="Calibri" w:cs="Times New Roman"/>
          <w:i/>
          <w:iCs/>
          <w:kern w:val="0"/>
          <w:szCs w:val="24"/>
          <w14:ligatures w14:val="none"/>
        </w:rPr>
        <w:t>)</w:t>
      </w:r>
      <w:r>
        <w:rPr>
          <w:rFonts w:eastAsia="Calibri" w:cs="Times New Roman"/>
          <w:kern w:val="0"/>
          <w:szCs w:val="24"/>
          <w14:ligatures w14:val="none"/>
        </w:rPr>
        <w:t xml:space="preserve">, </w:t>
      </w:r>
      <w:bookmarkEnd w:id="72"/>
    </w:p>
    <w:p w14:paraId="017AA0F7" w14:textId="77777777" w:rsidR="00417D65" w:rsidRDefault="00417D65" w:rsidP="006174FA">
      <w:pPr>
        <w:spacing w:line="360" w:lineRule="auto"/>
        <w:rPr>
          <w:rFonts w:eastAsia="Calibri" w:cs="Times New Roman"/>
          <w:b/>
          <w:bCs/>
          <w:kern w:val="0"/>
          <w:szCs w:val="24"/>
          <w14:ligatures w14:val="none"/>
        </w:rPr>
      </w:pPr>
    </w:p>
    <w:p w14:paraId="33E1CC52" w14:textId="70442635" w:rsidR="00F40360" w:rsidRDefault="00F40360" w:rsidP="006174FA">
      <w:pPr>
        <w:spacing w:line="360" w:lineRule="auto"/>
        <w:rPr>
          <w:rStyle w:val="Emphasis"/>
          <w:b/>
          <w:bCs/>
          <w:i w:val="0"/>
          <w:iCs w:val="0"/>
        </w:rPr>
      </w:pPr>
      <w:r>
        <w:rPr>
          <w:rStyle w:val="Emphasis"/>
          <w:b/>
          <w:bCs/>
          <w:i w:val="0"/>
          <w:iCs w:val="0"/>
        </w:rPr>
        <w:br w:type="page"/>
      </w:r>
    </w:p>
    <w:p w14:paraId="1611B95E" w14:textId="1D8A0F17" w:rsidR="00B60725" w:rsidRDefault="00F40360" w:rsidP="004A00AC">
      <w:pPr>
        <w:pStyle w:val="Heading1"/>
        <w:numPr>
          <w:ilvl w:val="0"/>
          <w:numId w:val="0"/>
        </w:numPr>
        <w:pBdr>
          <w:bottom w:val="thinThickSmallGap" w:sz="24" w:space="1" w:color="auto"/>
        </w:pBdr>
        <w:jc w:val="center"/>
        <w:rPr>
          <w:b/>
          <w:bCs/>
        </w:rPr>
      </w:pPr>
      <w:bookmarkStart w:id="73" w:name="_Toc170508036"/>
      <w:bookmarkStart w:id="74" w:name="_Toc175172344"/>
      <w:r w:rsidRPr="00F40360">
        <w:rPr>
          <w:b/>
          <w:bCs/>
        </w:rPr>
        <w:lastRenderedPageBreak/>
        <w:t>ABSTRACT</w:t>
      </w:r>
      <w:bookmarkEnd w:id="73"/>
      <w:bookmarkEnd w:id="74"/>
    </w:p>
    <w:p w14:paraId="31D268C0" w14:textId="6C8D47C6" w:rsidR="004A00AC" w:rsidRPr="004A00AC" w:rsidDel="00C0027C" w:rsidRDefault="006174FA" w:rsidP="004A00AC">
      <w:pPr>
        <w:pBdr>
          <w:bottom w:val="thinThickSmallGap" w:sz="24" w:space="1" w:color="auto"/>
        </w:pBdr>
        <w:spacing w:after="0" w:line="360" w:lineRule="auto"/>
        <w:rPr>
          <w:del w:id="75" w:author="Jingga Dewa" w:date="2024-07-28T03:26:00Z" w16du:dateUtc="2024-07-28T08:26:00Z"/>
          <w:rFonts w:eastAsia="Calibri" w:cs="Times New Roman"/>
          <w:b/>
          <w:bCs/>
          <w:szCs w:val="24"/>
        </w:rPr>
      </w:pPr>
      <w:bookmarkStart w:id="76" w:name="_Hlk174838189"/>
      <w:r w:rsidRPr="00431885">
        <w:rPr>
          <w:rFonts w:eastAsia="Calibri" w:cs="Times New Roman"/>
          <w:b/>
          <w:bCs/>
          <w:szCs w:val="24"/>
        </w:rPr>
        <w:t xml:space="preserve">Rafli Dewantoro, 2024. "Design of Security and </w:t>
      </w:r>
      <w:r w:rsidR="007E7DFC" w:rsidRPr="007E7DFC">
        <w:rPr>
          <w:rFonts w:eastAsia="Calibri" w:cs="Times New Roman"/>
          <w:b/>
          <w:bCs/>
          <w:i/>
          <w:szCs w:val="24"/>
        </w:rPr>
        <w:t>Monitoring</w:t>
      </w:r>
      <w:r w:rsidRPr="00431885">
        <w:rPr>
          <w:rFonts w:eastAsia="Calibri" w:cs="Times New Roman"/>
          <w:b/>
          <w:bCs/>
          <w:szCs w:val="24"/>
        </w:rPr>
        <w:t xml:space="preserve"> System for Anti-theft Helmets with </w:t>
      </w:r>
      <w:r w:rsidR="007E7DFC" w:rsidRPr="007E7DFC">
        <w:rPr>
          <w:rFonts w:eastAsia="Calibri" w:cs="Times New Roman"/>
          <w:b/>
          <w:bCs/>
          <w:i/>
          <w:szCs w:val="24"/>
        </w:rPr>
        <w:t>Automated Object Tracking</w:t>
      </w:r>
      <w:r w:rsidRPr="00431885">
        <w:rPr>
          <w:rFonts w:eastAsia="Calibri" w:cs="Times New Roman"/>
          <w:b/>
          <w:bCs/>
          <w:szCs w:val="24"/>
        </w:rPr>
        <w:t xml:space="preserve"> Features Based on </w:t>
      </w:r>
      <w:r w:rsidR="00930CB2" w:rsidRPr="00930CB2">
        <w:rPr>
          <w:rFonts w:eastAsia="Calibri" w:cs="Times New Roman"/>
          <w:b/>
          <w:bCs/>
          <w:i/>
          <w:szCs w:val="24"/>
        </w:rPr>
        <w:t>Android</w:t>
      </w:r>
      <w:r w:rsidRPr="00431885">
        <w:rPr>
          <w:rFonts w:eastAsia="Calibri" w:cs="Times New Roman"/>
          <w:b/>
          <w:bCs/>
          <w:szCs w:val="24"/>
        </w:rPr>
        <w:t xml:space="preserve"> </w:t>
      </w:r>
      <w:proofErr w:type="spellStart"/>
      <w:r w:rsidRPr="00431885">
        <w:rPr>
          <w:rFonts w:eastAsia="Calibri" w:cs="Times New Roman"/>
          <w:b/>
          <w:bCs/>
          <w:szCs w:val="24"/>
        </w:rPr>
        <w:t>Applications".Digital</w:t>
      </w:r>
      <w:proofErr w:type="spellEnd"/>
      <w:r w:rsidRPr="00431885">
        <w:rPr>
          <w:rFonts w:eastAsia="Calibri" w:cs="Times New Roman"/>
          <w:b/>
          <w:bCs/>
          <w:szCs w:val="24"/>
        </w:rPr>
        <w:t xml:space="preserve"> Telecommunication Network Study Program, </w:t>
      </w:r>
      <w:del w:id="77" w:author="Jingga Dewa" w:date="2024-07-28T03:24:00Z" w16du:dateUtc="2024-07-28T08:24:00Z">
        <w:r w:rsidRPr="00431885" w:rsidDel="00C0027C">
          <w:rPr>
            <w:rFonts w:eastAsia="Calibri" w:cs="Times New Roman"/>
            <w:b/>
            <w:bCs/>
            <w:szCs w:val="24"/>
          </w:rPr>
          <w:delText xml:space="preserve">Department of </w:delText>
        </w:r>
      </w:del>
      <w:r w:rsidRPr="00431885">
        <w:rPr>
          <w:rFonts w:eastAsia="Calibri" w:cs="Times New Roman"/>
          <w:b/>
          <w:bCs/>
          <w:szCs w:val="24"/>
        </w:rPr>
        <w:t>Electrical Engineering</w:t>
      </w:r>
      <w:ins w:id="78" w:author="Jingga Dewa" w:date="2024-07-28T03:24:00Z" w16du:dateUtc="2024-07-28T08:24:00Z">
        <w:r w:rsidR="00C0027C" w:rsidRPr="00431885">
          <w:rPr>
            <w:rFonts w:eastAsia="Calibri" w:cs="Times New Roman"/>
            <w:b/>
            <w:bCs/>
            <w:szCs w:val="24"/>
          </w:rPr>
          <w:t xml:space="preserve"> Department</w:t>
        </w:r>
      </w:ins>
      <w:r w:rsidRPr="00431885">
        <w:rPr>
          <w:rFonts w:eastAsia="Calibri" w:cs="Times New Roman"/>
          <w:b/>
          <w:bCs/>
          <w:szCs w:val="24"/>
        </w:rPr>
        <w:t xml:space="preserve">, </w:t>
      </w:r>
      <w:ins w:id="79" w:author="Jingga Dewa" w:date="2024-07-28T03:24:00Z" w16du:dateUtc="2024-07-28T08:24:00Z">
        <w:r w:rsidR="00C0027C" w:rsidRPr="00431885">
          <w:rPr>
            <w:rFonts w:eastAsia="Calibri" w:cs="Times New Roman"/>
            <w:b/>
            <w:bCs/>
            <w:szCs w:val="24"/>
          </w:rPr>
          <w:t>Malang State Poly</w:t>
        </w:r>
      </w:ins>
      <w:ins w:id="80" w:author="Jingga Dewa" w:date="2024-07-28T03:25:00Z" w16du:dateUtc="2024-07-28T08:25:00Z">
        <w:r w:rsidR="00C0027C" w:rsidRPr="00431885">
          <w:rPr>
            <w:rFonts w:eastAsia="Calibri" w:cs="Times New Roman"/>
            <w:b/>
            <w:bCs/>
            <w:szCs w:val="24"/>
          </w:rPr>
          <w:t>technic.</w:t>
        </w:r>
      </w:ins>
      <w:del w:id="81" w:author="Jingga Dewa" w:date="2024-07-28T03:24:00Z" w16du:dateUtc="2024-07-28T08:24:00Z">
        <w:r w:rsidRPr="00431885" w:rsidDel="00C0027C">
          <w:rPr>
            <w:rFonts w:eastAsia="Calibri" w:cs="Times New Roman"/>
            <w:b/>
            <w:bCs/>
            <w:szCs w:val="24"/>
          </w:rPr>
          <w:delText>State Polytechnic of Malang</w:delText>
        </w:r>
      </w:del>
      <w:r w:rsidRPr="00431885">
        <w:rPr>
          <w:rFonts w:eastAsia="Calibri" w:cs="Times New Roman"/>
          <w:b/>
          <w:bCs/>
          <w:szCs w:val="24"/>
        </w:rPr>
        <w:t xml:space="preserve"> </w:t>
      </w:r>
      <w:r w:rsidR="00204A74" w:rsidRPr="00431885">
        <w:rPr>
          <w:b/>
          <w:bCs/>
        </w:rPr>
        <w:t xml:space="preserve">Advisor </w:t>
      </w:r>
      <w:r w:rsidRPr="00431885">
        <w:rPr>
          <w:rFonts w:eastAsia="Calibri" w:cs="Times New Roman"/>
          <w:b/>
          <w:bCs/>
          <w:szCs w:val="24"/>
        </w:rPr>
        <w:t xml:space="preserve">I: </w:t>
      </w:r>
      <w:proofErr w:type="spellStart"/>
      <w:r w:rsidRPr="00431885">
        <w:rPr>
          <w:rFonts w:eastAsia="Calibri" w:cs="Times New Roman"/>
          <w:b/>
          <w:bCs/>
          <w:szCs w:val="24"/>
        </w:rPr>
        <w:t>Dianthy</w:t>
      </w:r>
      <w:proofErr w:type="spellEnd"/>
      <w:r w:rsidRPr="00431885">
        <w:rPr>
          <w:rFonts w:eastAsia="Calibri" w:cs="Times New Roman"/>
          <w:b/>
          <w:bCs/>
          <w:szCs w:val="24"/>
        </w:rPr>
        <w:t xml:space="preserve"> Marya, S.T, M.T. </w:t>
      </w:r>
      <w:r w:rsidR="00204A74" w:rsidRPr="00431885">
        <w:rPr>
          <w:b/>
          <w:bCs/>
        </w:rPr>
        <w:t>Advisor</w:t>
      </w:r>
      <w:r w:rsidRPr="00431885">
        <w:rPr>
          <w:rFonts w:eastAsia="Calibri" w:cs="Times New Roman"/>
          <w:b/>
          <w:bCs/>
          <w:szCs w:val="24"/>
        </w:rPr>
        <w:t xml:space="preserve"> II: Lis Diana M, ST, MT.</w:t>
      </w:r>
      <w:bookmarkEnd w:id="76"/>
    </w:p>
    <w:p w14:paraId="61322634" w14:textId="77777777" w:rsidR="00C0027C" w:rsidRDefault="00C0027C" w:rsidP="004A00AC">
      <w:pPr>
        <w:pBdr>
          <w:bottom w:val="thinThickSmallGap" w:sz="24" w:space="1" w:color="auto"/>
        </w:pBdr>
        <w:spacing w:after="0" w:line="360" w:lineRule="auto"/>
        <w:rPr>
          <w:ins w:id="82" w:author="Jingga Dewa" w:date="2024-07-28T03:26:00Z" w16du:dateUtc="2024-07-28T08:26:00Z"/>
        </w:rPr>
      </w:pPr>
    </w:p>
    <w:p w14:paraId="1CA1E1A7" w14:textId="6E21EFC5" w:rsidR="00C0027C" w:rsidRDefault="00C0027C">
      <w:pPr>
        <w:spacing w:after="0" w:line="360" w:lineRule="auto"/>
        <w:ind w:firstLine="720"/>
        <w:rPr>
          <w:ins w:id="83" w:author="Jingga Dewa" w:date="2024-07-28T03:27:00Z" w16du:dateUtc="2024-07-28T08:27:00Z"/>
        </w:rPr>
        <w:pPrChange w:id="84" w:author="Jingga Dewa" w:date="2024-07-28T03:27:00Z" w16du:dateUtc="2024-07-28T08:27:00Z">
          <w:pPr/>
        </w:pPrChange>
      </w:pPr>
      <w:bookmarkStart w:id="85" w:name="_Hlk174838481"/>
      <w:ins w:id="86" w:author="Jingga Dewa" w:date="2024-07-28T03:26:00Z" w16du:dateUtc="2024-07-28T08:26:00Z">
        <w:r>
          <w:t>Helmet theft is a crime that always increases every year, CCTV is considered unsafe because the current helmet retrieval techniques vary. With this incident, it is necessary to improve the helmet security system.</w:t>
        </w:r>
      </w:ins>
      <w:del w:id="87" w:author="Jingga Dewa" w:date="2024-07-28T03:26:00Z" w16du:dateUtc="2024-07-28T08:26:00Z">
        <w:r w:rsidR="00BD2034" w:rsidRPr="00BD2034" w:rsidDel="00C0027C">
          <w:delText>This research aims to solve the problem of helmet theft Helmets are one of the important security tools for motorcyclists. However, helmets have the disadvantage of not having a security system against theft, so many motorcyclists lose helmets that are parked in public places. The purpose of this research is to design a helmet security tool based on Automated Object Tracking using ESP-32 CAM and ESP-32 Dev Kit microcontroller to anticipate helmet loss or theft. This hardware is attached to the helmet with the help of NEO N8M GPS module, which is connected to the database so that it can be integrated with the user's Android application. In the simulation test of the helmet security system, the percentage of success of the helmet in sending indications of successful detection was 83.33%.</w:delText>
        </w:r>
      </w:del>
      <w:r w:rsidR="000123E9">
        <w:t xml:space="preserve"> </w:t>
      </w:r>
      <w:ins w:id="88" w:author="Jingga Dewa" w:date="2024-07-28T03:26:00Z" w16du:dateUtc="2024-07-28T08:26:00Z">
        <w:r w:rsidRPr="00C0027C">
          <w:t xml:space="preserve">In this study, a helmet security system using </w:t>
        </w:r>
      </w:ins>
      <w:r w:rsidR="007E7DFC" w:rsidRPr="007E7DFC">
        <w:rPr>
          <w:i/>
        </w:rPr>
        <w:t>Automated Object Tracking</w:t>
      </w:r>
      <w:ins w:id="89" w:author="Jingga Dewa" w:date="2024-07-28T03:26:00Z" w16du:dateUtc="2024-07-28T08:26:00Z">
        <w:r w:rsidRPr="00C0027C">
          <w:t xml:space="preserve"> was created. The </w:t>
        </w:r>
      </w:ins>
      <w:r w:rsidR="007E7DFC" w:rsidRPr="007E7DFC">
        <w:rPr>
          <w:i/>
        </w:rPr>
        <w:t>monitoring</w:t>
      </w:r>
      <w:ins w:id="90" w:author="Jingga Dewa" w:date="2024-07-28T03:26:00Z" w16du:dateUtc="2024-07-28T08:26:00Z">
        <w:r w:rsidRPr="00C0027C">
          <w:t xml:space="preserve"> system is integrated in the </w:t>
        </w:r>
      </w:ins>
      <w:r w:rsidR="00930CB2" w:rsidRPr="00930CB2">
        <w:rPr>
          <w:i/>
        </w:rPr>
        <w:t>Android</w:t>
      </w:r>
      <w:ins w:id="91" w:author="Jingga Dewa" w:date="2024-07-28T03:26:00Z" w16du:dateUtc="2024-07-28T08:26:00Z">
        <w:r w:rsidRPr="00C0027C">
          <w:t xml:space="preserve"> application as a </w:t>
        </w:r>
      </w:ins>
      <w:r w:rsidR="007E7DFC" w:rsidRPr="007E7DFC">
        <w:rPr>
          <w:i/>
        </w:rPr>
        <w:t>monitoring</w:t>
      </w:r>
      <w:ins w:id="92" w:author="Jingga Dewa" w:date="2024-07-28T03:26:00Z" w16du:dateUtc="2024-07-28T08:26:00Z">
        <w:r w:rsidRPr="00C0027C">
          <w:t xml:space="preserve"> system for conditions around the helmet and coordinate detection.</w:t>
        </w:r>
      </w:ins>
      <w:r w:rsidR="000123E9">
        <w:t xml:space="preserve"> </w:t>
      </w:r>
      <w:ins w:id="93" w:author="Jingga Dewa" w:date="2024-07-28T03:27:00Z" w16du:dateUtc="2024-07-28T08:27:00Z">
        <w:r>
          <w:t xml:space="preserve">The results show that the security system can detect the loss of a helmet with a </w:t>
        </w:r>
      </w:ins>
      <w:r w:rsidR="007E7DFC" w:rsidRPr="007E7DFC">
        <w:rPr>
          <w:i/>
        </w:rPr>
        <w:t>delay</w:t>
      </w:r>
      <w:ins w:id="94" w:author="Jingga Dewa" w:date="2024-07-28T03:27:00Z" w16du:dateUtc="2024-07-28T08:27:00Z">
        <w:r>
          <w:t xml:space="preserve"> of 1.872 seconds sending an indication of loss using HC-05 achieving a success rate of 83.33%.The results of GPS accuracy testing are carried out at 10 different location points with an average difference in distance on the GPS module of 0.62 m. The results of </w:t>
        </w:r>
      </w:ins>
      <w:r w:rsidR="007E7DFC" w:rsidRPr="007E7DFC">
        <w:rPr>
          <w:i/>
        </w:rPr>
        <w:t>monitoring</w:t>
      </w:r>
      <w:ins w:id="95" w:author="Jingga Dewa" w:date="2024-07-28T03:27:00Z" w16du:dateUtc="2024-07-28T08:27:00Z">
        <w:r>
          <w:t xml:space="preserve"> the conditions around the helmet periodically </w:t>
        </w:r>
      </w:ins>
      <w:r w:rsidR="007E7DFC" w:rsidRPr="007E7DFC">
        <w:rPr>
          <w:i/>
        </w:rPr>
        <w:t>delay</w:t>
      </w:r>
      <w:ins w:id="96" w:author="Jingga Dewa" w:date="2024-07-28T03:27:00Z" w16du:dateUtc="2024-07-28T08:27:00Z">
        <w:r>
          <w:t xml:space="preserve"> 20 seconds with a 100% success rate of sending to the application. </w:t>
        </w:r>
      </w:ins>
      <w:r w:rsidR="00930CB2" w:rsidRPr="00930CB2">
        <w:rPr>
          <w:i/>
        </w:rPr>
        <w:t>QOS</w:t>
      </w:r>
      <w:ins w:id="97" w:author="Jingga Dewa" w:date="2024-07-28T03:27:00Z" w16du:dateUtc="2024-07-28T08:27:00Z">
        <w:r>
          <w:t xml:space="preserve"> results obtained </w:t>
        </w:r>
      </w:ins>
      <w:r w:rsidR="007E7DFC" w:rsidRPr="007E7DFC">
        <w:rPr>
          <w:i/>
        </w:rPr>
        <w:t>delay</w:t>
      </w:r>
      <w:ins w:id="98" w:author="Jingga Dewa" w:date="2024-07-28T03:27:00Z" w16du:dateUtc="2024-07-28T08:27:00Z">
        <w:r>
          <w:t xml:space="preserve"> 2.182 seconds included in the category 'Poor', throughput obtained 39.976 bit/s included in the category 'Poor', </w:t>
        </w:r>
      </w:ins>
      <w:r w:rsidR="00930CB2" w:rsidRPr="00930CB2">
        <w:rPr>
          <w:i/>
        </w:rPr>
        <w:t>packet</w:t>
      </w:r>
      <w:ins w:id="99" w:author="Jingga Dewa" w:date="2024-07-28T03:27:00Z" w16du:dateUtc="2024-07-28T08:27:00Z">
        <w:r>
          <w:t xml:space="preserve"> loss obtained is 0% included in the category 'Very Good', </w:t>
        </w:r>
      </w:ins>
      <w:r w:rsidR="00CC4BFD" w:rsidRPr="00CC4BFD">
        <w:rPr>
          <w:i/>
        </w:rPr>
        <w:t>cell</w:t>
      </w:r>
      <w:ins w:id="100" w:author="Jingga Dewa" w:date="2024-07-28T03:27:00Z" w16du:dateUtc="2024-07-28T08:27:00Z">
        <w:r>
          <w:t xml:space="preserve"> obtained 41.445ms included in the category “Good” Conclusion, helmet-based security system. </w:t>
        </w:r>
      </w:ins>
      <w:r w:rsidR="00930CB2" w:rsidRPr="00930CB2">
        <w:rPr>
          <w:i/>
        </w:rPr>
        <w:t>Android</w:t>
      </w:r>
      <w:ins w:id="101" w:author="Jingga Dewa" w:date="2024-07-28T03:27:00Z" w16du:dateUtc="2024-07-28T08:27:00Z">
        <w:r>
          <w:t xml:space="preserve"> successfully detects helmets if stolen and provides security if indicated lost for helmets.</w:t>
        </w:r>
      </w:ins>
    </w:p>
    <w:bookmarkEnd w:id="85"/>
    <w:p w14:paraId="24A826F0" w14:textId="3664897B" w:rsidR="006174FA" w:rsidRDefault="006174FA" w:rsidP="00C0027C"/>
    <w:p w14:paraId="1226C302" w14:textId="77777777" w:rsidR="006174FA" w:rsidRDefault="006174FA" w:rsidP="006174FA"/>
    <w:p w14:paraId="3B5FC307" w14:textId="6E6C81E3" w:rsidR="006174FA" w:rsidRDefault="00A92B07" w:rsidP="00A92B07">
      <w:pPr>
        <w:spacing w:after="0" w:line="360" w:lineRule="auto"/>
      </w:pPr>
      <w:bookmarkStart w:id="102" w:name="_Hlk174840997"/>
      <w:r w:rsidRPr="00A92B07">
        <w:t xml:space="preserve">Keywords: </w:t>
      </w:r>
      <w:r w:rsidR="007E7DFC" w:rsidRPr="007E7DFC">
        <w:rPr>
          <w:i/>
          <w:iCs/>
        </w:rPr>
        <w:t>Automated Object Tracking</w:t>
      </w:r>
      <w:r w:rsidRPr="00A92B07">
        <w:t>, Anti-theft Helmet</w:t>
      </w:r>
      <w:r w:rsidR="004A237B">
        <w:t>,</w:t>
      </w:r>
      <w:r w:rsidRPr="00A92B07">
        <w:t xml:space="preserve"> Helmet </w:t>
      </w:r>
      <w:r w:rsidR="007E7DFC" w:rsidRPr="007E7DFC">
        <w:rPr>
          <w:i/>
        </w:rPr>
        <w:t>Monitoring</w:t>
      </w:r>
      <w:r w:rsidRPr="00A92B07">
        <w:t xml:space="preserve"> Security Tool System, </w:t>
      </w:r>
      <w:r w:rsidR="00CC6A8B" w:rsidRPr="00CC6A8B">
        <w:rPr>
          <w:i/>
        </w:rPr>
        <w:t>Internet of Things</w:t>
      </w:r>
      <w:r w:rsidRPr="00A92B07">
        <w:t xml:space="preserve"> (</w:t>
      </w:r>
      <w:r w:rsidR="007E7DFC" w:rsidRPr="007E7DFC">
        <w:rPr>
          <w:i/>
        </w:rPr>
        <w:t>IoT</w:t>
      </w:r>
      <w:r w:rsidRPr="00A92B07">
        <w:t>),</w:t>
      </w:r>
      <w:bookmarkEnd w:id="102"/>
    </w:p>
    <w:p w14:paraId="4E47E0B4" w14:textId="77777777" w:rsidR="006174FA" w:rsidRDefault="006174FA" w:rsidP="006174FA"/>
    <w:p w14:paraId="08E7AD86" w14:textId="77777777" w:rsidR="006174FA" w:rsidRDefault="006174FA" w:rsidP="006174FA">
      <w:pPr>
        <w:rPr>
          <w:rFonts w:asciiTheme="majorHAnsi" w:hAnsiTheme="majorHAnsi" w:cstheme="majorHAnsi"/>
        </w:rPr>
      </w:pPr>
    </w:p>
    <w:p w14:paraId="58398184" w14:textId="77777777" w:rsidR="009602BB" w:rsidRDefault="009602BB" w:rsidP="006174FA">
      <w:pPr>
        <w:rPr>
          <w:rFonts w:asciiTheme="majorHAnsi" w:hAnsiTheme="majorHAnsi" w:cstheme="majorHAnsi"/>
        </w:rPr>
      </w:pPr>
    </w:p>
    <w:p w14:paraId="58EFD46B" w14:textId="77777777" w:rsidR="009602BB" w:rsidRPr="00154B3E" w:rsidDel="00270565" w:rsidRDefault="009602BB" w:rsidP="006174FA">
      <w:pPr>
        <w:rPr>
          <w:del w:id="103" w:author="Jingga Dewa" w:date="2024-07-28T04:18:00Z" w16du:dateUtc="2024-07-28T09:18:00Z"/>
          <w:rFonts w:asciiTheme="majorHAnsi" w:hAnsiTheme="majorHAnsi" w:cstheme="majorHAnsi"/>
        </w:rPr>
      </w:pPr>
    </w:p>
    <w:p w14:paraId="6E5F97CE" w14:textId="77777777" w:rsidR="006174FA" w:rsidDel="00270565" w:rsidRDefault="006174FA" w:rsidP="006174FA">
      <w:pPr>
        <w:rPr>
          <w:del w:id="104" w:author="Jingga Dewa" w:date="2024-07-28T04:18:00Z" w16du:dateUtc="2024-07-28T09:18:00Z"/>
        </w:rPr>
      </w:pPr>
    </w:p>
    <w:p w14:paraId="6075F0D4" w14:textId="77777777" w:rsidR="006174FA" w:rsidDel="00270565" w:rsidRDefault="006174FA" w:rsidP="006174FA">
      <w:pPr>
        <w:rPr>
          <w:del w:id="105" w:author="Jingga Dewa" w:date="2024-07-28T04:18:00Z" w16du:dateUtc="2024-07-28T09:18:00Z"/>
        </w:rPr>
      </w:pPr>
    </w:p>
    <w:p w14:paraId="7A978298" w14:textId="77777777" w:rsidR="006174FA" w:rsidDel="00FE6EF3" w:rsidRDefault="006174FA" w:rsidP="006174FA">
      <w:pPr>
        <w:rPr>
          <w:del w:id="106" w:author="Jingga Dewa" w:date="2024-07-28T03:27:00Z" w16du:dateUtc="2024-07-28T08:27:00Z"/>
        </w:rPr>
      </w:pPr>
    </w:p>
    <w:p w14:paraId="77DE8F8E" w14:textId="77777777" w:rsidR="006174FA" w:rsidDel="00FE6EF3" w:rsidRDefault="006174FA" w:rsidP="006174FA">
      <w:pPr>
        <w:rPr>
          <w:del w:id="107" w:author="Jingga Dewa" w:date="2024-07-28T03:27:00Z" w16du:dateUtc="2024-07-28T08:27:00Z"/>
        </w:rPr>
      </w:pPr>
    </w:p>
    <w:p w14:paraId="1093EDC3" w14:textId="77777777" w:rsidR="005766C9" w:rsidDel="00FE6EF3" w:rsidRDefault="005766C9" w:rsidP="006174FA">
      <w:pPr>
        <w:rPr>
          <w:del w:id="108" w:author="Jingga Dewa" w:date="2024-07-28T03:27:00Z" w16du:dateUtc="2024-07-28T08:27:00Z"/>
        </w:rPr>
      </w:pPr>
    </w:p>
    <w:p w14:paraId="727A4552" w14:textId="77777777" w:rsidR="00482E33" w:rsidDel="00FE6EF3" w:rsidRDefault="00482E33" w:rsidP="006174FA">
      <w:pPr>
        <w:rPr>
          <w:del w:id="109" w:author="Jingga Dewa" w:date="2024-07-28T03:27:00Z" w16du:dateUtc="2024-07-28T08:27:00Z"/>
        </w:rPr>
      </w:pPr>
    </w:p>
    <w:p w14:paraId="5488C6D9" w14:textId="77777777" w:rsidR="00482E33" w:rsidRDefault="00482E33" w:rsidP="006174FA">
      <w:pPr>
        <w:rPr>
          <w:ins w:id="110" w:author="Jingga Dewa" w:date="2024-07-28T01:13:00Z" w16du:dateUtc="2024-07-28T06:13:00Z"/>
        </w:rPr>
      </w:pPr>
    </w:p>
    <w:p w14:paraId="3FA3D324" w14:textId="1FF23402" w:rsidR="006606A7" w:rsidRPr="006606A7" w:rsidRDefault="006606A7">
      <w:pPr>
        <w:pStyle w:val="Heading1"/>
        <w:numPr>
          <w:ilvl w:val="0"/>
          <w:numId w:val="0"/>
        </w:numPr>
        <w:jc w:val="center"/>
        <w:rPr>
          <w:ins w:id="111" w:author="Jingga Dewa" w:date="2024-07-28T01:13:00Z" w16du:dateUtc="2024-07-28T06:13:00Z"/>
          <w:b/>
          <w:bCs/>
          <w:rPrChange w:id="112" w:author="Jingga Dewa" w:date="2024-07-28T01:13:00Z" w16du:dateUtc="2024-07-28T06:13:00Z">
            <w:rPr>
              <w:ins w:id="113" w:author="Jingga Dewa" w:date="2024-07-28T01:13:00Z" w16du:dateUtc="2024-07-28T06:13:00Z"/>
            </w:rPr>
          </w:rPrChange>
        </w:rPr>
        <w:pPrChange w:id="114" w:author="Jingga Dewa" w:date="2024-07-28T01:14:00Z" w16du:dateUtc="2024-07-28T06:14:00Z">
          <w:pPr/>
        </w:pPrChange>
      </w:pPr>
      <w:bookmarkStart w:id="115" w:name="_Toc170508037"/>
      <w:bookmarkStart w:id="116" w:name="_Toc175172345"/>
      <w:ins w:id="117" w:author="Jingga Dewa" w:date="2024-07-28T01:13:00Z" w16du:dateUtc="2024-07-28T06:13:00Z">
        <w:r w:rsidRPr="006606A7">
          <w:rPr>
            <w:b/>
            <w:bCs/>
            <w:rPrChange w:id="118" w:author="Jingga Dewa" w:date="2024-07-28T01:13:00Z" w16du:dateUtc="2024-07-28T06:13:00Z">
              <w:rPr/>
            </w:rPrChange>
          </w:rPr>
          <w:lastRenderedPageBreak/>
          <w:t>PRAKATA</w:t>
        </w:r>
        <w:bookmarkEnd w:id="115"/>
        <w:bookmarkEnd w:id="116"/>
      </w:ins>
    </w:p>
    <w:p w14:paraId="4E4E8294" w14:textId="6FEBB4E7" w:rsidR="006606A7" w:rsidRPr="000E3256" w:rsidRDefault="008727FE">
      <w:pPr>
        <w:spacing w:line="360" w:lineRule="auto"/>
        <w:rPr>
          <w:ins w:id="119" w:author="Jingga Dewa" w:date="2024-07-28T01:13:00Z" w16du:dateUtc="2024-07-28T06:13:00Z"/>
          <w:rFonts w:cs="Times New Roman"/>
          <w:bCs/>
          <w:szCs w:val="24"/>
        </w:rPr>
        <w:pPrChange w:id="120" w:author="Jingga Dewa" w:date="2024-07-28T01:23:00Z" w16du:dateUtc="2024-07-28T06:23:00Z">
          <w:pPr>
            <w:spacing w:line="360" w:lineRule="auto"/>
            <w:ind w:firstLine="567"/>
          </w:pPr>
        </w:pPrChange>
      </w:pPr>
      <w:ins w:id="121" w:author="Jingga Dewa" w:date="2024-07-28T01:22:00Z" w16du:dateUtc="2024-07-28T06:22:00Z">
        <w:r>
          <w:rPr>
            <w:rFonts w:cs="Times New Roman"/>
            <w:bCs/>
            <w:szCs w:val="24"/>
          </w:rPr>
          <w:t>Dengan mengu</w:t>
        </w:r>
      </w:ins>
      <w:ins w:id="122" w:author="Jingga Dewa" w:date="2024-07-28T01:23:00Z" w16du:dateUtc="2024-07-28T06:23:00Z">
        <w:r>
          <w:rPr>
            <w:rFonts w:cs="Times New Roman"/>
            <w:bCs/>
            <w:szCs w:val="24"/>
          </w:rPr>
          <w:t xml:space="preserve">capkan </w:t>
        </w:r>
      </w:ins>
      <w:ins w:id="123" w:author="Jingga Dewa" w:date="2024-07-28T01:22:00Z" w16du:dateUtc="2024-07-28T06:22:00Z">
        <w:r>
          <w:rPr>
            <w:rFonts w:cs="Times New Roman"/>
            <w:bCs/>
            <w:szCs w:val="24"/>
          </w:rPr>
          <w:t>p</w:t>
        </w:r>
      </w:ins>
      <w:ins w:id="124" w:author="Jingga Dewa" w:date="2024-07-28T01:13:00Z" w16du:dateUtc="2024-07-28T06:13:00Z">
        <w:r w:rsidR="006606A7" w:rsidRPr="000E3256">
          <w:rPr>
            <w:rFonts w:cs="Times New Roman"/>
            <w:bCs/>
            <w:szCs w:val="24"/>
          </w:rPr>
          <w:t xml:space="preserve">uji syukur </w:t>
        </w:r>
        <w:proofErr w:type="spellStart"/>
        <w:r w:rsidR="006606A7" w:rsidRPr="000E3256">
          <w:rPr>
            <w:rFonts w:cs="Times New Roman"/>
            <w:bCs/>
            <w:szCs w:val="24"/>
          </w:rPr>
          <w:t>kehadirat</w:t>
        </w:r>
        <w:proofErr w:type="spellEnd"/>
        <w:r w:rsidR="006606A7" w:rsidRPr="000E3256">
          <w:rPr>
            <w:rFonts w:cs="Times New Roman"/>
            <w:bCs/>
            <w:szCs w:val="24"/>
          </w:rPr>
          <w:t xml:space="preserve"> Allah SWT yang telah melimpahkan rahmat dan hidayah-Nya, sehingga dapat menyelesaikan skripsi dengan </w:t>
        </w:r>
        <w:r w:rsidR="006606A7" w:rsidRPr="008727FE">
          <w:rPr>
            <w:rFonts w:cs="Times New Roman"/>
            <w:bCs/>
            <w:szCs w:val="24"/>
          </w:rPr>
          <w:t xml:space="preserve">judul </w:t>
        </w:r>
      </w:ins>
      <w:ins w:id="125" w:author="Jingga Dewa" w:date="2024-07-28T01:21:00Z" w16du:dateUtc="2024-07-28T06:21:00Z">
        <w:r w:rsidRPr="008727FE">
          <w:rPr>
            <w:rFonts w:eastAsia="Calibri" w:cs="Times New Roman"/>
            <w:bCs/>
            <w:szCs w:val="24"/>
            <w:rPrChange w:id="126" w:author="Jingga Dewa" w:date="2024-07-28T01:21:00Z" w16du:dateUtc="2024-07-28T06:21:00Z">
              <w:rPr>
                <w:rFonts w:eastAsia="Calibri" w:cs="Times New Roman"/>
                <w:b/>
                <w:szCs w:val="24"/>
              </w:rPr>
            </w:rPrChange>
          </w:rPr>
          <w:t>“</w:t>
        </w:r>
        <w:r w:rsidRPr="008727FE">
          <w:rPr>
            <w:rFonts w:cs="Times New Roman"/>
            <w:bCs/>
            <w:szCs w:val="24"/>
            <w:rPrChange w:id="127" w:author="Jingga Dewa" w:date="2024-07-28T01:21:00Z" w16du:dateUtc="2024-07-28T06:21:00Z">
              <w:rPr>
                <w:rFonts w:cs="Times New Roman"/>
                <w:b/>
                <w:szCs w:val="24"/>
              </w:rPr>
            </w:rPrChange>
          </w:rPr>
          <w:t xml:space="preserve">Perancangan Sistem Alat Keamanan </w:t>
        </w:r>
      </w:ins>
      <w:r w:rsidR="004A237B">
        <w:rPr>
          <w:rFonts w:cs="Times New Roman"/>
          <w:bCs/>
          <w:szCs w:val="24"/>
        </w:rPr>
        <w:t>d</w:t>
      </w:r>
      <w:ins w:id="128" w:author="Jingga Dewa" w:date="2024-07-28T01:21:00Z" w16du:dateUtc="2024-07-28T06:21:00Z">
        <w:r w:rsidRPr="008727FE">
          <w:rPr>
            <w:rFonts w:cs="Times New Roman"/>
            <w:bCs/>
            <w:szCs w:val="24"/>
            <w:rPrChange w:id="129" w:author="Jingga Dewa" w:date="2024-07-28T01:21:00Z" w16du:dateUtc="2024-07-28T06:21:00Z">
              <w:rPr>
                <w:rFonts w:cs="Times New Roman"/>
                <w:b/>
                <w:szCs w:val="24"/>
              </w:rPr>
            </w:rPrChange>
          </w:rPr>
          <w:t xml:space="preserve">an Pemantauan Helm Anti Maling Dengan </w:t>
        </w:r>
        <w:r w:rsidRPr="00502EDE">
          <w:rPr>
            <w:rFonts w:cs="Times New Roman"/>
            <w:bCs/>
            <w:i/>
            <w:iCs/>
            <w:szCs w:val="24"/>
            <w:rPrChange w:id="130" w:author="Jingga Dewa" w:date="2024-07-28T01:21:00Z" w16du:dateUtc="2024-07-28T06:21:00Z">
              <w:rPr>
                <w:rFonts w:cs="Times New Roman"/>
                <w:b/>
                <w:szCs w:val="24"/>
              </w:rPr>
            </w:rPrChange>
          </w:rPr>
          <w:t xml:space="preserve">Fitur </w:t>
        </w:r>
      </w:ins>
      <w:r w:rsidR="007E7DFC" w:rsidRPr="007E7DFC">
        <w:rPr>
          <w:rFonts w:cs="Times New Roman"/>
          <w:bCs/>
          <w:i/>
          <w:iCs/>
          <w:szCs w:val="24"/>
        </w:rPr>
        <w:t>Automated Object Tracking</w:t>
      </w:r>
      <w:ins w:id="131" w:author="Jingga Dewa" w:date="2024-07-28T01:21:00Z" w16du:dateUtc="2024-07-28T06:21:00Z">
        <w:r w:rsidRPr="008727FE">
          <w:rPr>
            <w:rFonts w:cs="Times New Roman"/>
            <w:bCs/>
            <w:szCs w:val="24"/>
            <w:rPrChange w:id="132" w:author="Jingga Dewa" w:date="2024-07-28T01:21:00Z" w16du:dateUtc="2024-07-28T06:21:00Z">
              <w:rPr>
                <w:rFonts w:cs="Times New Roman"/>
                <w:b/>
                <w:szCs w:val="24"/>
              </w:rPr>
            </w:rPrChange>
          </w:rPr>
          <w:t xml:space="preserve"> Berbasis Aplikasi </w:t>
        </w:r>
      </w:ins>
      <w:r w:rsidR="00930CB2" w:rsidRPr="00930CB2">
        <w:rPr>
          <w:rFonts w:cs="Times New Roman"/>
          <w:bCs/>
          <w:i/>
          <w:szCs w:val="24"/>
        </w:rPr>
        <w:t>Android</w:t>
      </w:r>
      <w:ins w:id="133" w:author="Jingga Dewa" w:date="2024-07-28T01:21:00Z" w16du:dateUtc="2024-07-28T06:21:00Z">
        <w:r w:rsidRPr="008727FE">
          <w:rPr>
            <w:rStyle w:val="Emphasis"/>
            <w:bCs/>
            <w:i w:val="0"/>
            <w:iCs w:val="0"/>
            <w:rPrChange w:id="134" w:author="Jingga Dewa" w:date="2024-07-28T01:21:00Z" w16du:dateUtc="2024-07-28T06:21:00Z">
              <w:rPr>
                <w:rStyle w:val="Emphasis"/>
                <w:b/>
                <w:i w:val="0"/>
                <w:iCs w:val="0"/>
              </w:rPr>
            </w:rPrChange>
          </w:rPr>
          <w:t>”</w:t>
        </w:r>
      </w:ins>
      <w:ins w:id="135" w:author="Jingga Dewa" w:date="2024-07-28T01:13:00Z" w16du:dateUtc="2024-07-28T06:13:00Z">
        <w:r w:rsidR="006606A7" w:rsidRPr="000E3256">
          <w:rPr>
            <w:rFonts w:cs="Times New Roman"/>
            <w:bCs/>
            <w:szCs w:val="24"/>
          </w:rPr>
          <w:t xml:space="preserve">. Penulis </w:t>
        </w:r>
      </w:ins>
      <w:r w:rsidR="009A7849" w:rsidRPr="000E3256">
        <w:rPr>
          <w:rFonts w:cs="Times New Roman"/>
          <w:bCs/>
          <w:szCs w:val="24"/>
        </w:rPr>
        <w:t>menyadari</w:t>
      </w:r>
      <w:ins w:id="136" w:author="Jingga Dewa" w:date="2024-07-28T01:13:00Z" w16du:dateUtc="2024-07-28T06:13:00Z">
        <w:r w:rsidR="006606A7" w:rsidRPr="000E3256">
          <w:rPr>
            <w:rFonts w:cs="Times New Roman"/>
            <w:bCs/>
            <w:szCs w:val="24"/>
          </w:rPr>
          <w:t xml:space="preserve"> dalam penyusunan laporan akhir ini tidak selesai tanpa bantuan dari beberapa pihak. Karena itu pada kesempatan ini disampaikan terima kasih kepada: </w:t>
        </w:r>
      </w:ins>
    </w:p>
    <w:p w14:paraId="6F0DD91E" w14:textId="5CCA1003" w:rsidR="00E940AE" w:rsidRDefault="00E940AE" w:rsidP="00E940AE">
      <w:pPr>
        <w:pStyle w:val="ListParagraph"/>
        <w:numPr>
          <w:ilvl w:val="0"/>
          <w:numId w:val="83"/>
        </w:numPr>
        <w:spacing w:line="360" w:lineRule="auto"/>
        <w:rPr>
          <w:ins w:id="137" w:author="Jingga Dewa" w:date="2024-07-28T04:20:00Z" w16du:dateUtc="2024-07-28T09:20:00Z"/>
          <w:rFonts w:cs="Times New Roman"/>
          <w:bCs/>
          <w:szCs w:val="24"/>
        </w:rPr>
      </w:pPr>
      <w:ins w:id="138" w:author="Jingga Dewa" w:date="2024-07-28T04:19:00Z" w16du:dateUtc="2024-07-28T09:19:00Z">
        <w:r>
          <w:rPr>
            <w:rFonts w:cs="Times New Roman"/>
            <w:bCs/>
            <w:szCs w:val="24"/>
          </w:rPr>
          <w:t xml:space="preserve"> Allah SWT yang telah memberikan segala nik</w:t>
        </w:r>
      </w:ins>
      <w:ins w:id="139" w:author="Jingga Dewa" w:date="2024-07-28T04:20:00Z" w16du:dateUtc="2024-07-28T09:20:00Z">
        <w:r>
          <w:rPr>
            <w:rFonts w:cs="Times New Roman"/>
            <w:bCs/>
            <w:szCs w:val="24"/>
          </w:rPr>
          <w:t>mat dan karunia-Nya sehingga skripsi ini dapat terselesaikan</w:t>
        </w:r>
      </w:ins>
      <w:r w:rsidR="00E14B92">
        <w:rPr>
          <w:rFonts w:cs="Times New Roman"/>
          <w:bCs/>
          <w:szCs w:val="24"/>
        </w:rPr>
        <w:t>.</w:t>
      </w:r>
    </w:p>
    <w:p w14:paraId="78B4935C" w14:textId="211915FD" w:rsidR="00E940AE" w:rsidRDefault="00E940AE">
      <w:pPr>
        <w:pStyle w:val="ListParagraph"/>
        <w:numPr>
          <w:ilvl w:val="0"/>
          <w:numId w:val="83"/>
        </w:numPr>
        <w:spacing w:line="360" w:lineRule="auto"/>
        <w:rPr>
          <w:ins w:id="140" w:author="Jingga Dewa" w:date="2024-07-28T04:19:00Z" w16du:dateUtc="2024-07-28T09:19:00Z"/>
          <w:rFonts w:cs="Times New Roman"/>
          <w:bCs/>
          <w:szCs w:val="24"/>
        </w:rPr>
        <w:pPrChange w:id="141" w:author="Jingga Dewa" w:date="2024-07-28T04:20:00Z" w16du:dateUtc="2024-07-28T09:20:00Z">
          <w:pPr>
            <w:spacing w:line="360" w:lineRule="auto"/>
            <w:ind w:left="360"/>
          </w:pPr>
        </w:pPrChange>
      </w:pPr>
      <w:ins w:id="142" w:author="Jingga Dewa" w:date="2024-07-28T04:20:00Z" w16du:dateUtc="2024-07-28T09:20:00Z">
        <w:r>
          <w:rPr>
            <w:rFonts w:cs="Times New Roman"/>
            <w:bCs/>
            <w:szCs w:val="24"/>
          </w:rPr>
          <w:t>Nabi Muhammad SAW sebagai</w:t>
        </w:r>
      </w:ins>
      <w:ins w:id="143" w:author="Jingga Dewa" w:date="2024-07-28T04:21:00Z" w16du:dateUtc="2024-07-28T09:21:00Z">
        <w:r>
          <w:rPr>
            <w:rFonts w:cs="Times New Roman"/>
            <w:bCs/>
            <w:szCs w:val="24"/>
          </w:rPr>
          <w:t xml:space="preserve"> junjungan yang telah memberikan suri tauladan yang baik kepada umat</w:t>
        </w:r>
        <w:r w:rsidR="00EA7824">
          <w:rPr>
            <w:rFonts w:cs="Times New Roman"/>
            <w:bCs/>
            <w:szCs w:val="24"/>
          </w:rPr>
          <w:t>nya</w:t>
        </w:r>
      </w:ins>
      <w:r w:rsidR="00E14B92">
        <w:rPr>
          <w:rFonts w:cs="Times New Roman"/>
          <w:bCs/>
          <w:szCs w:val="24"/>
        </w:rPr>
        <w:t>.</w:t>
      </w:r>
    </w:p>
    <w:p w14:paraId="34F44367" w14:textId="4786F82F" w:rsidR="006606A7" w:rsidRPr="00E940AE" w:rsidRDefault="006606A7" w:rsidP="00E940AE">
      <w:pPr>
        <w:pStyle w:val="ListParagraph"/>
        <w:numPr>
          <w:ilvl w:val="0"/>
          <w:numId w:val="83"/>
        </w:numPr>
        <w:spacing w:line="360" w:lineRule="auto"/>
        <w:rPr>
          <w:ins w:id="144" w:author="Jingga Dewa" w:date="2024-07-28T01:13:00Z" w16du:dateUtc="2024-07-28T06:13:00Z"/>
          <w:rFonts w:cs="Times New Roman"/>
          <w:bCs/>
          <w:szCs w:val="24"/>
        </w:rPr>
      </w:pPr>
      <w:ins w:id="145" w:author="Jingga Dewa" w:date="2024-07-28T01:13:00Z" w16du:dateUtc="2024-07-28T06:13:00Z">
        <w:r w:rsidRPr="00E940AE">
          <w:rPr>
            <w:rFonts w:cs="Times New Roman"/>
            <w:bCs/>
            <w:szCs w:val="24"/>
          </w:rPr>
          <w:t xml:space="preserve">Bapak </w:t>
        </w:r>
      </w:ins>
      <w:proofErr w:type="spellStart"/>
      <w:r w:rsidR="00EF7A9B" w:rsidRPr="00927857">
        <w:rPr>
          <w:bCs/>
        </w:rPr>
        <w:t>Supriatna</w:t>
      </w:r>
      <w:proofErr w:type="spellEnd"/>
      <w:r w:rsidR="00EF7A9B" w:rsidRPr="00927857">
        <w:rPr>
          <w:bCs/>
        </w:rPr>
        <w:t xml:space="preserve"> </w:t>
      </w:r>
      <w:proofErr w:type="spellStart"/>
      <w:r w:rsidR="00EF7A9B" w:rsidRPr="00927857">
        <w:rPr>
          <w:bCs/>
        </w:rPr>
        <w:t>Adhisuwignjo</w:t>
      </w:r>
      <w:proofErr w:type="spellEnd"/>
      <w:r w:rsidR="00EF7A9B">
        <w:rPr>
          <w:bCs/>
        </w:rPr>
        <w:t>,</w:t>
      </w:r>
      <w:r w:rsidR="00EF7A9B" w:rsidRPr="00927857">
        <w:rPr>
          <w:bCs/>
        </w:rPr>
        <w:t xml:space="preserve"> S.T.,M.T.,</w:t>
      </w:r>
      <w:r w:rsidR="00EF7A9B">
        <w:rPr>
          <w:bCs/>
        </w:rPr>
        <w:t xml:space="preserve"> </w:t>
      </w:r>
      <w:ins w:id="146" w:author="Jingga Dewa" w:date="2024-07-28T01:13:00Z" w16du:dateUtc="2024-07-28T06:13:00Z">
        <w:r w:rsidRPr="00E940AE">
          <w:rPr>
            <w:rFonts w:cs="Times New Roman"/>
            <w:bCs/>
            <w:szCs w:val="24"/>
          </w:rPr>
          <w:t>selaku Direktur Politeknik Negeri Malang.</w:t>
        </w:r>
      </w:ins>
    </w:p>
    <w:p w14:paraId="19CAA5E1" w14:textId="794B99BE" w:rsidR="006606A7" w:rsidRPr="000E3256" w:rsidRDefault="006606A7" w:rsidP="006606A7">
      <w:pPr>
        <w:pStyle w:val="ListParagraph"/>
        <w:numPr>
          <w:ilvl w:val="0"/>
          <w:numId w:val="83"/>
        </w:numPr>
        <w:spacing w:line="360" w:lineRule="auto"/>
        <w:rPr>
          <w:ins w:id="147" w:author="Jingga Dewa" w:date="2024-07-28T01:13:00Z" w16du:dateUtc="2024-07-28T06:13:00Z"/>
          <w:rFonts w:cs="Times New Roman"/>
          <w:bCs/>
          <w:szCs w:val="24"/>
        </w:rPr>
      </w:pPr>
      <w:ins w:id="148" w:author="Jingga Dewa" w:date="2024-07-28T01:13:00Z" w16du:dateUtc="2024-07-28T06:13:00Z">
        <w:r w:rsidRPr="000E3256">
          <w:rPr>
            <w:rFonts w:cs="Times New Roman"/>
            <w:bCs/>
            <w:szCs w:val="24"/>
          </w:rPr>
          <w:t xml:space="preserve">Bapak </w:t>
        </w:r>
      </w:ins>
      <w:r w:rsidR="00EF7A9B" w:rsidRPr="00EF7A9B">
        <w:rPr>
          <w:rFonts w:cs="Times New Roman"/>
          <w:bCs/>
          <w:szCs w:val="24"/>
        </w:rPr>
        <w:t>Mohammad Noor Hidayat, S.T., M.Sc., Ph.D.</w:t>
      </w:r>
      <w:r w:rsidR="00EF7A9B">
        <w:rPr>
          <w:rFonts w:cs="Times New Roman"/>
          <w:bCs/>
          <w:szCs w:val="24"/>
        </w:rPr>
        <w:t xml:space="preserve"> </w:t>
      </w:r>
      <w:ins w:id="149" w:author="Jingga Dewa" w:date="2024-07-28T01:13:00Z" w16du:dateUtc="2024-07-28T06:13:00Z">
        <w:r w:rsidRPr="000E3256">
          <w:rPr>
            <w:rFonts w:cs="Times New Roman"/>
            <w:bCs/>
            <w:szCs w:val="24"/>
          </w:rPr>
          <w:t xml:space="preserve">selaku ketua jurusan Teknik Elektro Politeknik Negeri Malang.  </w:t>
        </w:r>
      </w:ins>
    </w:p>
    <w:p w14:paraId="0E4A6BF4" w14:textId="447D6A75" w:rsidR="006606A7" w:rsidRPr="000E3256" w:rsidRDefault="006606A7" w:rsidP="006606A7">
      <w:pPr>
        <w:pStyle w:val="ListParagraph"/>
        <w:numPr>
          <w:ilvl w:val="0"/>
          <w:numId w:val="83"/>
        </w:numPr>
        <w:spacing w:line="360" w:lineRule="auto"/>
        <w:rPr>
          <w:ins w:id="150" w:author="Jingga Dewa" w:date="2024-07-28T01:13:00Z" w16du:dateUtc="2024-07-28T06:13:00Z"/>
          <w:rFonts w:cs="Times New Roman"/>
          <w:bCs/>
          <w:szCs w:val="24"/>
        </w:rPr>
      </w:pPr>
      <w:ins w:id="151" w:author="Jingga Dewa" w:date="2024-07-28T01:13:00Z" w16du:dateUtc="2024-07-28T06:13:00Z">
        <w:r w:rsidRPr="000E3256">
          <w:rPr>
            <w:rFonts w:cs="Times New Roman"/>
            <w:bCs/>
            <w:szCs w:val="24"/>
          </w:rPr>
          <w:t xml:space="preserve">Ibu </w:t>
        </w:r>
      </w:ins>
      <w:r w:rsidR="00EF7A9B" w:rsidRPr="00EF7A9B">
        <w:rPr>
          <w:rFonts w:cs="Times New Roman"/>
          <w:bCs/>
          <w:szCs w:val="24"/>
        </w:rPr>
        <w:t xml:space="preserve">Mila </w:t>
      </w:r>
      <w:proofErr w:type="spellStart"/>
      <w:r w:rsidR="00EF7A9B" w:rsidRPr="00EF7A9B">
        <w:rPr>
          <w:rFonts w:cs="Times New Roman"/>
          <w:bCs/>
          <w:szCs w:val="24"/>
        </w:rPr>
        <w:t>Kusumawardani</w:t>
      </w:r>
      <w:proofErr w:type="spellEnd"/>
      <w:r w:rsidR="00EF7A9B" w:rsidRPr="00EF7A9B">
        <w:rPr>
          <w:rFonts w:cs="Times New Roman"/>
          <w:bCs/>
          <w:szCs w:val="24"/>
        </w:rPr>
        <w:t>, S.T., M.T</w:t>
      </w:r>
      <w:r w:rsidR="001B0E3C">
        <w:rPr>
          <w:rFonts w:cs="Times New Roman"/>
          <w:bCs/>
          <w:szCs w:val="24"/>
        </w:rPr>
        <w:t>.</w:t>
      </w:r>
      <w:r w:rsidR="00EF7A9B">
        <w:rPr>
          <w:rFonts w:cs="Times New Roman"/>
          <w:bCs/>
          <w:szCs w:val="24"/>
        </w:rPr>
        <w:t xml:space="preserve"> </w:t>
      </w:r>
      <w:ins w:id="152" w:author="Jingga Dewa" w:date="2024-07-28T01:13:00Z" w16du:dateUtc="2024-07-28T06:13:00Z">
        <w:r w:rsidRPr="000E3256">
          <w:rPr>
            <w:rFonts w:cs="Times New Roman"/>
            <w:bCs/>
            <w:szCs w:val="24"/>
          </w:rPr>
          <w:t xml:space="preserve">selaku ketua Program Studi D4 Jaringan Telekomunikasi Digital Politeknik Negeri Malang. </w:t>
        </w:r>
      </w:ins>
    </w:p>
    <w:p w14:paraId="581C207E" w14:textId="73B60C6E" w:rsidR="006606A7" w:rsidRPr="000E3256" w:rsidRDefault="006606A7" w:rsidP="006606A7">
      <w:pPr>
        <w:pStyle w:val="ListParagraph"/>
        <w:numPr>
          <w:ilvl w:val="0"/>
          <w:numId w:val="83"/>
        </w:numPr>
        <w:spacing w:line="360" w:lineRule="auto"/>
        <w:rPr>
          <w:ins w:id="153" w:author="Jingga Dewa" w:date="2024-07-28T01:13:00Z" w16du:dateUtc="2024-07-28T06:13:00Z"/>
          <w:rFonts w:cs="Times New Roman"/>
          <w:bCs/>
          <w:szCs w:val="24"/>
        </w:rPr>
      </w:pPr>
      <w:ins w:id="154" w:author="Jingga Dewa" w:date="2024-07-28T01:13:00Z" w16du:dateUtc="2024-07-28T06:13:00Z">
        <w:r w:rsidRPr="000E3256">
          <w:rPr>
            <w:rFonts w:cs="Times New Roman"/>
            <w:bCs/>
            <w:szCs w:val="24"/>
          </w:rPr>
          <w:t xml:space="preserve">Ibu </w:t>
        </w:r>
      </w:ins>
      <w:proofErr w:type="spellStart"/>
      <w:r w:rsidR="004A237B" w:rsidRPr="004A237B">
        <w:rPr>
          <w:rFonts w:cs="Times New Roman"/>
          <w:bCs/>
          <w:szCs w:val="24"/>
        </w:rPr>
        <w:t>Dianthy</w:t>
      </w:r>
      <w:proofErr w:type="spellEnd"/>
      <w:r w:rsidR="004A237B" w:rsidRPr="004A237B">
        <w:rPr>
          <w:rFonts w:cs="Times New Roman"/>
          <w:bCs/>
          <w:szCs w:val="24"/>
        </w:rPr>
        <w:t xml:space="preserve"> Marya, S.T, M.T.</w:t>
      </w:r>
      <w:r w:rsidR="004A237B">
        <w:rPr>
          <w:rFonts w:cs="Times New Roman"/>
          <w:bCs/>
          <w:szCs w:val="24"/>
        </w:rPr>
        <w:t xml:space="preserve"> </w:t>
      </w:r>
      <w:ins w:id="155" w:author="Jingga Dewa" w:date="2024-07-28T01:13:00Z" w16du:dateUtc="2024-07-28T06:13:00Z">
        <w:r w:rsidRPr="000E3256">
          <w:rPr>
            <w:rFonts w:cs="Times New Roman"/>
            <w:bCs/>
            <w:szCs w:val="24"/>
          </w:rPr>
          <w:t xml:space="preserve">selaku Dosen Pembimbing I yang telah meluangkan waktu, tenaga, dan pikiran dalam memberikan bimbingan dan dukungan yang berharga sehingga skripsi dapat diselesaikan. </w:t>
        </w:r>
      </w:ins>
    </w:p>
    <w:p w14:paraId="4A176C19" w14:textId="029C8C21" w:rsidR="006606A7" w:rsidRPr="000E3256" w:rsidRDefault="006606A7" w:rsidP="006606A7">
      <w:pPr>
        <w:pStyle w:val="ListParagraph"/>
        <w:numPr>
          <w:ilvl w:val="0"/>
          <w:numId w:val="83"/>
        </w:numPr>
        <w:spacing w:line="360" w:lineRule="auto"/>
        <w:rPr>
          <w:ins w:id="156" w:author="Jingga Dewa" w:date="2024-07-28T01:13:00Z" w16du:dateUtc="2024-07-28T06:13:00Z"/>
          <w:rFonts w:cs="Times New Roman"/>
          <w:bCs/>
          <w:szCs w:val="24"/>
        </w:rPr>
      </w:pPr>
      <w:ins w:id="157" w:author="Jingga Dewa" w:date="2024-07-28T01:15:00Z" w16du:dateUtc="2024-07-28T06:15:00Z">
        <w:r>
          <w:rPr>
            <w:rFonts w:cs="Times New Roman"/>
            <w:bCs/>
            <w:szCs w:val="24"/>
          </w:rPr>
          <w:t>Ibu</w:t>
        </w:r>
      </w:ins>
      <w:ins w:id="158" w:author="Jingga Dewa" w:date="2024-07-28T01:13:00Z" w16du:dateUtc="2024-07-28T06:13:00Z">
        <w:r w:rsidRPr="000E3256">
          <w:rPr>
            <w:rFonts w:cs="Times New Roman"/>
            <w:bCs/>
            <w:szCs w:val="24"/>
          </w:rPr>
          <w:t xml:space="preserve"> </w:t>
        </w:r>
      </w:ins>
      <w:r w:rsidR="00EF7A9B" w:rsidRPr="00EF7A9B">
        <w:rPr>
          <w:rFonts w:cs="Times New Roman"/>
          <w:bCs/>
          <w:szCs w:val="24"/>
        </w:rPr>
        <w:t xml:space="preserve">Lis Diana Mustafa, S.T., M.T. </w:t>
      </w:r>
      <w:ins w:id="159" w:author="Jingga Dewa" w:date="2024-07-28T01:13:00Z" w16du:dateUtc="2024-07-28T06:13:00Z">
        <w:r w:rsidRPr="000E3256">
          <w:rPr>
            <w:rFonts w:cs="Times New Roman"/>
            <w:bCs/>
            <w:szCs w:val="24"/>
          </w:rPr>
          <w:t xml:space="preserve">selaku Dosen Pembimbing II yang telah memberikan pengarahan dan </w:t>
        </w:r>
      </w:ins>
      <w:ins w:id="160" w:author="Jingga Dewa" w:date="2024-07-28T01:19:00Z" w16du:dateUtc="2024-07-28T06:19:00Z">
        <w:r w:rsidR="00767D37" w:rsidRPr="000E3256">
          <w:rPr>
            <w:rFonts w:cs="Times New Roman"/>
            <w:bCs/>
            <w:szCs w:val="24"/>
          </w:rPr>
          <w:t>bimbingan</w:t>
        </w:r>
      </w:ins>
      <w:ins w:id="161" w:author="Jingga Dewa" w:date="2024-07-28T01:13:00Z" w16du:dateUtc="2024-07-28T06:13:00Z">
        <w:r w:rsidRPr="000E3256">
          <w:rPr>
            <w:rFonts w:cs="Times New Roman"/>
            <w:bCs/>
            <w:szCs w:val="24"/>
          </w:rPr>
          <w:t xml:space="preserve"> dalam penyusunan skripsi ini.</w:t>
        </w:r>
      </w:ins>
    </w:p>
    <w:p w14:paraId="7F9ACB40" w14:textId="77777777" w:rsidR="006606A7" w:rsidRPr="000E3256" w:rsidRDefault="006606A7" w:rsidP="006606A7">
      <w:pPr>
        <w:pStyle w:val="ListParagraph"/>
        <w:numPr>
          <w:ilvl w:val="0"/>
          <w:numId w:val="83"/>
        </w:numPr>
        <w:spacing w:line="360" w:lineRule="auto"/>
        <w:rPr>
          <w:ins w:id="162" w:author="Jingga Dewa" w:date="2024-07-28T01:13:00Z" w16du:dateUtc="2024-07-28T06:13:00Z"/>
          <w:rFonts w:cs="Times New Roman"/>
          <w:bCs/>
          <w:szCs w:val="24"/>
        </w:rPr>
      </w:pPr>
      <w:ins w:id="163" w:author="Jingga Dewa" w:date="2024-07-28T01:13:00Z" w16du:dateUtc="2024-07-28T06:13:00Z">
        <w:r w:rsidRPr="000E3256">
          <w:rPr>
            <w:rFonts w:cs="Times New Roman"/>
            <w:bCs/>
            <w:szCs w:val="24"/>
          </w:rPr>
          <w:t xml:space="preserve">Bapak dan Ibu Dosen Politeknik Negeri Malang yang selama ini telah memberikan bekal ilmu dan pengetahuan yang bermanfaat. </w:t>
        </w:r>
      </w:ins>
    </w:p>
    <w:p w14:paraId="70746416" w14:textId="433C28B3" w:rsidR="006606A7" w:rsidRPr="000E3256" w:rsidRDefault="006606A7" w:rsidP="006606A7">
      <w:pPr>
        <w:pStyle w:val="ListParagraph"/>
        <w:numPr>
          <w:ilvl w:val="0"/>
          <w:numId w:val="83"/>
        </w:numPr>
        <w:spacing w:line="360" w:lineRule="auto"/>
        <w:rPr>
          <w:ins w:id="164" w:author="Jingga Dewa" w:date="2024-07-28T01:13:00Z" w16du:dateUtc="2024-07-28T06:13:00Z"/>
          <w:rFonts w:cs="Times New Roman"/>
          <w:bCs/>
          <w:szCs w:val="24"/>
        </w:rPr>
      </w:pPr>
      <w:ins w:id="165" w:author="Jingga Dewa" w:date="2024-07-28T01:13:00Z" w16du:dateUtc="2024-07-28T06:13:00Z">
        <w:r w:rsidRPr="000E3256">
          <w:rPr>
            <w:rFonts w:cs="Times New Roman"/>
            <w:bCs/>
            <w:szCs w:val="24"/>
          </w:rPr>
          <w:t>Orang Tua yang telah memberikan doa, motivasi, semangat, materi, nasihat dan perhatian</w:t>
        </w:r>
      </w:ins>
      <w:r w:rsidR="00F45D41">
        <w:rPr>
          <w:rFonts w:cs="Times New Roman"/>
          <w:bCs/>
          <w:szCs w:val="24"/>
        </w:rPr>
        <w:t>.</w:t>
      </w:r>
      <w:ins w:id="166" w:author="Jingga Dewa" w:date="2024-07-28T01:13:00Z" w16du:dateUtc="2024-07-28T06:13:00Z">
        <w:r w:rsidRPr="000E3256">
          <w:rPr>
            <w:rFonts w:cs="Times New Roman"/>
            <w:bCs/>
            <w:szCs w:val="24"/>
          </w:rPr>
          <w:t xml:space="preserve"> </w:t>
        </w:r>
      </w:ins>
    </w:p>
    <w:p w14:paraId="3C309A5A" w14:textId="7C80F301" w:rsidR="006606A7" w:rsidRPr="000E3256" w:rsidRDefault="00767D37" w:rsidP="006606A7">
      <w:pPr>
        <w:pStyle w:val="ListParagraph"/>
        <w:numPr>
          <w:ilvl w:val="0"/>
          <w:numId w:val="83"/>
        </w:numPr>
        <w:spacing w:line="360" w:lineRule="auto"/>
        <w:rPr>
          <w:ins w:id="167" w:author="Jingga Dewa" w:date="2024-07-28T01:13:00Z" w16du:dateUtc="2024-07-28T06:13:00Z"/>
          <w:rFonts w:cs="Times New Roman"/>
          <w:bCs/>
          <w:szCs w:val="24"/>
        </w:rPr>
      </w:pPr>
      <w:ins w:id="168" w:author="Jingga Dewa" w:date="2024-07-28T01:17:00Z" w16du:dateUtc="2024-07-28T06:17:00Z">
        <w:r>
          <w:rPr>
            <w:rFonts w:cs="Times New Roman"/>
            <w:bCs/>
            <w:szCs w:val="24"/>
          </w:rPr>
          <w:t>Rekan-rekan seperjuangan Program</w:t>
        </w:r>
      </w:ins>
      <w:ins w:id="169" w:author="Jingga Dewa" w:date="2024-07-28T01:18:00Z" w16du:dateUtc="2024-07-28T06:18:00Z">
        <w:r>
          <w:rPr>
            <w:rFonts w:cs="Times New Roman"/>
            <w:bCs/>
            <w:szCs w:val="24"/>
          </w:rPr>
          <w:t xml:space="preserve"> Studi Jaringan Telekomunikasi Digital yang turut membantu terselesaikan skripsi</w:t>
        </w:r>
      </w:ins>
      <w:ins w:id="170" w:author="Jingga Dewa" w:date="2024-07-28T01:13:00Z" w16du:dateUtc="2024-07-28T06:13:00Z">
        <w:r w:rsidR="006606A7" w:rsidRPr="000E3256">
          <w:rPr>
            <w:rFonts w:cs="Times New Roman"/>
            <w:bCs/>
            <w:szCs w:val="24"/>
          </w:rPr>
          <w:t>.</w:t>
        </w:r>
      </w:ins>
    </w:p>
    <w:p w14:paraId="2F9E3A00" w14:textId="77777777" w:rsidR="006606A7" w:rsidRPr="000E3256" w:rsidRDefault="006606A7" w:rsidP="006606A7">
      <w:pPr>
        <w:pStyle w:val="ListParagraph"/>
        <w:numPr>
          <w:ilvl w:val="0"/>
          <w:numId w:val="83"/>
        </w:numPr>
        <w:spacing w:line="360" w:lineRule="auto"/>
        <w:rPr>
          <w:ins w:id="171" w:author="Jingga Dewa" w:date="2024-07-28T01:13:00Z" w16du:dateUtc="2024-07-28T06:13:00Z"/>
          <w:rFonts w:cs="Times New Roman"/>
          <w:bCs/>
          <w:szCs w:val="24"/>
        </w:rPr>
      </w:pPr>
      <w:ins w:id="172" w:author="Jingga Dewa" w:date="2024-07-28T01:13:00Z" w16du:dateUtc="2024-07-28T06:13:00Z">
        <w:r w:rsidRPr="000E3256">
          <w:rPr>
            <w:rFonts w:cs="Times New Roman"/>
            <w:bCs/>
            <w:szCs w:val="24"/>
          </w:rPr>
          <w:t>Dan untuk diri sendiri terima kasih telah mampu melewati semua proses dalam mengerjakan skripsi ini sampai tuntas.</w:t>
        </w:r>
      </w:ins>
    </w:p>
    <w:p w14:paraId="4E8366A7" w14:textId="7200C9E6" w:rsidR="006606A7" w:rsidRPr="008727FE" w:rsidRDefault="006606A7">
      <w:pPr>
        <w:pStyle w:val="ListParagraph"/>
        <w:numPr>
          <w:ilvl w:val="0"/>
          <w:numId w:val="83"/>
        </w:numPr>
        <w:spacing w:line="360" w:lineRule="auto"/>
        <w:rPr>
          <w:ins w:id="173" w:author="Jingga Dewa" w:date="2024-07-28T01:13:00Z" w16du:dateUtc="2024-07-28T06:13:00Z"/>
          <w:rFonts w:cs="Times New Roman"/>
          <w:bCs/>
          <w:szCs w:val="24"/>
        </w:rPr>
        <w:pPrChange w:id="174" w:author="Jingga Dewa" w:date="2024-07-28T01:21:00Z" w16du:dateUtc="2024-07-28T06:21:00Z">
          <w:pPr>
            <w:spacing w:line="360" w:lineRule="auto"/>
          </w:pPr>
        </w:pPrChange>
      </w:pPr>
      <w:ins w:id="175" w:author="Jingga Dewa" w:date="2024-07-28T01:13:00Z" w16du:dateUtc="2024-07-28T06:13:00Z">
        <w:r w:rsidRPr="009C783F">
          <w:rPr>
            <w:rFonts w:cs="Times New Roman"/>
            <w:bCs/>
            <w:szCs w:val="24"/>
          </w:rPr>
          <w:t>D</w:t>
        </w:r>
        <w:r>
          <w:rPr>
            <w:rFonts w:cs="Times New Roman"/>
            <w:bCs/>
            <w:szCs w:val="24"/>
          </w:rPr>
          <w:t>an terimakasih teman</w:t>
        </w:r>
      </w:ins>
      <w:ins w:id="176" w:author="Jingga Dewa" w:date="2024-07-28T01:19:00Z" w16du:dateUtc="2024-07-28T06:19:00Z">
        <w:r w:rsidR="00767D37">
          <w:rPr>
            <w:rFonts w:cs="Times New Roman"/>
            <w:bCs/>
            <w:szCs w:val="24"/>
          </w:rPr>
          <w:t>-</w:t>
        </w:r>
      </w:ins>
      <w:ins w:id="177" w:author="Jingga Dewa" w:date="2024-07-28T01:13:00Z" w16du:dateUtc="2024-07-28T06:13:00Z">
        <w:r>
          <w:rPr>
            <w:rFonts w:cs="Times New Roman"/>
            <w:bCs/>
            <w:szCs w:val="24"/>
          </w:rPr>
          <w:t>teman Angkatan 2020 JTD yang selalu memberikan support</w:t>
        </w:r>
      </w:ins>
      <w:r w:rsidR="00FA5649">
        <w:rPr>
          <w:rFonts w:cs="Times New Roman"/>
          <w:bCs/>
          <w:szCs w:val="24"/>
        </w:rPr>
        <w:t>.</w:t>
      </w:r>
    </w:p>
    <w:p w14:paraId="2205E6F1" w14:textId="7364B5C4" w:rsidR="006606A7" w:rsidRPr="000E3256" w:rsidRDefault="008727FE">
      <w:pPr>
        <w:spacing w:line="360" w:lineRule="auto"/>
        <w:ind w:firstLine="360"/>
        <w:rPr>
          <w:ins w:id="178" w:author="Jingga Dewa" w:date="2024-07-28T01:13:00Z" w16du:dateUtc="2024-07-28T06:13:00Z"/>
          <w:rFonts w:cs="Times New Roman"/>
          <w:bCs/>
          <w:szCs w:val="24"/>
        </w:rPr>
        <w:pPrChange w:id="179" w:author="Jingga Dewa" w:date="2024-07-28T04:21:00Z" w16du:dateUtc="2024-07-28T09:21:00Z">
          <w:pPr>
            <w:spacing w:line="360" w:lineRule="auto"/>
            <w:ind w:firstLine="567"/>
          </w:pPr>
        </w:pPrChange>
      </w:pPr>
      <w:ins w:id="180" w:author="Jingga Dewa" w:date="2024-07-28T01:24:00Z" w16du:dateUtc="2024-07-28T06:24:00Z">
        <w:r>
          <w:rPr>
            <w:rFonts w:cs="Times New Roman"/>
            <w:bCs/>
            <w:szCs w:val="24"/>
          </w:rPr>
          <w:lastRenderedPageBreak/>
          <w:t xml:space="preserve">Semoga laporan skripsi ini dapat membawa manfaat yang </w:t>
        </w:r>
      </w:ins>
      <w:ins w:id="181" w:author="Jingga Dewa" w:date="2024-07-28T01:25:00Z" w16du:dateUtc="2024-07-28T06:25:00Z">
        <w:r>
          <w:rPr>
            <w:rFonts w:cs="Times New Roman"/>
            <w:bCs/>
            <w:szCs w:val="24"/>
          </w:rPr>
          <w:t>besar bagi semua pihak yang membutuhkan</w:t>
        </w:r>
      </w:ins>
      <w:r w:rsidR="009A7849">
        <w:rPr>
          <w:rFonts w:cs="Times New Roman"/>
          <w:bCs/>
          <w:szCs w:val="24"/>
        </w:rPr>
        <w:t>.</w:t>
      </w:r>
      <w:r w:rsidR="00EE203B">
        <w:rPr>
          <w:rFonts w:cs="Times New Roman"/>
          <w:bCs/>
          <w:szCs w:val="24"/>
        </w:rPr>
        <w:t xml:space="preserve"> </w:t>
      </w:r>
      <w:ins w:id="182" w:author="Jingga Dewa" w:date="2024-07-28T01:13:00Z" w16du:dateUtc="2024-07-28T06:13:00Z">
        <w:r w:rsidR="006606A7" w:rsidRPr="000E3256">
          <w:rPr>
            <w:rFonts w:cs="Times New Roman"/>
            <w:bCs/>
            <w:szCs w:val="24"/>
          </w:rPr>
          <w:t xml:space="preserve">Sebagaimana manusia biasa yang jauh dari sempurna, disadari bahwa di dalam menyusun laporan akhir ini masih terdapat kekurangan. Maka dari itu, kritik dan saran yang bersifat membangun dari beberapa pihak sangat di harapkan, Semoga </w:t>
        </w:r>
      </w:ins>
      <w:ins w:id="183" w:author="Jingga Dewa" w:date="2024-07-28T01:19:00Z" w16du:dateUtc="2024-07-28T06:19:00Z">
        <w:r w:rsidR="00767D37" w:rsidRPr="000E3256">
          <w:rPr>
            <w:rFonts w:cs="Times New Roman"/>
            <w:bCs/>
            <w:szCs w:val="24"/>
          </w:rPr>
          <w:t>skripsi</w:t>
        </w:r>
      </w:ins>
      <w:ins w:id="184" w:author="Jingga Dewa" w:date="2024-07-28T01:13:00Z" w16du:dateUtc="2024-07-28T06:13:00Z">
        <w:r w:rsidR="006606A7" w:rsidRPr="000E3256">
          <w:rPr>
            <w:rFonts w:cs="Times New Roman"/>
            <w:bCs/>
            <w:szCs w:val="24"/>
          </w:rPr>
          <w:t xml:space="preserve"> bermanfaat bagi semua pembaca.</w:t>
        </w:r>
      </w:ins>
    </w:p>
    <w:p w14:paraId="57796FF6" w14:textId="77777777" w:rsidR="006606A7" w:rsidRPr="000E3256" w:rsidRDefault="006606A7" w:rsidP="006606A7">
      <w:pPr>
        <w:spacing w:line="360" w:lineRule="auto"/>
        <w:rPr>
          <w:ins w:id="185" w:author="Jingga Dewa" w:date="2024-07-28T01:13:00Z" w16du:dateUtc="2024-07-28T06:13:00Z"/>
          <w:rFonts w:cs="Times New Roman"/>
          <w:bCs/>
          <w:szCs w:val="24"/>
        </w:rPr>
      </w:pPr>
    </w:p>
    <w:p w14:paraId="68C903FC" w14:textId="77777777" w:rsidR="006606A7" w:rsidRPr="000E3256" w:rsidRDefault="006606A7" w:rsidP="006606A7">
      <w:pPr>
        <w:spacing w:line="360" w:lineRule="auto"/>
        <w:rPr>
          <w:ins w:id="186" w:author="Jingga Dewa" w:date="2024-07-28T01:13:00Z" w16du:dateUtc="2024-07-28T06:13:00Z"/>
          <w:rFonts w:cs="Times New Roman"/>
          <w:bCs/>
          <w:szCs w:val="24"/>
        </w:rPr>
      </w:pPr>
    </w:p>
    <w:p w14:paraId="428B3A58" w14:textId="47152DA9" w:rsidR="006606A7" w:rsidRPr="000E3256" w:rsidRDefault="006606A7" w:rsidP="006606A7">
      <w:pPr>
        <w:spacing w:line="360" w:lineRule="auto"/>
        <w:jc w:val="right"/>
        <w:rPr>
          <w:ins w:id="187" w:author="Jingga Dewa" w:date="2024-07-28T01:13:00Z" w16du:dateUtc="2024-07-28T06:13:00Z"/>
          <w:rFonts w:cs="Times New Roman"/>
          <w:bCs/>
          <w:szCs w:val="24"/>
        </w:rPr>
      </w:pPr>
    </w:p>
    <w:p w14:paraId="13AB4C8A" w14:textId="77777777" w:rsidR="006606A7" w:rsidRDefault="006606A7" w:rsidP="006174FA">
      <w:pPr>
        <w:rPr>
          <w:ins w:id="188" w:author="Jingga Dewa" w:date="2024-07-28T01:18:00Z" w16du:dateUtc="2024-07-28T06:18:00Z"/>
        </w:rPr>
      </w:pPr>
    </w:p>
    <w:p w14:paraId="5D88FA89" w14:textId="77777777" w:rsidR="00767D37" w:rsidRDefault="00767D37" w:rsidP="006174FA">
      <w:pPr>
        <w:rPr>
          <w:ins w:id="189" w:author="Jingga Dewa" w:date="2024-07-28T01:19:00Z" w16du:dateUtc="2024-07-28T06:19:00Z"/>
        </w:rPr>
      </w:pPr>
    </w:p>
    <w:p w14:paraId="21133F0F" w14:textId="77777777" w:rsidR="00767D37" w:rsidRDefault="00767D37" w:rsidP="006174FA">
      <w:pPr>
        <w:rPr>
          <w:ins w:id="190" w:author="Jingga Dewa" w:date="2024-07-28T01:19:00Z" w16du:dateUtc="2024-07-28T06:19:00Z"/>
        </w:rPr>
      </w:pPr>
    </w:p>
    <w:p w14:paraId="52A08EF8" w14:textId="77777777" w:rsidR="00767D37" w:rsidRDefault="00767D37" w:rsidP="006174FA">
      <w:pPr>
        <w:rPr>
          <w:ins w:id="191" w:author="Jingga Dewa" w:date="2024-07-28T01:19:00Z" w16du:dateUtc="2024-07-28T06:19:00Z"/>
        </w:rPr>
      </w:pPr>
    </w:p>
    <w:p w14:paraId="2769FBEE" w14:textId="77777777" w:rsidR="00767D37" w:rsidRDefault="00767D37" w:rsidP="006174FA">
      <w:pPr>
        <w:rPr>
          <w:ins w:id="192" w:author="Jingga Dewa" w:date="2024-07-28T01:19:00Z" w16du:dateUtc="2024-07-28T06:19:00Z"/>
        </w:rPr>
      </w:pPr>
    </w:p>
    <w:p w14:paraId="352B28B4" w14:textId="77777777" w:rsidR="00767D37" w:rsidRDefault="00767D37" w:rsidP="006174FA">
      <w:pPr>
        <w:rPr>
          <w:ins w:id="193" w:author="Jingga Dewa" w:date="2024-07-28T01:19:00Z" w16du:dateUtc="2024-07-28T06:19:00Z"/>
        </w:rPr>
      </w:pPr>
    </w:p>
    <w:p w14:paraId="0EFB10F7" w14:textId="77777777" w:rsidR="00767D37" w:rsidRDefault="00767D37" w:rsidP="006174FA">
      <w:pPr>
        <w:rPr>
          <w:ins w:id="194" w:author="Jingga Dewa" w:date="2024-07-28T01:19:00Z" w16du:dateUtc="2024-07-28T06:19:00Z"/>
        </w:rPr>
      </w:pPr>
    </w:p>
    <w:p w14:paraId="00B320F5" w14:textId="77777777" w:rsidR="00767D37" w:rsidRDefault="00767D37" w:rsidP="006174FA">
      <w:pPr>
        <w:rPr>
          <w:ins w:id="195" w:author="Jingga Dewa" w:date="2024-07-28T01:19:00Z" w16du:dateUtc="2024-07-28T06:19:00Z"/>
        </w:rPr>
      </w:pPr>
    </w:p>
    <w:p w14:paraId="53EE8B70" w14:textId="77777777" w:rsidR="00767D37" w:rsidRDefault="00767D37" w:rsidP="006174FA">
      <w:pPr>
        <w:rPr>
          <w:ins w:id="196" w:author="Jingga Dewa" w:date="2024-07-28T01:19:00Z" w16du:dateUtc="2024-07-28T06:19:00Z"/>
        </w:rPr>
      </w:pPr>
    </w:p>
    <w:p w14:paraId="5ADF2669" w14:textId="77777777" w:rsidR="00767D37" w:rsidRDefault="00767D37" w:rsidP="006174FA">
      <w:pPr>
        <w:rPr>
          <w:ins w:id="197" w:author="Jingga Dewa" w:date="2024-07-28T01:19:00Z" w16du:dateUtc="2024-07-28T06:19:00Z"/>
        </w:rPr>
      </w:pPr>
    </w:p>
    <w:p w14:paraId="23FBF770" w14:textId="77777777" w:rsidR="00767D37" w:rsidRDefault="00767D37" w:rsidP="006174FA">
      <w:pPr>
        <w:rPr>
          <w:ins w:id="198" w:author="Jingga Dewa" w:date="2024-07-28T01:19:00Z" w16du:dateUtc="2024-07-28T06:19:00Z"/>
        </w:rPr>
      </w:pPr>
    </w:p>
    <w:p w14:paraId="78AA8086" w14:textId="77777777" w:rsidR="00767D37" w:rsidRDefault="00767D37" w:rsidP="006174FA">
      <w:pPr>
        <w:rPr>
          <w:ins w:id="199" w:author="Jingga Dewa" w:date="2024-07-28T01:19:00Z" w16du:dateUtc="2024-07-28T06:19:00Z"/>
        </w:rPr>
      </w:pPr>
    </w:p>
    <w:p w14:paraId="52A7F910" w14:textId="77777777" w:rsidR="00767D37" w:rsidRDefault="00767D37" w:rsidP="006174FA">
      <w:pPr>
        <w:rPr>
          <w:ins w:id="200" w:author="Jingga Dewa" w:date="2024-07-28T01:19:00Z" w16du:dateUtc="2024-07-28T06:19:00Z"/>
        </w:rPr>
      </w:pPr>
    </w:p>
    <w:p w14:paraId="0C5534E0" w14:textId="77777777" w:rsidR="00767D37" w:rsidRDefault="00767D37" w:rsidP="006174FA">
      <w:pPr>
        <w:rPr>
          <w:ins w:id="201" w:author="Jingga Dewa" w:date="2024-07-28T01:19:00Z" w16du:dateUtc="2024-07-28T06:19:00Z"/>
        </w:rPr>
      </w:pPr>
    </w:p>
    <w:p w14:paraId="55038390" w14:textId="77777777" w:rsidR="00767D37" w:rsidRDefault="00767D37" w:rsidP="006174FA">
      <w:pPr>
        <w:rPr>
          <w:ins w:id="202" w:author="Jingga Dewa" w:date="2024-07-28T01:19:00Z" w16du:dateUtc="2024-07-28T06:19:00Z"/>
        </w:rPr>
      </w:pPr>
    </w:p>
    <w:p w14:paraId="3AC1E1ED" w14:textId="77777777" w:rsidR="00767D37" w:rsidRDefault="00767D37" w:rsidP="006174FA">
      <w:pPr>
        <w:rPr>
          <w:ins w:id="203" w:author="Jingga Dewa" w:date="2024-07-28T01:19:00Z" w16du:dateUtc="2024-07-28T06:19:00Z"/>
        </w:rPr>
      </w:pPr>
    </w:p>
    <w:p w14:paraId="6FCEFB4D" w14:textId="77777777" w:rsidR="004D21B8" w:rsidRDefault="004D21B8" w:rsidP="006174FA"/>
    <w:p w14:paraId="773D1BCD" w14:textId="77777777" w:rsidR="000123E9" w:rsidRDefault="000123E9" w:rsidP="006174FA"/>
    <w:p w14:paraId="59168006" w14:textId="77777777" w:rsidR="000123E9" w:rsidRDefault="000123E9" w:rsidP="006174FA"/>
    <w:p w14:paraId="0DAA9B65" w14:textId="77777777" w:rsidR="006A5C64" w:rsidRDefault="006A5C64" w:rsidP="006174FA"/>
    <w:p w14:paraId="6A11B765" w14:textId="77777777" w:rsidR="006A5C64" w:rsidRDefault="006A5C64" w:rsidP="006174FA"/>
    <w:p w14:paraId="79AC8AC1" w14:textId="6B541668" w:rsidR="007B73D6" w:rsidRDefault="004D21B8" w:rsidP="004D21B8">
      <w:pPr>
        <w:pStyle w:val="Heading1"/>
        <w:numPr>
          <w:ilvl w:val="0"/>
          <w:numId w:val="0"/>
        </w:numPr>
        <w:jc w:val="center"/>
        <w:rPr>
          <w:b/>
          <w:bCs/>
        </w:rPr>
      </w:pPr>
      <w:bookmarkStart w:id="204" w:name="_Toc175172346"/>
      <w:r w:rsidRPr="004D21B8">
        <w:rPr>
          <w:b/>
          <w:bCs/>
        </w:rPr>
        <w:lastRenderedPageBreak/>
        <w:t>DAFTAR ISI</w:t>
      </w:r>
      <w:bookmarkEnd w:id="204"/>
    </w:p>
    <w:sdt>
      <w:sdtPr>
        <w:rPr>
          <w:rFonts w:asciiTheme="minorHAnsi" w:hAnsiTheme="minorHAnsi"/>
          <w:i/>
          <w:iCs/>
          <w:sz w:val="22"/>
        </w:rPr>
        <w:id w:val="-880081407"/>
        <w:docPartObj>
          <w:docPartGallery w:val="Table of Contents"/>
          <w:docPartUnique/>
        </w:docPartObj>
      </w:sdtPr>
      <w:sdtEndPr>
        <w:rPr>
          <w:rFonts w:ascii="Times New Roman" w:hAnsi="Times New Roman"/>
          <w:b/>
          <w:bCs/>
          <w:i w:val="0"/>
          <w:iCs w:val="0"/>
          <w:noProof/>
          <w:sz w:val="24"/>
        </w:rPr>
      </w:sdtEndPr>
      <w:sdtContent>
        <w:p w14:paraId="796CE0D8" w14:textId="2A51F434" w:rsidR="00472978" w:rsidRDefault="00A76C16">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75172341" w:history="1">
            <w:r w:rsidR="00472978" w:rsidRPr="002A44AC">
              <w:rPr>
                <w:rStyle w:val="Hyperlink"/>
                <w:b/>
                <w:bCs/>
                <w:noProof/>
              </w:rPr>
              <w:t>HALAMAN PENGESAHAN</w:t>
            </w:r>
            <w:r w:rsidR="00472978">
              <w:rPr>
                <w:noProof/>
                <w:webHidden/>
              </w:rPr>
              <w:tab/>
            </w:r>
            <w:r w:rsidR="00472978">
              <w:rPr>
                <w:noProof/>
                <w:webHidden/>
              </w:rPr>
              <w:fldChar w:fldCharType="begin"/>
            </w:r>
            <w:r w:rsidR="00472978">
              <w:rPr>
                <w:noProof/>
                <w:webHidden/>
              </w:rPr>
              <w:instrText xml:space="preserve"> PAGEREF _Toc175172341 \h </w:instrText>
            </w:r>
            <w:r w:rsidR="00472978">
              <w:rPr>
                <w:noProof/>
                <w:webHidden/>
              </w:rPr>
            </w:r>
            <w:r w:rsidR="00472978">
              <w:rPr>
                <w:noProof/>
                <w:webHidden/>
              </w:rPr>
              <w:fldChar w:fldCharType="separate"/>
            </w:r>
            <w:r w:rsidR="00C048B8">
              <w:rPr>
                <w:noProof/>
                <w:webHidden/>
              </w:rPr>
              <w:t>i</w:t>
            </w:r>
            <w:r w:rsidR="00472978">
              <w:rPr>
                <w:noProof/>
                <w:webHidden/>
              </w:rPr>
              <w:fldChar w:fldCharType="end"/>
            </w:r>
          </w:hyperlink>
        </w:p>
        <w:p w14:paraId="60FABE5F" w14:textId="77E889AA"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2" w:history="1">
            <w:r w:rsidR="00472978" w:rsidRPr="002A44AC">
              <w:rPr>
                <w:rStyle w:val="Hyperlink"/>
                <w:b/>
                <w:bCs/>
                <w:noProof/>
              </w:rPr>
              <w:t>PERNYATAAN ORISINALITAS SKRIPSI</w:t>
            </w:r>
            <w:r w:rsidR="00472978">
              <w:rPr>
                <w:noProof/>
                <w:webHidden/>
              </w:rPr>
              <w:tab/>
            </w:r>
            <w:r w:rsidR="00472978">
              <w:rPr>
                <w:noProof/>
                <w:webHidden/>
              </w:rPr>
              <w:fldChar w:fldCharType="begin"/>
            </w:r>
            <w:r w:rsidR="00472978">
              <w:rPr>
                <w:noProof/>
                <w:webHidden/>
              </w:rPr>
              <w:instrText xml:space="preserve"> PAGEREF _Toc175172342 \h </w:instrText>
            </w:r>
            <w:r w:rsidR="00472978">
              <w:rPr>
                <w:noProof/>
                <w:webHidden/>
              </w:rPr>
            </w:r>
            <w:r w:rsidR="00472978">
              <w:rPr>
                <w:noProof/>
                <w:webHidden/>
              </w:rPr>
              <w:fldChar w:fldCharType="separate"/>
            </w:r>
            <w:r w:rsidR="00C048B8">
              <w:rPr>
                <w:noProof/>
                <w:webHidden/>
              </w:rPr>
              <w:t>ii</w:t>
            </w:r>
            <w:r w:rsidR="00472978">
              <w:rPr>
                <w:noProof/>
                <w:webHidden/>
              </w:rPr>
              <w:fldChar w:fldCharType="end"/>
            </w:r>
          </w:hyperlink>
        </w:p>
        <w:p w14:paraId="0E661EC0" w14:textId="3689E452"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3" w:history="1">
            <w:r w:rsidR="00472978" w:rsidRPr="002A44AC">
              <w:rPr>
                <w:rStyle w:val="Hyperlink"/>
                <w:b/>
                <w:bCs/>
                <w:noProof/>
              </w:rPr>
              <w:t>ABSTRAK</w:t>
            </w:r>
            <w:r w:rsidR="00472978">
              <w:rPr>
                <w:noProof/>
                <w:webHidden/>
              </w:rPr>
              <w:tab/>
            </w:r>
            <w:r w:rsidR="00472978">
              <w:rPr>
                <w:noProof/>
                <w:webHidden/>
              </w:rPr>
              <w:fldChar w:fldCharType="begin"/>
            </w:r>
            <w:r w:rsidR="00472978">
              <w:rPr>
                <w:noProof/>
                <w:webHidden/>
              </w:rPr>
              <w:instrText xml:space="preserve"> PAGEREF _Toc175172343 \h </w:instrText>
            </w:r>
            <w:r w:rsidR="00472978">
              <w:rPr>
                <w:noProof/>
                <w:webHidden/>
              </w:rPr>
            </w:r>
            <w:r w:rsidR="00472978">
              <w:rPr>
                <w:noProof/>
                <w:webHidden/>
              </w:rPr>
              <w:fldChar w:fldCharType="separate"/>
            </w:r>
            <w:r w:rsidR="00C048B8">
              <w:rPr>
                <w:noProof/>
                <w:webHidden/>
              </w:rPr>
              <w:t>iii</w:t>
            </w:r>
            <w:r w:rsidR="00472978">
              <w:rPr>
                <w:noProof/>
                <w:webHidden/>
              </w:rPr>
              <w:fldChar w:fldCharType="end"/>
            </w:r>
          </w:hyperlink>
        </w:p>
        <w:p w14:paraId="7EB6763A" w14:textId="699AD276"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4" w:history="1">
            <w:r w:rsidR="00472978" w:rsidRPr="002A44AC">
              <w:rPr>
                <w:rStyle w:val="Hyperlink"/>
                <w:b/>
                <w:bCs/>
                <w:noProof/>
              </w:rPr>
              <w:t>ABSTRACT</w:t>
            </w:r>
            <w:r w:rsidR="00472978">
              <w:rPr>
                <w:noProof/>
                <w:webHidden/>
              </w:rPr>
              <w:tab/>
            </w:r>
            <w:r w:rsidR="00472978">
              <w:rPr>
                <w:noProof/>
                <w:webHidden/>
              </w:rPr>
              <w:fldChar w:fldCharType="begin"/>
            </w:r>
            <w:r w:rsidR="00472978">
              <w:rPr>
                <w:noProof/>
                <w:webHidden/>
              </w:rPr>
              <w:instrText xml:space="preserve"> PAGEREF _Toc175172344 \h </w:instrText>
            </w:r>
            <w:r w:rsidR="00472978">
              <w:rPr>
                <w:noProof/>
                <w:webHidden/>
              </w:rPr>
            </w:r>
            <w:r w:rsidR="00472978">
              <w:rPr>
                <w:noProof/>
                <w:webHidden/>
              </w:rPr>
              <w:fldChar w:fldCharType="separate"/>
            </w:r>
            <w:r w:rsidR="00C048B8">
              <w:rPr>
                <w:noProof/>
                <w:webHidden/>
              </w:rPr>
              <w:t>iv</w:t>
            </w:r>
            <w:r w:rsidR="00472978">
              <w:rPr>
                <w:noProof/>
                <w:webHidden/>
              </w:rPr>
              <w:fldChar w:fldCharType="end"/>
            </w:r>
          </w:hyperlink>
        </w:p>
        <w:p w14:paraId="38E27E0A" w14:textId="654A016E"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5" w:history="1">
            <w:r w:rsidR="00472978" w:rsidRPr="002A44AC">
              <w:rPr>
                <w:rStyle w:val="Hyperlink"/>
                <w:b/>
                <w:bCs/>
                <w:noProof/>
              </w:rPr>
              <w:t>PRAKATA</w:t>
            </w:r>
            <w:r w:rsidR="00472978">
              <w:rPr>
                <w:noProof/>
                <w:webHidden/>
              </w:rPr>
              <w:tab/>
            </w:r>
            <w:r w:rsidR="00472978">
              <w:rPr>
                <w:noProof/>
                <w:webHidden/>
              </w:rPr>
              <w:fldChar w:fldCharType="begin"/>
            </w:r>
            <w:r w:rsidR="00472978">
              <w:rPr>
                <w:noProof/>
                <w:webHidden/>
              </w:rPr>
              <w:instrText xml:space="preserve"> PAGEREF _Toc175172345 \h </w:instrText>
            </w:r>
            <w:r w:rsidR="00472978">
              <w:rPr>
                <w:noProof/>
                <w:webHidden/>
              </w:rPr>
            </w:r>
            <w:r w:rsidR="00472978">
              <w:rPr>
                <w:noProof/>
                <w:webHidden/>
              </w:rPr>
              <w:fldChar w:fldCharType="separate"/>
            </w:r>
            <w:r w:rsidR="00C048B8">
              <w:rPr>
                <w:noProof/>
                <w:webHidden/>
              </w:rPr>
              <w:t>v</w:t>
            </w:r>
            <w:r w:rsidR="00472978">
              <w:rPr>
                <w:noProof/>
                <w:webHidden/>
              </w:rPr>
              <w:fldChar w:fldCharType="end"/>
            </w:r>
          </w:hyperlink>
        </w:p>
        <w:p w14:paraId="640A1FEB" w14:textId="3A9399C3"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6" w:history="1">
            <w:r w:rsidR="00472978" w:rsidRPr="002A44AC">
              <w:rPr>
                <w:rStyle w:val="Hyperlink"/>
                <w:b/>
                <w:bCs/>
                <w:noProof/>
              </w:rPr>
              <w:t>DAFTAR ISI</w:t>
            </w:r>
            <w:r w:rsidR="00472978">
              <w:rPr>
                <w:noProof/>
                <w:webHidden/>
              </w:rPr>
              <w:tab/>
            </w:r>
            <w:r w:rsidR="00472978">
              <w:rPr>
                <w:noProof/>
                <w:webHidden/>
              </w:rPr>
              <w:fldChar w:fldCharType="begin"/>
            </w:r>
            <w:r w:rsidR="00472978">
              <w:rPr>
                <w:noProof/>
                <w:webHidden/>
              </w:rPr>
              <w:instrText xml:space="preserve"> PAGEREF _Toc175172346 \h </w:instrText>
            </w:r>
            <w:r w:rsidR="00472978">
              <w:rPr>
                <w:noProof/>
                <w:webHidden/>
              </w:rPr>
            </w:r>
            <w:r w:rsidR="00472978">
              <w:rPr>
                <w:noProof/>
                <w:webHidden/>
              </w:rPr>
              <w:fldChar w:fldCharType="separate"/>
            </w:r>
            <w:r w:rsidR="00C048B8">
              <w:rPr>
                <w:noProof/>
                <w:webHidden/>
              </w:rPr>
              <w:t>vii</w:t>
            </w:r>
            <w:r w:rsidR="00472978">
              <w:rPr>
                <w:noProof/>
                <w:webHidden/>
              </w:rPr>
              <w:fldChar w:fldCharType="end"/>
            </w:r>
          </w:hyperlink>
        </w:p>
        <w:p w14:paraId="737775DA" w14:textId="5560CAF8"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7" w:history="1">
            <w:r w:rsidR="00472978" w:rsidRPr="002A44AC">
              <w:rPr>
                <w:rStyle w:val="Hyperlink"/>
                <w:b/>
                <w:bCs/>
                <w:noProof/>
              </w:rPr>
              <w:t>DAFTAR GAMBAR</w:t>
            </w:r>
            <w:r w:rsidR="00472978">
              <w:rPr>
                <w:noProof/>
                <w:webHidden/>
              </w:rPr>
              <w:tab/>
            </w:r>
            <w:r w:rsidR="00472978">
              <w:rPr>
                <w:noProof/>
                <w:webHidden/>
              </w:rPr>
              <w:fldChar w:fldCharType="begin"/>
            </w:r>
            <w:r w:rsidR="00472978">
              <w:rPr>
                <w:noProof/>
                <w:webHidden/>
              </w:rPr>
              <w:instrText xml:space="preserve"> PAGEREF _Toc175172347 \h </w:instrText>
            </w:r>
            <w:r w:rsidR="00472978">
              <w:rPr>
                <w:noProof/>
                <w:webHidden/>
              </w:rPr>
            </w:r>
            <w:r w:rsidR="00472978">
              <w:rPr>
                <w:noProof/>
                <w:webHidden/>
              </w:rPr>
              <w:fldChar w:fldCharType="separate"/>
            </w:r>
            <w:r w:rsidR="00C048B8">
              <w:rPr>
                <w:noProof/>
                <w:webHidden/>
              </w:rPr>
              <w:t>x</w:t>
            </w:r>
            <w:r w:rsidR="00472978">
              <w:rPr>
                <w:noProof/>
                <w:webHidden/>
              </w:rPr>
              <w:fldChar w:fldCharType="end"/>
            </w:r>
          </w:hyperlink>
        </w:p>
        <w:p w14:paraId="48F11339" w14:textId="1C6459B5"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8" w:history="1">
            <w:r w:rsidR="00472978" w:rsidRPr="002A44AC">
              <w:rPr>
                <w:rStyle w:val="Hyperlink"/>
                <w:b/>
                <w:bCs/>
                <w:noProof/>
              </w:rPr>
              <w:t>LAMPIRAN</w:t>
            </w:r>
            <w:r w:rsidR="00472978">
              <w:rPr>
                <w:noProof/>
                <w:webHidden/>
              </w:rPr>
              <w:tab/>
            </w:r>
            <w:r w:rsidR="00472978">
              <w:rPr>
                <w:noProof/>
                <w:webHidden/>
              </w:rPr>
              <w:fldChar w:fldCharType="begin"/>
            </w:r>
            <w:r w:rsidR="00472978">
              <w:rPr>
                <w:noProof/>
                <w:webHidden/>
              </w:rPr>
              <w:instrText xml:space="preserve"> PAGEREF _Toc175172348 \h </w:instrText>
            </w:r>
            <w:r w:rsidR="00472978">
              <w:rPr>
                <w:noProof/>
                <w:webHidden/>
              </w:rPr>
            </w:r>
            <w:r w:rsidR="00472978">
              <w:rPr>
                <w:noProof/>
                <w:webHidden/>
              </w:rPr>
              <w:fldChar w:fldCharType="separate"/>
            </w:r>
            <w:r w:rsidR="00C048B8">
              <w:rPr>
                <w:noProof/>
                <w:webHidden/>
              </w:rPr>
              <w:t>xii</w:t>
            </w:r>
            <w:r w:rsidR="00472978">
              <w:rPr>
                <w:noProof/>
                <w:webHidden/>
              </w:rPr>
              <w:fldChar w:fldCharType="end"/>
            </w:r>
          </w:hyperlink>
        </w:p>
        <w:p w14:paraId="637B4241" w14:textId="2A38A747"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49" w:history="1">
            <w:r w:rsidR="00472978" w:rsidRPr="002A44AC">
              <w:rPr>
                <w:rStyle w:val="Hyperlink"/>
                <w:b/>
                <w:noProof/>
              </w:rPr>
              <w:t>BAB I</w:t>
            </w:r>
            <w:r w:rsidR="00472978" w:rsidRPr="002A44AC">
              <w:rPr>
                <w:rStyle w:val="Hyperlink"/>
                <w:noProof/>
              </w:rPr>
              <w:t xml:space="preserve"> PENDAHULUAN</w:t>
            </w:r>
            <w:r w:rsidR="00472978">
              <w:rPr>
                <w:noProof/>
                <w:webHidden/>
              </w:rPr>
              <w:tab/>
            </w:r>
            <w:r w:rsidR="00472978">
              <w:rPr>
                <w:noProof/>
                <w:webHidden/>
              </w:rPr>
              <w:fldChar w:fldCharType="begin"/>
            </w:r>
            <w:r w:rsidR="00472978">
              <w:rPr>
                <w:noProof/>
                <w:webHidden/>
              </w:rPr>
              <w:instrText xml:space="preserve"> PAGEREF _Toc175172349 \h </w:instrText>
            </w:r>
            <w:r w:rsidR="00472978">
              <w:rPr>
                <w:noProof/>
                <w:webHidden/>
              </w:rPr>
            </w:r>
            <w:r w:rsidR="00472978">
              <w:rPr>
                <w:noProof/>
                <w:webHidden/>
              </w:rPr>
              <w:fldChar w:fldCharType="separate"/>
            </w:r>
            <w:r w:rsidR="00C048B8">
              <w:rPr>
                <w:noProof/>
                <w:webHidden/>
              </w:rPr>
              <w:t>1</w:t>
            </w:r>
            <w:r w:rsidR="00472978">
              <w:rPr>
                <w:noProof/>
                <w:webHidden/>
              </w:rPr>
              <w:fldChar w:fldCharType="end"/>
            </w:r>
          </w:hyperlink>
        </w:p>
        <w:p w14:paraId="0AA99B92" w14:textId="00FEEC2B"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50" w:history="1">
            <w:r w:rsidR="00472978" w:rsidRPr="002A44AC">
              <w:rPr>
                <w:rStyle w:val="Hyperlink"/>
                <w:noProof/>
              </w:rPr>
              <w:t>1.1 Latar Belakang</w:t>
            </w:r>
            <w:r w:rsidR="00472978">
              <w:rPr>
                <w:noProof/>
                <w:webHidden/>
              </w:rPr>
              <w:tab/>
            </w:r>
            <w:r w:rsidR="00472978">
              <w:rPr>
                <w:noProof/>
                <w:webHidden/>
              </w:rPr>
              <w:fldChar w:fldCharType="begin"/>
            </w:r>
            <w:r w:rsidR="00472978">
              <w:rPr>
                <w:noProof/>
                <w:webHidden/>
              </w:rPr>
              <w:instrText xml:space="preserve"> PAGEREF _Toc175172350 \h </w:instrText>
            </w:r>
            <w:r w:rsidR="00472978">
              <w:rPr>
                <w:noProof/>
                <w:webHidden/>
              </w:rPr>
            </w:r>
            <w:r w:rsidR="00472978">
              <w:rPr>
                <w:noProof/>
                <w:webHidden/>
              </w:rPr>
              <w:fldChar w:fldCharType="separate"/>
            </w:r>
            <w:r w:rsidR="00C048B8">
              <w:rPr>
                <w:noProof/>
                <w:webHidden/>
              </w:rPr>
              <w:t>1</w:t>
            </w:r>
            <w:r w:rsidR="00472978">
              <w:rPr>
                <w:noProof/>
                <w:webHidden/>
              </w:rPr>
              <w:fldChar w:fldCharType="end"/>
            </w:r>
          </w:hyperlink>
        </w:p>
        <w:p w14:paraId="27C1EF5B" w14:textId="56EC6484"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51" w:history="1">
            <w:r w:rsidR="00472978" w:rsidRPr="002A44AC">
              <w:rPr>
                <w:rStyle w:val="Hyperlink"/>
                <w:rFonts w:cs="Times New Roman"/>
                <w:noProof/>
              </w:rPr>
              <w:t>1.2</w:t>
            </w:r>
            <w:r w:rsidR="00472978" w:rsidRPr="002A44AC">
              <w:rPr>
                <w:rStyle w:val="Hyperlink"/>
                <w:noProof/>
              </w:rPr>
              <w:t xml:space="preserve"> Rumusan Masalah</w:t>
            </w:r>
            <w:r w:rsidR="00472978">
              <w:rPr>
                <w:noProof/>
                <w:webHidden/>
              </w:rPr>
              <w:tab/>
            </w:r>
            <w:r w:rsidR="00472978">
              <w:rPr>
                <w:noProof/>
                <w:webHidden/>
              </w:rPr>
              <w:fldChar w:fldCharType="begin"/>
            </w:r>
            <w:r w:rsidR="00472978">
              <w:rPr>
                <w:noProof/>
                <w:webHidden/>
              </w:rPr>
              <w:instrText xml:space="preserve"> PAGEREF _Toc175172351 \h </w:instrText>
            </w:r>
            <w:r w:rsidR="00472978">
              <w:rPr>
                <w:noProof/>
                <w:webHidden/>
              </w:rPr>
            </w:r>
            <w:r w:rsidR="00472978">
              <w:rPr>
                <w:noProof/>
                <w:webHidden/>
              </w:rPr>
              <w:fldChar w:fldCharType="separate"/>
            </w:r>
            <w:r w:rsidR="00C048B8">
              <w:rPr>
                <w:noProof/>
                <w:webHidden/>
              </w:rPr>
              <w:t>2</w:t>
            </w:r>
            <w:r w:rsidR="00472978">
              <w:rPr>
                <w:noProof/>
                <w:webHidden/>
              </w:rPr>
              <w:fldChar w:fldCharType="end"/>
            </w:r>
          </w:hyperlink>
        </w:p>
        <w:p w14:paraId="56083C31" w14:textId="3076D19E"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52" w:history="1">
            <w:r w:rsidR="00472978" w:rsidRPr="002A44AC">
              <w:rPr>
                <w:rStyle w:val="Hyperlink"/>
                <w:noProof/>
              </w:rPr>
              <w:t>1.3 Batasan Masalah</w:t>
            </w:r>
            <w:r w:rsidR="00472978">
              <w:rPr>
                <w:noProof/>
                <w:webHidden/>
              </w:rPr>
              <w:tab/>
            </w:r>
            <w:r w:rsidR="00472978">
              <w:rPr>
                <w:noProof/>
                <w:webHidden/>
              </w:rPr>
              <w:fldChar w:fldCharType="begin"/>
            </w:r>
            <w:r w:rsidR="00472978">
              <w:rPr>
                <w:noProof/>
                <w:webHidden/>
              </w:rPr>
              <w:instrText xml:space="preserve"> PAGEREF _Toc175172352 \h </w:instrText>
            </w:r>
            <w:r w:rsidR="00472978">
              <w:rPr>
                <w:noProof/>
                <w:webHidden/>
              </w:rPr>
            </w:r>
            <w:r w:rsidR="00472978">
              <w:rPr>
                <w:noProof/>
                <w:webHidden/>
              </w:rPr>
              <w:fldChar w:fldCharType="separate"/>
            </w:r>
            <w:r w:rsidR="00C048B8">
              <w:rPr>
                <w:noProof/>
                <w:webHidden/>
              </w:rPr>
              <w:t>3</w:t>
            </w:r>
            <w:r w:rsidR="00472978">
              <w:rPr>
                <w:noProof/>
                <w:webHidden/>
              </w:rPr>
              <w:fldChar w:fldCharType="end"/>
            </w:r>
          </w:hyperlink>
        </w:p>
        <w:p w14:paraId="14F9FE3E" w14:textId="1444A4A4"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53" w:history="1">
            <w:r w:rsidR="00472978" w:rsidRPr="002A44AC">
              <w:rPr>
                <w:rStyle w:val="Hyperlink"/>
                <w:noProof/>
              </w:rPr>
              <w:t>1.4 Tujuan Penelitian</w:t>
            </w:r>
            <w:r w:rsidR="00472978">
              <w:rPr>
                <w:noProof/>
                <w:webHidden/>
              </w:rPr>
              <w:tab/>
            </w:r>
            <w:r w:rsidR="00472978">
              <w:rPr>
                <w:noProof/>
                <w:webHidden/>
              </w:rPr>
              <w:fldChar w:fldCharType="begin"/>
            </w:r>
            <w:r w:rsidR="00472978">
              <w:rPr>
                <w:noProof/>
                <w:webHidden/>
              </w:rPr>
              <w:instrText xml:space="preserve"> PAGEREF _Toc175172353 \h </w:instrText>
            </w:r>
            <w:r w:rsidR="00472978">
              <w:rPr>
                <w:noProof/>
                <w:webHidden/>
              </w:rPr>
            </w:r>
            <w:r w:rsidR="00472978">
              <w:rPr>
                <w:noProof/>
                <w:webHidden/>
              </w:rPr>
              <w:fldChar w:fldCharType="separate"/>
            </w:r>
            <w:r w:rsidR="00C048B8">
              <w:rPr>
                <w:noProof/>
                <w:webHidden/>
              </w:rPr>
              <w:t>3</w:t>
            </w:r>
            <w:r w:rsidR="00472978">
              <w:rPr>
                <w:noProof/>
                <w:webHidden/>
              </w:rPr>
              <w:fldChar w:fldCharType="end"/>
            </w:r>
          </w:hyperlink>
        </w:p>
        <w:p w14:paraId="559B4D37" w14:textId="763E75AC"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54" w:history="1">
            <w:r w:rsidR="00472978" w:rsidRPr="002A44AC">
              <w:rPr>
                <w:rStyle w:val="Hyperlink"/>
                <w:noProof/>
              </w:rPr>
              <w:t>1.5 Manfaat Penelitian</w:t>
            </w:r>
            <w:r w:rsidR="00472978">
              <w:rPr>
                <w:noProof/>
                <w:webHidden/>
              </w:rPr>
              <w:tab/>
            </w:r>
            <w:r w:rsidR="00472978">
              <w:rPr>
                <w:noProof/>
                <w:webHidden/>
              </w:rPr>
              <w:fldChar w:fldCharType="begin"/>
            </w:r>
            <w:r w:rsidR="00472978">
              <w:rPr>
                <w:noProof/>
                <w:webHidden/>
              </w:rPr>
              <w:instrText xml:space="preserve"> PAGEREF _Toc175172354 \h </w:instrText>
            </w:r>
            <w:r w:rsidR="00472978">
              <w:rPr>
                <w:noProof/>
                <w:webHidden/>
              </w:rPr>
            </w:r>
            <w:r w:rsidR="00472978">
              <w:rPr>
                <w:noProof/>
                <w:webHidden/>
              </w:rPr>
              <w:fldChar w:fldCharType="separate"/>
            </w:r>
            <w:r w:rsidR="00C048B8">
              <w:rPr>
                <w:noProof/>
                <w:webHidden/>
              </w:rPr>
              <w:t>3</w:t>
            </w:r>
            <w:r w:rsidR="00472978">
              <w:rPr>
                <w:noProof/>
                <w:webHidden/>
              </w:rPr>
              <w:fldChar w:fldCharType="end"/>
            </w:r>
          </w:hyperlink>
        </w:p>
        <w:p w14:paraId="41EE15C4" w14:textId="7825DB71"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55" w:history="1">
            <w:r w:rsidR="00472978" w:rsidRPr="002A44AC">
              <w:rPr>
                <w:rStyle w:val="Hyperlink"/>
                <w:bCs/>
                <w:iCs/>
                <w:noProof/>
              </w:rPr>
              <w:t>1.5.1</w:t>
            </w:r>
            <w:r w:rsidR="00472978" w:rsidRPr="002A44AC">
              <w:rPr>
                <w:rStyle w:val="Hyperlink"/>
                <w:noProof/>
              </w:rPr>
              <w:t xml:space="preserve"> Bagi Mahasiswa</w:t>
            </w:r>
            <w:r w:rsidR="00472978">
              <w:rPr>
                <w:noProof/>
                <w:webHidden/>
              </w:rPr>
              <w:tab/>
            </w:r>
            <w:r w:rsidR="00472978">
              <w:rPr>
                <w:noProof/>
                <w:webHidden/>
              </w:rPr>
              <w:fldChar w:fldCharType="begin"/>
            </w:r>
            <w:r w:rsidR="00472978">
              <w:rPr>
                <w:noProof/>
                <w:webHidden/>
              </w:rPr>
              <w:instrText xml:space="preserve"> PAGEREF _Toc175172355 \h </w:instrText>
            </w:r>
            <w:r w:rsidR="00472978">
              <w:rPr>
                <w:noProof/>
                <w:webHidden/>
              </w:rPr>
            </w:r>
            <w:r w:rsidR="00472978">
              <w:rPr>
                <w:noProof/>
                <w:webHidden/>
              </w:rPr>
              <w:fldChar w:fldCharType="separate"/>
            </w:r>
            <w:r w:rsidR="00C048B8">
              <w:rPr>
                <w:noProof/>
                <w:webHidden/>
              </w:rPr>
              <w:t>4</w:t>
            </w:r>
            <w:r w:rsidR="00472978">
              <w:rPr>
                <w:noProof/>
                <w:webHidden/>
              </w:rPr>
              <w:fldChar w:fldCharType="end"/>
            </w:r>
          </w:hyperlink>
        </w:p>
        <w:p w14:paraId="65C5D16C" w14:textId="13F7F404"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56" w:history="1">
            <w:r w:rsidR="00472978" w:rsidRPr="002A44AC">
              <w:rPr>
                <w:rStyle w:val="Hyperlink"/>
                <w:bCs/>
                <w:iCs/>
                <w:noProof/>
              </w:rPr>
              <w:t>1.5.2</w:t>
            </w:r>
            <w:r w:rsidR="00472978" w:rsidRPr="002A44AC">
              <w:rPr>
                <w:rStyle w:val="Hyperlink"/>
                <w:noProof/>
              </w:rPr>
              <w:t xml:space="preserve"> Bagi Perguruan Tinggi</w:t>
            </w:r>
            <w:r w:rsidR="00472978">
              <w:rPr>
                <w:noProof/>
                <w:webHidden/>
              </w:rPr>
              <w:tab/>
            </w:r>
            <w:r w:rsidR="00472978">
              <w:rPr>
                <w:noProof/>
                <w:webHidden/>
              </w:rPr>
              <w:fldChar w:fldCharType="begin"/>
            </w:r>
            <w:r w:rsidR="00472978">
              <w:rPr>
                <w:noProof/>
                <w:webHidden/>
              </w:rPr>
              <w:instrText xml:space="preserve"> PAGEREF _Toc175172356 \h </w:instrText>
            </w:r>
            <w:r w:rsidR="00472978">
              <w:rPr>
                <w:noProof/>
                <w:webHidden/>
              </w:rPr>
            </w:r>
            <w:r w:rsidR="00472978">
              <w:rPr>
                <w:noProof/>
                <w:webHidden/>
              </w:rPr>
              <w:fldChar w:fldCharType="separate"/>
            </w:r>
            <w:r w:rsidR="00C048B8">
              <w:rPr>
                <w:noProof/>
                <w:webHidden/>
              </w:rPr>
              <w:t>4</w:t>
            </w:r>
            <w:r w:rsidR="00472978">
              <w:rPr>
                <w:noProof/>
                <w:webHidden/>
              </w:rPr>
              <w:fldChar w:fldCharType="end"/>
            </w:r>
          </w:hyperlink>
        </w:p>
        <w:p w14:paraId="7100188A" w14:textId="3219C0E2"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57" w:history="1">
            <w:r w:rsidR="00472978" w:rsidRPr="002A44AC">
              <w:rPr>
                <w:rStyle w:val="Hyperlink"/>
                <w:bCs/>
                <w:iCs/>
                <w:noProof/>
              </w:rPr>
              <w:t>1.5.3</w:t>
            </w:r>
            <w:r w:rsidR="00472978" w:rsidRPr="002A44AC">
              <w:rPr>
                <w:rStyle w:val="Hyperlink"/>
                <w:noProof/>
              </w:rPr>
              <w:t xml:space="preserve"> Bagi Masyarakat</w:t>
            </w:r>
            <w:r w:rsidR="00472978">
              <w:rPr>
                <w:noProof/>
                <w:webHidden/>
              </w:rPr>
              <w:tab/>
            </w:r>
            <w:r w:rsidR="00472978">
              <w:rPr>
                <w:noProof/>
                <w:webHidden/>
              </w:rPr>
              <w:fldChar w:fldCharType="begin"/>
            </w:r>
            <w:r w:rsidR="00472978">
              <w:rPr>
                <w:noProof/>
                <w:webHidden/>
              </w:rPr>
              <w:instrText xml:space="preserve"> PAGEREF _Toc175172357 \h </w:instrText>
            </w:r>
            <w:r w:rsidR="00472978">
              <w:rPr>
                <w:noProof/>
                <w:webHidden/>
              </w:rPr>
            </w:r>
            <w:r w:rsidR="00472978">
              <w:rPr>
                <w:noProof/>
                <w:webHidden/>
              </w:rPr>
              <w:fldChar w:fldCharType="separate"/>
            </w:r>
            <w:r w:rsidR="00C048B8">
              <w:rPr>
                <w:noProof/>
                <w:webHidden/>
              </w:rPr>
              <w:t>4</w:t>
            </w:r>
            <w:r w:rsidR="00472978">
              <w:rPr>
                <w:noProof/>
                <w:webHidden/>
              </w:rPr>
              <w:fldChar w:fldCharType="end"/>
            </w:r>
          </w:hyperlink>
        </w:p>
        <w:p w14:paraId="2BBA4D16" w14:textId="013D21E5"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58" w:history="1">
            <w:r w:rsidR="00472978" w:rsidRPr="002A44AC">
              <w:rPr>
                <w:rStyle w:val="Hyperlink"/>
                <w:noProof/>
              </w:rPr>
              <w:t>1.6 Luaran Penelitian</w:t>
            </w:r>
            <w:r w:rsidR="00472978">
              <w:rPr>
                <w:noProof/>
                <w:webHidden/>
              </w:rPr>
              <w:tab/>
            </w:r>
            <w:r w:rsidR="00472978">
              <w:rPr>
                <w:noProof/>
                <w:webHidden/>
              </w:rPr>
              <w:fldChar w:fldCharType="begin"/>
            </w:r>
            <w:r w:rsidR="00472978">
              <w:rPr>
                <w:noProof/>
                <w:webHidden/>
              </w:rPr>
              <w:instrText xml:space="preserve"> PAGEREF _Toc175172358 \h </w:instrText>
            </w:r>
            <w:r w:rsidR="00472978">
              <w:rPr>
                <w:noProof/>
                <w:webHidden/>
              </w:rPr>
            </w:r>
            <w:r w:rsidR="00472978">
              <w:rPr>
                <w:noProof/>
                <w:webHidden/>
              </w:rPr>
              <w:fldChar w:fldCharType="separate"/>
            </w:r>
            <w:r w:rsidR="00C048B8">
              <w:rPr>
                <w:noProof/>
                <w:webHidden/>
              </w:rPr>
              <w:t>4</w:t>
            </w:r>
            <w:r w:rsidR="00472978">
              <w:rPr>
                <w:noProof/>
                <w:webHidden/>
              </w:rPr>
              <w:fldChar w:fldCharType="end"/>
            </w:r>
          </w:hyperlink>
        </w:p>
        <w:p w14:paraId="252C0EA6" w14:textId="2D268634"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59" w:history="1">
            <w:r w:rsidR="00472978" w:rsidRPr="002A44AC">
              <w:rPr>
                <w:rStyle w:val="Hyperlink"/>
                <w:b/>
                <w:bCs/>
                <w:noProof/>
              </w:rPr>
              <w:t>BAB II TINJAUAN PUSTAKA</w:t>
            </w:r>
            <w:r w:rsidR="00472978">
              <w:rPr>
                <w:noProof/>
                <w:webHidden/>
              </w:rPr>
              <w:tab/>
            </w:r>
            <w:r w:rsidR="00472978">
              <w:rPr>
                <w:noProof/>
                <w:webHidden/>
              </w:rPr>
              <w:fldChar w:fldCharType="begin"/>
            </w:r>
            <w:r w:rsidR="00472978">
              <w:rPr>
                <w:noProof/>
                <w:webHidden/>
              </w:rPr>
              <w:instrText xml:space="preserve"> PAGEREF _Toc175172359 \h </w:instrText>
            </w:r>
            <w:r w:rsidR="00472978">
              <w:rPr>
                <w:noProof/>
                <w:webHidden/>
              </w:rPr>
            </w:r>
            <w:r w:rsidR="00472978">
              <w:rPr>
                <w:noProof/>
                <w:webHidden/>
              </w:rPr>
              <w:fldChar w:fldCharType="separate"/>
            </w:r>
            <w:r w:rsidR="00C048B8">
              <w:rPr>
                <w:noProof/>
                <w:webHidden/>
              </w:rPr>
              <w:t>5</w:t>
            </w:r>
            <w:r w:rsidR="00472978">
              <w:rPr>
                <w:noProof/>
                <w:webHidden/>
              </w:rPr>
              <w:fldChar w:fldCharType="end"/>
            </w:r>
          </w:hyperlink>
        </w:p>
        <w:p w14:paraId="263ABEFD" w14:textId="5EA26363"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60" w:history="1">
            <w:r w:rsidR="00472978" w:rsidRPr="002A44AC">
              <w:rPr>
                <w:rStyle w:val="Hyperlink"/>
                <w:noProof/>
              </w:rPr>
              <w:t>2.1 Penelitian Terdahulu</w:t>
            </w:r>
            <w:r w:rsidR="00472978">
              <w:rPr>
                <w:noProof/>
                <w:webHidden/>
              </w:rPr>
              <w:tab/>
            </w:r>
            <w:r w:rsidR="00472978">
              <w:rPr>
                <w:noProof/>
                <w:webHidden/>
              </w:rPr>
              <w:fldChar w:fldCharType="begin"/>
            </w:r>
            <w:r w:rsidR="00472978">
              <w:rPr>
                <w:noProof/>
                <w:webHidden/>
              </w:rPr>
              <w:instrText xml:space="preserve"> PAGEREF _Toc175172360 \h </w:instrText>
            </w:r>
            <w:r w:rsidR="00472978">
              <w:rPr>
                <w:noProof/>
                <w:webHidden/>
              </w:rPr>
            </w:r>
            <w:r w:rsidR="00472978">
              <w:rPr>
                <w:noProof/>
                <w:webHidden/>
              </w:rPr>
              <w:fldChar w:fldCharType="separate"/>
            </w:r>
            <w:r w:rsidR="00C048B8">
              <w:rPr>
                <w:noProof/>
                <w:webHidden/>
              </w:rPr>
              <w:t>5</w:t>
            </w:r>
            <w:r w:rsidR="00472978">
              <w:rPr>
                <w:noProof/>
                <w:webHidden/>
              </w:rPr>
              <w:fldChar w:fldCharType="end"/>
            </w:r>
          </w:hyperlink>
        </w:p>
        <w:p w14:paraId="36BDAABB" w14:textId="1F494D4F"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61" w:history="1">
            <w:r w:rsidR="00472978" w:rsidRPr="002A44AC">
              <w:rPr>
                <w:rStyle w:val="Hyperlink"/>
                <w:noProof/>
              </w:rPr>
              <w:t>2.2 Kajian Teori</w:t>
            </w:r>
            <w:r w:rsidR="00472978">
              <w:rPr>
                <w:noProof/>
                <w:webHidden/>
              </w:rPr>
              <w:tab/>
            </w:r>
            <w:r w:rsidR="00472978">
              <w:rPr>
                <w:noProof/>
                <w:webHidden/>
              </w:rPr>
              <w:fldChar w:fldCharType="begin"/>
            </w:r>
            <w:r w:rsidR="00472978">
              <w:rPr>
                <w:noProof/>
                <w:webHidden/>
              </w:rPr>
              <w:instrText xml:space="preserve"> PAGEREF _Toc175172361 \h </w:instrText>
            </w:r>
            <w:r w:rsidR="00472978">
              <w:rPr>
                <w:noProof/>
                <w:webHidden/>
              </w:rPr>
            </w:r>
            <w:r w:rsidR="00472978">
              <w:rPr>
                <w:noProof/>
                <w:webHidden/>
              </w:rPr>
              <w:fldChar w:fldCharType="separate"/>
            </w:r>
            <w:r w:rsidR="00C048B8">
              <w:rPr>
                <w:noProof/>
                <w:webHidden/>
              </w:rPr>
              <w:t>7</w:t>
            </w:r>
            <w:r w:rsidR="00472978">
              <w:rPr>
                <w:noProof/>
                <w:webHidden/>
              </w:rPr>
              <w:fldChar w:fldCharType="end"/>
            </w:r>
          </w:hyperlink>
        </w:p>
        <w:p w14:paraId="254B91F7" w14:textId="0527034A"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2" w:history="1">
            <w:r w:rsidR="00472978" w:rsidRPr="002A44AC">
              <w:rPr>
                <w:rStyle w:val="Hyperlink"/>
                <w:bCs/>
                <w:iCs/>
                <w:noProof/>
              </w:rPr>
              <w:t>2.2.1</w:t>
            </w:r>
            <w:r w:rsidR="00472978" w:rsidRPr="002A44AC">
              <w:rPr>
                <w:rStyle w:val="Hyperlink"/>
                <w:noProof/>
              </w:rPr>
              <w:t xml:space="preserve"> </w:t>
            </w:r>
            <w:r w:rsidR="00CC6A8B" w:rsidRPr="00CC6A8B">
              <w:rPr>
                <w:rStyle w:val="Hyperlink"/>
                <w:i/>
                <w:noProof/>
              </w:rPr>
              <w:t>Internet of Things</w:t>
            </w:r>
            <w:r w:rsidR="00472978">
              <w:rPr>
                <w:noProof/>
                <w:webHidden/>
              </w:rPr>
              <w:tab/>
            </w:r>
            <w:r w:rsidR="00472978">
              <w:rPr>
                <w:noProof/>
                <w:webHidden/>
              </w:rPr>
              <w:fldChar w:fldCharType="begin"/>
            </w:r>
            <w:r w:rsidR="00472978">
              <w:rPr>
                <w:noProof/>
                <w:webHidden/>
              </w:rPr>
              <w:instrText xml:space="preserve"> PAGEREF _Toc175172362 \h </w:instrText>
            </w:r>
            <w:r w:rsidR="00472978">
              <w:rPr>
                <w:noProof/>
                <w:webHidden/>
              </w:rPr>
            </w:r>
            <w:r w:rsidR="00472978">
              <w:rPr>
                <w:noProof/>
                <w:webHidden/>
              </w:rPr>
              <w:fldChar w:fldCharType="separate"/>
            </w:r>
            <w:r w:rsidR="00C048B8">
              <w:rPr>
                <w:noProof/>
                <w:webHidden/>
              </w:rPr>
              <w:t>7</w:t>
            </w:r>
            <w:r w:rsidR="00472978">
              <w:rPr>
                <w:noProof/>
                <w:webHidden/>
              </w:rPr>
              <w:fldChar w:fldCharType="end"/>
            </w:r>
          </w:hyperlink>
        </w:p>
        <w:p w14:paraId="5F2B75E3" w14:textId="3F5AD69D"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3" w:history="1">
            <w:r w:rsidR="00472978" w:rsidRPr="002A44AC">
              <w:rPr>
                <w:rStyle w:val="Hyperlink"/>
                <w:bCs/>
                <w:iCs/>
                <w:noProof/>
              </w:rPr>
              <w:t>2.2.2</w:t>
            </w:r>
            <w:r w:rsidR="00472978" w:rsidRPr="002A44AC">
              <w:rPr>
                <w:rStyle w:val="Hyperlink"/>
                <w:noProof/>
              </w:rPr>
              <w:t xml:space="preserve"> Firebase </w:t>
            </w:r>
            <w:r w:rsidR="00930CB2" w:rsidRPr="00930CB2">
              <w:rPr>
                <w:rStyle w:val="Hyperlink"/>
                <w:i/>
                <w:noProof/>
              </w:rPr>
              <w:t>Database</w:t>
            </w:r>
            <w:r w:rsidR="00472978">
              <w:rPr>
                <w:noProof/>
                <w:webHidden/>
              </w:rPr>
              <w:tab/>
            </w:r>
            <w:r w:rsidR="00472978">
              <w:rPr>
                <w:noProof/>
                <w:webHidden/>
              </w:rPr>
              <w:fldChar w:fldCharType="begin"/>
            </w:r>
            <w:r w:rsidR="00472978">
              <w:rPr>
                <w:noProof/>
                <w:webHidden/>
              </w:rPr>
              <w:instrText xml:space="preserve"> PAGEREF _Toc175172363 \h </w:instrText>
            </w:r>
            <w:r w:rsidR="00472978">
              <w:rPr>
                <w:noProof/>
                <w:webHidden/>
              </w:rPr>
            </w:r>
            <w:r w:rsidR="00472978">
              <w:rPr>
                <w:noProof/>
                <w:webHidden/>
              </w:rPr>
              <w:fldChar w:fldCharType="separate"/>
            </w:r>
            <w:r w:rsidR="00C048B8">
              <w:rPr>
                <w:noProof/>
                <w:webHidden/>
              </w:rPr>
              <w:t>7</w:t>
            </w:r>
            <w:r w:rsidR="00472978">
              <w:rPr>
                <w:noProof/>
                <w:webHidden/>
              </w:rPr>
              <w:fldChar w:fldCharType="end"/>
            </w:r>
          </w:hyperlink>
        </w:p>
        <w:p w14:paraId="21567868" w14:textId="75434513"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4" w:history="1">
            <w:r w:rsidR="00472978" w:rsidRPr="002A44AC">
              <w:rPr>
                <w:rStyle w:val="Hyperlink"/>
                <w:bCs/>
                <w:iCs/>
                <w:noProof/>
              </w:rPr>
              <w:t>2.2.3</w:t>
            </w:r>
            <w:r w:rsidR="00472978" w:rsidRPr="002A44AC">
              <w:rPr>
                <w:rStyle w:val="Hyperlink"/>
                <w:noProof/>
              </w:rPr>
              <w:t xml:space="preserve"> Microcontroller ESP32</w:t>
            </w:r>
            <w:r w:rsidR="00472978">
              <w:rPr>
                <w:noProof/>
                <w:webHidden/>
              </w:rPr>
              <w:tab/>
            </w:r>
            <w:r w:rsidR="00472978">
              <w:rPr>
                <w:noProof/>
                <w:webHidden/>
              </w:rPr>
              <w:fldChar w:fldCharType="begin"/>
            </w:r>
            <w:r w:rsidR="00472978">
              <w:rPr>
                <w:noProof/>
                <w:webHidden/>
              </w:rPr>
              <w:instrText xml:space="preserve"> PAGEREF _Toc175172364 \h </w:instrText>
            </w:r>
            <w:r w:rsidR="00472978">
              <w:rPr>
                <w:noProof/>
                <w:webHidden/>
              </w:rPr>
            </w:r>
            <w:r w:rsidR="00472978">
              <w:rPr>
                <w:noProof/>
                <w:webHidden/>
              </w:rPr>
              <w:fldChar w:fldCharType="separate"/>
            </w:r>
            <w:r w:rsidR="00C048B8">
              <w:rPr>
                <w:noProof/>
                <w:webHidden/>
              </w:rPr>
              <w:t>8</w:t>
            </w:r>
            <w:r w:rsidR="00472978">
              <w:rPr>
                <w:noProof/>
                <w:webHidden/>
              </w:rPr>
              <w:fldChar w:fldCharType="end"/>
            </w:r>
          </w:hyperlink>
        </w:p>
        <w:p w14:paraId="0D55F9B0" w14:textId="7F24527D"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5" w:history="1">
            <w:r w:rsidR="00472978" w:rsidRPr="002A44AC">
              <w:rPr>
                <w:rStyle w:val="Hyperlink"/>
                <w:bCs/>
                <w:iCs/>
                <w:noProof/>
              </w:rPr>
              <w:t>2.2.4</w:t>
            </w:r>
            <w:r w:rsidR="00472978" w:rsidRPr="002A44AC">
              <w:rPr>
                <w:rStyle w:val="Hyperlink"/>
                <w:noProof/>
              </w:rPr>
              <w:t xml:space="preserve"> ESP-32 CAM</w:t>
            </w:r>
            <w:r w:rsidR="00472978">
              <w:rPr>
                <w:noProof/>
                <w:webHidden/>
              </w:rPr>
              <w:tab/>
            </w:r>
            <w:r w:rsidR="00472978">
              <w:rPr>
                <w:noProof/>
                <w:webHidden/>
              </w:rPr>
              <w:fldChar w:fldCharType="begin"/>
            </w:r>
            <w:r w:rsidR="00472978">
              <w:rPr>
                <w:noProof/>
                <w:webHidden/>
              </w:rPr>
              <w:instrText xml:space="preserve"> PAGEREF _Toc175172365 \h </w:instrText>
            </w:r>
            <w:r w:rsidR="00472978">
              <w:rPr>
                <w:noProof/>
                <w:webHidden/>
              </w:rPr>
            </w:r>
            <w:r w:rsidR="00472978">
              <w:rPr>
                <w:noProof/>
                <w:webHidden/>
              </w:rPr>
              <w:fldChar w:fldCharType="separate"/>
            </w:r>
            <w:r w:rsidR="00C048B8">
              <w:rPr>
                <w:noProof/>
                <w:webHidden/>
              </w:rPr>
              <w:t>8</w:t>
            </w:r>
            <w:r w:rsidR="00472978">
              <w:rPr>
                <w:noProof/>
                <w:webHidden/>
              </w:rPr>
              <w:fldChar w:fldCharType="end"/>
            </w:r>
          </w:hyperlink>
        </w:p>
        <w:p w14:paraId="3658887D" w14:textId="7C36D878"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6" w:history="1">
            <w:r w:rsidR="00472978" w:rsidRPr="002A44AC">
              <w:rPr>
                <w:rStyle w:val="Hyperlink"/>
                <w:bCs/>
                <w:iCs/>
                <w:noProof/>
              </w:rPr>
              <w:t>2.2.5</w:t>
            </w:r>
            <w:r w:rsidR="00472978" w:rsidRPr="002A44AC">
              <w:rPr>
                <w:rStyle w:val="Hyperlink"/>
                <w:noProof/>
              </w:rPr>
              <w:t xml:space="preserve"> Motor Servo</w:t>
            </w:r>
            <w:r w:rsidR="00472978">
              <w:rPr>
                <w:noProof/>
                <w:webHidden/>
              </w:rPr>
              <w:tab/>
            </w:r>
            <w:r w:rsidR="00472978">
              <w:rPr>
                <w:noProof/>
                <w:webHidden/>
              </w:rPr>
              <w:fldChar w:fldCharType="begin"/>
            </w:r>
            <w:r w:rsidR="00472978">
              <w:rPr>
                <w:noProof/>
                <w:webHidden/>
              </w:rPr>
              <w:instrText xml:space="preserve"> PAGEREF _Toc175172366 \h </w:instrText>
            </w:r>
            <w:r w:rsidR="00472978">
              <w:rPr>
                <w:noProof/>
                <w:webHidden/>
              </w:rPr>
            </w:r>
            <w:r w:rsidR="00472978">
              <w:rPr>
                <w:noProof/>
                <w:webHidden/>
              </w:rPr>
              <w:fldChar w:fldCharType="separate"/>
            </w:r>
            <w:r w:rsidR="00C048B8">
              <w:rPr>
                <w:noProof/>
                <w:webHidden/>
              </w:rPr>
              <w:t>9</w:t>
            </w:r>
            <w:r w:rsidR="00472978">
              <w:rPr>
                <w:noProof/>
                <w:webHidden/>
              </w:rPr>
              <w:fldChar w:fldCharType="end"/>
            </w:r>
          </w:hyperlink>
        </w:p>
        <w:p w14:paraId="7D78FC0C" w14:textId="3847ECB0"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7" w:history="1">
            <w:r w:rsidR="00472978" w:rsidRPr="002A44AC">
              <w:rPr>
                <w:rStyle w:val="Hyperlink"/>
                <w:bCs/>
                <w:iCs/>
                <w:noProof/>
              </w:rPr>
              <w:t>2.2.6</w:t>
            </w:r>
            <w:r w:rsidR="00472978" w:rsidRPr="002A44AC">
              <w:rPr>
                <w:rStyle w:val="Hyperlink"/>
                <w:noProof/>
              </w:rPr>
              <w:t xml:space="preserve"> GPS U-Box Neo Series M</w:t>
            </w:r>
            <w:r w:rsidR="00472978">
              <w:rPr>
                <w:noProof/>
                <w:webHidden/>
              </w:rPr>
              <w:tab/>
            </w:r>
            <w:r w:rsidR="00472978">
              <w:rPr>
                <w:noProof/>
                <w:webHidden/>
              </w:rPr>
              <w:fldChar w:fldCharType="begin"/>
            </w:r>
            <w:r w:rsidR="00472978">
              <w:rPr>
                <w:noProof/>
                <w:webHidden/>
              </w:rPr>
              <w:instrText xml:space="preserve"> PAGEREF _Toc175172367 \h </w:instrText>
            </w:r>
            <w:r w:rsidR="00472978">
              <w:rPr>
                <w:noProof/>
                <w:webHidden/>
              </w:rPr>
            </w:r>
            <w:r w:rsidR="00472978">
              <w:rPr>
                <w:noProof/>
                <w:webHidden/>
              </w:rPr>
              <w:fldChar w:fldCharType="separate"/>
            </w:r>
            <w:r w:rsidR="00C048B8">
              <w:rPr>
                <w:noProof/>
                <w:webHidden/>
              </w:rPr>
              <w:t>9</w:t>
            </w:r>
            <w:r w:rsidR="00472978">
              <w:rPr>
                <w:noProof/>
                <w:webHidden/>
              </w:rPr>
              <w:fldChar w:fldCharType="end"/>
            </w:r>
          </w:hyperlink>
        </w:p>
        <w:p w14:paraId="256A53FE" w14:textId="2510ED72"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8" w:history="1">
            <w:r w:rsidR="00472978" w:rsidRPr="002A44AC">
              <w:rPr>
                <w:rStyle w:val="Hyperlink"/>
                <w:bCs/>
                <w:iCs/>
                <w:noProof/>
              </w:rPr>
              <w:t>2.2.7</w:t>
            </w:r>
            <w:r w:rsidR="00472978" w:rsidRPr="002A44AC">
              <w:rPr>
                <w:rStyle w:val="Hyperlink"/>
                <w:noProof/>
              </w:rPr>
              <w:t xml:space="preserve"> Buzzer</w:t>
            </w:r>
            <w:r w:rsidR="00472978">
              <w:rPr>
                <w:noProof/>
                <w:webHidden/>
              </w:rPr>
              <w:tab/>
            </w:r>
            <w:r w:rsidR="00472978">
              <w:rPr>
                <w:noProof/>
                <w:webHidden/>
              </w:rPr>
              <w:fldChar w:fldCharType="begin"/>
            </w:r>
            <w:r w:rsidR="00472978">
              <w:rPr>
                <w:noProof/>
                <w:webHidden/>
              </w:rPr>
              <w:instrText xml:space="preserve"> PAGEREF _Toc175172368 \h </w:instrText>
            </w:r>
            <w:r w:rsidR="00472978">
              <w:rPr>
                <w:noProof/>
                <w:webHidden/>
              </w:rPr>
            </w:r>
            <w:r w:rsidR="00472978">
              <w:rPr>
                <w:noProof/>
                <w:webHidden/>
              </w:rPr>
              <w:fldChar w:fldCharType="separate"/>
            </w:r>
            <w:r w:rsidR="00C048B8">
              <w:rPr>
                <w:noProof/>
                <w:webHidden/>
              </w:rPr>
              <w:t>10</w:t>
            </w:r>
            <w:r w:rsidR="00472978">
              <w:rPr>
                <w:noProof/>
                <w:webHidden/>
              </w:rPr>
              <w:fldChar w:fldCharType="end"/>
            </w:r>
          </w:hyperlink>
        </w:p>
        <w:p w14:paraId="7B250605" w14:textId="50777105"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69" w:history="1">
            <w:r w:rsidR="00472978" w:rsidRPr="002A44AC">
              <w:rPr>
                <w:rStyle w:val="Hyperlink"/>
                <w:bCs/>
                <w:iCs/>
                <w:noProof/>
              </w:rPr>
              <w:t>2.2.8</w:t>
            </w:r>
            <w:r w:rsidR="00472978" w:rsidRPr="002A44AC">
              <w:rPr>
                <w:rStyle w:val="Hyperlink"/>
                <w:noProof/>
              </w:rPr>
              <w:t xml:space="preserve"> Kodular</w:t>
            </w:r>
            <w:r w:rsidR="00472978">
              <w:rPr>
                <w:noProof/>
                <w:webHidden/>
              </w:rPr>
              <w:tab/>
            </w:r>
            <w:r w:rsidR="00472978">
              <w:rPr>
                <w:noProof/>
                <w:webHidden/>
              </w:rPr>
              <w:fldChar w:fldCharType="begin"/>
            </w:r>
            <w:r w:rsidR="00472978">
              <w:rPr>
                <w:noProof/>
                <w:webHidden/>
              </w:rPr>
              <w:instrText xml:space="preserve"> PAGEREF _Toc175172369 \h </w:instrText>
            </w:r>
            <w:r w:rsidR="00472978">
              <w:rPr>
                <w:noProof/>
                <w:webHidden/>
              </w:rPr>
            </w:r>
            <w:r w:rsidR="00472978">
              <w:rPr>
                <w:noProof/>
                <w:webHidden/>
              </w:rPr>
              <w:fldChar w:fldCharType="separate"/>
            </w:r>
            <w:r w:rsidR="00C048B8">
              <w:rPr>
                <w:noProof/>
                <w:webHidden/>
              </w:rPr>
              <w:t>10</w:t>
            </w:r>
            <w:r w:rsidR="00472978">
              <w:rPr>
                <w:noProof/>
                <w:webHidden/>
              </w:rPr>
              <w:fldChar w:fldCharType="end"/>
            </w:r>
          </w:hyperlink>
        </w:p>
        <w:p w14:paraId="5664EA59" w14:textId="3B4F687F"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0" w:history="1">
            <w:r w:rsidR="00472978" w:rsidRPr="002A44AC">
              <w:rPr>
                <w:rStyle w:val="Hyperlink"/>
                <w:bCs/>
                <w:iCs/>
                <w:noProof/>
              </w:rPr>
              <w:t>2.2.9</w:t>
            </w:r>
            <w:r w:rsidR="00472978" w:rsidRPr="002A44AC">
              <w:rPr>
                <w:rStyle w:val="Hyperlink"/>
                <w:noProof/>
              </w:rPr>
              <w:t xml:space="preserve"> Modul </w:t>
            </w:r>
            <w:r w:rsidR="00CC6A8B" w:rsidRPr="00CC6A8B">
              <w:rPr>
                <w:rStyle w:val="Hyperlink"/>
                <w:i/>
                <w:noProof/>
              </w:rPr>
              <w:t>Bluetooth</w:t>
            </w:r>
            <w:r w:rsidR="00472978" w:rsidRPr="002A44AC">
              <w:rPr>
                <w:rStyle w:val="Hyperlink"/>
                <w:noProof/>
              </w:rPr>
              <w:t xml:space="preserve"> HC-05</w:t>
            </w:r>
            <w:r w:rsidR="00472978">
              <w:rPr>
                <w:noProof/>
                <w:webHidden/>
              </w:rPr>
              <w:tab/>
            </w:r>
            <w:r w:rsidR="00472978">
              <w:rPr>
                <w:noProof/>
                <w:webHidden/>
              </w:rPr>
              <w:fldChar w:fldCharType="begin"/>
            </w:r>
            <w:r w:rsidR="00472978">
              <w:rPr>
                <w:noProof/>
                <w:webHidden/>
              </w:rPr>
              <w:instrText xml:space="preserve"> PAGEREF _Toc175172370 \h </w:instrText>
            </w:r>
            <w:r w:rsidR="00472978">
              <w:rPr>
                <w:noProof/>
                <w:webHidden/>
              </w:rPr>
            </w:r>
            <w:r w:rsidR="00472978">
              <w:rPr>
                <w:noProof/>
                <w:webHidden/>
              </w:rPr>
              <w:fldChar w:fldCharType="separate"/>
            </w:r>
            <w:r w:rsidR="00C048B8">
              <w:rPr>
                <w:noProof/>
                <w:webHidden/>
              </w:rPr>
              <w:t>11</w:t>
            </w:r>
            <w:r w:rsidR="00472978">
              <w:rPr>
                <w:noProof/>
                <w:webHidden/>
              </w:rPr>
              <w:fldChar w:fldCharType="end"/>
            </w:r>
          </w:hyperlink>
        </w:p>
        <w:p w14:paraId="787F2DF9" w14:textId="4BAD52CC"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1" w:history="1">
            <w:r w:rsidR="00472978" w:rsidRPr="002A44AC">
              <w:rPr>
                <w:rStyle w:val="Hyperlink"/>
                <w:bCs/>
                <w:iCs/>
                <w:noProof/>
              </w:rPr>
              <w:t>2.2.10</w:t>
            </w:r>
            <w:r w:rsidR="00472978" w:rsidRPr="002A44AC">
              <w:rPr>
                <w:rStyle w:val="Hyperlink"/>
                <w:noProof/>
              </w:rPr>
              <w:t xml:space="preserve"> Modul TP4056</w:t>
            </w:r>
            <w:r w:rsidR="00472978">
              <w:rPr>
                <w:noProof/>
                <w:webHidden/>
              </w:rPr>
              <w:tab/>
            </w:r>
            <w:r w:rsidR="00472978">
              <w:rPr>
                <w:noProof/>
                <w:webHidden/>
              </w:rPr>
              <w:fldChar w:fldCharType="begin"/>
            </w:r>
            <w:r w:rsidR="00472978">
              <w:rPr>
                <w:noProof/>
                <w:webHidden/>
              </w:rPr>
              <w:instrText xml:space="preserve"> PAGEREF _Toc175172371 \h </w:instrText>
            </w:r>
            <w:r w:rsidR="00472978">
              <w:rPr>
                <w:noProof/>
                <w:webHidden/>
              </w:rPr>
            </w:r>
            <w:r w:rsidR="00472978">
              <w:rPr>
                <w:noProof/>
                <w:webHidden/>
              </w:rPr>
              <w:fldChar w:fldCharType="separate"/>
            </w:r>
            <w:r w:rsidR="00C048B8">
              <w:rPr>
                <w:noProof/>
                <w:webHidden/>
              </w:rPr>
              <w:t>11</w:t>
            </w:r>
            <w:r w:rsidR="00472978">
              <w:rPr>
                <w:noProof/>
                <w:webHidden/>
              </w:rPr>
              <w:fldChar w:fldCharType="end"/>
            </w:r>
          </w:hyperlink>
        </w:p>
        <w:p w14:paraId="42139AE6" w14:textId="362D09EF"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2" w:history="1">
            <w:r w:rsidR="00472978" w:rsidRPr="002A44AC">
              <w:rPr>
                <w:rStyle w:val="Hyperlink"/>
                <w:bCs/>
                <w:iCs/>
                <w:noProof/>
              </w:rPr>
              <w:t>2.2.11</w:t>
            </w:r>
            <w:r w:rsidR="00472978" w:rsidRPr="002A44AC">
              <w:rPr>
                <w:rStyle w:val="Hyperlink"/>
                <w:noProof/>
              </w:rPr>
              <w:t xml:space="preserve"> </w:t>
            </w:r>
            <w:r w:rsidR="00CC6A8B" w:rsidRPr="00CC6A8B">
              <w:rPr>
                <w:rStyle w:val="Hyperlink"/>
                <w:i/>
                <w:noProof/>
              </w:rPr>
              <w:t>Arduino nano</w:t>
            </w:r>
            <w:r w:rsidR="00472978">
              <w:rPr>
                <w:noProof/>
                <w:webHidden/>
              </w:rPr>
              <w:tab/>
            </w:r>
            <w:r w:rsidR="00472978">
              <w:rPr>
                <w:noProof/>
                <w:webHidden/>
              </w:rPr>
              <w:fldChar w:fldCharType="begin"/>
            </w:r>
            <w:r w:rsidR="00472978">
              <w:rPr>
                <w:noProof/>
                <w:webHidden/>
              </w:rPr>
              <w:instrText xml:space="preserve"> PAGEREF _Toc175172372 \h </w:instrText>
            </w:r>
            <w:r w:rsidR="00472978">
              <w:rPr>
                <w:noProof/>
                <w:webHidden/>
              </w:rPr>
            </w:r>
            <w:r w:rsidR="00472978">
              <w:rPr>
                <w:noProof/>
                <w:webHidden/>
              </w:rPr>
              <w:fldChar w:fldCharType="separate"/>
            </w:r>
            <w:r w:rsidR="00C048B8">
              <w:rPr>
                <w:noProof/>
                <w:webHidden/>
              </w:rPr>
              <w:t>12</w:t>
            </w:r>
            <w:r w:rsidR="00472978">
              <w:rPr>
                <w:noProof/>
                <w:webHidden/>
              </w:rPr>
              <w:fldChar w:fldCharType="end"/>
            </w:r>
          </w:hyperlink>
        </w:p>
        <w:p w14:paraId="052A43B3" w14:textId="006201D0"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3" w:history="1">
            <w:r w:rsidR="00472978" w:rsidRPr="002A44AC">
              <w:rPr>
                <w:rStyle w:val="Hyperlink"/>
                <w:bCs/>
                <w:iCs/>
                <w:noProof/>
              </w:rPr>
              <w:t>2.2.12</w:t>
            </w:r>
            <w:r w:rsidR="00472978" w:rsidRPr="002A44AC">
              <w:rPr>
                <w:rStyle w:val="Hyperlink"/>
                <w:noProof/>
              </w:rPr>
              <w:t xml:space="preserve"> Google Scrip</w:t>
            </w:r>
            <w:r w:rsidR="00472978">
              <w:rPr>
                <w:noProof/>
                <w:webHidden/>
              </w:rPr>
              <w:tab/>
            </w:r>
            <w:r w:rsidR="00472978">
              <w:rPr>
                <w:noProof/>
                <w:webHidden/>
              </w:rPr>
              <w:fldChar w:fldCharType="begin"/>
            </w:r>
            <w:r w:rsidR="00472978">
              <w:rPr>
                <w:noProof/>
                <w:webHidden/>
              </w:rPr>
              <w:instrText xml:space="preserve"> PAGEREF _Toc175172373 \h </w:instrText>
            </w:r>
            <w:r w:rsidR="00472978">
              <w:rPr>
                <w:noProof/>
                <w:webHidden/>
              </w:rPr>
            </w:r>
            <w:r w:rsidR="00472978">
              <w:rPr>
                <w:noProof/>
                <w:webHidden/>
              </w:rPr>
              <w:fldChar w:fldCharType="separate"/>
            </w:r>
            <w:r w:rsidR="00C048B8">
              <w:rPr>
                <w:noProof/>
                <w:webHidden/>
              </w:rPr>
              <w:t>12</w:t>
            </w:r>
            <w:r w:rsidR="00472978">
              <w:rPr>
                <w:noProof/>
                <w:webHidden/>
              </w:rPr>
              <w:fldChar w:fldCharType="end"/>
            </w:r>
          </w:hyperlink>
        </w:p>
        <w:p w14:paraId="4173CAD9" w14:textId="6BA6F945"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4" w:history="1">
            <w:r w:rsidR="00472978" w:rsidRPr="002A44AC">
              <w:rPr>
                <w:rStyle w:val="Hyperlink"/>
                <w:bCs/>
                <w:iCs/>
                <w:noProof/>
              </w:rPr>
              <w:t>2.2.13</w:t>
            </w:r>
            <w:r w:rsidR="00472978" w:rsidRPr="002A44AC">
              <w:rPr>
                <w:rStyle w:val="Hyperlink"/>
                <w:noProof/>
              </w:rPr>
              <w:t xml:space="preserve"> </w:t>
            </w:r>
            <w:r w:rsidR="00930CB2" w:rsidRPr="00930CB2">
              <w:rPr>
                <w:rStyle w:val="Hyperlink"/>
                <w:i/>
                <w:noProof/>
              </w:rPr>
              <w:t>Battery</w:t>
            </w:r>
            <w:r w:rsidR="00472978" w:rsidRPr="002A44AC">
              <w:rPr>
                <w:rStyle w:val="Hyperlink"/>
                <w:noProof/>
              </w:rPr>
              <w:t xml:space="preserve"> Li-Ion 18650</w:t>
            </w:r>
            <w:r w:rsidR="00472978">
              <w:rPr>
                <w:noProof/>
                <w:webHidden/>
              </w:rPr>
              <w:tab/>
            </w:r>
            <w:r w:rsidR="00472978">
              <w:rPr>
                <w:noProof/>
                <w:webHidden/>
              </w:rPr>
              <w:fldChar w:fldCharType="begin"/>
            </w:r>
            <w:r w:rsidR="00472978">
              <w:rPr>
                <w:noProof/>
                <w:webHidden/>
              </w:rPr>
              <w:instrText xml:space="preserve"> PAGEREF _Toc175172374 \h </w:instrText>
            </w:r>
            <w:r w:rsidR="00472978">
              <w:rPr>
                <w:noProof/>
                <w:webHidden/>
              </w:rPr>
            </w:r>
            <w:r w:rsidR="00472978">
              <w:rPr>
                <w:noProof/>
                <w:webHidden/>
              </w:rPr>
              <w:fldChar w:fldCharType="separate"/>
            </w:r>
            <w:r w:rsidR="00C048B8">
              <w:rPr>
                <w:noProof/>
                <w:webHidden/>
              </w:rPr>
              <w:t>13</w:t>
            </w:r>
            <w:r w:rsidR="00472978">
              <w:rPr>
                <w:noProof/>
                <w:webHidden/>
              </w:rPr>
              <w:fldChar w:fldCharType="end"/>
            </w:r>
          </w:hyperlink>
        </w:p>
        <w:p w14:paraId="1239AFBE" w14:textId="4F973F55"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5" w:history="1">
            <w:r w:rsidR="00472978" w:rsidRPr="002A44AC">
              <w:rPr>
                <w:rStyle w:val="Hyperlink"/>
                <w:bCs/>
                <w:iCs/>
                <w:noProof/>
              </w:rPr>
              <w:t>2.2.14</w:t>
            </w:r>
            <w:r w:rsidR="00472978" w:rsidRPr="002A44AC">
              <w:rPr>
                <w:rStyle w:val="Hyperlink"/>
                <w:noProof/>
              </w:rPr>
              <w:t xml:space="preserve"> Step Down</w:t>
            </w:r>
            <w:r w:rsidR="00472978">
              <w:rPr>
                <w:noProof/>
                <w:webHidden/>
              </w:rPr>
              <w:tab/>
            </w:r>
            <w:r w:rsidR="00472978">
              <w:rPr>
                <w:noProof/>
                <w:webHidden/>
              </w:rPr>
              <w:fldChar w:fldCharType="begin"/>
            </w:r>
            <w:r w:rsidR="00472978">
              <w:rPr>
                <w:noProof/>
                <w:webHidden/>
              </w:rPr>
              <w:instrText xml:space="preserve"> PAGEREF _Toc175172375 \h </w:instrText>
            </w:r>
            <w:r w:rsidR="00472978">
              <w:rPr>
                <w:noProof/>
                <w:webHidden/>
              </w:rPr>
            </w:r>
            <w:r w:rsidR="00472978">
              <w:rPr>
                <w:noProof/>
                <w:webHidden/>
              </w:rPr>
              <w:fldChar w:fldCharType="separate"/>
            </w:r>
            <w:r w:rsidR="00C048B8">
              <w:rPr>
                <w:noProof/>
                <w:webHidden/>
              </w:rPr>
              <w:t>13</w:t>
            </w:r>
            <w:r w:rsidR="00472978">
              <w:rPr>
                <w:noProof/>
                <w:webHidden/>
              </w:rPr>
              <w:fldChar w:fldCharType="end"/>
            </w:r>
          </w:hyperlink>
        </w:p>
        <w:p w14:paraId="4A17B562" w14:textId="203BB1B3"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6" w:history="1">
            <w:r w:rsidR="00472978" w:rsidRPr="002A44AC">
              <w:rPr>
                <w:rStyle w:val="Hyperlink"/>
                <w:bCs/>
                <w:iCs/>
                <w:noProof/>
              </w:rPr>
              <w:t>2.2.15</w:t>
            </w:r>
            <w:r w:rsidR="00472978" w:rsidRPr="002A44AC">
              <w:rPr>
                <w:rStyle w:val="Hyperlink"/>
                <w:noProof/>
              </w:rPr>
              <w:t xml:space="preserve"> Quality of Service (</w:t>
            </w:r>
            <w:r w:rsidR="00930CB2" w:rsidRPr="00930CB2">
              <w:rPr>
                <w:rStyle w:val="Hyperlink"/>
                <w:i/>
                <w:noProof/>
              </w:rPr>
              <w:t>QOS</w:t>
            </w:r>
            <w:r w:rsidR="00472978" w:rsidRPr="002A44AC">
              <w:rPr>
                <w:rStyle w:val="Hyperlink"/>
                <w:noProof/>
              </w:rPr>
              <w:t>)</w:t>
            </w:r>
            <w:r w:rsidR="00472978">
              <w:rPr>
                <w:noProof/>
                <w:webHidden/>
              </w:rPr>
              <w:tab/>
            </w:r>
            <w:r w:rsidR="00472978">
              <w:rPr>
                <w:noProof/>
                <w:webHidden/>
              </w:rPr>
              <w:fldChar w:fldCharType="begin"/>
            </w:r>
            <w:r w:rsidR="00472978">
              <w:rPr>
                <w:noProof/>
                <w:webHidden/>
              </w:rPr>
              <w:instrText xml:space="preserve"> PAGEREF _Toc175172376 \h </w:instrText>
            </w:r>
            <w:r w:rsidR="00472978">
              <w:rPr>
                <w:noProof/>
                <w:webHidden/>
              </w:rPr>
            </w:r>
            <w:r w:rsidR="00472978">
              <w:rPr>
                <w:noProof/>
                <w:webHidden/>
              </w:rPr>
              <w:fldChar w:fldCharType="separate"/>
            </w:r>
            <w:r w:rsidR="00C048B8">
              <w:rPr>
                <w:noProof/>
                <w:webHidden/>
              </w:rPr>
              <w:t>14</w:t>
            </w:r>
            <w:r w:rsidR="00472978">
              <w:rPr>
                <w:noProof/>
                <w:webHidden/>
              </w:rPr>
              <w:fldChar w:fldCharType="end"/>
            </w:r>
          </w:hyperlink>
        </w:p>
        <w:p w14:paraId="0A9654A2" w14:textId="1402BE01"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7" w:history="1">
            <w:r w:rsidR="00472978" w:rsidRPr="002A44AC">
              <w:rPr>
                <w:rStyle w:val="Hyperlink"/>
                <w:bCs/>
                <w:iCs/>
                <w:noProof/>
              </w:rPr>
              <w:t>2.2.16</w:t>
            </w:r>
            <w:r w:rsidR="00472978" w:rsidRPr="002A44AC">
              <w:rPr>
                <w:rStyle w:val="Hyperlink"/>
                <w:noProof/>
              </w:rPr>
              <w:t xml:space="preserve"> Packet Capture</w:t>
            </w:r>
            <w:r w:rsidR="00472978">
              <w:rPr>
                <w:noProof/>
                <w:webHidden/>
              </w:rPr>
              <w:tab/>
            </w:r>
            <w:r w:rsidR="00472978">
              <w:rPr>
                <w:noProof/>
                <w:webHidden/>
              </w:rPr>
              <w:fldChar w:fldCharType="begin"/>
            </w:r>
            <w:r w:rsidR="00472978">
              <w:rPr>
                <w:noProof/>
                <w:webHidden/>
              </w:rPr>
              <w:instrText xml:space="preserve"> PAGEREF _Toc175172377 \h </w:instrText>
            </w:r>
            <w:r w:rsidR="00472978">
              <w:rPr>
                <w:noProof/>
                <w:webHidden/>
              </w:rPr>
            </w:r>
            <w:r w:rsidR="00472978">
              <w:rPr>
                <w:noProof/>
                <w:webHidden/>
              </w:rPr>
              <w:fldChar w:fldCharType="separate"/>
            </w:r>
            <w:r w:rsidR="00C048B8">
              <w:rPr>
                <w:noProof/>
                <w:webHidden/>
              </w:rPr>
              <w:t>16</w:t>
            </w:r>
            <w:r w:rsidR="00472978">
              <w:rPr>
                <w:noProof/>
                <w:webHidden/>
              </w:rPr>
              <w:fldChar w:fldCharType="end"/>
            </w:r>
          </w:hyperlink>
        </w:p>
        <w:p w14:paraId="44399122" w14:textId="55754D09"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78" w:history="1">
            <w:r w:rsidR="00472978" w:rsidRPr="002A44AC">
              <w:rPr>
                <w:rStyle w:val="Hyperlink"/>
                <w:bCs/>
                <w:iCs/>
                <w:noProof/>
              </w:rPr>
              <w:t>2.2.17</w:t>
            </w:r>
            <w:r w:rsidR="00472978" w:rsidRPr="002A44AC">
              <w:rPr>
                <w:rStyle w:val="Hyperlink"/>
                <w:noProof/>
              </w:rPr>
              <w:t xml:space="preserve"> Haversine</w:t>
            </w:r>
            <w:r w:rsidR="00472978">
              <w:rPr>
                <w:noProof/>
                <w:webHidden/>
              </w:rPr>
              <w:tab/>
            </w:r>
            <w:r w:rsidR="00472978">
              <w:rPr>
                <w:noProof/>
                <w:webHidden/>
              </w:rPr>
              <w:fldChar w:fldCharType="begin"/>
            </w:r>
            <w:r w:rsidR="00472978">
              <w:rPr>
                <w:noProof/>
                <w:webHidden/>
              </w:rPr>
              <w:instrText xml:space="preserve"> PAGEREF _Toc175172378 \h </w:instrText>
            </w:r>
            <w:r w:rsidR="00472978">
              <w:rPr>
                <w:noProof/>
                <w:webHidden/>
              </w:rPr>
            </w:r>
            <w:r w:rsidR="00472978">
              <w:rPr>
                <w:noProof/>
                <w:webHidden/>
              </w:rPr>
              <w:fldChar w:fldCharType="separate"/>
            </w:r>
            <w:r w:rsidR="00C048B8">
              <w:rPr>
                <w:noProof/>
                <w:webHidden/>
              </w:rPr>
              <w:t>17</w:t>
            </w:r>
            <w:r w:rsidR="00472978">
              <w:rPr>
                <w:noProof/>
                <w:webHidden/>
              </w:rPr>
              <w:fldChar w:fldCharType="end"/>
            </w:r>
          </w:hyperlink>
        </w:p>
        <w:p w14:paraId="6F81ADB9" w14:textId="31E8F265"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79" w:history="1">
            <w:r w:rsidR="00472978" w:rsidRPr="002A44AC">
              <w:rPr>
                <w:rStyle w:val="Hyperlink"/>
                <w:b/>
                <w:bCs/>
                <w:noProof/>
              </w:rPr>
              <w:t>BAB III METODE PENELITIAN</w:t>
            </w:r>
            <w:r w:rsidR="00472978">
              <w:rPr>
                <w:noProof/>
                <w:webHidden/>
              </w:rPr>
              <w:tab/>
            </w:r>
            <w:r w:rsidR="00472978">
              <w:rPr>
                <w:noProof/>
                <w:webHidden/>
              </w:rPr>
              <w:fldChar w:fldCharType="begin"/>
            </w:r>
            <w:r w:rsidR="00472978">
              <w:rPr>
                <w:noProof/>
                <w:webHidden/>
              </w:rPr>
              <w:instrText xml:space="preserve"> PAGEREF _Toc175172379 \h </w:instrText>
            </w:r>
            <w:r w:rsidR="00472978">
              <w:rPr>
                <w:noProof/>
                <w:webHidden/>
              </w:rPr>
            </w:r>
            <w:r w:rsidR="00472978">
              <w:rPr>
                <w:noProof/>
                <w:webHidden/>
              </w:rPr>
              <w:fldChar w:fldCharType="separate"/>
            </w:r>
            <w:r w:rsidR="00C048B8">
              <w:rPr>
                <w:noProof/>
                <w:webHidden/>
              </w:rPr>
              <w:t>18</w:t>
            </w:r>
            <w:r w:rsidR="00472978">
              <w:rPr>
                <w:noProof/>
                <w:webHidden/>
              </w:rPr>
              <w:fldChar w:fldCharType="end"/>
            </w:r>
          </w:hyperlink>
        </w:p>
        <w:p w14:paraId="5CF29362" w14:textId="53358D3C"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80" w:history="1">
            <w:r w:rsidR="00472978" w:rsidRPr="002A44AC">
              <w:rPr>
                <w:rStyle w:val="Hyperlink"/>
                <w:noProof/>
              </w:rPr>
              <w:t>3.1 Jenis Penelitian</w:t>
            </w:r>
            <w:r w:rsidR="00472978">
              <w:rPr>
                <w:noProof/>
                <w:webHidden/>
              </w:rPr>
              <w:tab/>
            </w:r>
            <w:r w:rsidR="00472978">
              <w:rPr>
                <w:noProof/>
                <w:webHidden/>
              </w:rPr>
              <w:fldChar w:fldCharType="begin"/>
            </w:r>
            <w:r w:rsidR="00472978">
              <w:rPr>
                <w:noProof/>
                <w:webHidden/>
              </w:rPr>
              <w:instrText xml:space="preserve"> PAGEREF _Toc175172380 \h </w:instrText>
            </w:r>
            <w:r w:rsidR="00472978">
              <w:rPr>
                <w:noProof/>
                <w:webHidden/>
              </w:rPr>
            </w:r>
            <w:r w:rsidR="00472978">
              <w:rPr>
                <w:noProof/>
                <w:webHidden/>
              </w:rPr>
              <w:fldChar w:fldCharType="separate"/>
            </w:r>
            <w:r w:rsidR="00C048B8">
              <w:rPr>
                <w:noProof/>
                <w:webHidden/>
              </w:rPr>
              <w:t>18</w:t>
            </w:r>
            <w:r w:rsidR="00472978">
              <w:rPr>
                <w:noProof/>
                <w:webHidden/>
              </w:rPr>
              <w:fldChar w:fldCharType="end"/>
            </w:r>
          </w:hyperlink>
        </w:p>
        <w:p w14:paraId="610CF622" w14:textId="41A18932"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81" w:history="1">
            <w:r w:rsidR="00472978" w:rsidRPr="002A44AC">
              <w:rPr>
                <w:rStyle w:val="Hyperlink"/>
                <w:noProof/>
                <w:lang w:val="en-ID"/>
              </w:rPr>
              <w:t>3.2</w:t>
            </w:r>
            <w:r w:rsidR="00472978" w:rsidRPr="002A44AC">
              <w:rPr>
                <w:rStyle w:val="Hyperlink"/>
                <w:noProof/>
              </w:rPr>
              <w:t xml:space="preserve"> Metodologi Penelitian</w:t>
            </w:r>
            <w:r w:rsidR="00472978">
              <w:rPr>
                <w:noProof/>
                <w:webHidden/>
              </w:rPr>
              <w:tab/>
            </w:r>
            <w:r w:rsidR="00472978">
              <w:rPr>
                <w:noProof/>
                <w:webHidden/>
              </w:rPr>
              <w:fldChar w:fldCharType="begin"/>
            </w:r>
            <w:r w:rsidR="00472978">
              <w:rPr>
                <w:noProof/>
                <w:webHidden/>
              </w:rPr>
              <w:instrText xml:space="preserve"> PAGEREF _Toc175172381 \h </w:instrText>
            </w:r>
            <w:r w:rsidR="00472978">
              <w:rPr>
                <w:noProof/>
                <w:webHidden/>
              </w:rPr>
            </w:r>
            <w:r w:rsidR="00472978">
              <w:rPr>
                <w:noProof/>
                <w:webHidden/>
              </w:rPr>
              <w:fldChar w:fldCharType="separate"/>
            </w:r>
            <w:r w:rsidR="00C048B8">
              <w:rPr>
                <w:noProof/>
                <w:webHidden/>
              </w:rPr>
              <w:t>18</w:t>
            </w:r>
            <w:r w:rsidR="00472978">
              <w:rPr>
                <w:noProof/>
                <w:webHidden/>
              </w:rPr>
              <w:fldChar w:fldCharType="end"/>
            </w:r>
          </w:hyperlink>
        </w:p>
        <w:p w14:paraId="494B66E5" w14:textId="78FBAFB4"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82" w:history="1">
            <w:r w:rsidR="00472978" w:rsidRPr="002A44AC">
              <w:rPr>
                <w:rStyle w:val="Hyperlink"/>
                <w:noProof/>
              </w:rPr>
              <w:t>3.3 Perancangan Alat dan Aplikasi</w:t>
            </w:r>
            <w:r w:rsidR="00472978">
              <w:rPr>
                <w:noProof/>
                <w:webHidden/>
              </w:rPr>
              <w:tab/>
            </w:r>
            <w:r w:rsidR="00472978">
              <w:rPr>
                <w:noProof/>
                <w:webHidden/>
              </w:rPr>
              <w:fldChar w:fldCharType="begin"/>
            </w:r>
            <w:r w:rsidR="00472978">
              <w:rPr>
                <w:noProof/>
                <w:webHidden/>
              </w:rPr>
              <w:instrText xml:space="preserve"> PAGEREF _Toc175172382 \h </w:instrText>
            </w:r>
            <w:r w:rsidR="00472978">
              <w:rPr>
                <w:noProof/>
                <w:webHidden/>
              </w:rPr>
            </w:r>
            <w:r w:rsidR="00472978">
              <w:rPr>
                <w:noProof/>
                <w:webHidden/>
              </w:rPr>
              <w:fldChar w:fldCharType="separate"/>
            </w:r>
            <w:r w:rsidR="00C048B8">
              <w:rPr>
                <w:noProof/>
                <w:webHidden/>
              </w:rPr>
              <w:t>20</w:t>
            </w:r>
            <w:r w:rsidR="00472978">
              <w:rPr>
                <w:noProof/>
                <w:webHidden/>
              </w:rPr>
              <w:fldChar w:fldCharType="end"/>
            </w:r>
          </w:hyperlink>
        </w:p>
        <w:p w14:paraId="6CB73249" w14:textId="44188FDE"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3" w:history="1">
            <w:r w:rsidR="00472978" w:rsidRPr="002A44AC">
              <w:rPr>
                <w:rStyle w:val="Hyperlink"/>
                <w:bCs/>
                <w:iCs/>
                <w:noProof/>
              </w:rPr>
              <w:t>3.3.1</w:t>
            </w:r>
            <w:r w:rsidR="00472978" w:rsidRPr="002A44AC">
              <w:rPr>
                <w:rStyle w:val="Hyperlink"/>
                <w:noProof/>
              </w:rPr>
              <w:t xml:space="preserve"> Blok Diagram</w:t>
            </w:r>
            <w:r w:rsidR="00472978">
              <w:rPr>
                <w:noProof/>
                <w:webHidden/>
              </w:rPr>
              <w:tab/>
            </w:r>
            <w:r w:rsidR="00472978">
              <w:rPr>
                <w:noProof/>
                <w:webHidden/>
              </w:rPr>
              <w:fldChar w:fldCharType="begin"/>
            </w:r>
            <w:r w:rsidR="00472978">
              <w:rPr>
                <w:noProof/>
                <w:webHidden/>
              </w:rPr>
              <w:instrText xml:space="preserve"> PAGEREF _Toc175172383 \h </w:instrText>
            </w:r>
            <w:r w:rsidR="00472978">
              <w:rPr>
                <w:noProof/>
                <w:webHidden/>
              </w:rPr>
            </w:r>
            <w:r w:rsidR="00472978">
              <w:rPr>
                <w:noProof/>
                <w:webHidden/>
              </w:rPr>
              <w:fldChar w:fldCharType="separate"/>
            </w:r>
            <w:r w:rsidR="00C048B8">
              <w:rPr>
                <w:noProof/>
                <w:webHidden/>
              </w:rPr>
              <w:t>20</w:t>
            </w:r>
            <w:r w:rsidR="00472978">
              <w:rPr>
                <w:noProof/>
                <w:webHidden/>
              </w:rPr>
              <w:fldChar w:fldCharType="end"/>
            </w:r>
          </w:hyperlink>
        </w:p>
        <w:p w14:paraId="4B110538" w14:textId="1A63FA49"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4" w:history="1">
            <w:r w:rsidR="00472978" w:rsidRPr="002A44AC">
              <w:rPr>
                <w:rStyle w:val="Hyperlink"/>
                <w:bCs/>
                <w:iCs/>
                <w:noProof/>
              </w:rPr>
              <w:t>3.3.2</w:t>
            </w:r>
            <w:r w:rsidR="00472978" w:rsidRPr="002A44AC">
              <w:rPr>
                <w:rStyle w:val="Hyperlink"/>
                <w:noProof/>
              </w:rPr>
              <w:t xml:space="preserve"> Flowchart system</w:t>
            </w:r>
            <w:r w:rsidR="00472978">
              <w:rPr>
                <w:noProof/>
                <w:webHidden/>
              </w:rPr>
              <w:tab/>
            </w:r>
            <w:r w:rsidR="00472978">
              <w:rPr>
                <w:noProof/>
                <w:webHidden/>
              </w:rPr>
              <w:fldChar w:fldCharType="begin"/>
            </w:r>
            <w:r w:rsidR="00472978">
              <w:rPr>
                <w:noProof/>
                <w:webHidden/>
              </w:rPr>
              <w:instrText xml:space="preserve"> PAGEREF _Toc175172384 \h </w:instrText>
            </w:r>
            <w:r w:rsidR="00472978">
              <w:rPr>
                <w:noProof/>
                <w:webHidden/>
              </w:rPr>
            </w:r>
            <w:r w:rsidR="00472978">
              <w:rPr>
                <w:noProof/>
                <w:webHidden/>
              </w:rPr>
              <w:fldChar w:fldCharType="separate"/>
            </w:r>
            <w:r w:rsidR="00C048B8">
              <w:rPr>
                <w:noProof/>
                <w:webHidden/>
              </w:rPr>
              <w:t>22</w:t>
            </w:r>
            <w:r w:rsidR="00472978">
              <w:rPr>
                <w:noProof/>
                <w:webHidden/>
              </w:rPr>
              <w:fldChar w:fldCharType="end"/>
            </w:r>
          </w:hyperlink>
        </w:p>
        <w:p w14:paraId="670201FE" w14:textId="074B186D"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5" w:history="1">
            <w:r w:rsidR="00472978" w:rsidRPr="002A44AC">
              <w:rPr>
                <w:rStyle w:val="Hyperlink"/>
                <w:bCs/>
                <w:iCs/>
                <w:noProof/>
              </w:rPr>
              <w:t>3.3.3</w:t>
            </w:r>
            <w:r w:rsidR="00472978" w:rsidRPr="002A44AC">
              <w:rPr>
                <w:rStyle w:val="Hyperlink"/>
                <w:noProof/>
              </w:rPr>
              <w:t xml:space="preserve"> Rancangan Desain Alat</w:t>
            </w:r>
            <w:r w:rsidR="00472978">
              <w:rPr>
                <w:noProof/>
                <w:webHidden/>
              </w:rPr>
              <w:tab/>
            </w:r>
            <w:r w:rsidR="00472978">
              <w:rPr>
                <w:noProof/>
                <w:webHidden/>
              </w:rPr>
              <w:fldChar w:fldCharType="begin"/>
            </w:r>
            <w:r w:rsidR="00472978">
              <w:rPr>
                <w:noProof/>
                <w:webHidden/>
              </w:rPr>
              <w:instrText xml:space="preserve"> PAGEREF _Toc175172385 \h </w:instrText>
            </w:r>
            <w:r w:rsidR="00472978">
              <w:rPr>
                <w:noProof/>
                <w:webHidden/>
              </w:rPr>
            </w:r>
            <w:r w:rsidR="00472978">
              <w:rPr>
                <w:noProof/>
                <w:webHidden/>
              </w:rPr>
              <w:fldChar w:fldCharType="separate"/>
            </w:r>
            <w:r w:rsidR="00C048B8">
              <w:rPr>
                <w:noProof/>
                <w:webHidden/>
              </w:rPr>
              <w:t>24</w:t>
            </w:r>
            <w:r w:rsidR="00472978">
              <w:rPr>
                <w:noProof/>
                <w:webHidden/>
              </w:rPr>
              <w:fldChar w:fldCharType="end"/>
            </w:r>
          </w:hyperlink>
        </w:p>
        <w:p w14:paraId="53136682" w14:textId="58D32E3A"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6" w:history="1">
            <w:r w:rsidR="00472978" w:rsidRPr="002A44AC">
              <w:rPr>
                <w:rStyle w:val="Hyperlink"/>
                <w:bCs/>
                <w:iCs/>
                <w:noProof/>
              </w:rPr>
              <w:t>3.3.4</w:t>
            </w:r>
            <w:r w:rsidR="00472978" w:rsidRPr="002A44AC">
              <w:rPr>
                <w:rStyle w:val="Hyperlink"/>
                <w:noProof/>
              </w:rPr>
              <w:t xml:space="preserve"> Perancangan Hardware</w:t>
            </w:r>
            <w:r w:rsidR="00472978">
              <w:rPr>
                <w:noProof/>
                <w:webHidden/>
              </w:rPr>
              <w:tab/>
            </w:r>
            <w:r w:rsidR="00472978">
              <w:rPr>
                <w:noProof/>
                <w:webHidden/>
              </w:rPr>
              <w:fldChar w:fldCharType="begin"/>
            </w:r>
            <w:r w:rsidR="00472978">
              <w:rPr>
                <w:noProof/>
                <w:webHidden/>
              </w:rPr>
              <w:instrText xml:space="preserve"> PAGEREF _Toc175172386 \h </w:instrText>
            </w:r>
            <w:r w:rsidR="00472978">
              <w:rPr>
                <w:noProof/>
                <w:webHidden/>
              </w:rPr>
            </w:r>
            <w:r w:rsidR="00472978">
              <w:rPr>
                <w:noProof/>
                <w:webHidden/>
              </w:rPr>
              <w:fldChar w:fldCharType="separate"/>
            </w:r>
            <w:r w:rsidR="00C048B8">
              <w:rPr>
                <w:noProof/>
                <w:webHidden/>
              </w:rPr>
              <w:t>25</w:t>
            </w:r>
            <w:r w:rsidR="00472978">
              <w:rPr>
                <w:noProof/>
                <w:webHidden/>
              </w:rPr>
              <w:fldChar w:fldCharType="end"/>
            </w:r>
          </w:hyperlink>
        </w:p>
        <w:p w14:paraId="2A505F05" w14:textId="1CE240B7"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7" w:history="1">
            <w:r w:rsidR="00472978" w:rsidRPr="002A44AC">
              <w:rPr>
                <w:rStyle w:val="Hyperlink"/>
                <w:bCs/>
                <w:iCs/>
                <w:noProof/>
              </w:rPr>
              <w:t>3.3.5</w:t>
            </w:r>
            <w:r w:rsidR="00472978" w:rsidRPr="002A44AC">
              <w:rPr>
                <w:rStyle w:val="Hyperlink"/>
                <w:noProof/>
              </w:rPr>
              <w:t xml:space="preserve"> Rancangan Pin Modul GPS  U-Blok Neo M8N &amp; Buzzer</w:t>
            </w:r>
            <w:r w:rsidR="00472978">
              <w:rPr>
                <w:noProof/>
                <w:webHidden/>
              </w:rPr>
              <w:tab/>
            </w:r>
            <w:r w:rsidR="00472978">
              <w:rPr>
                <w:noProof/>
                <w:webHidden/>
              </w:rPr>
              <w:fldChar w:fldCharType="begin"/>
            </w:r>
            <w:r w:rsidR="00472978">
              <w:rPr>
                <w:noProof/>
                <w:webHidden/>
              </w:rPr>
              <w:instrText xml:space="preserve"> PAGEREF _Toc175172387 \h </w:instrText>
            </w:r>
            <w:r w:rsidR="00472978">
              <w:rPr>
                <w:noProof/>
                <w:webHidden/>
              </w:rPr>
            </w:r>
            <w:r w:rsidR="00472978">
              <w:rPr>
                <w:noProof/>
                <w:webHidden/>
              </w:rPr>
              <w:fldChar w:fldCharType="separate"/>
            </w:r>
            <w:r w:rsidR="00C048B8">
              <w:rPr>
                <w:noProof/>
                <w:webHidden/>
              </w:rPr>
              <w:t>25</w:t>
            </w:r>
            <w:r w:rsidR="00472978">
              <w:rPr>
                <w:noProof/>
                <w:webHidden/>
              </w:rPr>
              <w:fldChar w:fldCharType="end"/>
            </w:r>
          </w:hyperlink>
        </w:p>
        <w:p w14:paraId="685A1BD4" w14:textId="67F1E141"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8" w:history="1">
            <w:r w:rsidR="00472978" w:rsidRPr="002A44AC">
              <w:rPr>
                <w:rStyle w:val="Hyperlink"/>
                <w:bCs/>
                <w:iCs/>
                <w:noProof/>
              </w:rPr>
              <w:t>3.3.6</w:t>
            </w:r>
            <w:r w:rsidR="00472978" w:rsidRPr="002A44AC">
              <w:rPr>
                <w:rStyle w:val="Hyperlink"/>
                <w:noProof/>
              </w:rPr>
              <w:t xml:space="preserve"> Rancangan Pin Kamera ESP32Cam dan 2 Servo</w:t>
            </w:r>
            <w:r w:rsidR="00472978">
              <w:rPr>
                <w:noProof/>
                <w:webHidden/>
              </w:rPr>
              <w:tab/>
            </w:r>
            <w:r w:rsidR="00472978">
              <w:rPr>
                <w:noProof/>
                <w:webHidden/>
              </w:rPr>
              <w:fldChar w:fldCharType="begin"/>
            </w:r>
            <w:r w:rsidR="00472978">
              <w:rPr>
                <w:noProof/>
                <w:webHidden/>
              </w:rPr>
              <w:instrText xml:space="preserve"> PAGEREF _Toc175172388 \h </w:instrText>
            </w:r>
            <w:r w:rsidR="00472978">
              <w:rPr>
                <w:noProof/>
                <w:webHidden/>
              </w:rPr>
            </w:r>
            <w:r w:rsidR="00472978">
              <w:rPr>
                <w:noProof/>
                <w:webHidden/>
              </w:rPr>
              <w:fldChar w:fldCharType="separate"/>
            </w:r>
            <w:r w:rsidR="00C048B8">
              <w:rPr>
                <w:noProof/>
                <w:webHidden/>
              </w:rPr>
              <w:t>26</w:t>
            </w:r>
            <w:r w:rsidR="00472978">
              <w:rPr>
                <w:noProof/>
                <w:webHidden/>
              </w:rPr>
              <w:fldChar w:fldCharType="end"/>
            </w:r>
          </w:hyperlink>
        </w:p>
        <w:p w14:paraId="63EA8C20" w14:textId="601945E4"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89" w:history="1">
            <w:r w:rsidR="00472978" w:rsidRPr="002A44AC">
              <w:rPr>
                <w:rStyle w:val="Hyperlink"/>
                <w:bCs/>
                <w:iCs/>
                <w:noProof/>
              </w:rPr>
              <w:t>3.3.7</w:t>
            </w:r>
            <w:r w:rsidR="00472978" w:rsidRPr="002A44AC">
              <w:rPr>
                <w:rStyle w:val="Hyperlink"/>
                <w:noProof/>
              </w:rPr>
              <w:t xml:space="preserve"> Rancangan Pin HC-05</w:t>
            </w:r>
            <w:r w:rsidR="00472978">
              <w:rPr>
                <w:noProof/>
                <w:webHidden/>
              </w:rPr>
              <w:tab/>
            </w:r>
            <w:r w:rsidR="00472978">
              <w:rPr>
                <w:noProof/>
                <w:webHidden/>
              </w:rPr>
              <w:fldChar w:fldCharType="begin"/>
            </w:r>
            <w:r w:rsidR="00472978">
              <w:rPr>
                <w:noProof/>
                <w:webHidden/>
              </w:rPr>
              <w:instrText xml:space="preserve"> PAGEREF _Toc175172389 \h </w:instrText>
            </w:r>
            <w:r w:rsidR="00472978">
              <w:rPr>
                <w:noProof/>
                <w:webHidden/>
              </w:rPr>
            </w:r>
            <w:r w:rsidR="00472978">
              <w:rPr>
                <w:noProof/>
                <w:webHidden/>
              </w:rPr>
              <w:fldChar w:fldCharType="separate"/>
            </w:r>
            <w:r w:rsidR="00C048B8">
              <w:rPr>
                <w:noProof/>
                <w:webHidden/>
              </w:rPr>
              <w:t>26</w:t>
            </w:r>
            <w:r w:rsidR="00472978">
              <w:rPr>
                <w:noProof/>
                <w:webHidden/>
              </w:rPr>
              <w:fldChar w:fldCharType="end"/>
            </w:r>
          </w:hyperlink>
        </w:p>
        <w:p w14:paraId="380E87FC" w14:textId="75675D2B"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90" w:history="1">
            <w:r w:rsidR="00472978" w:rsidRPr="002A44AC">
              <w:rPr>
                <w:rStyle w:val="Hyperlink"/>
                <w:noProof/>
                <w:lang w:val="en-ID"/>
              </w:rPr>
              <w:t>3.4</w:t>
            </w:r>
            <w:r w:rsidR="00472978" w:rsidRPr="002A44AC">
              <w:rPr>
                <w:rStyle w:val="Hyperlink"/>
                <w:noProof/>
              </w:rPr>
              <w:t xml:space="preserve"> Halaman </w:t>
            </w:r>
            <w:r w:rsidR="007E7DFC" w:rsidRPr="007E7DFC">
              <w:rPr>
                <w:rStyle w:val="Hyperlink"/>
                <w:i/>
                <w:noProof/>
              </w:rPr>
              <w:t>Splash screen</w:t>
            </w:r>
            <w:r w:rsidR="00472978">
              <w:rPr>
                <w:noProof/>
                <w:webHidden/>
              </w:rPr>
              <w:tab/>
            </w:r>
            <w:r w:rsidR="00472978">
              <w:rPr>
                <w:noProof/>
                <w:webHidden/>
              </w:rPr>
              <w:fldChar w:fldCharType="begin"/>
            </w:r>
            <w:r w:rsidR="00472978">
              <w:rPr>
                <w:noProof/>
                <w:webHidden/>
              </w:rPr>
              <w:instrText xml:space="preserve"> PAGEREF _Toc175172390 \h </w:instrText>
            </w:r>
            <w:r w:rsidR="00472978">
              <w:rPr>
                <w:noProof/>
                <w:webHidden/>
              </w:rPr>
            </w:r>
            <w:r w:rsidR="00472978">
              <w:rPr>
                <w:noProof/>
                <w:webHidden/>
              </w:rPr>
              <w:fldChar w:fldCharType="separate"/>
            </w:r>
            <w:r w:rsidR="00C048B8">
              <w:rPr>
                <w:noProof/>
                <w:webHidden/>
              </w:rPr>
              <w:t>27</w:t>
            </w:r>
            <w:r w:rsidR="00472978">
              <w:rPr>
                <w:noProof/>
                <w:webHidden/>
              </w:rPr>
              <w:fldChar w:fldCharType="end"/>
            </w:r>
          </w:hyperlink>
        </w:p>
        <w:p w14:paraId="208398A7" w14:textId="29F73648"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91" w:history="1">
            <w:r w:rsidR="00472978" w:rsidRPr="002A44AC">
              <w:rPr>
                <w:rStyle w:val="Hyperlink"/>
                <w:bCs/>
                <w:iCs/>
                <w:noProof/>
              </w:rPr>
              <w:t>3.4.1</w:t>
            </w:r>
            <w:r w:rsidR="00472978" w:rsidRPr="002A44AC">
              <w:rPr>
                <w:rStyle w:val="Hyperlink"/>
                <w:noProof/>
              </w:rPr>
              <w:t xml:space="preserve"> Halaman Menu Dashboard</w:t>
            </w:r>
            <w:r w:rsidR="00472978">
              <w:rPr>
                <w:noProof/>
                <w:webHidden/>
              </w:rPr>
              <w:tab/>
            </w:r>
            <w:r w:rsidR="00472978">
              <w:rPr>
                <w:noProof/>
                <w:webHidden/>
              </w:rPr>
              <w:fldChar w:fldCharType="begin"/>
            </w:r>
            <w:r w:rsidR="00472978">
              <w:rPr>
                <w:noProof/>
                <w:webHidden/>
              </w:rPr>
              <w:instrText xml:space="preserve"> PAGEREF _Toc175172391 \h </w:instrText>
            </w:r>
            <w:r w:rsidR="00472978">
              <w:rPr>
                <w:noProof/>
                <w:webHidden/>
              </w:rPr>
            </w:r>
            <w:r w:rsidR="00472978">
              <w:rPr>
                <w:noProof/>
                <w:webHidden/>
              </w:rPr>
              <w:fldChar w:fldCharType="separate"/>
            </w:r>
            <w:r w:rsidR="00C048B8">
              <w:rPr>
                <w:noProof/>
                <w:webHidden/>
              </w:rPr>
              <w:t>27</w:t>
            </w:r>
            <w:r w:rsidR="00472978">
              <w:rPr>
                <w:noProof/>
                <w:webHidden/>
              </w:rPr>
              <w:fldChar w:fldCharType="end"/>
            </w:r>
          </w:hyperlink>
        </w:p>
        <w:p w14:paraId="73840ACB" w14:textId="3520A33E"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92" w:history="1">
            <w:r w:rsidR="00472978" w:rsidRPr="002A44AC">
              <w:rPr>
                <w:rStyle w:val="Hyperlink"/>
                <w:bCs/>
                <w:iCs/>
                <w:noProof/>
              </w:rPr>
              <w:t>3.4.2</w:t>
            </w:r>
            <w:r w:rsidR="00472978" w:rsidRPr="002A44AC">
              <w:rPr>
                <w:rStyle w:val="Hyperlink"/>
                <w:noProof/>
              </w:rPr>
              <w:t xml:space="preserve"> Halaman Lokasi Helem</w:t>
            </w:r>
            <w:r w:rsidR="00472978">
              <w:rPr>
                <w:noProof/>
                <w:webHidden/>
              </w:rPr>
              <w:tab/>
            </w:r>
            <w:r w:rsidR="00472978">
              <w:rPr>
                <w:noProof/>
                <w:webHidden/>
              </w:rPr>
              <w:fldChar w:fldCharType="begin"/>
            </w:r>
            <w:r w:rsidR="00472978">
              <w:rPr>
                <w:noProof/>
                <w:webHidden/>
              </w:rPr>
              <w:instrText xml:space="preserve"> PAGEREF _Toc175172392 \h </w:instrText>
            </w:r>
            <w:r w:rsidR="00472978">
              <w:rPr>
                <w:noProof/>
                <w:webHidden/>
              </w:rPr>
            </w:r>
            <w:r w:rsidR="00472978">
              <w:rPr>
                <w:noProof/>
                <w:webHidden/>
              </w:rPr>
              <w:fldChar w:fldCharType="separate"/>
            </w:r>
            <w:r w:rsidR="00C048B8">
              <w:rPr>
                <w:noProof/>
                <w:webHidden/>
              </w:rPr>
              <w:t>28</w:t>
            </w:r>
            <w:r w:rsidR="00472978">
              <w:rPr>
                <w:noProof/>
                <w:webHidden/>
              </w:rPr>
              <w:fldChar w:fldCharType="end"/>
            </w:r>
          </w:hyperlink>
        </w:p>
        <w:p w14:paraId="2B9EFC91" w14:textId="2341C0D4"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93" w:history="1">
            <w:r w:rsidR="00472978" w:rsidRPr="002A44AC">
              <w:rPr>
                <w:rStyle w:val="Hyperlink"/>
                <w:bCs/>
                <w:iCs/>
                <w:noProof/>
              </w:rPr>
              <w:t>3.4.3</w:t>
            </w:r>
            <w:r w:rsidR="00472978" w:rsidRPr="002A44AC">
              <w:rPr>
                <w:rStyle w:val="Hyperlink"/>
                <w:noProof/>
              </w:rPr>
              <w:t xml:space="preserve"> Halaman Pemantauan Helm</w:t>
            </w:r>
            <w:r w:rsidR="00472978">
              <w:rPr>
                <w:noProof/>
                <w:webHidden/>
              </w:rPr>
              <w:tab/>
            </w:r>
            <w:r w:rsidR="00472978">
              <w:rPr>
                <w:noProof/>
                <w:webHidden/>
              </w:rPr>
              <w:fldChar w:fldCharType="begin"/>
            </w:r>
            <w:r w:rsidR="00472978">
              <w:rPr>
                <w:noProof/>
                <w:webHidden/>
              </w:rPr>
              <w:instrText xml:space="preserve"> PAGEREF _Toc175172393 \h </w:instrText>
            </w:r>
            <w:r w:rsidR="00472978">
              <w:rPr>
                <w:noProof/>
                <w:webHidden/>
              </w:rPr>
            </w:r>
            <w:r w:rsidR="00472978">
              <w:rPr>
                <w:noProof/>
                <w:webHidden/>
              </w:rPr>
              <w:fldChar w:fldCharType="separate"/>
            </w:r>
            <w:r w:rsidR="00C048B8">
              <w:rPr>
                <w:noProof/>
                <w:webHidden/>
              </w:rPr>
              <w:t>28</w:t>
            </w:r>
            <w:r w:rsidR="00472978">
              <w:rPr>
                <w:noProof/>
                <w:webHidden/>
              </w:rPr>
              <w:fldChar w:fldCharType="end"/>
            </w:r>
          </w:hyperlink>
        </w:p>
        <w:p w14:paraId="0D4C1308" w14:textId="0E688096"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94" w:history="1">
            <w:r w:rsidR="00472978" w:rsidRPr="002A44AC">
              <w:rPr>
                <w:rStyle w:val="Hyperlink"/>
                <w:bCs/>
                <w:iCs/>
                <w:noProof/>
              </w:rPr>
              <w:t>3.4.4</w:t>
            </w:r>
            <w:r w:rsidR="00472978" w:rsidRPr="002A44AC">
              <w:rPr>
                <w:rStyle w:val="Hyperlink"/>
                <w:noProof/>
              </w:rPr>
              <w:t xml:space="preserve"> Alat dan Bahan</w:t>
            </w:r>
            <w:r w:rsidR="00472978">
              <w:rPr>
                <w:noProof/>
                <w:webHidden/>
              </w:rPr>
              <w:tab/>
            </w:r>
            <w:r w:rsidR="00472978">
              <w:rPr>
                <w:noProof/>
                <w:webHidden/>
              </w:rPr>
              <w:fldChar w:fldCharType="begin"/>
            </w:r>
            <w:r w:rsidR="00472978">
              <w:rPr>
                <w:noProof/>
                <w:webHidden/>
              </w:rPr>
              <w:instrText xml:space="preserve"> PAGEREF _Toc175172394 \h </w:instrText>
            </w:r>
            <w:r w:rsidR="00472978">
              <w:rPr>
                <w:noProof/>
                <w:webHidden/>
              </w:rPr>
            </w:r>
            <w:r w:rsidR="00472978">
              <w:rPr>
                <w:noProof/>
                <w:webHidden/>
              </w:rPr>
              <w:fldChar w:fldCharType="separate"/>
            </w:r>
            <w:r w:rsidR="00C048B8">
              <w:rPr>
                <w:noProof/>
                <w:webHidden/>
              </w:rPr>
              <w:t>29</w:t>
            </w:r>
            <w:r w:rsidR="00472978">
              <w:rPr>
                <w:noProof/>
                <w:webHidden/>
              </w:rPr>
              <w:fldChar w:fldCharType="end"/>
            </w:r>
          </w:hyperlink>
        </w:p>
        <w:p w14:paraId="3A82D0E7" w14:textId="26001718"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95" w:history="1">
            <w:r w:rsidR="00472978" w:rsidRPr="002A44AC">
              <w:rPr>
                <w:rStyle w:val="Hyperlink"/>
                <w:noProof/>
              </w:rPr>
              <w:t>3.5 Parameter Pengujian</w:t>
            </w:r>
            <w:r w:rsidR="00472978">
              <w:rPr>
                <w:noProof/>
                <w:webHidden/>
              </w:rPr>
              <w:tab/>
            </w:r>
            <w:r w:rsidR="00472978">
              <w:rPr>
                <w:noProof/>
                <w:webHidden/>
              </w:rPr>
              <w:fldChar w:fldCharType="begin"/>
            </w:r>
            <w:r w:rsidR="00472978">
              <w:rPr>
                <w:noProof/>
                <w:webHidden/>
              </w:rPr>
              <w:instrText xml:space="preserve"> PAGEREF _Toc175172395 \h </w:instrText>
            </w:r>
            <w:r w:rsidR="00472978">
              <w:rPr>
                <w:noProof/>
                <w:webHidden/>
              </w:rPr>
            </w:r>
            <w:r w:rsidR="00472978">
              <w:rPr>
                <w:noProof/>
                <w:webHidden/>
              </w:rPr>
              <w:fldChar w:fldCharType="separate"/>
            </w:r>
            <w:r w:rsidR="00C048B8">
              <w:rPr>
                <w:noProof/>
                <w:webHidden/>
              </w:rPr>
              <w:t>29</w:t>
            </w:r>
            <w:r w:rsidR="00472978">
              <w:rPr>
                <w:noProof/>
                <w:webHidden/>
              </w:rPr>
              <w:fldChar w:fldCharType="end"/>
            </w:r>
          </w:hyperlink>
        </w:p>
        <w:p w14:paraId="47951432" w14:textId="70A1BDCB"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96" w:history="1">
            <w:r w:rsidR="00472978" w:rsidRPr="002A44AC">
              <w:rPr>
                <w:rStyle w:val="Hyperlink"/>
                <w:noProof/>
                <w:lang w:val="id-ID"/>
              </w:rPr>
              <w:t>3.6</w:t>
            </w:r>
            <w:r w:rsidR="00472978" w:rsidRPr="002A44AC">
              <w:rPr>
                <w:rStyle w:val="Hyperlink"/>
                <w:noProof/>
              </w:rPr>
              <w:t xml:space="preserve"> Hasil kalibrasi Ketepatan Servo</w:t>
            </w:r>
            <w:r w:rsidR="00472978">
              <w:rPr>
                <w:noProof/>
                <w:webHidden/>
              </w:rPr>
              <w:tab/>
            </w:r>
            <w:r w:rsidR="00472978">
              <w:rPr>
                <w:noProof/>
                <w:webHidden/>
              </w:rPr>
              <w:fldChar w:fldCharType="begin"/>
            </w:r>
            <w:r w:rsidR="00472978">
              <w:rPr>
                <w:noProof/>
                <w:webHidden/>
              </w:rPr>
              <w:instrText xml:space="preserve"> PAGEREF _Toc175172396 \h </w:instrText>
            </w:r>
            <w:r w:rsidR="00472978">
              <w:rPr>
                <w:noProof/>
                <w:webHidden/>
              </w:rPr>
            </w:r>
            <w:r w:rsidR="00472978">
              <w:rPr>
                <w:noProof/>
                <w:webHidden/>
              </w:rPr>
              <w:fldChar w:fldCharType="separate"/>
            </w:r>
            <w:r w:rsidR="00C048B8">
              <w:rPr>
                <w:noProof/>
                <w:webHidden/>
              </w:rPr>
              <w:t>30</w:t>
            </w:r>
            <w:r w:rsidR="00472978">
              <w:rPr>
                <w:noProof/>
                <w:webHidden/>
              </w:rPr>
              <w:fldChar w:fldCharType="end"/>
            </w:r>
          </w:hyperlink>
        </w:p>
        <w:p w14:paraId="3D3499AE" w14:textId="42492F19" w:rsidR="00472978" w:rsidRDefault="00000000">
          <w:pPr>
            <w:pStyle w:val="TOC1"/>
            <w:tabs>
              <w:tab w:val="right" w:leader="dot" w:pos="7927"/>
            </w:tabs>
            <w:rPr>
              <w:rFonts w:asciiTheme="minorHAnsi" w:eastAsiaTheme="minorEastAsia" w:hAnsiTheme="minorHAnsi"/>
              <w:noProof/>
              <w:sz w:val="22"/>
              <w:lang w:val="en-ID" w:eastAsia="en-ID"/>
            </w:rPr>
          </w:pPr>
          <w:hyperlink w:anchor="_Toc175172397" w:history="1">
            <w:r w:rsidR="00472978" w:rsidRPr="002A44AC">
              <w:rPr>
                <w:rStyle w:val="Hyperlink"/>
                <w:b/>
                <w:bCs/>
                <w:noProof/>
              </w:rPr>
              <w:t>BAB IV HASIL DAN PEMBAHASAN</w:t>
            </w:r>
            <w:r w:rsidR="00472978">
              <w:rPr>
                <w:noProof/>
                <w:webHidden/>
              </w:rPr>
              <w:tab/>
            </w:r>
            <w:r w:rsidR="00472978">
              <w:rPr>
                <w:noProof/>
                <w:webHidden/>
              </w:rPr>
              <w:fldChar w:fldCharType="begin"/>
            </w:r>
            <w:r w:rsidR="00472978">
              <w:rPr>
                <w:noProof/>
                <w:webHidden/>
              </w:rPr>
              <w:instrText xml:space="preserve"> PAGEREF _Toc175172397 \h </w:instrText>
            </w:r>
            <w:r w:rsidR="00472978">
              <w:rPr>
                <w:noProof/>
                <w:webHidden/>
              </w:rPr>
            </w:r>
            <w:r w:rsidR="00472978">
              <w:rPr>
                <w:noProof/>
                <w:webHidden/>
              </w:rPr>
              <w:fldChar w:fldCharType="separate"/>
            </w:r>
            <w:r w:rsidR="00C048B8">
              <w:rPr>
                <w:noProof/>
                <w:webHidden/>
              </w:rPr>
              <w:t>33</w:t>
            </w:r>
            <w:r w:rsidR="00472978">
              <w:rPr>
                <w:noProof/>
                <w:webHidden/>
              </w:rPr>
              <w:fldChar w:fldCharType="end"/>
            </w:r>
          </w:hyperlink>
        </w:p>
        <w:p w14:paraId="25F8880C" w14:textId="0C7FDC6F" w:rsidR="00472978" w:rsidRDefault="00000000">
          <w:pPr>
            <w:pStyle w:val="TOC2"/>
            <w:tabs>
              <w:tab w:val="right" w:leader="dot" w:pos="7927"/>
            </w:tabs>
            <w:rPr>
              <w:rFonts w:asciiTheme="minorHAnsi" w:eastAsiaTheme="minorEastAsia" w:hAnsiTheme="minorHAnsi"/>
              <w:noProof/>
              <w:sz w:val="22"/>
              <w:lang w:val="en-ID" w:eastAsia="en-ID"/>
            </w:rPr>
          </w:pPr>
          <w:hyperlink w:anchor="_Toc175172398" w:history="1">
            <w:r w:rsidR="00472978" w:rsidRPr="002A44AC">
              <w:rPr>
                <w:rStyle w:val="Hyperlink"/>
                <w:noProof/>
              </w:rPr>
              <w:t>4.1 Tempat dan Waktu Penelitian</w:t>
            </w:r>
            <w:r w:rsidR="00472978">
              <w:rPr>
                <w:noProof/>
                <w:webHidden/>
              </w:rPr>
              <w:tab/>
            </w:r>
            <w:r w:rsidR="00472978">
              <w:rPr>
                <w:noProof/>
                <w:webHidden/>
              </w:rPr>
              <w:fldChar w:fldCharType="begin"/>
            </w:r>
            <w:r w:rsidR="00472978">
              <w:rPr>
                <w:noProof/>
                <w:webHidden/>
              </w:rPr>
              <w:instrText xml:space="preserve"> PAGEREF _Toc175172398 \h </w:instrText>
            </w:r>
            <w:r w:rsidR="00472978">
              <w:rPr>
                <w:noProof/>
                <w:webHidden/>
              </w:rPr>
            </w:r>
            <w:r w:rsidR="00472978">
              <w:rPr>
                <w:noProof/>
                <w:webHidden/>
              </w:rPr>
              <w:fldChar w:fldCharType="separate"/>
            </w:r>
            <w:r w:rsidR="00C048B8">
              <w:rPr>
                <w:noProof/>
                <w:webHidden/>
              </w:rPr>
              <w:t>33</w:t>
            </w:r>
            <w:r w:rsidR="00472978">
              <w:rPr>
                <w:noProof/>
                <w:webHidden/>
              </w:rPr>
              <w:fldChar w:fldCharType="end"/>
            </w:r>
          </w:hyperlink>
        </w:p>
        <w:p w14:paraId="4A87F40C" w14:textId="29948365" w:rsidR="00472978" w:rsidRDefault="00000000">
          <w:pPr>
            <w:pStyle w:val="TOC3"/>
            <w:tabs>
              <w:tab w:val="right" w:leader="dot" w:pos="7927"/>
            </w:tabs>
            <w:rPr>
              <w:rFonts w:asciiTheme="minorHAnsi" w:eastAsiaTheme="minorEastAsia" w:hAnsiTheme="minorHAnsi"/>
              <w:noProof/>
              <w:sz w:val="22"/>
              <w:lang w:val="en-ID" w:eastAsia="en-ID"/>
            </w:rPr>
          </w:pPr>
          <w:hyperlink w:anchor="_Toc175172399" w:history="1">
            <w:r w:rsidR="00472978" w:rsidRPr="002A44AC">
              <w:rPr>
                <w:rStyle w:val="Hyperlink"/>
                <w:bCs/>
                <w:iCs/>
                <w:noProof/>
              </w:rPr>
              <w:t>4.1.1</w:t>
            </w:r>
            <w:r w:rsidR="00472978" w:rsidRPr="002A44AC">
              <w:rPr>
                <w:rStyle w:val="Hyperlink"/>
                <w:noProof/>
              </w:rPr>
              <w:t xml:space="preserve"> Tempat Penelitian</w:t>
            </w:r>
            <w:r w:rsidR="00472978">
              <w:rPr>
                <w:noProof/>
                <w:webHidden/>
              </w:rPr>
              <w:tab/>
            </w:r>
            <w:r w:rsidR="00472978">
              <w:rPr>
                <w:noProof/>
                <w:webHidden/>
              </w:rPr>
              <w:fldChar w:fldCharType="begin"/>
            </w:r>
            <w:r w:rsidR="00472978">
              <w:rPr>
                <w:noProof/>
                <w:webHidden/>
              </w:rPr>
              <w:instrText xml:space="preserve"> PAGEREF _Toc175172399 \h </w:instrText>
            </w:r>
            <w:r w:rsidR="00472978">
              <w:rPr>
                <w:noProof/>
                <w:webHidden/>
              </w:rPr>
            </w:r>
            <w:r w:rsidR="00472978">
              <w:rPr>
                <w:noProof/>
                <w:webHidden/>
              </w:rPr>
              <w:fldChar w:fldCharType="separate"/>
            </w:r>
            <w:r w:rsidR="00C048B8">
              <w:rPr>
                <w:noProof/>
                <w:webHidden/>
              </w:rPr>
              <w:t>33</w:t>
            </w:r>
            <w:r w:rsidR="00472978">
              <w:rPr>
                <w:noProof/>
                <w:webHidden/>
              </w:rPr>
              <w:fldChar w:fldCharType="end"/>
            </w:r>
          </w:hyperlink>
        </w:p>
        <w:p w14:paraId="5CAA5955" w14:textId="224AC27D"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00" w:history="1">
            <w:r w:rsidR="00472978" w:rsidRPr="002A44AC">
              <w:rPr>
                <w:rStyle w:val="Hyperlink"/>
                <w:bCs/>
                <w:iCs/>
                <w:noProof/>
              </w:rPr>
              <w:t>4.1.2</w:t>
            </w:r>
            <w:r w:rsidR="00472978" w:rsidRPr="002A44AC">
              <w:rPr>
                <w:rStyle w:val="Hyperlink"/>
                <w:noProof/>
              </w:rPr>
              <w:t xml:space="preserve"> Waktu Penelitian</w:t>
            </w:r>
            <w:r w:rsidR="00472978">
              <w:rPr>
                <w:noProof/>
                <w:webHidden/>
              </w:rPr>
              <w:tab/>
            </w:r>
            <w:r w:rsidR="00472978">
              <w:rPr>
                <w:noProof/>
                <w:webHidden/>
              </w:rPr>
              <w:fldChar w:fldCharType="begin"/>
            </w:r>
            <w:r w:rsidR="00472978">
              <w:rPr>
                <w:noProof/>
                <w:webHidden/>
              </w:rPr>
              <w:instrText xml:space="preserve"> PAGEREF _Toc175172400 \h </w:instrText>
            </w:r>
            <w:r w:rsidR="00472978">
              <w:rPr>
                <w:noProof/>
                <w:webHidden/>
              </w:rPr>
            </w:r>
            <w:r w:rsidR="00472978">
              <w:rPr>
                <w:noProof/>
                <w:webHidden/>
              </w:rPr>
              <w:fldChar w:fldCharType="separate"/>
            </w:r>
            <w:r w:rsidR="00C048B8">
              <w:rPr>
                <w:noProof/>
                <w:webHidden/>
              </w:rPr>
              <w:t>33</w:t>
            </w:r>
            <w:r w:rsidR="00472978">
              <w:rPr>
                <w:noProof/>
                <w:webHidden/>
              </w:rPr>
              <w:fldChar w:fldCharType="end"/>
            </w:r>
          </w:hyperlink>
        </w:p>
        <w:p w14:paraId="0E31FE14" w14:textId="7BAF0013"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01" w:history="1">
            <w:r w:rsidR="00472978" w:rsidRPr="002A44AC">
              <w:rPr>
                <w:rStyle w:val="Hyperlink"/>
                <w:noProof/>
              </w:rPr>
              <w:t xml:space="preserve">4.2 Hasil Implementasi </w:t>
            </w:r>
            <w:r w:rsidR="00472978" w:rsidRPr="002A44AC">
              <w:rPr>
                <w:rStyle w:val="Hyperlink"/>
                <w:i/>
                <w:iCs/>
                <w:noProof/>
              </w:rPr>
              <w:t>Hardware</w:t>
            </w:r>
            <w:r w:rsidR="00472978">
              <w:rPr>
                <w:noProof/>
                <w:webHidden/>
              </w:rPr>
              <w:tab/>
            </w:r>
            <w:r w:rsidR="00472978">
              <w:rPr>
                <w:noProof/>
                <w:webHidden/>
              </w:rPr>
              <w:fldChar w:fldCharType="begin"/>
            </w:r>
            <w:r w:rsidR="00472978">
              <w:rPr>
                <w:noProof/>
                <w:webHidden/>
              </w:rPr>
              <w:instrText xml:space="preserve"> PAGEREF _Toc175172401 \h </w:instrText>
            </w:r>
            <w:r w:rsidR="00472978">
              <w:rPr>
                <w:noProof/>
                <w:webHidden/>
              </w:rPr>
            </w:r>
            <w:r w:rsidR="00472978">
              <w:rPr>
                <w:noProof/>
                <w:webHidden/>
              </w:rPr>
              <w:fldChar w:fldCharType="separate"/>
            </w:r>
            <w:r w:rsidR="00C048B8">
              <w:rPr>
                <w:noProof/>
                <w:webHidden/>
              </w:rPr>
              <w:t>33</w:t>
            </w:r>
            <w:r w:rsidR="00472978">
              <w:rPr>
                <w:noProof/>
                <w:webHidden/>
              </w:rPr>
              <w:fldChar w:fldCharType="end"/>
            </w:r>
          </w:hyperlink>
        </w:p>
        <w:p w14:paraId="2EED03D5" w14:textId="17226D25"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02" w:history="1">
            <w:r w:rsidR="00472978" w:rsidRPr="002A44AC">
              <w:rPr>
                <w:rStyle w:val="Hyperlink"/>
                <w:bCs/>
                <w:iCs/>
                <w:noProof/>
              </w:rPr>
              <w:t>4.2.1</w:t>
            </w:r>
            <w:r w:rsidR="00472978" w:rsidRPr="002A44AC">
              <w:rPr>
                <w:rStyle w:val="Hyperlink"/>
                <w:noProof/>
              </w:rPr>
              <w:t xml:space="preserve"> Spesifikasi Modul Alat</w:t>
            </w:r>
            <w:r w:rsidR="00472978">
              <w:rPr>
                <w:noProof/>
                <w:webHidden/>
              </w:rPr>
              <w:tab/>
            </w:r>
            <w:r w:rsidR="00472978">
              <w:rPr>
                <w:noProof/>
                <w:webHidden/>
              </w:rPr>
              <w:fldChar w:fldCharType="begin"/>
            </w:r>
            <w:r w:rsidR="00472978">
              <w:rPr>
                <w:noProof/>
                <w:webHidden/>
              </w:rPr>
              <w:instrText xml:space="preserve"> PAGEREF _Toc175172402 \h </w:instrText>
            </w:r>
            <w:r w:rsidR="00472978">
              <w:rPr>
                <w:noProof/>
                <w:webHidden/>
              </w:rPr>
            </w:r>
            <w:r w:rsidR="00472978">
              <w:rPr>
                <w:noProof/>
                <w:webHidden/>
              </w:rPr>
              <w:fldChar w:fldCharType="separate"/>
            </w:r>
            <w:r w:rsidR="00C048B8">
              <w:rPr>
                <w:noProof/>
                <w:webHidden/>
              </w:rPr>
              <w:t>35</w:t>
            </w:r>
            <w:r w:rsidR="00472978">
              <w:rPr>
                <w:noProof/>
                <w:webHidden/>
              </w:rPr>
              <w:fldChar w:fldCharType="end"/>
            </w:r>
          </w:hyperlink>
        </w:p>
        <w:p w14:paraId="55B8CF8E" w14:textId="0FAA2B58"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03" w:history="1">
            <w:r w:rsidR="00472978" w:rsidRPr="002A44AC">
              <w:rPr>
                <w:rStyle w:val="Hyperlink"/>
                <w:bCs/>
                <w:iCs/>
                <w:noProof/>
              </w:rPr>
              <w:t>4.2.2</w:t>
            </w:r>
            <w:r w:rsidR="00472978" w:rsidRPr="002A44AC">
              <w:rPr>
                <w:rStyle w:val="Hyperlink"/>
                <w:noProof/>
              </w:rPr>
              <w:t xml:space="preserve"> Konfigurasi Pin </w:t>
            </w:r>
            <w:r w:rsidR="00472978" w:rsidRPr="002A44AC">
              <w:rPr>
                <w:rStyle w:val="Hyperlink"/>
                <w:i/>
                <w:iCs/>
                <w:noProof/>
              </w:rPr>
              <w:t>Microcontrollers</w:t>
            </w:r>
            <w:r w:rsidR="00472978">
              <w:rPr>
                <w:noProof/>
                <w:webHidden/>
              </w:rPr>
              <w:tab/>
            </w:r>
            <w:r w:rsidR="00472978">
              <w:rPr>
                <w:noProof/>
                <w:webHidden/>
              </w:rPr>
              <w:fldChar w:fldCharType="begin"/>
            </w:r>
            <w:r w:rsidR="00472978">
              <w:rPr>
                <w:noProof/>
                <w:webHidden/>
              </w:rPr>
              <w:instrText xml:space="preserve"> PAGEREF _Toc175172403 \h </w:instrText>
            </w:r>
            <w:r w:rsidR="00472978">
              <w:rPr>
                <w:noProof/>
                <w:webHidden/>
              </w:rPr>
            </w:r>
            <w:r w:rsidR="00472978">
              <w:rPr>
                <w:noProof/>
                <w:webHidden/>
              </w:rPr>
              <w:fldChar w:fldCharType="separate"/>
            </w:r>
            <w:r w:rsidR="00C048B8">
              <w:rPr>
                <w:noProof/>
                <w:webHidden/>
              </w:rPr>
              <w:t>36</w:t>
            </w:r>
            <w:r w:rsidR="00472978">
              <w:rPr>
                <w:noProof/>
                <w:webHidden/>
              </w:rPr>
              <w:fldChar w:fldCharType="end"/>
            </w:r>
          </w:hyperlink>
        </w:p>
        <w:p w14:paraId="2DFF57E0" w14:textId="5146E1EB"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04" w:history="1">
            <w:r w:rsidR="00472978" w:rsidRPr="002A44AC">
              <w:rPr>
                <w:rStyle w:val="Hyperlink"/>
                <w:noProof/>
              </w:rPr>
              <w:t xml:space="preserve">4.3 Hasil Implementasi </w:t>
            </w:r>
            <w:r w:rsidR="00472978" w:rsidRPr="002A44AC">
              <w:rPr>
                <w:rStyle w:val="Hyperlink"/>
                <w:i/>
                <w:iCs/>
                <w:noProof/>
              </w:rPr>
              <w:t>Software</w:t>
            </w:r>
            <w:r w:rsidR="00472978">
              <w:rPr>
                <w:noProof/>
                <w:webHidden/>
              </w:rPr>
              <w:tab/>
            </w:r>
            <w:r w:rsidR="00472978">
              <w:rPr>
                <w:noProof/>
                <w:webHidden/>
              </w:rPr>
              <w:fldChar w:fldCharType="begin"/>
            </w:r>
            <w:r w:rsidR="00472978">
              <w:rPr>
                <w:noProof/>
                <w:webHidden/>
              </w:rPr>
              <w:instrText xml:space="preserve"> PAGEREF _Toc175172404 \h </w:instrText>
            </w:r>
            <w:r w:rsidR="00472978">
              <w:rPr>
                <w:noProof/>
                <w:webHidden/>
              </w:rPr>
            </w:r>
            <w:r w:rsidR="00472978">
              <w:rPr>
                <w:noProof/>
                <w:webHidden/>
              </w:rPr>
              <w:fldChar w:fldCharType="separate"/>
            </w:r>
            <w:r w:rsidR="00C048B8">
              <w:rPr>
                <w:noProof/>
                <w:webHidden/>
              </w:rPr>
              <w:t>36</w:t>
            </w:r>
            <w:r w:rsidR="00472978">
              <w:rPr>
                <w:noProof/>
                <w:webHidden/>
              </w:rPr>
              <w:fldChar w:fldCharType="end"/>
            </w:r>
          </w:hyperlink>
        </w:p>
        <w:p w14:paraId="37DAE552" w14:textId="330A76E3"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05" w:history="1">
            <w:r w:rsidR="00472978" w:rsidRPr="002A44AC">
              <w:rPr>
                <w:rStyle w:val="Hyperlink"/>
                <w:bCs/>
                <w:iCs/>
                <w:noProof/>
              </w:rPr>
              <w:t>4.3.1</w:t>
            </w:r>
            <w:r w:rsidR="00472978" w:rsidRPr="002A44AC">
              <w:rPr>
                <w:rStyle w:val="Hyperlink"/>
                <w:noProof/>
              </w:rPr>
              <w:t xml:space="preserve"> Halaman </w:t>
            </w:r>
            <w:r w:rsidR="007E7DFC" w:rsidRPr="007E7DFC">
              <w:rPr>
                <w:rStyle w:val="Hyperlink"/>
                <w:i/>
                <w:noProof/>
              </w:rPr>
              <w:t>Screen</w:t>
            </w:r>
            <w:r w:rsidR="00472978" w:rsidRPr="002A44AC">
              <w:rPr>
                <w:rStyle w:val="Hyperlink"/>
                <w:noProof/>
              </w:rPr>
              <w:t xml:space="preserve"> 2</w:t>
            </w:r>
            <w:r w:rsidR="00472978">
              <w:rPr>
                <w:noProof/>
                <w:webHidden/>
              </w:rPr>
              <w:tab/>
            </w:r>
            <w:r w:rsidR="00472978">
              <w:rPr>
                <w:noProof/>
                <w:webHidden/>
              </w:rPr>
              <w:fldChar w:fldCharType="begin"/>
            </w:r>
            <w:r w:rsidR="00472978">
              <w:rPr>
                <w:noProof/>
                <w:webHidden/>
              </w:rPr>
              <w:instrText xml:space="preserve"> PAGEREF _Toc175172405 \h </w:instrText>
            </w:r>
            <w:r w:rsidR="00472978">
              <w:rPr>
                <w:noProof/>
                <w:webHidden/>
              </w:rPr>
            </w:r>
            <w:r w:rsidR="00472978">
              <w:rPr>
                <w:noProof/>
                <w:webHidden/>
              </w:rPr>
              <w:fldChar w:fldCharType="separate"/>
            </w:r>
            <w:r w:rsidR="00C048B8">
              <w:rPr>
                <w:noProof/>
                <w:webHidden/>
              </w:rPr>
              <w:t>37</w:t>
            </w:r>
            <w:r w:rsidR="00472978">
              <w:rPr>
                <w:noProof/>
                <w:webHidden/>
              </w:rPr>
              <w:fldChar w:fldCharType="end"/>
            </w:r>
          </w:hyperlink>
        </w:p>
        <w:p w14:paraId="639C566D" w14:textId="46CC697B"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06" w:history="1">
            <w:r w:rsidR="00472978" w:rsidRPr="002A44AC">
              <w:rPr>
                <w:rStyle w:val="Hyperlink"/>
                <w:bCs/>
                <w:iCs/>
                <w:noProof/>
              </w:rPr>
              <w:t>4.3.2</w:t>
            </w:r>
            <w:r w:rsidR="00472978" w:rsidRPr="002A44AC">
              <w:rPr>
                <w:rStyle w:val="Hyperlink"/>
                <w:noProof/>
              </w:rPr>
              <w:t xml:space="preserve"> Halaman Menu </w:t>
            </w:r>
            <w:r w:rsidR="007E7DFC" w:rsidRPr="007E7DFC">
              <w:rPr>
                <w:rStyle w:val="Hyperlink"/>
                <w:i/>
                <w:noProof/>
              </w:rPr>
              <w:t>Screen</w:t>
            </w:r>
            <w:r w:rsidR="00472978" w:rsidRPr="002A44AC">
              <w:rPr>
                <w:rStyle w:val="Hyperlink"/>
                <w:noProof/>
              </w:rPr>
              <w:t xml:space="preserve"> Lokasi Helm</w:t>
            </w:r>
            <w:r w:rsidR="00472978">
              <w:rPr>
                <w:noProof/>
                <w:webHidden/>
              </w:rPr>
              <w:tab/>
            </w:r>
            <w:r w:rsidR="00472978">
              <w:rPr>
                <w:noProof/>
                <w:webHidden/>
              </w:rPr>
              <w:fldChar w:fldCharType="begin"/>
            </w:r>
            <w:r w:rsidR="00472978">
              <w:rPr>
                <w:noProof/>
                <w:webHidden/>
              </w:rPr>
              <w:instrText xml:space="preserve"> PAGEREF _Toc175172406 \h </w:instrText>
            </w:r>
            <w:r w:rsidR="00472978">
              <w:rPr>
                <w:noProof/>
                <w:webHidden/>
              </w:rPr>
            </w:r>
            <w:r w:rsidR="00472978">
              <w:rPr>
                <w:noProof/>
                <w:webHidden/>
              </w:rPr>
              <w:fldChar w:fldCharType="separate"/>
            </w:r>
            <w:r w:rsidR="00C048B8">
              <w:rPr>
                <w:noProof/>
                <w:webHidden/>
              </w:rPr>
              <w:t>37</w:t>
            </w:r>
            <w:r w:rsidR="00472978">
              <w:rPr>
                <w:noProof/>
                <w:webHidden/>
              </w:rPr>
              <w:fldChar w:fldCharType="end"/>
            </w:r>
          </w:hyperlink>
        </w:p>
        <w:p w14:paraId="7FAC730E" w14:textId="7281D038"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07" w:history="1">
            <w:r w:rsidR="00472978" w:rsidRPr="002A44AC">
              <w:rPr>
                <w:rStyle w:val="Hyperlink"/>
                <w:bCs/>
                <w:iCs/>
                <w:noProof/>
              </w:rPr>
              <w:t>4.3.3</w:t>
            </w:r>
            <w:r w:rsidR="00472978" w:rsidRPr="002A44AC">
              <w:rPr>
                <w:rStyle w:val="Hyperlink"/>
                <w:noProof/>
              </w:rPr>
              <w:t xml:space="preserve"> Halaman Menu </w:t>
            </w:r>
            <w:r w:rsidR="007E7DFC" w:rsidRPr="007E7DFC">
              <w:rPr>
                <w:rStyle w:val="Hyperlink"/>
                <w:i/>
                <w:noProof/>
              </w:rPr>
              <w:t>Screen</w:t>
            </w:r>
            <w:r w:rsidR="00472978" w:rsidRPr="002A44AC">
              <w:rPr>
                <w:rStyle w:val="Hyperlink"/>
                <w:noProof/>
              </w:rPr>
              <w:t xml:space="preserve"> Pemantauan Helm</w:t>
            </w:r>
            <w:r w:rsidR="00472978">
              <w:rPr>
                <w:noProof/>
                <w:webHidden/>
              </w:rPr>
              <w:tab/>
            </w:r>
            <w:r w:rsidR="00472978">
              <w:rPr>
                <w:noProof/>
                <w:webHidden/>
              </w:rPr>
              <w:fldChar w:fldCharType="begin"/>
            </w:r>
            <w:r w:rsidR="00472978">
              <w:rPr>
                <w:noProof/>
                <w:webHidden/>
              </w:rPr>
              <w:instrText xml:space="preserve"> PAGEREF _Toc175172407 \h </w:instrText>
            </w:r>
            <w:r w:rsidR="00472978">
              <w:rPr>
                <w:noProof/>
                <w:webHidden/>
              </w:rPr>
            </w:r>
            <w:r w:rsidR="00472978">
              <w:rPr>
                <w:noProof/>
                <w:webHidden/>
              </w:rPr>
              <w:fldChar w:fldCharType="separate"/>
            </w:r>
            <w:r w:rsidR="00C048B8">
              <w:rPr>
                <w:noProof/>
                <w:webHidden/>
              </w:rPr>
              <w:t>38</w:t>
            </w:r>
            <w:r w:rsidR="00472978">
              <w:rPr>
                <w:noProof/>
                <w:webHidden/>
              </w:rPr>
              <w:fldChar w:fldCharType="end"/>
            </w:r>
          </w:hyperlink>
        </w:p>
        <w:p w14:paraId="15C6C9AA" w14:textId="222DEAC3"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08" w:history="1">
            <w:r w:rsidR="00472978" w:rsidRPr="002A44AC">
              <w:rPr>
                <w:rStyle w:val="Hyperlink"/>
                <w:noProof/>
              </w:rPr>
              <w:t xml:space="preserve">4.4 Realisasi </w:t>
            </w:r>
            <w:r w:rsidR="00472978" w:rsidRPr="002A44AC">
              <w:rPr>
                <w:rStyle w:val="Hyperlink"/>
                <w:i/>
                <w:iCs/>
                <w:noProof/>
              </w:rPr>
              <w:t>Firebase</w:t>
            </w:r>
            <w:r w:rsidR="00472978" w:rsidRPr="002A44AC">
              <w:rPr>
                <w:rStyle w:val="Hyperlink"/>
                <w:noProof/>
              </w:rPr>
              <w:t xml:space="preserve"> Sebagai </w:t>
            </w:r>
            <w:r w:rsidR="00CC4BFD" w:rsidRPr="00CC4BFD">
              <w:rPr>
                <w:rStyle w:val="Hyperlink"/>
                <w:i/>
                <w:iCs/>
                <w:noProof/>
              </w:rPr>
              <w:t>Dtabase</w:t>
            </w:r>
            <w:r w:rsidR="00472978" w:rsidRPr="002A44AC">
              <w:rPr>
                <w:rStyle w:val="Hyperlink"/>
                <w:i/>
                <w:iCs/>
                <w:noProof/>
              </w:rPr>
              <w:t xml:space="preserve"> Microcontroller</w:t>
            </w:r>
            <w:r w:rsidR="00472978">
              <w:rPr>
                <w:noProof/>
                <w:webHidden/>
              </w:rPr>
              <w:tab/>
            </w:r>
            <w:r w:rsidR="00472978">
              <w:rPr>
                <w:noProof/>
                <w:webHidden/>
              </w:rPr>
              <w:fldChar w:fldCharType="begin"/>
            </w:r>
            <w:r w:rsidR="00472978">
              <w:rPr>
                <w:noProof/>
                <w:webHidden/>
              </w:rPr>
              <w:instrText xml:space="preserve"> PAGEREF _Toc175172408 \h </w:instrText>
            </w:r>
            <w:r w:rsidR="00472978">
              <w:rPr>
                <w:noProof/>
                <w:webHidden/>
              </w:rPr>
            </w:r>
            <w:r w:rsidR="00472978">
              <w:rPr>
                <w:noProof/>
                <w:webHidden/>
              </w:rPr>
              <w:fldChar w:fldCharType="separate"/>
            </w:r>
            <w:r w:rsidR="00C048B8">
              <w:rPr>
                <w:noProof/>
                <w:webHidden/>
              </w:rPr>
              <w:t>39</w:t>
            </w:r>
            <w:r w:rsidR="00472978">
              <w:rPr>
                <w:noProof/>
                <w:webHidden/>
              </w:rPr>
              <w:fldChar w:fldCharType="end"/>
            </w:r>
          </w:hyperlink>
        </w:p>
        <w:p w14:paraId="06332FB1" w14:textId="4FDF8385"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09" w:history="1">
            <w:r w:rsidR="00472978" w:rsidRPr="002A44AC">
              <w:rPr>
                <w:rStyle w:val="Hyperlink"/>
                <w:noProof/>
              </w:rPr>
              <w:t xml:space="preserve">4.5 Realisasi </w:t>
            </w:r>
            <w:r w:rsidR="00472978" w:rsidRPr="002A44AC">
              <w:rPr>
                <w:rStyle w:val="Hyperlink"/>
                <w:i/>
                <w:iCs/>
                <w:noProof/>
              </w:rPr>
              <w:t>Google Drive</w:t>
            </w:r>
            <w:r w:rsidR="00472978" w:rsidRPr="002A44AC">
              <w:rPr>
                <w:rStyle w:val="Hyperlink"/>
                <w:noProof/>
              </w:rPr>
              <w:t xml:space="preserve"> Sebagai</w:t>
            </w:r>
            <w:r w:rsidR="00472978" w:rsidRPr="002A44AC">
              <w:rPr>
                <w:rStyle w:val="Hyperlink"/>
                <w:i/>
                <w:iCs/>
                <w:noProof/>
              </w:rPr>
              <w:t xml:space="preserve"> </w:t>
            </w:r>
            <w:r w:rsidR="00CC4BFD" w:rsidRPr="00CC4BFD">
              <w:rPr>
                <w:rStyle w:val="Hyperlink"/>
                <w:i/>
                <w:iCs/>
                <w:noProof/>
              </w:rPr>
              <w:t>Dtabase</w:t>
            </w:r>
            <w:r w:rsidR="00472978" w:rsidRPr="002A44AC">
              <w:rPr>
                <w:rStyle w:val="Hyperlink"/>
                <w:i/>
                <w:iCs/>
                <w:noProof/>
              </w:rPr>
              <w:t xml:space="preserve"> </w:t>
            </w:r>
            <w:r w:rsidR="00472978" w:rsidRPr="002A44AC">
              <w:rPr>
                <w:rStyle w:val="Hyperlink"/>
                <w:noProof/>
              </w:rPr>
              <w:t>Simpan Gambar</w:t>
            </w:r>
            <w:r w:rsidR="00472978">
              <w:rPr>
                <w:noProof/>
                <w:webHidden/>
              </w:rPr>
              <w:tab/>
            </w:r>
            <w:r w:rsidR="00472978">
              <w:rPr>
                <w:noProof/>
                <w:webHidden/>
              </w:rPr>
              <w:fldChar w:fldCharType="begin"/>
            </w:r>
            <w:r w:rsidR="00472978">
              <w:rPr>
                <w:noProof/>
                <w:webHidden/>
              </w:rPr>
              <w:instrText xml:space="preserve"> PAGEREF _Toc175172409 \h </w:instrText>
            </w:r>
            <w:r w:rsidR="00472978">
              <w:rPr>
                <w:noProof/>
                <w:webHidden/>
              </w:rPr>
            </w:r>
            <w:r w:rsidR="00472978">
              <w:rPr>
                <w:noProof/>
                <w:webHidden/>
              </w:rPr>
              <w:fldChar w:fldCharType="separate"/>
            </w:r>
            <w:r w:rsidR="00C048B8">
              <w:rPr>
                <w:noProof/>
                <w:webHidden/>
              </w:rPr>
              <w:t>39</w:t>
            </w:r>
            <w:r w:rsidR="00472978">
              <w:rPr>
                <w:noProof/>
                <w:webHidden/>
              </w:rPr>
              <w:fldChar w:fldCharType="end"/>
            </w:r>
          </w:hyperlink>
        </w:p>
        <w:p w14:paraId="74B93DDD" w14:textId="2202CF00"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10" w:history="1">
            <w:r w:rsidR="00472978" w:rsidRPr="002A44AC">
              <w:rPr>
                <w:rStyle w:val="Hyperlink"/>
                <w:noProof/>
              </w:rPr>
              <w:t xml:space="preserve">4.6 Pembahasan Data Ketepatan </w:t>
            </w:r>
            <w:r w:rsidR="00930CB2" w:rsidRPr="00930CB2">
              <w:rPr>
                <w:rStyle w:val="Hyperlink"/>
                <w:i/>
                <w:noProof/>
              </w:rPr>
              <w:t>Sensor</w:t>
            </w:r>
            <w:r w:rsidR="00472978" w:rsidRPr="002A44AC">
              <w:rPr>
                <w:rStyle w:val="Hyperlink"/>
                <w:noProof/>
              </w:rPr>
              <w:t xml:space="preserve"> GPS</w:t>
            </w:r>
            <w:r w:rsidR="00472978">
              <w:rPr>
                <w:noProof/>
                <w:webHidden/>
              </w:rPr>
              <w:tab/>
            </w:r>
            <w:r w:rsidR="00472978">
              <w:rPr>
                <w:noProof/>
                <w:webHidden/>
              </w:rPr>
              <w:fldChar w:fldCharType="begin"/>
            </w:r>
            <w:r w:rsidR="00472978">
              <w:rPr>
                <w:noProof/>
                <w:webHidden/>
              </w:rPr>
              <w:instrText xml:space="preserve"> PAGEREF _Toc175172410 \h </w:instrText>
            </w:r>
            <w:r w:rsidR="00472978">
              <w:rPr>
                <w:noProof/>
                <w:webHidden/>
              </w:rPr>
            </w:r>
            <w:r w:rsidR="00472978">
              <w:rPr>
                <w:noProof/>
                <w:webHidden/>
              </w:rPr>
              <w:fldChar w:fldCharType="separate"/>
            </w:r>
            <w:r w:rsidR="00C048B8">
              <w:rPr>
                <w:noProof/>
                <w:webHidden/>
              </w:rPr>
              <w:t>40</w:t>
            </w:r>
            <w:r w:rsidR="00472978">
              <w:rPr>
                <w:noProof/>
                <w:webHidden/>
              </w:rPr>
              <w:fldChar w:fldCharType="end"/>
            </w:r>
          </w:hyperlink>
        </w:p>
        <w:p w14:paraId="018739B4" w14:textId="0A91F0C6"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1" w:history="1">
            <w:r w:rsidR="00472978" w:rsidRPr="002A44AC">
              <w:rPr>
                <w:rStyle w:val="Hyperlink"/>
                <w:bCs/>
                <w:iCs/>
                <w:noProof/>
              </w:rPr>
              <w:t>4.6.1</w:t>
            </w:r>
            <w:r w:rsidR="00472978" w:rsidRPr="002A44AC">
              <w:rPr>
                <w:rStyle w:val="Hyperlink"/>
                <w:noProof/>
              </w:rPr>
              <w:t xml:space="preserve"> Pengujian dan Analisis </w:t>
            </w:r>
            <w:r w:rsidR="00930CB2" w:rsidRPr="00930CB2">
              <w:rPr>
                <w:rStyle w:val="Hyperlink"/>
                <w:i/>
                <w:noProof/>
              </w:rPr>
              <w:t>Sensor</w:t>
            </w:r>
            <w:r w:rsidR="00472978" w:rsidRPr="002A44AC">
              <w:rPr>
                <w:rStyle w:val="Hyperlink"/>
                <w:noProof/>
              </w:rPr>
              <w:t xml:space="preserve"> Global Positioning System (GPS)</w:t>
            </w:r>
            <w:r w:rsidR="00472978">
              <w:rPr>
                <w:noProof/>
                <w:webHidden/>
              </w:rPr>
              <w:tab/>
            </w:r>
            <w:r w:rsidR="00472978">
              <w:rPr>
                <w:noProof/>
                <w:webHidden/>
              </w:rPr>
              <w:fldChar w:fldCharType="begin"/>
            </w:r>
            <w:r w:rsidR="00472978">
              <w:rPr>
                <w:noProof/>
                <w:webHidden/>
              </w:rPr>
              <w:instrText xml:space="preserve"> PAGEREF _Toc175172411 \h </w:instrText>
            </w:r>
            <w:r w:rsidR="00472978">
              <w:rPr>
                <w:noProof/>
                <w:webHidden/>
              </w:rPr>
            </w:r>
            <w:r w:rsidR="00472978">
              <w:rPr>
                <w:noProof/>
                <w:webHidden/>
              </w:rPr>
              <w:fldChar w:fldCharType="separate"/>
            </w:r>
            <w:r w:rsidR="00C048B8">
              <w:rPr>
                <w:noProof/>
                <w:webHidden/>
              </w:rPr>
              <w:t>40</w:t>
            </w:r>
            <w:r w:rsidR="00472978">
              <w:rPr>
                <w:noProof/>
                <w:webHidden/>
              </w:rPr>
              <w:fldChar w:fldCharType="end"/>
            </w:r>
          </w:hyperlink>
        </w:p>
        <w:p w14:paraId="3BBD6FF4" w14:textId="08ADAF5F"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2" w:history="1">
            <w:r w:rsidR="00472978" w:rsidRPr="002A44AC">
              <w:rPr>
                <w:rStyle w:val="Hyperlink"/>
                <w:bCs/>
                <w:iCs/>
                <w:noProof/>
              </w:rPr>
              <w:t>4.6.2</w:t>
            </w:r>
            <w:r w:rsidR="00472978" w:rsidRPr="002A44AC">
              <w:rPr>
                <w:rStyle w:val="Hyperlink"/>
                <w:noProof/>
              </w:rPr>
              <w:t xml:space="preserve"> Analisa Pengujian Perbandingan Modul GPS dan GPS  Smartphone</w:t>
            </w:r>
            <w:r w:rsidR="00472978">
              <w:rPr>
                <w:noProof/>
                <w:webHidden/>
              </w:rPr>
              <w:tab/>
            </w:r>
            <w:r w:rsidR="00472978">
              <w:rPr>
                <w:noProof/>
                <w:webHidden/>
              </w:rPr>
              <w:fldChar w:fldCharType="begin"/>
            </w:r>
            <w:r w:rsidR="00472978">
              <w:rPr>
                <w:noProof/>
                <w:webHidden/>
              </w:rPr>
              <w:instrText xml:space="preserve"> PAGEREF _Toc175172412 \h </w:instrText>
            </w:r>
            <w:r w:rsidR="00472978">
              <w:rPr>
                <w:noProof/>
                <w:webHidden/>
              </w:rPr>
            </w:r>
            <w:r w:rsidR="00472978">
              <w:rPr>
                <w:noProof/>
                <w:webHidden/>
              </w:rPr>
              <w:fldChar w:fldCharType="separate"/>
            </w:r>
            <w:r w:rsidR="00C048B8">
              <w:rPr>
                <w:noProof/>
                <w:webHidden/>
              </w:rPr>
              <w:t>42</w:t>
            </w:r>
            <w:r w:rsidR="00472978">
              <w:rPr>
                <w:noProof/>
                <w:webHidden/>
              </w:rPr>
              <w:fldChar w:fldCharType="end"/>
            </w:r>
          </w:hyperlink>
        </w:p>
        <w:p w14:paraId="6D7CBB01" w14:textId="236C44A1"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3" w:history="1">
            <w:r w:rsidR="00472978" w:rsidRPr="002A44AC">
              <w:rPr>
                <w:rStyle w:val="Hyperlink"/>
                <w:bCs/>
                <w:iCs/>
                <w:noProof/>
              </w:rPr>
              <w:t>4.6.3</w:t>
            </w:r>
            <w:r w:rsidR="00472978" w:rsidRPr="002A44AC">
              <w:rPr>
                <w:rStyle w:val="Hyperlink"/>
                <w:noProof/>
              </w:rPr>
              <w:t xml:space="preserve"> Pengujian </w:t>
            </w:r>
            <w:r w:rsidR="007E7DFC" w:rsidRPr="007E7DFC">
              <w:rPr>
                <w:rStyle w:val="Hyperlink"/>
                <w:i/>
                <w:noProof/>
              </w:rPr>
              <w:t>Delay</w:t>
            </w:r>
            <w:r w:rsidR="00472978" w:rsidRPr="002A44AC">
              <w:rPr>
                <w:rStyle w:val="Hyperlink"/>
                <w:noProof/>
              </w:rPr>
              <w:t xml:space="preserve"> pada Sistem</w:t>
            </w:r>
            <w:r w:rsidR="00472978">
              <w:rPr>
                <w:noProof/>
                <w:webHidden/>
              </w:rPr>
              <w:tab/>
            </w:r>
            <w:r w:rsidR="00472978">
              <w:rPr>
                <w:noProof/>
                <w:webHidden/>
              </w:rPr>
              <w:fldChar w:fldCharType="begin"/>
            </w:r>
            <w:r w:rsidR="00472978">
              <w:rPr>
                <w:noProof/>
                <w:webHidden/>
              </w:rPr>
              <w:instrText xml:space="preserve"> PAGEREF _Toc175172413 \h </w:instrText>
            </w:r>
            <w:r w:rsidR="00472978">
              <w:rPr>
                <w:noProof/>
                <w:webHidden/>
              </w:rPr>
            </w:r>
            <w:r w:rsidR="00472978">
              <w:rPr>
                <w:noProof/>
                <w:webHidden/>
              </w:rPr>
              <w:fldChar w:fldCharType="separate"/>
            </w:r>
            <w:r w:rsidR="00C048B8">
              <w:rPr>
                <w:noProof/>
                <w:webHidden/>
              </w:rPr>
              <w:t>44</w:t>
            </w:r>
            <w:r w:rsidR="00472978">
              <w:rPr>
                <w:noProof/>
                <w:webHidden/>
              </w:rPr>
              <w:fldChar w:fldCharType="end"/>
            </w:r>
          </w:hyperlink>
        </w:p>
        <w:p w14:paraId="651F1916" w14:textId="6AF9EACD"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4" w:history="1">
            <w:r w:rsidR="00472978" w:rsidRPr="002A44AC">
              <w:rPr>
                <w:rStyle w:val="Hyperlink"/>
                <w:bCs/>
                <w:iCs/>
                <w:noProof/>
              </w:rPr>
              <w:t>4.6.4</w:t>
            </w:r>
            <w:r w:rsidR="00472978" w:rsidRPr="002A44AC">
              <w:rPr>
                <w:rStyle w:val="Hyperlink"/>
                <w:noProof/>
              </w:rPr>
              <w:t xml:space="preserve"> Analisa Pengujian </w:t>
            </w:r>
            <w:r w:rsidR="007E7DFC" w:rsidRPr="007E7DFC">
              <w:rPr>
                <w:rStyle w:val="Hyperlink"/>
                <w:i/>
                <w:noProof/>
              </w:rPr>
              <w:t>Delay</w:t>
            </w:r>
            <w:r w:rsidR="00472978" w:rsidRPr="002A44AC">
              <w:rPr>
                <w:rStyle w:val="Hyperlink"/>
                <w:noProof/>
              </w:rPr>
              <w:t xml:space="preserve"> Sistem</w:t>
            </w:r>
            <w:r w:rsidR="00472978">
              <w:rPr>
                <w:noProof/>
                <w:webHidden/>
              </w:rPr>
              <w:tab/>
            </w:r>
            <w:r w:rsidR="00472978">
              <w:rPr>
                <w:noProof/>
                <w:webHidden/>
              </w:rPr>
              <w:fldChar w:fldCharType="begin"/>
            </w:r>
            <w:r w:rsidR="00472978">
              <w:rPr>
                <w:noProof/>
                <w:webHidden/>
              </w:rPr>
              <w:instrText xml:space="preserve"> PAGEREF _Toc175172414 \h </w:instrText>
            </w:r>
            <w:r w:rsidR="00472978">
              <w:rPr>
                <w:noProof/>
                <w:webHidden/>
              </w:rPr>
            </w:r>
            <w:r w:rsidR="00472978">
              <w:rPr>
                <w:noProof/>
                <w:webHidden/>
              </w:rPr>
              <w:fldChar w:fldCharType="separate"/>
            </w:r>
            <w:r w:rsidR="00C048B8">
              <w:rPr>
                <w:noProof/>
                <w:webHidden/>
              </w:rPr>
              <w:t>45</w:t>
            </w:r>
            <w:r w:rsidR="00472978">
              <w:rPr>
                <w:noProof/>
                <w:webHidden/>
              </w:rPr>
              <w:fldChar w:fldCharType="end"/>
            </w:r>
          </w:hyperlink>
        </w:p>
        <w:p w14:paraId="7512476B" w14:textId="77D8595F"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5" w:history="1">
            <w:r w:rsidR="00472978" w:rsidRPr="002A44AC">
              <w:rPr>
                <w:rStyle w:val="Hyperlink"/>
                <w:bCs/>
                <w:iCs/>
                <w:noProof/>
              </w:rPr>
              <w:t>4.6.5</w:t>
            </w:r>
            <w:r w:rsidR="00472978" w:rsidRPr="002A44AC">
              <w:rPr>
                <w:rStyle w:val="Hyperlink"/>
                <w:noProof/>
              </w:rPr>
              <w:t xml:space="preserve"> Hasil Pengujian Ketahanan daya </w:t>
            </w:r>
            <w:r w:rsidR="00930CB2" w:rsidRPr="00930CB2">
              <w:rPr>
                <w:rStyle w:val="Hyperlink"/>
                <w:i/>
                <w:noProof/>
              </w:rPr>
              <w:t>battery</w:t>
            </w:r>
            <w:r w:rsidR="00472978" w:rsidRPr="002A44AC">
              <w:rPr>
                <w:rStyle w:val="Hyperlink"/>
                <w:noProof/>
              </w:rPr>
              <w:t xml:space="preserve"> alat</w:t>
            </w:r>
            <w:r w:rsidR="00472978">
              <w:rPr>
                <w:noProof/>
                <w:webHidden/>
              </w:rPr>
              <w:tab/>
            </w:r>
            <w:r w:rsidR="00472978">
              <w:rPr>
                <w:noProof/>
                <w:webHidden/>
              </w:rPr>
              <w:fldChar w:fldCharType="begin"/>
            </w:r>
            <w:r w:rsidR="00472978">
              <w:rPr>
                <w:noProof/>
                <w:webHidden/>
              </w:rPr>
              <w:instrText xml:space="preserve"> PAGEREF _Toc175172415 \h </w:instrText>
            </w:r>
            <w:r w:rsidR="00472978">
              <w:rPr>
                <w:noProof/>
                <w:webHidden/>
              </w:rPr>
            </w:r>
            <w:r w:rsidR="00472978">
              <w:rPr>
                <w:noProof/>
                <w:webHidden/>
              </w:rPr>
              <w:fldChar w:fldCharType="separate"/>
            </w:r>
            <w:r w:rsidR="00C048B8">
              <w:rPr>
                <w:noProof/>
                <w:webHidden/>
              </w:rPr>
              <w:t>45</w:t>
            </w:r>
            <w:r w:rsidR="00472978">
              <w:rPr>
                <w:noProof/>
                <w:webHidden/>
              </w:rPr>
              <w:fldChar w:fldCharType="end"/>
            </w:r>
          </w:hyperlink>
        </w:p>
        <w:p w14:paraId="594AB953" w14:textId="4988D079"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6" w:history="1">
            <w:r w:rsidR="00472978" w:rsidRPr="002A44AC">
              <w:rPr>
                <w:rStyle w:val="Hyperlink"/>
                <w:bCs/>
                <w:iCs/>
                <w:noProof/>
              </w:rPr>
              <w:t>4.6.6</w:t>
            </w:r>
            <w:r w:rsidR="00472978" w:rsidRPr="002A44AC">
              <w:rPr>
                <w:rStyle w:val="Hyperlink"/>
                <w:noProof/>
              </w:rPr>
              <w:t xml:space="preserve"> Pengujian Pengambilan Gambar Secara Berkala</w:t>
            </w:r>
            <w:r w:rsidR="00472978">
              <w:rPr>
                <w:noProof/>
                <w:webHidden/>
              </w:rPr>
              <w:tab/>
            </w:r>
            <w:r w:rsidR="00472978">
              <w:rPr>
                <w:noProof/>
                <w:webHidden/>
              </w:rPr>
              <w:fldChar w:fldCharType="begin"/>
            </w:r>
            <w:r w:rsidR="00472978">
              <w:rPr>
                <w:noProof/>
                <w:webHidden/>
              </w:rPr>
              <w:instrText xml:space="preserve"> PAGEREF _Toc175172416 \h </w:instrText>
            </w:r>
            <w:r w:rsidR="00472978">
              <w:rPr>
                <w:noProof/>
                <w:webHidden/>
              </w:rPr>
            </w:r>
            <w:r w:rsidR="00472978">
              <w:rPr>
                <w:noProof/>
                <w:webHidden/>
              </w:rPr>
              <w:fldChar w:fldCharType="separate"/>
            </w:r>
            <w:r w:rsidR="00C048B8">
              <w:rPr>
                <w:noProof/>
                <w:webHidden/>
              </w:rPr>
              <w:t>50</w:t>
            </w:r>
            <w:r w:rsidR="00472978">
              <w:rPr>
                <w:noProof/>
                <w:webHidden/>
              </w:rPr>
              <w:fldChar w:fldCharType="end"/>
            </w:r>
          </w:hyperlink>
        </w:p>
        <w:p w14:paraId="22B47CE5" w14:textId="7B81D019"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7" w:history="1">
            <w:r w:rsidR="00472978" w:rsidRPr="002A44AC">
              <w:rPr>
                <w:rStyle w:val="Hyperlink"/>
                <w:bCs/>
                <w:iCs/>
                <w:noProof/>
              </w:rPr>
              <w:t>4.6.7</w:t>
            </w:r>
            <w:r w:rsidR="00472978" w:rsidRPr="002A44AC">
              <w:rPr>
                <w:rStyle w:val="Hyperlink"/>
                <w:noProof/>
              </w:rPr>
              <w:t xml:space="preserve"> Analisis Pengujian Pengiriman Gambar</w:t>
            </w:r>
            <w:r w:rsidR="00472978">
              <w:rPr>
                <w:noProof/>
                <w:webHidden/>
              </w:rPr>
              <w:tab/>
            </w:r>
            <w:r w:rsidR="00472978">
              <w:rPr>
                <w:noProof/>
                <w:webHidden/>
              </w:rPr>
              <w:fldChar w:fldCharType="begin"/>
            </w:r>
            <w:r w:rsidR="00472978">
              <w:rPr>
                <w:noProof/>
                <w:webHidden/>
              </w:rPr>
              <w:instrText xml:space="preserve"> PAGEREF _Toc175172417 \h </w:instrText>
            </w:r>
            <w:r w:rsidR="00472978">
              <w:rPr>
                <w:noProof/>
                <w:webHidden/>
              </w:rPr>
            </w:r>
            <w:r w:rsidR="00472978">
              <w:rPr>
                <w:noProof/>
                <w:webHidden/>
              </w:rPr>
              <w:fldChar w:fldCharType="separate"/>
            </w:r>
            <w:r w:rsidR="00C048B8">
              <w:rPr>
                <w:noProof/>
                <w:webHidden/>
              </w:rPr>
              <w:t>53</w:t>
            </w:r>
            <w:r w:rsidR="00472978">
              <w:rPr>
                <w:noProof/>
                <w:webHidden/>
              </w:rPr>
              <w:fldChar w:fldCharType="end"/>
            </w:r>
          </w:hyperlink>
        </w:p>
        <w:p w14:paraId="01282B92" w14:textId="6C5111D9"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18" w:history="1">
            <w:r w:rsidR="00472978" w:rsidRPr="002A44AC">
              <w:rPr>
                <w:rStyle w:val="Hyperlink"/>
                <w:noProof/>
              </w:rPr>
              <w:t>4.7 Pengujian Sistem</w:t>
            </w:r>
            <w:r w:rsidR="00472978">
              <w:rPr>
                <w:noProof/>
                <w:webHidden/>
              </w:rPr>
              <w:tab/>
            </w:r>
            <w:r w:rsidR="00472978">
              <w:rPr>
                <w:noProof/>
                <w:webHidden/>
              </w:rPr>
              <w:fldChar w:fldCharType="begin"/>
            </w:r>
            <w:r w:rsidR="00472978">
              <w:rPr>
                <w:noProof/>
                <w:webHidden/>
              </w:rPr>
              <w:instrText xml:space="preserve"> PAGEREF _Toc175172418 \h </w:instrText>
            </w:r>
            <w:r w:rsidR="00472978">
              <w:rPr>
                <w:noProof/>
                <w:webHidden/>
              </w:rPr>
            </w:r>
            <w:r w:rsidR="00472978">
              <w:rPr>
                <w:noProof/>
                <w:webHidden/>
              </w:rPr>
              <w:fldChar w:fldCharType="separate"/>
            </w:r>
            <w:r w:rsidR="00C048B8">
              <w:rPr>
                <w:noProof/>
                <w:webHidden/>
              </w:rPr>
              <w:t>53</w:t>
            </w:r>
            <w:r w:rsidR="00472978">
              <w:rPr>
                <w:noProof/>
                <w:webHidden/>
              </w:rPr>
              <w:fldChar w:fldCharType="end"/>
            </w:r>
          </w:hyperlink>
        </w:p>
        <w:p w14:paraId="7D1C335D" w14:textId="32145AF4"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19" w:history="1">
            <w:r w:rsidR="00472978" w:rsidRPr="002A44AC">
              <w:rPr>
                <w:rStyle w:val="Hyperlink"/>
                <w:bCs/>
                <w:iCs/>
                <w:noProof/>
              </w:rPr>
              <w:t>4.7.1</w:t>
            </w:r>
            <w:r w:rsidR="00472978" w:rsidRPr="002A44AC">
              <w:rPr>
                <w:rStyle w:val="Hyperlink"/>
                <w:noProof/>
              </w:rPr>
              <w:t xml:space="preserve"> Indikasi Kehilangan Helm </w:t>
            </w:r>
            <w:r w:rsidR="007E7DFC" w:rsidRPr="007E7DFC">
              <w:rPr>
                <w:rStyle w:val="Hyperlink"/>
                <w:i/>
                <w:iCs/>
                <w:noProof/>
              </w:rPr>
              <w:t>Indoor</w:t>
            </w:r>
            <w:r w:rsidR="00472978" w:rsidRPr="002A44AC">
              <w:rPr>
                <w:rStyle w:val="Hyperlink"/>
                <w:noProof/>
              </w:rPr>
              <w:t xml:space="preserve"> dan </w:t>
            </w:r>
            <w:r w:rsidR="007E7DFC" w:rsidRPr="007E7DFC">
              <w:rPr>
                <w:rStyle w:val="Hyperlink"/>
                <w:i/>
                <w:iCs/>
                <w:noProof/>
              </w:rPr>
              <w:t>Outdoor</w:t>
            </w:r>
            <w:r w:rsidR="00472978">
              <w:rPr>
                <w:noProof/>
                <w:webHidden/>
              </w:rPr>
              <w:tab/>
            </w:r>
            <w:r w:rsidR="00472978">
              <w:rPr>
                <w:noProof/>
                <w:webHidden/>
              </w:rPr>
              <w:fldChar w:fldCharType="begin"/>
            </w:r>
            <w:r w:rsidR="00472978">
              <w:rPr>
                <w:noProof/>
                <w:webHidden/>
              </w:rPr>
              <w:instrText xml:space="preserve"> PAGEREF _Toc175172419 \h </w:instrText>
            </w:r>
            <w:r w:rsidR="00472978">
              <w:rPr>
                <w:noProof/>
                <w:webHidden/>
              </w:rPr>
            </w:r>
            <w:r w:rsidR="00472978">
              <w:rPr>
                <w:noProof/>
                <w:webHidden/>
              </w:rPr>
              <w:fldChar w:fldCharType="separate"/>
            </w:r>
            <w:r w:rsidR="00C048B8">
              <w:rPr>
                <w:noProof/>
                <w:webHidden/>
              </w:rPr>
              <w:t>53</w:t>
            </w:r>
            <w:r w:rsidR="00472978">
              <w:rPr>
                <w:noProof/>
                <w:webHidden/>
              </w:rPr>
              <w:fldChar w:fldCharType="end"/>
            </w:r>
          </w:hyperlink>
        </w:p>
        <w:p w14:paraId="3DEB60E3" w14:textId="5901872B"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0" w:history="1">
            <w:r w:rsidR="00472978" w:rsidRPr="002A44AC">
              <w:rPr>
                <w:rStyle w:val="Hyperlink"/>
                <w:bCs/>
                <w:iCs/>
                <w:noProof/>
              </w:rPr>
              <w:t>4.7.2</w:t>
            </w:r>
            <w:r w:rsidR="00472978" w:rsidRPr="002A44AC">
              <w:rPr>
                <w:rStyle w:val="Hyperlink"/>
                <w:noProof/>
              </w:rPr>
              <w:t xml:space="preserve"> Analisa Pengujian Indikasi Kehilangan </w:t>
            </w:r>
            <w:r w:rsidR="007E7DFC" w:rsidRPr="007E7DFC">
              <w:rPr>
                <w:rStyle w:val="Hyperlink"/>
                <w:i/>
                <w:iCs/>
                <w:noProof/>
              </w:rPr>
              <w:t>Outdoor</w:t>
            </w:r>
            <w:r w:rsidR="00472978">
              <w:rPr>
                <w:noProof/>
                <w:webHidden/>
              </w:rPr>
              <w:tab/>
            </w:r>
            <w:r w:rsidR="00472978">
              <w:rPr>
                <w:noProof/>
                <w:webHidden/>
              </w:rPr>
              <w:fldChar w:fldCharType="begin"/>
            </w:r>
            <w:r w:rsidR="00472978">
              <w:rPr>
                <w:noProof/>
                <w:webHidden/>
              </w:rPr>
              <w:instrText xml:space="preserve"> PAGEREF _Toc175172420 \h </w:instrText>
            </w:r>
            <w:r w:rsidR="00472978">
              <w:rPr>
                <w:noProof/>
                <w:webHidden/>
              </w:rPr>
            </w:r>
            <w:r w:rsidR="00472978">
              <w:rPr>
                <w:noProof/>
                <w:webHidden/>
              </w:rPr>
              <w:fldChar w:fldCharType="separate"/>
            </w:r>
            <w:r w:rsidR="00C048B8">
              <w:rPr>
                <w:noProof/>
                <w:webHidden/>
              </w:rPr>
              <w:t>56</w:t>
            </w:r>
            <w:r w:rsidR="00472978">
              <w:rPr>
                <w:noProof/>
                <w:webHidden/>
              </w:rPr>
              <w:fldChar w:fldCharType="end"/>
            </w:r>
          </w:hyperlink>
        </w:p>
        <w:p w14:paraId="09F0AB47" w14:textId="0859F192"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1" w:history="1">
            <w:r w:rsidR="00472978" w:rsidRPr="002A44AC">
              <w:rPr>
                <w:rStyle w:val="Hyperlink"/>
                <w:bCs/>
                <w:iCs/>
                <w:noProof/>
              </w:rPr>
              <w:t>4.7.3</w:t>
            </w:r>
            <w:r w:rsidR="00472978" w:rsidRPr="002A44AC">
              <w:rPr>
                <w:rStyle w:val="Hyperlink"/>
                <w:noProof/>
              </w:rPr>
              <w:t xml:space="preserve"> Analisis Grafik Indikator Kehilangan Helm</w:t>
            </w:r>
            <w:r w:rsidR="00472978">
              <w:rPr>
                <w:noProof/>
                <w:webHidden/>
              </w:rPr>
              <w:tab/>
            </w:r>
            <w:r w:rsidR="00472978">
              <w:rPr>
                <w:noProof/>
                <w:webHidden/>
              </w:rPr>
              <w:fldChar w:fldCharType="begin"/>
            </w:r>
            <w:r w:rsidR="00472978">
              <w:rPr>
                <w:noProof/>
                <w:webHidden/>
              </w:rPr>
              <w:instrText xml:space="preserve"> PAGEREF _Toc175172421 \h </w:instrText>
            </w:r>
            <w:r w:rsidR="00472978">
              <w:rPr>
                <w:noProof/>
                <w:webHidden/>
              </w:rPr>
            </w:r>
            <w:r w:rsidR="00472978">
              <w:rPr>
                <w:noProof/>
                <w:webHidden/>
              </w:rPr>
              <w:fldChar w:fldCharType="separate"/>
            </w:r>
            <w:r w:rsidR="00C048B8">
              <w:rPr>
                <w:noProof/>
                <w:webHidden/>
              </w:rPr>
              <w:t>57</w:t>
            </w:r>
            <w:r w:rsidR="00472978">
              <w:rPr>
                <w:noProof/>
                <w:webHidden/>
              </w:rPr>
              <w:fldChar w:fldCharType="end"/>
            </w:r>
          </w:hyperlink>
        </w:p>
        <w:p w14:paraId="70E768DB" w14:textId="4C7E376C"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2" w:history="1">
            <w:r w:rsidR="00472978" w:rsidRPr="002A44AC">
              <w:rPr>
                <w:rStyle w:val="Hyperlink"/>
                <w:bCs/>
                <w:iCs/>
                <w:noProof/>
              </w:rPr>
              <w:t>4.7.4</w:t>
            </w:r>
            <w:r w:rsidR="00472978" w:rsidRPr="002A44AC">
              <w:rPr>
                <w:rStyle w:val="Hyperlink"/>
                <w:noProof/>
              </w:rPr>
              <w:t xml:space="preserve"> Analisa Pengujian Indikasi Kehilangan </w:t>
            </w:r>
            <w:r w:rsidR="007E7DFC" w:rsidRPr="007E7DFC">
              <w:rPr>
                <w:rStyle w:val="Hyperlink"/>
                <w:i/>
                <w:iCs/>
                <w:noProof/>
              </w:rPr>
              <w:t>Indoor</w:t>
            </w:r>
            <w:r w:rsidR="00472978">
              <w:rPr>
                <w:noProof/>
                <w:webHidden/>
              </w:rPr>
              <w:tab/>
            </w:r>
            <w:r w:rsidR="00472978">
              <w:rPr>
                <w:noProof/>
                <w:webHidden/>
              </w:rPr>
              <w:fldChar w:fldCharType="begin"/>
            </w:r>
            <w:r w:rsidR="00472978">
              <w:rPr>
                <w:noProof/>
                <w:webHidden/>
              </w:rPr>
              <w:instrText xml:space="preserve"> PAGEREF _Toc175172422 \h </w:instrText>
            </w:r>
            <w:r w:rsidR="00472978">
              <w:rPr>
                <w:noProof/>
                <w:webHidden/>
              </w:rPr>
            </w:r>
            <w:r w:rsidR="00472978">
              <w:rPr>
                <w:noProof/>
                <w:webHidden/>
              </w:rPr>
              <w:fldChar w:fldCharType="separate"/>
            </w:r>
            <w:r w:rsidR="00C048B8">
              <w:rPr>
                <w:noProof/>
                <w:webHidden/>
              </w:rPr>
              <w:t>59</w:t>
            </w:r>
            <w:r w:rsidR="00472978">
              <w:rPr>
                <w:noProof/>
                <w:webHidden/>
              </w:rPr>
              <w:fldChar w:fldCharType="end"/>
            </w:r>
          </w:hyperlink>
        </w:p>
        <w:p w14:paraId="78AE7DE2" w14:textId="116761BE"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3" w:history="1">
            <w:r w:rsidR="00472978" w:rsidRPr="002A44AC">
              <w:rPr>
                <w:rStyle w:val="Hyperlink"/>
                <w:bCs/>
                <w:iCs/>
                <w:noProof/>
              </w:rPr>
              <w:t>4.7.5</w:t>
            </w:r>
            <w:r w:rsidR="00472978" w:rsidRPr="002A44AC">
              <w:rPr>
                <w:rStyle w:val="Hyperlink"/>
                <w:noProof/>
              </w:rPr>
              <w:t xml:space="preserve"> Analisis Grafik</w:t>
            </w:r>
            <w:r w:rsidR="00472978">
              <w:rPr>
                <w:noProof/>
                <w:webHidden/>
              </w:rPr>
              <w:tab/>
            </w:r>
            <w:r w:rsidR="00472978">
              <w:rPr>
                <w:noProof/>
                <w:webHidden/>
              </w:rPr>
              <w:fldChar w:fldCharType="begin"/>
            </w:r>
            <w:r w:rsidR="00472978">
              <w:rPr>
                <w:noProof/>
                <w:webHidden/>
              </w:rPr>
              <w:instrText xml:space="preserve"> PAGEREF _Toc175172423 \h </w:instrText>
            </w:r>
            <w:r w:rsidR="00472978">
              <w:rPr>
                <w:noProof/>
                <w:webHidden/>
              </w:rPr>
            </w:r>
            <w:r w:rsidR="00472978">
              <w:rPr>
                <w:noProof/>
                <w:webHidden/>
              </w:rPr>
              <w:fldChar w:fldCharType="separate"/>
            </w:r>
            <w:r w:rsidR="00C048B8">
              <w:rPr>
                <w:noProof/>
                <w:webHidden/>
              </w:rPr>
              <w:t>60</w:t>
            </w:r>
            <w:r w:rsidR="00472978">
              <w:rPr>
                <w:noProof/>
                <w:webHidden/>
              </w:rPr>
              <w:fldChar w:fldCharType="end"/>
            </w:r>
          </w:hyperlink>
        </w:p>
        <w:p w14:paraId="59204FB2" w14:textId="0D9B2D4A"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4" w:history="1">
            <w:r w:rsidR="00472978" w:rsidRPr="002A44AC">
              <w:rPr>
                <w:rStyle w:val="Hyperlink"/>
                <w:bCs/>
                <w:iCs/>
                <w:noProof/>
              </w:rPr>
              <w:t>4.7.6</w:t>
            </w:r>
            <w:r w:rsidR="00472978" w:rsidRPr="002A44AC">
              <w:rPr>
                <w:rStyle w:val="Hyperlink"/>
                <w:noProof/>
              </w:rPr>
              <w:t xml:space="preserve"> Pengujian </w:t>
            </w:r>
            <w:r w:rsidR="007E7DFC" w:rsidRPr="007E7DFC">
              <w:rPr>
                <w:rStyle w:val="Hyperlink"/>
                <w:i/>
                <w:iCs/>
                <w:noProof/>
              </w:rPr>
              <w:t>Delay</w:t>
            </w:r>
            <w:r w:rsidR="00472978" w:rsidRPr="002A44AC">
              <w:rPr>
                <w:rStyle w:val="Hyperlink"/>
                <w:i/>
                <w:iCs/>
                <w:noProof/>
              </w:rPr>
              <w:t xml:space="preserve"> Traffic</w:t>
            </w:r>
            <w:r w:rsidR="00472978" w:rsidRPr="002A44AC">
              <w:rPr>
                <w:rStyle w:val="Hyperlink"/>
                <w:noProof/>
              </w:rPr>
              <w:t xml:space="preserve"> Aplikasi Proteksi Keamanan Helm</w:t>
            </w:r>
            <w:r w:rsidR="00472978">
              <w:rPr>
                <w:noProof/>
                <w:webHidden/>
              </w:rPr>
              <w:tab/>
            </w:r>
            <w:r w:rsidR="00472978">
              <w:rPr>
                <w:noProof/>
                <w:webHidden/>
              </w:rPr>
              <w:fldChar w:fldCharType="begin"/>
            </w:r>
            <w:r w:rsidR="00472978">
              <w:rPr>
                <w:noProof/>
                <w:webHidden/>
              </w:rPr>
              <w:instrText xml:space="preserve"> PAGEREF _Toc175172424 \h </w:instrText>
            </w:r>
            <w:r w:rsidR="00472978">
              <w:rPr>
                <w:noProof/>
                <w:webHidden/>
              </w:rPr>
            </w:r>
            <w:r w:rsidR="00472978">
              <w:rPr>
                <w:noProof/>
                <w:webHidden/>
              </w:rPr>
              <w:fldChar w:fldCharType="separate"/>
            </w:r>
            <w:r w:rsidR="00C048B8">
              <w:rPr>
                <w:noProof/>
                <w:webHidden/>
              </w:rPr>
              <w:t>60</w:t>
            </w:r>
            <w:r w:rsidR="00472978">
              <w:rPr>
                <w:noProof/>
                <w:webHidden/>
              </w:rPr>
              <w:fldChar w:fldCharType="end"/>
            </w:r>
          </w:hyperlink>
        </w:p>
        <w:p w14:paraId="479E3E99" w14:textId="4E87DE0C"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5" w:history="1">
            <w:r w:rsidR="00472978" w:rsidRPr="002A44AC">
              <w:rPr>
                <w:rStyle w:val="Hyperlink"/>
                <w:noProof/>
              </w:rPr>
              <w:t xml:space="preserve">Analisa Hasil </w:t>
            </w:r>
            <w:r w:rsidR="007E7DFC" w:rsidRPr="007E7DFC">
              <w:rPr>
                <w:rStyle w:val="Hyperlink"/>
                <w:i/>
                <w:iCs/>
                <w:noProof/>
              </w:rPr>
              <w:t>Delay</w:t>
            </w:r>
            <w:r w:rsidR="00472978">
              <w:rPr>
                <w:noProof/>
                <w:webHidden/>
              </w:rPr>
              <w:tab/>
            </w:r>
            <w:r w:rsidR="00472978">
              <w:rPr>
                <w:noProof/>
                <w:webHidden/>
              </w:rPr>
              <w:fldChar w:fldCharType="begin"/>
            </w:r>
            <w:r w:rsidR="00472978">
              <w:rPr>
                <w:noProof/>
                <w:webHidden/>
              </w:rPr>
              <w:instrText xml:space="preserve"> PAGEREF _Toc175172425 \h </w:instrText>
            </w:r>
            <w:r w:rsidR="00472978">
              <w:rPr>
                <w:noProof/>
                <w:webHidden/>
              </w:rPr>
            </w:r>
            <w:r w:rsidR="00472978">
              <w:rPr>
                <w:noProof/>
                <w:webHidden/>
              </w:rPr>
              <w:fldChar w:fldCharType="separate"/>
            </w:r>
            <w:r w:rsidR="00C048B8">
              <w:rPr>
                <w:noProof/>
                <w:webHidden/>
              </w:rPr>
              <w:t>63</w:t>
            </w:r>
            <w:r w:rsidR="00472978">
              <w:rPr>
                <w:noProof/>
                <w:webHidden/>
              </w:rPr>
              <w:fldChar w:fldCharType="end"/>
            </w:r>
          </w:hyperlink>
        </w:p>
        <w:p w14:paraId="1CD452BE" w14:textId="4615EB98"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6" w:history="1">
            <w:r w:rsidR="00472978" w:rsidRPr="002A44AC">
              <w:rPr>
                <w:rStyle w:val="Hyperlink"/>
                <w:bCs/>
                <w:iCs/>
                <w:noProof/>
              </w:rPr>
              <w:t>4.7.7</w:t>
            </w:r>
            <w:r w:rsidR="00472978" w:rsidRPr="002A44AC">
              <w:rPr>
                <w:rStyle w:val="Hyperlink"/>
                <w:noProof/>
              </w:rPr>
              <w:t xml:space="preserve"> Hasil Pengujian </w:t>
            </w:r>
            <w:r w:rsidR="00472978" w:rsidRPr="002A44AC">
              <w:rPr>
                <w:rStyle w:val="Hyperlink"/>
                <w:i/>
                <w:iCs/>
                <w:noProof/>
              </w:rPr>
              <w:t>Throughput</w:t>
            </w:r>
            <w:r w:rsidR="00472978" w:rsidRPr="002A44AC">
              <w:rPr>
                <w:rStyle w:val="Hyperlink"/>
                <w:noProof/>
              </w:rPr>
              <w:t xml:space="preserve"> </w:t>
            </w:r>
            <w:r w:rsidR="00930CB2" w:rsidRPr="00930CB2">
              <w:rPr>
                <w:rStyle w:val="Hyperlink"/>
                <w:i/>
                <w:noProof/>
              </w:rPr>
              <w:t>QOS</w:t>
            </w:r>
            <w:r w:rsidR="00472978">
              <w:rPr>
                <w:noProof/>
                <w:webHidden/>
              </w:rPr>
              <w:tab/>
            </w:r>
            <w:r w:rsidR="00472978">
              <w:rPr>
                <w:noProof/>
                <w:webHidden/>
              </w:rPr>
              <w:fldChar w:fldCharType="begin"/>
            </w:r>
            <w:r w:rsidR="00472978">
              <w:rPr>
                <w:noProof/>
                <w:webHidden/>
              </w:rPr>
              <w:instrText xml:space="preserve"> PAGEREF _Toc175172426 \h </w:instrText>
            </w:r>
            <w:r w:rsidR="00472978">
              <w:rPr>
                <w:noProof/>
                <w:webHidden/>
              </w:rPr>
            </w:r>
            <w:r w:rsidR="00472978">
              <w:rPr>
                <w:noProof/>
                <w:webHidden/>
              </w:rPr>
              <w:fldChar w:fldCharType="separate"/>
            </w:r>
            <w:r w:rsidR="00C048B8">
              <w:rPr>
                <w:noProof/>
                <w:webHidden/>
              </w:rPr>
              <w:t>63</w:t>
            </w:r>
            <w:r w:rsidR="00472978">
              <w:rPr>
                <w:noProof/>
                <w:webHidden/>
              </w:rPr>
              <w:fldChar w:fldCharType="end"/>
            </w:r>
          </w:hyperlink>
        </w:p>
        <w:p w14:paraId="187710BA" w14:textId="4DC5D829"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7" w:history="1">
            <w:r w:rsidR="00472978" w:rsidRPr="002A44AC">
              <w:rPr>
                <w:rStyle w:val="Hyperlink"/>
                <w:bCs/>
                <w:iCs/>
                <w:noProof/>
              </w:rPr>
              <w:t>4.7.8</w:t>
            </w:r>
            <w:r w:rsidR="00472978" w:rsidRPr="002A44AC">
              <w:rPr>
                <w:rStyle w:val="Hyperlink"/>
                <w:noProof/>
              </w:rPr>
              <w:t xml:space="preserve"> Hasil Pengujian </w:t>
            </w:r>
            <w:r w:rsidR="00472978" w:rsidRPr="002A44AC">
              <w:rPr>
                <w:rStyle w:val="Hyperlink"/>
                <w:i/>
                <w:iCs/>
                <w:noProof/>
              </w:rPr>
              <w:t>Packet Loss</w:t>
            </w:r>
            <w:r w:rsidR="00472978" w:rsidRPr="002A44AC">
              <w:rPr>
                <w:rStyle w:val="Hyperlink"/>
                <w:noProof/>
              </w:rPr>
              <w:t xml:space="preserve"> </w:t>
            </w:r>
            <w:r w:rsidR="00930CB2" w:rsidRPr="00930CB2">
              <w:rPr>
                <w:rStyle w:val="Hyperlink"/>
                <w:i/>
                <w:noProof/>
              </w:rPr>
              <w:t>QOS</w:t>
            </w:r>
            <w:r w:rsidR="00472978">
              <w:rPr>
                <w:noProof/>
                <w:webHidden/>
              </w:rPr>
              <w:tab/>
            </w:r>
            <w:r w:rsidR="00472978">
              <w:rPr>
                <w:noProof/>
                <w:webHidden/>
              </w:rPr>
              <w:fldChar w:fldCharType="begin"/>
            </w:r>
            <w:r w:rsidR="00472978">
              <w:rPr>
                <w:noProof/>
                <w:webHidden/>
              </w:rPr>
              <w:instrText xml:space="preserve"> PAGEREF _Toc175172427 \h </w:instrText>
            </w:r>
            <w:r w:rsidR="00472978">
              <w:rPr>
                <w:noProof/>
                <w:webHidden/>
              </w:rPr>
            </w:r>
            <w:r w:rsidR="00472978">
              <w:rPr>
                <w:noProof/>
                <w:webHidden/>
              </w:rPr>
              <w:fldChar w:fldCharType="separate"/>
            </w:r>
            <w:r w:rsidR="00C048B8">
              <w:rPr>
                <w:noProof/>
                <w:webHidden/>
              </w:rPr>
              <w:t>65</w:t>
            </w:r>
            <w:r w:rsidR="00472978">
              <w:rPr>
                <w:noProof/>
                <w:webHidden/>
              </w:rPr>
              <w:fldChar w:fldCharType="end"/>
            </w:r>
          </w:hyperlink>
        </w:p>
        <w:p w14:paraId="2AC970E9" w14:textId="0D0A6B08" w:rsidR="00472978" w:rsidRDefault="00000000">
          <w:pPr>
            <w:pStyle w:val="TOC3"/>
            <w:tabs>
              <w:tab w:val="right" w:leader="dot" w:pos="7927"/>
            </w:tabs>
            <w:rPr>
              <w:rFonts w:asciiTheme="minorHAnsi" w:eastAsiaTheme="minorEastAsia" w:hAnsiTheme="minorHAnsi"/>
              <w:noProof/>
              <w:sz w:val="22"/>
              <w:lang w:val="en-ID" w:eastAsia="en-ID"/>
            </w:rPr>
          </w:pPr>
          <w:hyperlink w:anchor="_Toc175172428" w:history="1">
            <w:r w:rsidR="00472978" w:rsidRPr="002A44AC">
              <w:rPr>
                <w:rStyle w:val="Hyperlink"/>
                <w:bCs/>
                <w:iCs/>
                <w:noProof/>
              </w:rPr>
              <w:t>4.7.9</w:t>
            </w:r>
            <w:r w:rsidR="00472978" w:rsidRPr="002A44AC">
              <w:rPr>
                <w:rStyle w:val="Hyperlink"/>
                <w:noProof/>
              </w:rPr>
              <w:t xml:space="preserve"> Hasil Pengujian </w:t>
            </w:r>
            <w:r w:rsidR="00CC4BFD" w:rsidRPr="00CC4BFD">
              <w:rPr>
                <w:rStyle w:val="Hyperlink"/>
                <w:i/>
                <w:iCs/>
                <w:noProof/>
              </w:rPr>
              <w:t>Cell</w:t>
            </w:r>
            <w:r w:rsidR="00472978" w:rsidRPr="002A44AC">
              <w:rPr>
                <w:rStyle w:val="Hyperlink"/>
                <w:noProof/>
              </w:rPr>
              <w:t xml:space="preserve"> </w:t>
            </w:r>
            <w:r w:rsidR="00930CB2" w:rsidRPr="00930CB2">
              <w:rPr>
                <w:rStyle w:val="Hyperlink"/>
                <w:i/>
                <w:noProof/>
              </w:rPr>
              <w:t>QOS</w:t>
            </w:r>
            <w:r w:rsidR="00472978">
              <w:rPr>
                <w:noProof/>
                <w:webHidden/>
              </w:rPr>
              <w:tab/>
            </w:r>
            <w:r w:rsidR="00472978">
              <w:rPr>
                <w:noProof/>
                <w:webHidden/>
              </w:rPr>
              <w:fldChar w:fldCharType="begin"/>
            </w:r>
            <w:r w:rsidR="00472978">
              <w:rPr>
                <w:noProof/>
                <w:webHidden/>
              </w:rPr>
              <w:instrText xml:space="preserve"> PAGEREF _Toc175172428 \h </w:instrText>
            </w:r>
            <w:r w:rsidR="00472978">
              <w:rPr>
                <w:noProof/>
                <w:webHidden/>
              </w:rPr>
            </w:r>
            <w:r w:rsidR="00472978">
              <w:rPr>
                <w:noProof/>
                <w:webHidden/>
              </w:rPr>
              <w:fldChar w:fldCharType="separate"/>
            </w:r>
            <w:r w:rsidR="00C048B8">
              <w:rPr>
                <w:noProof/>
                <w:webHidden/>
              </w:rPr>
              <w:t>66</w:t>
            </w:r>
            <w:r w:rsidR="00472978">
              <w:rPr>
                <w:noProof/>
                <w:webHidden/>
              </w:rPr>
              <w:fldChar w:fldCharType="end"/>
            </w:r>
          </w:hyperlink>
        </w:p>
        <w:p w14:paraId="0CFD5D1C" w14:textId="43547207" w:rsidR="00472978" w:rsidRDefault="00000000">
          <w:pPr>
            <w:pStyle w:val="TOC1"/>
            <w:tabs>
              <w:tab w:val="right" w:leader="dot" w:pos="7927"/>
            </w:tabs>
            <w:rPr>
              <w:rFonts w:asciiTheme="minorHAnsi" w:eastAsiaTheme="minorEastAsia" w:hAnsiTheme="minorHAnsi"/>
              <w:noProof/>
              <w:sz w:val="22"/>
              <w:lang w:val="en-ID" w:eastAsia="en-ID"/>
            </w:rPr>
          </w:pPr>
          <w:hyperlink w:anchor="_Toc175172429" w:history="1">
            <w:r w:rsidR="00472978" w:rsidRPr="002A44AC">
              <w:rPr>
                <w:rStyle w:val="Hyperlink"/>
                <w:b/>
                <w:bCs/>
                <w:noProof/>
              </w:rPr>
              <w:t>BAB V PENUTUP</w:t>
            </w:r>
            <w:r w:rsidR="00472978">
              <w:rPr>
                <w:noProof/>
                <w:webHidden/>
              </w:rPr>
              <w:tab/>
            </w:r>
            <w:r w:rsidR="00472978">
              <w:rPr>
                <w:noProof/>
                <w:webHidden/>
              </w:rPr>
              <w:fldChar w:fldCharType="begin"/>
            </w:r>
            <w:r w:rsidR="00472978">
              <w:rPr>
                <w:noProof/>
                <w:webHidden/>
              </w:rPr>
              <w:instrText xml:space="preserve"> PAGEREF _Toc175172429 \h </w:instrText>
            </w:r>
            <w:r w:rsidR="00472978">
              <w:rPr>
                <w:noProof/>
                <w:webHidden/>
              </w:rPr>
            </w:r>
            <w:r w:rsidR="00472978">
              <w:rPr>
                <w:noProof/>
                <w:webHidden/>
              </w:rPr>
              <w:fldChar w:fldCharType="separate"/>
            </w:r>
            <w:r w:rsidR="00C048B8">
              <w:rPr>
                <w:noProof/>
                <w:webHidden/>
              </w:rPr>
              <w:t>68</w:t>
            </w:r>
            <w:r w:rsidR="00472978">
              <w:rPr>
                <w:noProof/>
                <w:webHidden/>
              </w:rPr>
              <w:fldChar w:fldCharType="end"/>
            </w:r>
          </w:hyperlink>
        </w:p>
        <w:p w14:paraId="6EE9B311" w14:textId="4547744E"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30" w:history="1">
            <w:r w:rsidR="00472978" w:rsidRPr="002A44AC">
              <w:rPr>
                <w:rStyle w:val="Hyperlink"/>
                <w:noProof/>
              </w:rPr>
              <w:t>5.1 Kesimpulan</w:t>
            </w:r>
            <w:r w:rsidR="00472978">
              <w:rPr>
                <w:noProof/>
                <w:webHidden/>
              </w:rPr>
              <w:tab/>
            </w:r>
            <w:r w:rsidR="00472978">
              <w:rPr>
                <w:noProof/>
                <w:webHidden/>
              </w:rPr>
              <w:fldChar w:fldCharType="begin"/>
            </w:r>
            <w:r w:rsidR="00472978">
              <w:rPr>
                <w:noProof/>
                <w:webHidden/>
              </w:rPr>
              <w:instrText xml:space="preserve"> PAGEREF _Toc175172430 \h </w:instrText>
            </w:r>
            <w:r w:rsidR="00472978">
              <w:rPr>
                <w:noProof/>
                <w:webHidden/>
              </w:rPr>
            </w:r>
            <w:r w:rsidR="00472978">
              <w:rPr>
                <w:noProof/>
                <w:webHidden/>
              </w:rPr>
              <w:fldChar w:fldCharType="separate"/>
            </w:r>
            <w:r w:rsidR="00C048B8">
              <w:rPr>
                <w:noProof/>
                <w:webHidden/>
              </w:rPr>
              <w:t>68</w:t>
            </w:r>
            <w:r w:rsidR="00472978">
              <w:rPr>
                <w:noProof/>
                <w:webHidden/>
              </w:rPr>
              <w:fldChar w:fldCharType="end"/>
            </w:r>
          </w:hyperlink>
        </w:p>
        <w:p w14:paraId="16878059" w14:textId="48CA8AEF" w:rsidR="00472978" w:rsidRDefault="00000000">
          <w:pPr>
            <w:pStyle w:val="TOC2"/>
            <w:tabs>
              <w:tab w:val="right" w:leader="dot" w:pos="7927"/>
            </w:tabs>
            <w:rPr>
              <w:rFonts w:asciiTheme="minorHAnsi" w:eastAsiaTheme="minorEastAsia" w:hAnsiTheme="minorHAnsi"/>
              <w:noProof/>
              <w:sz w:val="22"/>
              <w:lang w:val="en-ID" w:eastAsia="en-ID"/>
            </w:rPr>
          </w:pPr>
          <w:hyperlink w:anchor="_Toc175172431" w:history="1">
            <w:r w:rsidR="00472978" w:rsidRPr="002A44AC">
              <w:rPr>
                <w:rStyle w:val="Hyperlink"/>
                <w:noProof/>
              </w:rPr>
              <w:t>5.2 Saran</w:t>
            </w:r>
            <w:r w:rsidR="00472978">
              <w:rPr>
                <w:noProof/>
                <w:webHidden/>
              </w:rPr>
              <w:tab/>
            </w:r>
            <w:r w:rsidR="00472978">
              <w:rPr>
                <w:noProof/>
                <w:webHidden/>
              </w:rPr>
              <w:fldChar w:fldCharType="begin"/>
            </w:r>
            <w:r w:rsidR="00472978">
              <w:rPr>
                <w:noProof/>
                <w:webHidden/>
              </w:rPr>
              <w:instrText xml:space="preserve"> PAGEREF _Toc175172431 \h </w:instrText>
            </w:r>
            <w:r w:rsidR="00472978">
              <w:rPr>
                <w:noProof/>
                <w:webHidden/>
              </w:rPr>
            </w:r>
            <w:r w:rsidR="00472978">
              <w:rPr>
                <w:noProof/>
                <w:webHidden/>
              </w:rPr>
              <w:fldChar w:fldCharType="separate"/>
            </w:r>
            <w:r w:rsidR="00C048B8">
              <w:rPr>
                <w:noProof/>
                <w:webHidden/>
              </w:rPr>
              <w:t>69</w:t>
            </w:r>
            <w:r w:rsidR="00472978">
              <w:rPr>
                <w:noProof/>
                <w:webHidden/>
              </w:rPr>
              <w:fldChar w:fldCharType="end"/>
            </w:r>
          </w:hyperlink>
        </w:p>
        <w:p w14:paraId="6753A2D5" w14:textId="5A5FE2C6" w:rsidR="00472978" w:rsidRDefault="00000000">
          <w:pPr>
            <w:pStyle w:val="TOC1"/>
            <w:tabs>
              <w:tab w:val="right" w:leader="dot" w:pos="7927"/>
            </w:tabs>
            <w:rPr>
              <w:rFonts w:asciiTheme="minorHAnsi" w:eastAsiaTheme="minorEastAsia" w:hAnsiTheme="minorHAnsi"/>
              <w:noProof/>
              <w:sz w:val="22"/>
              <w:lang w:val="en-ID" w:eastAsia="en-ID"/>
            </w:rPr>
          </w:pPr>
          <w:hyperlink w:anchor="_Toc175172432" w:history="1">
            <w:r w:rsidR="00472978" w:rsidRPr="002A44AC">
              <w:rPr>
                <w:rStyle w:val="Hyperlink"/>
                <w:b/>
                <w:bCs/>
                <w:noProof/>
              </w:rPr>
              <w:t>DAFTAR PUSTAKA</w:t>
            </w:r>
            <w:r w:rsidR="00472978">
              <w:rPr>
                <w:noProof/>
                <w:webHidden/>
              </w:rPr>
              <w:tab/>
            </w:r>
            <w:r w:rsidR="00472978">
              <w:rPr>
                <w:noProof/>
                <w:webHidden/>
              </w:rPr>
              <w:fldChar w:fldCharType="begin"/>
            </w:r>
            <w:r w:rsidR="00472978">
              <w:rPr>
                <w:noProof/>
                <w:webHidden/>
              </w:rPr>
              <w:instrText xml:space="preserve"> PAGEREF _Toc175172432 \h </w:instrText>
            </w:r>
            <w:r w:rsidR="00472978">
              <w:rPr>
                <w:noProof/>
                <w:webHidden/>
              </w:rPr>
            </w:r>
            <w:r w:rsidR="00472978">
              <w:rPr>
                <w:noProof/>
                <w:webHidden/>
              </w:rPr>
              <w:fldChar w:fldCharType="separate"/>
            </w:r>
            <w:r w:rsidR="00C048B8">
              <w:rPr>
                <w:noProof/>
                <w:webHidden/>
              </w:rPr>
              <w:t>71</w:t>
            </w:r>
            <w:r w:rsidR="00472978">
              <w:rPr>
                <w:noProof/>
                <w:webHidden/>
              </w:rPr>
              <w:fldChar w:fldCharType="end"/>
            </w:r>
          </w:hyperlink>
        </w:p>
        <w:p w14:paraId="0E9AB0AE" w14:textId="272F5239" w:rsidR="00472978" w:rsidRDefault="00000000">
          <w:pPr>
            <w:pStyle w:val="TOC1"/>
            <w:tabs>
              <w:tab w:val="right" w:leader="dot" w:pos="7927"/>
            </w:tabs>
            <w:rPr>
              <w:rFonts w:asciiTheme="minorHAnsi" w:eastAsiaTheme="minorEastAsia" w:hAnsiTheme="minorHAnsi"/>
              <w:noProof/>
              <w:sz w:val="22"/>
              <w:lang w:val="en-ID" w:eastAsia="en-ID"/>
            </w:rPr>
          </w:pPr>
          <w:hyperlink w:anchor="_Toc175172433" w:history="1">
            <w:r w:rsidR="00472978" w:rsidRPr="002A44AC">
              <w:rPr>
                <w:rStyle w:val="Hyperlink"/>
                <w:b/>
                <w:bCs/>
                <w:noProof/>
              </w:rPr>
              <w:t>LAMPIRAN</w:t>
            </w:r>
            <w:r w:rsidR="00472978">
              <w:rPr>
                <w:noProof/>
                <w:webHidden/>
              </w:rPr>
              <w:tab/>
            </w:r>
            <w:r w:rsidR="00472978">
              <w:rPr>
                <w:noProof/>
                <w:webHidden/>
              </w:rPr>
              <w:fldChar w:fldCharType="begin"/>
            </w:r>
            <w:r w:rsidR="00472978">
              <w:rPr>
                <w:noProof/>
                <w:webHidden/>
              </w:rPr>
              <w:instrText xml:space="preserve"> PAGEREF _Toc175172433 \h </w:instrText>
            </w:r>
            <w:r w:rsidR="00472978">
              <w:rPr>
                <w:noProof/>
                <w:webHidden/>
              </w:rPr>
            </w:r>
            <w:r w:rsidR="00472978">
              <w:rPr>
                <w:noProof/>
                <w:webHidden/>
              </w:rPr>
              <w:fldChar w:fldCharType="separate"/>
            </w:r>
            <w:r w:rsidR="00C048B8">
              <w:rPr>
                <w:noProof/>
                <w:webHidden/>
              </w:rPr>
              <w:t>74</w:t>
            </w:r>
            <w:r w:rsidR="00472978">
              <w:rPr>
                <w:noProof/>
                <w:webHidden/>
              </w:rPr>
              <w:fldChar w:fldCharType="end"/>
            </w:r>
          </w:hyperlink>
        </w:p>
        <w:p w14:paraId="5F957F89" w14:textId="5F78BAE2" w:rsidR="00A76C16" w:rsidRPr="00F73D40" w:rsidRDefault="00A76C16" w:rsidP="00F73D40">
          <w:pPr>
            <w:rPr>
              <w:rStyle w:val="Emphasis"/>
              <w:i w:val="0"/>
              <w:iCs w:val="0"/>
            </w:rPr>
          </w:pPr>
          <w:r>
            <w:rPr>
              <w:b/>
              <w:bCs/>
              <w:noProof/>
            </w:rPr>
            <w:fldChar w:fldCharType="end"/>
          </w:r>
        </w:p>
      </w:sdtContent>
    </w:sdt>
    <w:p w14:paraId="07B22DB5" w14:textId="77777777" w:rsidR="00C168EE" w:rsidRDefault="00C168EE">
      <w:pPr>
        <w:rPr>
          <w:rStyle w:val="Emphasis"/>
          <w:b/>
          <w:bCs/>
          <w:i w:val="0"/>
          <w:iCs w:val="0"/>
        </w:rPr>
      </w:pPr>
    </w:p>
    <w:p w14:paraId="0BD81B48" w14:textId="77777777" w:rsidR="00C168EE" w:rsidRDefault="00C168EE">
      <w:pPr>
        <w:jc w:val="left"/>
        <w:rPr>
          <w:rStyle w:val="Emphasis"/>
          <w:b/>
          <w:bCs/>
          <w:i w:val="0"/>
          <w:iCs w:val="0"/>
        </w:rPr>
      </w:pPr>
      <w:r>
        <w:rPr>
          <w:rStyle w:val="Emphasis"/>
          <w:b/>
          <w:bCs/>
          <w:i w:val="0"/>
          <w:iCs w:val="0"/>
        </w:rPr>
        <w:br w:type="page"/>
      </w:r>
    </w:p>
    <w:p w14:paraId="10A60012" w14:textId="77777777" w:rsidR="0061467A" w:rsidRDefault="00C168EE" w:rsidP="0061467A">
      <w:pPr>
        <w:pStyle w:val="Heading1"/>
        <w:numPr>
          <w:ilvl w:val="0"/>
          <w:numId w:val="0"/>
        </w:numPr>
        <w:jc w:val="center"/>
        <w:rPr>
          <w:b/>
          <w:bCs/>
        </w:rPr>
      </w:pPr>
      <w:bookmarkStart w:id="205" w:name="_Toc175172347"/>
      <w:r w:rsidRPr="00C168EE">
        <w:rPr>
          <w:b/>
          <w:bCs/>
        </w:rPr>
        <w:lastRenderedPageBreak/>
        <w:t>DAFTAR GAMBAR</w:t>
      </w:r>
      <w:bookmarkEnd w:id="205"/>
    </w:p>
    <w:p w14:paraId="547492AA" w14:textId="6FF16EFC" w:rsidR="004E269B" w:rsidRDefault="0061467A" w:rsidP="004E269B">
      <w:pPr>
        <w:pStyle w:val="TableofFigures"/>
        <w:tabs>
          <w:tab w:val="right" w:leader="dot" w:pos="7927"/>
        </w:tabs>
        <w:spacing w:line="360" w:lineRule="auto"/>
        <w:rPr>
          <w:rFonts w:asciiTheme="minorHAnsi" w:eastAsiaTheme="minorEastAsia" w:hAnsiTheme="minorHAnsi"/>
          <w:noProof/>
          <w:sz w:val="22"/>
          <w:lang w:val="en-ID" w:eastAsia="en-ID"/>
        </w:rPr>
      </w:pPr>
      <w:r>
        <w:rPr>
          <w:rStyle w:val="Emphasis"/>
          <w:i w:val="0"/>
          <w:iCs w:val="0"/>
          <w:noProof/>
        </w:rPr>
        <w:fldChar w:fldCharType="begin"/>
      </w:r>
      <w:r>
        <w:rPr>
          <w:rStyle w:val="Emphasis"/>
          <w:i w:val="0"/>
          <w:iCs w:val="0"/>
          <w:noProof/>
        </w:rPr>
        <w:instrText xml:space="preserve"> TOC \h \z \c "Gambar 2." </w:instrText>
      </w:r>
      <w:r>
        <w:rPr>
          <w:rStyle w:val="Emphasis"/>
          <w:i w:val="0"/>
          <w:iCs w:val="0"/>
          <w:noProof/>
        </w:rPr>
        <w:fldChar w:fldCharType="separate"/>
      </w:r>
      <w:hyperlink w:anchor="_Toc173268146" w:history="1">
        <w:r w:rsidR="004E269B" w:rsidRPr="003F7915">
          <w:rPr>
            <w:rStyle w:val="Hyperlink"/>
            <w:noProof/>
          </w:rPr>
          <w:t xml:space="preserve">Gambar 2. 1 </w:t>
        </w:r>
        <w:r w:rsidR="004E269B" w:rsidRPr="003F7915">
          <w:rPr>
            <w:rStyle w:val="Hyperlink"/>
            <w:i/>
            <w:noProof/>
          </w:rPr>
          <w:t>Firebase</w:t>
        </w:r>
        <w:r w:rsidR="004E269B" w:rsidRPr="003F7915">
          <w:rPr>
            <w:rStyle w:val="Hyperlink"/>
            <w:noProof/>
          </w:rPr>
          <w:t>[7]</w:t>
        </w:r>
        <w:r w:rsidR="004E269B">
          <w:rPr>
            <w:noProof/>
            <w:webHidden/>
          </w:rPr>
          <w:tab/>
        </w:r>
        <w:r w:rsidR="004E269B">
          <w:rPr>
            <w:noProof/>
            <w:webHidden/>
          </w:rPr>
          <w:fldChar w:fldCharType="begin"/>
        </w:r>
        <w:r w:rsidR="004E269B">
          <w:rPr>
            <w:noProof/>
            <w:webHidden/>
          </w:rPr>
          <w:instrText xml:space="preserve"> PAGEREF _Toc173268146 \h </w:instrText>
        </w:r>
        <w:r w:rsidR="004E269B">
          <w:rPr>
            <w:noProof/>
            <w:webHidden/>
          </w:rPr>
        </w:r>
        <w:r w:rsidR="004E269B">
          <w:rPr>
            <w:noProof/>
            <w:webHidden/>
          </w:rPr>
          <w:fldChar w:fldCharType="separate"/>
        </w:r>
        <w:r w:rsidR="00C048B8">
          <w:rPr>
            <w:noProof/>
            <w:webHidden/>
          </w:rPr>
          <w:t>7</w:t>
        </w:r>
        <w:r w:rsidR="004E269B">
          <w:rPr>
            <w:noProof/>
            <w:webHidden/>
          </w:rPr>
          <w:fldChar w:fldCharType="end"/>
        </w:r>
      </w:hyperlink>
    </w:p>
    <w:p w14:paraId="172B755A" w14:textId="385DA300"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47" w:history="1">
        <w:r w:rsidR="004E269B" w:rsidRPr="003F7915">
          <w:rPr>
            <w:rStyle w:val="Hyperlink"/>
            <w:noProof/>
          </w:rPr>
          <w:t xml:space="preserve">Gambar 2. 2 </w:t>
        </w:r>
        <w:r w:rsidR="004E269B" w:rsidRPr="003F7915">
          <w:rPr>
            <w:rStyle w:val="Hyperlink"/>
            <w:i/>
            <w:noProof/>
          </w:rPr>
          <w:t>Microcontroller ESP32</w:t>
        </w:r>
        <w:r w:rsidR="004E269B" w:rsidRPr="003F7915">
          <w:rPr>
            <w:rStyle w:val="Hyperlink"/>
            <w:noProof/>
          </w:rPr>
          <w:t>[9]</w:t>
        </w:r>
        <w:r w:rsidR="004E269B">
          <w:rPr>
            <w:noProof/>
            <w:webHidden/>
          </w:rPr>
          <w:tab/>
        </w:r>
        <w:r w:rsidR="004E269B">
          <w:rPr>
            <w:noProof/>
            <w:webHidden/>
          </w:rPr>
          <w:fldChar w:fldCharType="begin"/>
        </w:r>
        <w:r w:rsidR="004E269B">
          <w:rPr>
            <w:noProof/>
            <w:webHidden/>
          </w:rPr>
          <w:instrText xml:space="preserve"> PAGEREF _Toc173268147 \h </w:instrText>
        </w:r>
        <w:r w:rsidR="004E269B">
          <w:rPr>
            <w:noProof/>
            <w:webHidden/>
          </w:rPr>
        </w:r>
        <w:r w:rsidR="004E269B">
          <w:rPr>
            <w:noProof/>
            <w:webHidden/>
          </w:rPr>
          <w:fldChar w:fldCharType="separate"/>
        </w:r>
        <w:r w:rsidR="00C048B8">
          <w:rPr>
            <w:noProof/>
            <w:webHidden/>
          </w:rPr>
          <w:t>8</w:t>
        </w:r>
        <w:r w:rsidR="004E269B">
          <w:rPr>
            <w:noProof/>
            <w:webHidden/>
          </w:rPr>
          <w:fldChar w:fldCharType="end"/>
        </w:r>
      </w:hyperlink>
    </w:p>
    <w:p w14:paraId="7941BF41" w14:textId="561DC2F5"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48" w:history="1">
        <w:r w:rsidR="004E269B" w:rsidRPr="003F7915">
          <w:rPr>
            <w:rStyle w:val="Hyperlink"/>
            <w:noProof/>
          </w:rPr>
          <w:t xml:space="preserve">Gambar 2. 3 </w:t>
        </w:r>
        <w:r w:rsidR="004E269B" w:rsidRPr="003F7915">
          <w:rPr>
            <w:rStyle w:val="Hyperlink"/>
            <w:i/>
            <w:noProof/>
          </w:rPr>
          <w:t>ESP 32 CAM</w:t>
        </w:r>
        <w:r w:rsidR="004E269B" w:rsidRPr="003F7915">
          <w:rPr>
            <w:rStyle w:val="Hyperlink"/>
            <w:noProof/>
          </w:rPr>
          <w:t>[11]</w:t>
        </w:r>
        <w:r w:rsidR="004E269B">
          <w:rPr>
            <w:noProof/>
            <w:webHidden/>
          </w:rPr>
          <w:tab/>
        </w:r>
        <w:r w:rsidR="004E269B">
          <w:rPr>
            <w:noProof/>
            <w:webHidden/>
          </w:rPr>
          <w:fldChar w:fldCharType="begin"/>
        </w:r>
        <w:r w:rsidR="004E269B">
          <w:rPr>
            <w:noProof/>
            <w:webHidden/>
          </w:rPr>
          <w:instrText xml:space="preserve"> PAGEREF _Toc173268148 \h </w:instrText>
        </w:r>
        <w:r w:rsidR="004E269B">
          <w:rPr>
            <w:noProof/>
            <w:webHidden/>
          </w:rPr>
        </w:r>
        <w:r w:rsidR="004E269B">
          <w:rPr>
            <w:noProof/>
            <w:webHidden/>
          </w:rPr>
          <w:fldChar w:fldCharType="separate"/>
        </w:r>
        <w:r w:rsidR="00C048B8">
          <w:rPr>
            <w:noProof/>
            <w:webHidden/>
          </w:rPr>
          <w:t>9</w:t>
        </w:r>
        <w:r w:rsidR="004E269B">
          <w:rPr>
            <w:noProof/>
            <w:webHidden/>
          </w:rPr>
          <w:fldChar w:fldCharType="end"/>
        </w:r>
      </w:hyperlink>
    </w:p>
    <w:p w14:paraId="6A531E57" w14:textId="2EB22946"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49" w:history="1">
        <w:r w:rsidR="004E269B" w:rsidRPr="003F7915">
          <w:rPr>
            <w:rStyle w:val="Hyperlink"/>
            <w:noProof/>
          </w:rPr>
          <w:t xml:space="preserve">Gambar 2. 4 </w:t>
        </w:r>
        <w:r w:rsidR="004E269B" w:rsidRPr="003F7915">
          <w:rPr>
            <w:rStyle w:val="Hyperlink"/>
            <w:i/>
            <w:noProof/>
          </w:rPr>
          <w:t>Servo SG90</w:t>
        </w:r>
        <w:r w:rsidR="004E269B" w:rsidRPr="003F7915">
          <w:rPr>
            <w:rStyle w:val="Hyperlink"/>
            <w:noProof/>
          </w:rPr>
          <w:t>[13]</w:t>
        </w:r>
        <w:r w:rsidR="004E269B">
          <w:rPr>
            <w:noProof/>
            <w:webHidden/>
          </w:rPr>
          <w:tab/>
        </w:r>
        <w:r w:rsidR="004E269B">
          <w:rPr>
            <w:noProof/>
            <w:webHidden/>
          </w:rPr>
          <w:fldChar w:fldCharType="begin"/>
        </w:r>
        <w:r w:rsidR="004E269B">
          <w:rPr>
            <w:noProof/>
            <w:webHidden/>
          </w:rPr>
          <w:instrText xml:space="preserve"> PAGEREF _Toc173268149 \h </w:instrText>
        </w:r>
        <w:r w:rsidR="004E269B">
          <w:rPr>
            <w:noProof/>
            <w:webHidden/>
          </w:rPr>
        </w:r>
        <w:r w:rsidR="004E269B">
          <w:rPr>
            <w:noProof/>
            <w:webHidden/>
          </w:rPr>
          <w:fldChar w:fldCharType="separate"/>
        </w:r>
        <w:r w:rsidR="00C048B8">
          <w:rPr>
            <w:noProof/>
            <w:webHidden/>
          </w:rPr>
          <w:t>9</w:t>
        </w:r>
        <w:r w:rsidR="004E269B">
          <w:rPr>
            <w:noProof/>
            <w:webHidden/>
          </w:rPr>
          <w:fldChar w:fldCharType="end"/>
        </w:r>
      </w:hyperlink>
    </w:p>
    <w:p w14:paraId="11BFE805" w14:textId="32E231E5"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0" w:history="1">
        <w:r w:rsidR="004E269B" w:rsidRPr="003F7915">
          <w:rPr>
            <w:rStyle w:val="Hyperlink"/>
            <w:noProof/>
          </w:rPr>
          <w:t>Gambar 2. 5</w:t>
        </w:r>
        <w:r w:rsidR="004E269B" w:rsidRPr="003F7915">
          <w:rPr>
            <w:rStyle w:val="Hyperlink"/>
            <w:i/>
            <w:noProof/>
          </w:rPr>
          <w:t xml:space="preserve"> NEO-8M GPS</w:t>
        </w:r>
        <w:r w:rsidR="004E269B" w:rsidRPr="003F7915">
          <w:rPr>
            <w:rStyle w:val="Hyperlink"/>
            <w:noProof/>
          </w:rPr>
          <w:t>[15]</w:t>
        </w:r>
        <w:r w:rsidR="004E269B">
          <w:rPr>
            <w:noProof/>
            <w:webHidden/>
          </w:rPr>
          <w:tab/>
        </w:r>
        <w:r w:rsidR="004E269B">
          <w:rPr>
            <w:noProof/>
            <w:webHidden/>
          </w:rPr>
          <w:fldChar w:fldCharType="begin"/>
        </w:r>
        <w:r w:rsidR="004E269B">
          <w:rPr>
            <w:noProof/>
            <w:webHidden/>
          </w:rPr>
          <w:instrText xml:space="preserve"> PAGEREF _Toc173268150 \h </w:instrText>
        </w:r>
        <w:r w:rsidR="004E269B">
          <w:rPr>
            <w:noProof/>
            <w:webHidden/>
          </w:rPr>
        </w:r>
        <w:r w:rsidR="004E269B">
          <w:rPr>
            <w:noProof/>
            <w:webHidden/>
          </w:rPr>
          <w:fldChar w:fldCharType="separate"/>
        </w:r>
        <w:r w:rsidR="00C048B8">
          <w:rPr>
            <w:noProof/>
            <w:webHidden/>
          </w:rPr>
          <w:t>10</w:t>
        </w:r>
        <w:r w:rsidR="004E269B">
          <w:rPr>
            <w:noProof/>
            <w:webHidden/>
          </w:rPr>
          <w:fldChar w:fldCharType="end"/>
        </w:r>
      </w:hyperlink>
    </w:p>
    <w:p w14:paraId="0A34B753" w14:textId="7A303568"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1" w:history="1">
        <w:r w:rsidR="004E269B" w:rsidRPr="003F7915">
          <w:rPr>
            <w:rStyle w:val="Hyperlink"/>
            <w:noProof/>
          </w:rPr>
          <w:t xml:space="preserve">Gambar 2. 6 </w:t>
        </w:r>
        <w:r w:rsidR="004E269B" w:rsidRPr="003F7915">
          <w:rPr>
            <w:rStyle w:val="Hyperlink"/>
            <w:i/>
            <w:noProof/>
          </w:rPr>
          <w:t>Buzzer</w:t>
        </w:r>
        <w:r w:rsidR="004E269B" w:rsidRPr="003F7915">
          <w:rPr>
            <w:rStyle w:val="Hyperlink"/>
            <w:noProof/>
          </w:rPr>
          <w:t>[16]</w:t>
        </w:r>
        <w:r w:rsidR="004E269B">
          <w:rPr>
            <w:noProof/>
            <w:webHidden/>
          </w:rPr>
          <w:tab/>
        </w:r>
        <w:r w:rsidR="004E269B">
          <w:rPr>
            <w:noProof/>
            <w:webHidden/>
          </w:rPr>
          <w:fldChar w:fldCharType="begin"/>
        </w:r>
        <w:r w:rsidR="004E269B">
          <w:rPr>
            <w:noProof/>
            <w:webHidden/>
          </w:rPr>
          <w:instrText xml:space="preserve"> PAGEREF _Toc173268151 \h </w:instrText>
        </w:r>
        <w:r w:rsidR="004E269B">
          <w:rPr>
            <w:noProof/>
            <w:webHidden/>
          </w:rPr>
        </w:r>
        <w:r w:rsidR="004E269B">
          <w:rPr>
            <w:noProof/>
            <w:webHidden/>
          </w:rPr>
          <w:fldChar w:fldCharType="separate"/>
        </w:r>
        <w:r w:rsidR="00C048B8">
          <w:rPr>
            <w:noProof/>
            <w:webHidden/>
          </w:rPr>
          <w:t>10</w:t>
        </w:r>
        <w:r w:rsidR="004E269B">
          <w:rPr>
            <w:noProof/>
            <w:webHidden/>
          </w:rPr>
          <w:fldChar w:fldCharType="end"/>
        </w:r>
      </w:hyperlink>
    </w:p>
    <w:p w14:paraId="2369A4C6" w14:textId="42742CE6"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2" w:history="1">
        <w:r w:rsidR="004E269B" w:rsidRPr="003F7915">
          <w:rPr>
            <w:rStyle w:val="Hyperlink"/>
            <w:noProof/>
          </w:rPr>
          <w:t xml:space="preserve">Gambar 2. 7 </w:t>
        </w:r>
        <w:r w:rsidR="004E269B" w:rsidRPr="003F7915">
          <w:rPr>
            <w:rStyle w:val="Hyperlink"/>
            <w:i/>
            <w:noProof/>
          </w:rPr>
          <w:t>Kodular</w:t>
        </w:r>
        <w:r w:rsidR="004E269B" w:rsidRPr="003F7915">
          <w:rPr>
            <w:rStyle w:val="Hyperlink"/>
            <w:noProof/>
          </w:rPr>
          <w:t>[17]</w:t>
        </w:r>
        <w:r w:rsidR="004E269B">
          <w:rPr>
            <w:noProof/>
            <w:webHidden/>
          </w:rPr>
          <w:tab/>
        </w:r>
        <w:r w:rsidR="004E269B">
          <w:rPr>
            <w:noProof/>
            <w:webHidden/>
          </w:rPr>
          <w:fldChar w:fldCharType="begin"/>
        </w:r>
        <w:r w:rsidR="004E269B">
          <w:rPr>
            <w:noProof/>
            <w:webHidden/>
          </w:rPr>
          <w:instrText xml:space="preserve"> PAGEREF _Toc173268152 \h </w:instrText>
        </w:r>
        <w:r w:rsidR="004E269B">
          <w:rPr>
            <w:noProof/>
            <w:webHidden/>
          </w:rPr>
        </w:r>
        <w:r w:rsidR="004E269B">
          <w:rPr>
            <w:noProof/>
            <w:webHidden/>
          </w:rPr>
          <w:fldChar w:fldCharType="separate"/>
        </w:r>
        <w:r w:rsidR="00C048B8">
          <w:rPr>
            <w:noProof/>
            <w:webHidden/>
          </w:rPr>
          <w:t>11</w:t>
        </w:r>
        <w:r w:rsidR="004E269B">
          <w:rPr>
            <w:noProof/>
            <w:webHidden/>
          </w:rPr>
          <w:fldChar w:fldCharType="end"/>
        </w:r>
      </w:hyperlink>
    </w:p>
    <w:p w14:paraId="26E30D8F" w14:textId="77960CC9"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3" w:history="1">
        <w:r w:rsidR="004E269B" w:rsidRPr="003F7915">
          <w:rPr>
            <w:rStyle w:val="Hyperlink"/>
            <w:noProof/>
          </w:rPr>
          <w:t xml:space="preserve">Gambar 2. 8 </w:t>
        </w:r>
        <w:r w:rsidR="004E269B" w:rsidRPr="003F7915">
          <w:rPr>
            <w:rStyle w:val="Hyperlink"/>
            <w:i/>
            <w:noProof/>
          </w:rPr>
          <w:t xml:space="preserve">HC05 </w:t>
        </w:r>
        <w:r w:rsidR="00CC6A8B" w:rsidRPr="00CC6A8B">
          <w:rPr>
            <w:rStyle w:val="Hyperlink"/>
            <w:i/>
            <w:noProof/>
          </w:rPr>
          <w:t>Bluetooth</w:t>
        </w:r>
        <w:r w:rsidR="004E269B" w:rsidRPr="003F7915">
          <w:rPr>
            <w:rStyle w:val="Hyperlink"/>
            <w:noProof/>
          </w:rPr>
          <w:t xml:space="preserve"> [19]</w:t>
        </w:r>
        <w:r w:rsidR="004E269B">
          <w:rPr>
            <w:noProof/>
            <w:webHidden/>
          </w:rPr>
          <w:tab/>
        </w:r>
        <w:r w:rsidR="004E269B">
          <w:rPr>
            <w:noProof/>
            <w:webHidden/>
          </w:rPr>
          <w:fldChar w:fldCharType="begin"/>
        </w:r>
        <w:r w:rsidR="004E269B">
          <w:rPr>
            <w:noProof/>
            <w:webHidden/>
          </w:rPr>
          <w:instrText xml:space="preserve"> PAGEREF _Toc173268153 \h </w:instrText>
        </w:r>
        <w:r w:rsidR="004E269B">
          <w:rPr>
            <w:noProof/>
            <w:webHidden/>
          </w:rPr>
        </w:r>
        <w:r w:rsidR="004E269B">
          <w:rPr>
            <w:noProof/>
            <w:webHidden/>
          </w:rPr>
          <w:fldChar w:fldCharType="separate"/>
        </w:r>
        <w:r w:rsidR="00C048B8">
          <w:rPr>
            <w:noProof/>
            <w:webHidden/>
          </w:rPr>
          <w:t>11</w:t>
        </w:r>
        <w:r w:rsidR="004E269B">
          <w:rPr>
            <w:noProof/>
            <w:webHidden/>
          </w:rPr>
          <w:fldChar w:fldCharType="end"/>
        </w:r>
      </w:hyperlink>
    </w:p>
    <w:p w14:paraId="6F8BE151" w14:textId="2E2BF4A0"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4" w:history="1">
        <w:r w:rsidR="004E269B" w:rsidRPr="003F7915">
          <w:rPr>
            <w:rStyle w:val="Hyperlink"/>
            <w:noProof/>
          </w:rPr>
          <w:t xml:space="preserve">Gambar 2. 9 </w:t>
        </w:r>
        <w:r w:rsidR="004E269B" w:rsidRPr="003F7915">
          <w:rPr>
            <w:rStyle w:val="Hyperlink"/>
            <w:i/>
            <w:noProof/>
          </w:rPr>
          <w:t xml:space="preserve">Modul </w:t>
        </w:r>
        <w:r w:rsidR="007E7DFC" w:rsidRPr="007E7DFC">
          <w:rPr>
            <w:rStyle w:val="Hyperlink"/>
            <w:i/>
            <w:noProof/>
          </w:rPr>
          <w:t>Charger</w:t>
        </w:r>
        <w:r w:rsidR="004E269B" w:rsidRPr="003F7915">
          <w:rPr>
            <w:rStyle w:val="Hyperlink"/>
            <w:noProof/>
          </w:rPr>
          <w:t>[21]</w:t>
        </w:r>
        <w:r w:rsidR="004E269B">
          <w:rPr>
            <w:noProof/>
            <w:webHidden/>
          </w:rPr>
          <w:tab/>
        </w:r>
        <w:r w:rsidR="004E269B">
          <w:rPr>
            <w:noProof/>
            <w:webHidden/>
          </w:rPr>
          <w:fldChar w:fldCharType="begin"/>
        </w:r>
        <w:r w:rsidR="004E269B">
          <w:rPr>
            <w:noProof/>
            <w:webHidden/>
          </w:rPr>
          <w:instrText xml:space="preserve"> PAGEREF _Toc173268154 \h </w:instrText>
        </w:r>
        <w:r w:rsidR="004E269B">
          <w:rPr>
            <w:noProof/>
            <w:webHidden/>
          </w:rPr>
        </w:r>
        <w:r w:rsidR="004E269B">
          <w:rPr>
            <w:noProof/>
            <w:webHidden/>
          </w:rPr>
          <w:fldChar w:fldCharType="separate"/>
        </w:r>
        <w:r w:rsidR="00C048B8">
          <w:rPr>
            <w:noProof/>
            <w:webHidden/>
          </w:rPr>
          <w:t>12</w:t>
        </w:r>
        <w:r w:rsidR="004E269B">
          <w:rPr>
            <w:noProof/>
            <w:webHidden/>
          </w:rPr>
          <w:fldChar w:fldCharType="end"/>
        </w:r>
      </w:hyperlink>
    </w:p>
    <w:p w14:paraId="644FCD5F" w14:textId="347BA528"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5" w:history="1">
        <w:r w:rsidR="004E269B" w:rsidRPr="003F7915">
          <w:rPr>
            <w:rStyle w:val="Hyperlink"/>
            <w:noProof/>
          </w:rPr>
          <w:t xml:space="preserve">Gambar 2. 10 </w:t>
        </w:r>
        <w:r w:rsidR="00CC6A8B" w:rsidRPr="00CC6A8B">
          <w:rPr>
            <w:rStyle w:val="Hyperlink"/>
            <w:i/>
            <w:noProof/>
          </w:rPr>
          <w:t>Arduino nano</w:t>
        </w:r>
        <w:r w:rsidR="004E269B" w:rsidRPr="003F7915">
          <w:rPr>
            <w:rStyle w:val="Hyperlink"/>
            <w:noProof/>
          </w:rPr>
          <w:t>[22]</w:t>
        </w:r>
        <w:r w:rsidR="004E269B">
          <w:rPr>
            <w:noProof/>
            <w:webHidden/>
          </w:rPr>
          <w:tab/>
        </w:r>
        <w:r w:rsidR="004E269B">
          <w:rPr>
            <w:noProof/>
            <w:webHidden/>
          </w:rPr>
          <w:fldChar w:fldCharType="begin"/>
        </w:r>
        <w:r w:rsidR="004E269B">
          <w:rPr>
            <w:noProof/>
            <w:webHidden/>
          </w:rPr>
          <w:instrText xml:space="preserve"> PAGEREF _Toc173268155 \h </w:instrText>
        </w:r>
        <w:r w:rsidR="004E269B">
          <w:rPr>
            <w:noProof/>
            <w:webHidden/>
          </w:rPr>
        </w:r>
        <w:r w:rsidR="004E269B">
          <w:rPr>
            <w:noProof/>
            <w:webHidden/>
          </w:rPr>
          <w:fldChar w:fldCharType="separate"/>
        </w:r>
        <w:r w:rsidR="00C048B8">
          <w:rPr>
            <w:noProof/>
            <w:webHidden/>
          </w:rPr>
          <w:t>12</w:t>
        </w:r>
        <w:r w:rsidR="004E269B">
          <w:rPr>
            <w:noProof/>
            <w:webHidden/>
          </w:rPr>
          <w:fldChar w:fldCharType="end"/>
        </w:r>
      </w:hyperlink>
    </w:p>
    <w:p w14:paraId="6486938B" w14:textId="36DE7E5E"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6" w:history="1">
        <w:r w:rsidR="004E269B" w:rsidRPr="003F7915">
          <w:rPr>
            <w:rStyle w:val="Hyperlink"/>
            <w:noProof/>
          </w:rPr>
          <w:t xml:space="preserve">Gambar 2. 11  </w:t>
        </w:r>
        <w:r w:rsidR="00930CB2" w:rsidRPr="00930CB2">
          <w:rPr>
            <w:rStyle w:val="Hyperlink"/>
            <w:i/>
            <w:noProof/>
          </w:rPr>
          <w:t>Battery</w:t>
        </w:r>
        <w:r w:rsidR="004E269B" w:rsidRPr="003F7915">
          <w:rPr>
            <w:rStyle w:val="Hyperlink"/>
            <w:noProof/>
          </w:rPr>
          <w:t xml:space="preserve"> Li-Ion 18650[25]</w:t>
        </w:r>
        <w:r w:rsidR="004E269B">
          <w:rPr>
            <w:noProof/>
            <w:webHidden/>
          </w:rPr>
          <w:tab/>
        </w:r>
        <w:r w:rsidR="004E269B">
          <w:rPr>
            <w:noProof/>
            <w:webHidden/>
          </w:rPr>
          <w:fldChar w:fldCharType="begin"/>
        </w:r>
        <w:r w:rsidR="004E269B">
          <w:rPr>
            <w:noProof/>
            <w:webHidden/>
          </w:rPr>
          <w:instrText xml:space="preserve"> PAGEREF _Toc173268156 \h </w:instrText>
        </w:r>
        <w:r w:rsidR="004E269B">
          <w:rPr>
            <w:noProof/>
            <w:webHidden/>
          </w:rPr>
        </w:r>
        <w:r w:rsidR="004E269B">
          <w:rPr>
            <w:noProof/>
            <w:webHidden/>
          </w:rPr>
          <w:fldChar w:fldCharType="separate"/>
        </w:r>
        <w:r w:rsidR="00C048B8">
          <w:rPr>
            <w:noProof/>
            <w:webHidden/>
          </w:rPr>
          <w:t>13</w:t>
        </w:r>
        <w:r w:rsidR="004E269B">
          <w:rPr>
            <w:noProof/>
            <w:webHidden/>
          </w:rPr>
          <w:fldChar w:fldCharType="end"/>
        </w:r>
      </w:hyperlink>
    </w:p>
    <w:p w14:paraId="2D7215E9" w14:textId="0B4C7AF6" w:rsidR="00BE1B8D" w:rsidDel="00FC22F2" w:rsidRDefault="00000000" w:rsidP="004E269B">
      <w:pPr>
        <w:pStyle w:val="TableofFigures"/>
        <w:tabs>
          <w:tab w:val="right" w:leader="dot" w:pos="7927"/>
        </w:tabs>
        <w:spacing w:line="360" w:lineRule="auto"/>
        <w:rPr>
          <w:del w:id="206" w:author="Jingga Dewa" w:date="2024-07-28T03:33:00Z" w16du:dateUtc="2024-07-28T08:33:00Z"/>
          <w:noProof/>
        </w:rPr>
      </w:pPr>
      <w:hyperlink w:anchor="_Toc173268157" w:history="1">
        <w:r w:rsidR="004E269B" w:rsidRPr="003F7915">
          <w:rPr>
            <w:rStyle w:val="Hyperlink"/>
            <w:noProof/>
          </w:rPr>
          <w:t>Gambar 2. 12 Step Down[27]</w:t>
        </w:r>
        <w:r w:rsidR="004E269B">
          <w:rPr>
            <w:noProof/>
            <w:webHidden/>
          </w:rPr>
          <w:tab/>
        </w:r>
        <w:r w:rsidR="004E269B">
          <w:rPr>
            <w:noProof/>
            <w:webHidden/>
          </w:rPr>
          <w:fldChar w:fldCharType="begin"/>
        </w:r>
        <w:r w:rsidR="004E269B">
          <w:rPr>
            <w:noProof/>
            <w:webHidden/>
          </w:rPr>
          <w:instrText xml:space="preserve"> PAGEREF _Toc173268157 \h </w:instrText>
        </w:r>
        <w:r w:rsidR="004E269B">
          <w:rPr>
            <w:noProof/>
            <w:webHidden/>
          </w:rPr>
        </w:r>
        <w:r w:rsidR="004E269B">
          <w:rPr>
            <w:noProof/>
            <w:webHidden/>
          </w:rPr>
          <w:fldChar w:fldCharType="separate"/>
        </w:r>
        <w:r w:rsidR="00C048B8">
          <w:rPr>
            <w:noProof/>
            <w:webHidden/>
          </w:rPr>
          <w:t>14</w:t>
        </w:r>
        <w:r w:rsidR="004E269B">
          <w:rPr>
            <w:noProof/>
            <w:webHidden/>
          </w:rPr>
          <w:fldChar w:fldCharType="end"/>
        </w:r>
      </w:hyperlink>
      <w:r w:rsidR="0061467A">
        <w:rPr>
          <w:rStyle w:val="Emphasis"/>
          <w:i w:val="0"/>
          <w:iCs w:val="0"/>
          <w:noProof/>
        </w:rPr>
        <w:fldChar w:fldCharType="end"/>
      </w:r>
      <w:del w:id="207" w:author="Jingga Dewa" w:date="2024-07-28T03:33:00Z" w16du:dateUtc="2024-07-28T08:33:00Z">
        <w:r w:rsidR="005F6FDA" w:rsidDel="00FC22F2">
          <w:rPr>
            <w:rStyle w:val="Emphasis"/>
            <w:i w:val="0"/>
            <w:iCs w:val="0"/>
            <w:noProof/>
          </w:rPr>
          <w:fldChar w:fldCharType="begin"/>
        </w:r>
        <w:r w:rsidR="005F6FDA" w:rsidRPr="004E269B" w:rsidDel="00FC22F2">
          <w:rPr>
            <w:rStyle w:val="Emphasis"/>
            <w:i w:val="0"/>
            <w:iCs w:val="0"/>
            <w:noProof/>
          </w:rPr>
          <w:delInstrText xml:space="preserve"> TOC \h \z \c "Gambar 3." </w:delInstrText>
        </w:r>
        <w:r w:rsidR="005F6FDA" w:rsidDel="00FC22F2">
          <w:rPr>
            <w:rStyle w:val="Emphasis"/>
            <w:i w:val="0"/>
            <w:iCs w:val="0"/>
            <w:noProof/>
          </w:rPr>
          <w:fldChar w:fldCharType="separate"/>
        </w:r>
      </w:del>
    </w:p>
    <w:p w14:paraId="22385F2A" w14:textId="34FF39A9" w:rsidR="00BE1B8D" w:rsidDel="00FC22F2" w:rsidRDefault="00CE67DF" w:rsidP="004E269B">
      <w:pPr>
        <w:pStyle w:val="TableofFigures"/>
        <w:tabs>
          <w:tab w:val="right" w:leader="dot" w:pos="7927"/>
        </w:tabs>
        <w:spacing w:line="360" w:lineRule="auto"/>
        <w:rPr>
          <w:del w:id="208" w:author="Jingga Dewa" w:date="2024-07-28T03:33:00Z" w16du:dateUtc="2024-07-28T08:33:00Z"/>
          <w:rFonts w:asciiTheme="minorHAnsi" w:eastAsiaTheme="minorEastAsia" w:hAnsiTheme="minorHAnsi"/>
          <w:noProof/>
          <w:sz w:val="22"/>
          <w:lang w:val="en-ID" w:eastAsia="en-ID"/>
        </w:rPr>
      </w:pPr>
      <w:del w:id="209" w:author="Jingga Dewa" w:date="2024-07-28T03:33:00Z" w16du:dateUtc="2024-07-28T08:33:00Z">
        <w:r w:rsidDel="00FC22F2">
          <w:rPr>
            <w:noProof/>
          </w:rPr>
          <w:fldChar w:fldCharType="begin"/>
        </w:r>
        <w:r w:rsidDel="00FC22F2">
          <w:rPr>
            <w:noProof/>
          </w:rPr>
          <w:delInstrText>HYPERLINK \l "_Toc172077098"</w:delInstrText>
        </w:r>
        <w:r w:rsidDel="00FC22F2">
          <w:rPr>
            <w:noProof/>
          </w:rPr>
        </w:r>
        <w:r w:rsidDel="00FC22F2">
          <w:rPr>
            <w:noProof/>
          </w:rPr>
          <w:fldChar w:fldCharType="separate"/>
        </w:r>
        <w:r w:rsidR="00BE1B8D" w:rsidRPr="00E14BCE" w:rsidDel="00FC22F2">
          <w:rPr>
            <w:rStyle w:val="Hyperlink"/>
            <w:rFonts w:cs="Times New Roman"/>
            <w:noProof/>
          </w:rPr>
          <w:delText>Gambar 3. 1 Flowchart tahapan penelitian</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_Toc172077098 \h </w:delInstrText>
        </w:r>
        <w:r w:rsidR="00BE1B8D" w:rsidDel="00FC22F2">
          <w:rPr>
            <w:noProof/>
            <w:webHidden/>
          </w:rPr>
        </w:r>
        <w:r w:rsidR="00BE1B8D" w:rsidDel="00FC22F2">
          <w:rPr>
            <w:noProof/>
            <w:webHidden/>
          </w:rPr>
          <w:fldChar w:fldCharType="separate"/>
        </w:r>
        <w:r w:rsidR="007D3BC0" w:rsidDel="00FC22F2">
          <w:rPr>
            <w:noProof/>
            <w:webHidden/>
          </w:rPr>
          <w:delText>29</w:delText>
        </w:r>
        <w:r w:rsidR="00BE1B8D" w:rsidDel="00FC22F2">
          <w:rPr>
            <w:noProof/>
            <w:webHidden/>
          </w:rPr>
          <w:fldChar w:fldCharType="end"/>
        </w:r>
        <w:r w:rsidDel="00FC22F2">
          <w:rPr>
            <w:noProof/>
          </w:rPr>
          <w:fldChar w:fldCharType="end"/>
        </w:r>
      </w:del>
    </w:p>
    <w:p w14:paraId="67A79E94" w14:textId="5116B4FC" w:rsidR="00BE1B8D" w:rsidDel="00FC22F2" w:rsidRDefault="00CE67DF" w:rsidP="004E269B">
      <w:pPr>
        <w:pStyle w:val="TableofFigures"/>
        <w:tabs>
          <w:tab w:val="right" w:leader="dot" w:pos="7927"/>
        </w:tabs>
        <w:spacing w:line="360" w:lineRule="auto"/>
        <w:rPr>
          <w:del w:id="210" w:author="Jingga Dewa" w:date="2024-07-28T03:33:00Z" w16du:dateUtc="2024-07-28T08:33:00Z"/>
          <w:rFonts w:asciiTheme="minorHAnsi" w:eastAsiaTheme="minorEastAsia" w:hAnsiTheme="minorHAnsi"/>
          <w:noProof/>
          <w:sz w:val="22"/>
          <w:lang w:val="en-ID" w:eastAsia="en-ID"/>
        </w:rPr>
      </w:pPr>
      <w:del w:id="211" w:author="Jingga Dewa" w:date="2024-07-28T03:33:00Z" w16du:dateUtc="2024-07-28T08:33:00Z">
        <w:r w:rsidDel="00FC22F2">
          <w:rPr>
            <w:noProof/>
          </w:rPr>
          <w:fldChar w:fldCharType="begin"/>
        </w:r>
        <w:r w:rsidDel="00FC22F2">
          <w:rPr>
            <w:noProof/>
          </w:rPr>
          <w:delInstrText>HYPERLINK \l "_Toc172077099"</w:delInstrText>
        </w:r>
        <w:r w:rsidDel="00FC22F2">
          <w:rPr>
            <w:noProof/>
          </w:rPr>
        </w:r>
        <w:r w:rsidDel="00FC22F2">
          <w:rPr>
            <w:noProof/>
          </w:rPr>
          <w:fldChar w:fldCharType="separate"/>
        </w:r>
        <w:r w:rsidR="00BE1B8D" w:rsidRPr="00E14BCE" w:rsidDel="00FC22F2">
          <w:rPr>
            <w:rStyle w:val="Hyperlink"/>
            <w:rFonts w:cs="Times New Roman"/>
            <w:noProof/>
          </w:rPr>
          <w:delText>Gambar 3. 2 Blok Diagram Sistem</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_Toc172077099 \h </w:delInstrText>
        </w:r>
        <w:r w:rsidR="00BE1B8D" w:rsidDel="00FC22F2">
          <w:rPr>
            <w:noProof/>
            <w:webHidden/>
          </w:rPr>
        </w:r>
        <w:r w:rsidR="00BE1B8D" w:rsidDel="00FC22F2">
          <w:rPr>
            <w:noProof/>
            <w:webHidden/>
          </w:rPr>
          <w:fldChar w:fldCharType="separate"/>
        </w:r>
        <w:r w:rsidR="007D3BC0" w:rsidDel="00FC22F2">
          <w:rPr>
            <w:noProof/>
            <w:webHidden/>
          </w:rPr>
          <w:delText>32</w:delText>
        </w:r>
        <w:r w:rsidR="00BE1B8D" w:rsidDel="00FC22F2">
          <w:rPr>
            <w:noProof/>
            <w:webHidden/>
          </w:rPr>
          <w:fldChar w:fldCharType="end"/>
        </w:r>
        <w:r w:rsidDel="00FC22F2">
          <w:rPr>
            <w:noProof/>
          </w:rPr>
          <w:fldChar w:fldCharType="end"/>
        </w:r>
      </w:del>
    </w:p>
    <w:p w14:paraId="247B892E" w14:textId="59C6C11B" w:rsidR="00BE1B8D" w:rsidDel="00FC22F2" w:rsidRDefault="00CE67DF" w:rsidP="004E269B">
      <w:pPr>
        <w:pStyle w:val="TableofFigures"/>
        <w:tabs>
          <w:tab w:val="right" w:leader="dot" w:pos="7927"/>
        </w:tabs>
        <w:spacing w:line="360" w:lineRule="auto"/>
        <w:rPr>
          <w:del w:id="212" w:author="Jingga Dewa" w:date="2024-07-28T03:33:00Z" w16du:dateUtc="2024-07-28T08:33:00Z"/>
          <w:rFonts w:asciiTheme="minorHAnsi" w:eastAsiaTheme="minorEastAsia" w:hAnsiTheme="minorHAnsi"/>
          <w:noProof/>
          <w:sz w:val="22"/>
          <w:lang w:val="en-ID" w:eastAsia="en-ID"/>
        </w:rPr>
      </w:pPr>
      <w:del w:id="213" w:author="Jingga Dewa" w:date="2024-07-28T03:33:00Z" w16du:dateUtc="2024-07-28T08:33:00Z">
        <w:r w:rsidDel="00FC22F2">
          <w:rPr>
            <w:noProof/>
          </w:rPr>
          <w:fldChar w:fldCharType="begin"/>
        </w:r>
        <w:r w:rsidDel="00FC22F2">
          <w:rPr>
            <w:noProof/>
          </w:rPr>
          <w:delInstrText>HYPERLINK \l "_Toc172077100"</w:delInstrText>
        </w:r>
        <w:r w:rsidDel="00FC22F2">
          <w:rPr>
            <w:noProof/>
          </w:rPr>
        </w:r>
        <w:r w:rsidDel="00FC22F2">
          <w:rPr>
            <w:noProof/>
          </w:rPr>
          <w:fldChar w:fldCharType="separate"/>
        </w:r>
        <w:r w:rsidR="00BE1B8D" w:rsidRPr="00E14BCE" w:rsidDel="00FC22F2">
          <w:rPr>
            <w:rStyle w:val="Hyperlink"/>
            <w:rFonts w:cs="Times New Roman"/>
            <w:noProof/>
          </w:rPr>
          <w:delText>Gambar 3. 3 Flowchart Sistem Hardware</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_Toc172077100 \h </w:delInstrText>
        </w:r>
        <w:r w:rsidR="00BE1B8D" w:rsidDel="00FC22F2">
          <w:rPr>
            <w:noProof/>
            <w:webHidden/>
          </w:rPr>
        </w:r>
        <w:r w:rsidR="00BE1B8D" w:rsidDel="00FC22F2">
          <w:rPr>
            <w:noProof/>
            <w:webHidden/>
          </w:rPr>
          <w:fldChar w:fldCharType="separate"/>
        </w:r>
        <w:r w:rsidR="007D3BC0" w:rsidDel="00FC22F2">
          <w:rPr>
            <w:noProof/>
            <w:webHidden/>
          </w:rPr>
          <w:delText>34</w:delText>
        </w:r>
        <w:r w:rsidR="00BE1B8D" w:rsidDel="00FC22F2">
          <w:rPr>
            <w:noProof/>
            <w:webHidden/>
          </w:rPr>
          <w:fldChar w:fldCharType="end"/>
        </w:r>
        <w:r w:rsidDel="00FC22F2">
          <w:rPr>
            <w:noProof/>
          </w:rPr>
          <w:fldChar w:fldCharType="end"/>
        </w:r>
      </w:del>
    </w:p>
    <w:p w14:paraId="324A7564" w14:textId="7DFE5C5D" w:rsidR="00BE1B8D" w:rsidDel="00FC22F2" w:rsidRDefault="00CE67DF" w:rsidP="004E269B">
      <w:pPr>
        <w:pStyle w:val="TableofFigures"/>
        <w:tabs>
          <w:tab w:val="right" w:leader="dot" w:pos="7927"/>
        </w:tabs>
        <w:spacing w:line="360" w:lineRule="auto"/>
        <w:rPr>
          <w:del w:id="214" w:author="Jingga Dewa" w:date="2024-07-28T03:33:00Z" w16du:dateUtc="2024-07-28T08:33:00Z"/>
          <w:rFonts w:asciiTheme="minorHAnsi" w:eastAsiaTheme="minorEastAsia" w:hAnsiTheme="minorHAnsi"/>
          <w:noProof/>
          <w:sz w:val="22"/>
          <w:lang w:val="en-ID" w:eastAsia="en-ID"/>
        </w:rPr>
      </w:pPr>
      <w:del w:id="215" w:author="Jingga Dewa" w:date="2024-07-28T03:33:00Z" w16du:dateUtc="2024-07-28T08:33:00Z">
        <w:r w:rsidDel="00FC22F2">
          <w:rPr>
            <w:noProof/>
          </w:rPr>
          <w:fldChar w:fldCharType="begin"/>
        </w:r>
        <w:r w:rsidDel="00FC22F2">
          <w:rPr>
            <w:noProof/>
          </w:rPr>
          <w:delInstrText>HYPERLINK \l "_Toc172077101"</w:delInstrText>
        </w:r>
        <w:r w:rsidDel="00FC22F2">
          <w:rPr>
            <w:noProof/>
          </w:rPr>
        </w:r>
        <w:r w:rsidDel="00FC22F2">
          <w:rPr>
            <w:noProof/>
          </w:rPr>
          <w:fldChar w:fldCharType="separate"/>
        </w:r>
        <w:r w:rsidR="00BE1B8D" w:rsidRPr="00E14BCE" w:rsidDel="00FC22F2">
          <w:rPr>
            <w:rStyle w:val="Hyperlink"/>
            <w:noProof/>
          </w:rPr>
          <w:delText>Gambar 3. 4 Flowchart Aplikasi</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_Toc172077101 \h </w:delInstrText>
        </w:r>
        <w:r w:rsidR="00BE1B8D" w:rsidDel="00FC22F2">
          <w:rPr>
            <w:noProof/>
            <w:webHidden/>
          </w:rPr>
        </w:r>
        <w:r w:rsidR="00BE1B8D" w:rsidDel="00FC22F2">
          <w:rPr>
            <w:noProof/>
            <w:webHidden/>
          </w:rPr>
          <w:fldChar w:fldCharType="separate"/>
        </w:r>
        <w:r w:rsidR="007D3BC0" w:rsidDel="00FC22F2">
          <w:rPr>
            <w:noProof/>
            <w:webHidden/>
          </w:rPr>
          <w:delText>35</w:delText>
        </w:r>
        <w:r w:rsidR="00BE1B8D" w:rsidDel="00FC22F2">
          <w:rPr>
            <w:noProof/>
            <w:webHidden/>
          </w:rPr>
          <w:fldChar w:fldCharType="end"/>
        </w:r>
        <w:r w:rsidDel="00FC22F2">
          <w:rPr>
            <w:noProof/>
          </w:rPr>
          <w:fldChar w:fldCharType="end"/>
        </w:r>
      </w:del>
    </w:p>
    <w:p w14:paraId="6D864256" w14:textId="665F5A94" w:rsidR="00BE1B8D" w:rsidDel="00FC22F2" w:rsidRDefault="00CE67DF" w:rsidP="004E269B">
      <w:pPr>
        <w:pStyle w:val="TableofFigures"/>
        <w:tabs>
          <w:tab w:val="right" w:leader="dot" w:pos="7927"/>
        </w:tabs>
        <w:spacing w:line="360" w:lineRule="auto"/>
        <w:rPr>
          <w:del w:id="216" w:author="Jingga Dewa" w:date="2024-07-28T03:33:00Z" w16du:dateUtc="2024-07-28T08:33:00Z"/>
          <w:rFonts w:asciiTheme="minorHAnsi" w:eastAsiaTheme="minorEastAsia" w:hAnsiTheme="minorHAnsi"/>
          <w:noProof/>
          <w:sz w:val="22"/>
          <w:lang w:val="en-ID" w:eastAsia="en-ID"/>
        </w:rPr>
      </w:pPr>
      <w:del w:id="217" w:author="Jingga Dewa" w:date="2024-07-28T03:33:00Z" w16du:dateUtc="2024-07-28T08:33:00Z">
        <w:r w:rsidDel="00FC22F2">
          <w:rPr>
            <w:noProof/>
          </w:rPr>
          <w:fldChar w:fldCharType="begin"/>
        </w:r>
        <w:r w:rsidDel="00FC22F2">
          <w:rPr>
            <w:noProof/>
          </w:rPr>
          <w:delInstrText>HYPERLINK \l "_Toc172077102"</w:delInstrText>
        </w:r>
        <w:r w:rsidDel="00FC22F2">
          <w:rPr>
            <w:noProof/>
          </w:rPr>
        </w:r>
        <w:r w:rsidDel="00FC22F2">
          <w:rPr>
            <w:noProof/>
          </w:rPr>
          <w:fldChar w:fldCharType="separate"/>
        </w:r>
        <w:r w:rsidR="00BE1B8D" w:rsidRPr="00E14BCE" w:rsidDel="00FC22F2">
          <w:rPr>
            <w:rStyle w:val="Hyperlink"/>
            <w:rFonts w:cs="Times New Roman"/>
            <w:noProof/>
          </w:rPr>
          <w:delText>Gambar 3. 5 Desain Alat Helm</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_Toc172077102 \h </w:delInstrText>
        </w:r>
        <w:r w:rsidR="00BE1B8D" w:rsidDel="00FC22F2">
          <w:rPr>
            <w:noProof/>
            <w:webHidden/>
          </w:rPr>
        </w:r>
        <w:r w:rsidR="00BE1B8D" w:rsidDel="00FC22F2">
          <w:rPr>
            <w:noProof/>
            <w:webHidden/>
          </w:rPr>
          <w:fldChar w:fldCharType="separate"/>
        </w:r>
        <w:r w:rsidR="007D3BC0" w:rsidDel="00FC22F2">
          <w:rPr>
            <w:noProof/>
            <w:webHidden/>
          </w:rPr>
          <w:delText>36</w:delText>
        </w:r>
        <w:r w:rsidR="00BE1B8D" w:rsidDel="00FC22F2">
          <w:rPr>
            <w:noProof/>
            <w:webHidden/>
          </w:rPr>
          <w:fldChar w:fldCharType="end"/>
        </w:r>
        <w:r w:rsidDel="00FC22F2">
          <w:rPr>
            <w:noProof/>
          </w:rPr>
          <w:fldChar w:fldCharType="end"/>
        </w:r>
      </w:del>
    </w:p>
    <w:p w14:paraId="52ABC23F" w14:textId="5FB30BFD" w:rsidR="00BE1B8D" w:rsidDel="00FC22F2" w:rsidRDefault="00CE67DF" w:rsidP="004E269B">
      <w:pPr>
        <w:pStyle w:val="TableofFigures"/>
        <w:tabs>
          <w:tab w:val="right" w:leader="dot" w:pos="7927"/>
        </w:tabs>
        <w:spacing w:line="360" w:lineRule="auto"/>
        <w:rPr>
          <w:del w:id="218" w:author="Jingga Dewa" w:date="2024-07-28T03:33:00Z" w16du:dateUtc="2024-07-28T08:33:00Z"/>
          <w:rFonts w:asciiTheme="minorHAnsi" w:eastAsiaTheme="minorEastAsia" w:hAnsiTheme="minorHAnsi"/>
          <w:noProof/>
          <w:sz w:val="22"/>
          <w:lang w:val="en-ID" w:eastAsia="en-ID"/>
        </w:rPr>
      </w:pPr>
      <w:del w:id="219" w:author="Jingga Dewa" w:date="2024-07-28T03:33:00Z" w16du:dateUtc="2024-07-28T08:33:00Z">
        <w:r w:rsidDel="00FC22F2">
          <w:rPr>
            <w:noProof/>
          </w:rPr>
          <w:fldChar w:fldCharType="begin"/>
        </w:r>
        <w:r w:rsidDel="00FC22F2">
          <w:rPr>
            <w:noProof/>
          </w:rPr>
          <w:delInstrText>HYPERLINK \l "_Toc172077103"</w:delInstrText>
        </w:r>
        <w:r w:rsidDel="00FC22F2">
          <w:rPr>
            <w:noProof/>
          </w:rPr>
        </w:r>
        <w:r w:rsidDel="00FC22F2">
          <w:rPr>
            <w:noProof/>
          </w:rPr>
          <w:fldChar w:fldCharType="separate"/>
        </w:r>
        <w:r w:rsidR="00BE1B8D" w:rsidRPr="00E14BCE" w:rsidDel="00FC22F2">
          <w:rPr>
            <w:rStyle w:val="Hyperlink"/>
            <w:rFonts w:cs="Times New Roman"/>
            <w:noProof/>
          </w:rPr>
          <w:delText>Gambar 3. 6 Desain Komponen Master</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_Toc172077103 \h </w:delInstrText>
        </w:r>
        <w:r w:rsidR="00BE1B8D" w:rsidDel="00FC22F2">
          <w:rPr>
            <w:noProof/>
            <w:webHidden/>
          </w:rPr>
        </w:r>
        <w:r w:rsidR="00BE1B8D" w:rsidDel="00FC22F2">
          <w:rPr>
            <w:noProof/>
            <w:webHidden/>
          </w:rPr>
          <w:fldChar w:fldCharType="separate"/>
        </w:r>
        <w:r w:rsidR="007D3BC0" w:rsidDel="00FC22F2">
          <w:rPr>
            <w:noProof/>
            <w:webHidden/>
          </w:rPr>
          <w:delText>37</w:delText>
        </w:r>
        <w:r w:rsidR="00BE1B8D" w:rsidDel="00FC22F2">
          <w:rPr>
            <w:noProof/>
            <w:webHidden/>
          </w:rPr>
          <w:fldChar w:fldCharType="end"/>
        </w:r>
        <w:r w:rsidDel="00FC22F2">
          <w:rPr>
            <w:noProof/>
          </w:rPr>
          <w:fldChar w:fldCharType="end"/>
        </w:r>
      </w:del>
    </w:p>
    <w:p w14:paraId="2247BF09" w14:textId="56D9E832" w:rsidR="00BE1B8D" w:rsidDel="00FC22F2" w:rsidRDefault="00CE67DF" w:rsidP="004E269B">
      <w:pPr>
        <w:pStyle w:val="TableofFigures"/>
        <w:tabs>
          <w:tab w:val="right" w:leader="dot" w:pos="7927"/>
        </w:tabs>
        <w:spacing w:line="360" w:lineRule="auto"/>
        <w:rPr>
          <w:del w:id="220" w:author="Jingga Dewa" w:date="2024-07-28T03:33:00Z" w16du:dateUtc="2024-07-28T08:33:00Z"/>
          <w:rFonts w:asciiTheme="minorHAnsi" w:eastAsiaTheme="minorEastAsia" w:hAnsiTheme="minorHAnsi"/>
          <w:noProof/>
          <w:sz w:val="22"/>
          <w:lang w:val="en-ID" w:eastAsia="en-ID"/>
        </w:rPr>
      </w:pPr>
      <w:del w:id="221" w:author="Jingga Dewa" w:date="2024-07-28T03:33:00Z" w16du:dateUtc="2024-07-28T08:33:00Z">
        <w:r w:rsidDel="00FC22F2">
          <w:rPr>
            <w:noProof/>
          </w:rPr>
          <w:fldChar w:fldCharType="begin"/>
        </w:r>
        <w:r w:rsidDel="00FC22F2">
          <w:rPr>
            <w:noProof/>
          </w:rPr>
          <w:delInstrText>HYPERLINK \l "_Toc172077104"</w:delInstrText>
        </w:r>
        <w:r w:rsidDel="00FC22F2">
          <w:rPr>
            <w:noProof/>
          </w:rPr>
        </w:r>
        <w:r w:rsidDel="00FC22F2">
          <w:rPr>
            <w:noProof/>
          </w:rPr>
          <w:fldChar w:fldCharType="separate"/>
        </w:r>
        <w:r w:rsidR="00BE1B8D" w:rsidRPr="00E14BCE" w:rsidDel="00FC22F2">
          <w:rPr>
            <w:rStyle w:val="Hyperlink"/>
            <w:rFonts w:cs="Times New Roman"/>
            <w:noProof/>
          </w:rPr>
          <w:delText>Gambar 3. 7 Desain Komponen Slave</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_Toc172077104 \h </w:delInstrText>
        </w:r>
        <w:r w:rsidR="00BE1B8D" w:rsidDel="00FC22F2">
          <w:rPr>
            <w:noProof/>
            <w:webHidden/>
          </w:rPr>
        </w:r>
        <w:r w:rsidR="00BE1B8D" w:rsidDel="00FC22F2">
          <w:rPr>
            <w:noProof/>
            <w:webHidden/>
          </w:rPr>
          <w:fldChar w:fldCharType="separate"/>
        </w:r>
        <w:r w:rsidR="007D3BC0" w:rsidDel="00FC22F2">
          <w:rPr>
            <w:noProof/>
            <w:webHidden/>
          </w:rPr>
          <w:delText>37</w:delText>
        </w:r>
        <w:r w:rsidR="00BE1B8D" w:rsidDel="00FC22F2">
          <w:rPr>
            <w:noProof/>
            <w:webHidden/>
          </w:rPr>
          <w:fldChar w:fldCharType="end"/>
        </w:r>
        <w:r w:rsidDel="00FC22F2">
          <w:rPr>
            <w:noProof/>
          </w:rPr>
          <w:fldChar w:fldCharType="end"/>
        </w:r>
      </w:del>
    </w:p>
    <w:p w14:paraId="35786F12" w14:textId="693E6E3A" w:rsidR="00BE1B8D" w:rsidDel="00FC22F2" w:rsidRDefault="00CE67DF" w:rsidP="004E269B">
      <w:pPr>
        <w:pStyle w:val="TableofFigures"/>
        <w:tabs>
          <w:tab w:val="right" w:leader="dot" w:pos="7927"/>
        </w:tabs>
        <w:spacing w:line="360" w:lineRule="auto"/>
        <w:rPr>
          <w:del w:id="222" w:author="Jingga Dewa" w:date="2024-07-28T03:33:00Z" w16du:dateUtc="2024-07-28T08:33:00Z"/>
          <w:rFonts w:asciiTheme="minorHAnsi" w:eastAsiaTheme="minorEastAsia" w:hAnsiTheme="minorHAnsi"/>
          <w:noProof/>
          <w:sz w:val="22"/>
          <w:lang w:val="en-ID" w:eastAsia="en-ID"/>
        </w:rPr>
      </w:pPr>
      <w:del w:id="223" w:author="Jingga Dewa" w:date="2024-07-28T03:33:00Z" w16du:dateUtc="2024-07-28T08:33:00Z">
        <w:r w:rsidDel="00FC22F2">
          <w:rPr>
            <w:noProof/>
          </w:rPr>
          <w:fldChar w:fldCharType="begin"/>
        </w:r>
        <w:r w:rsidDel="00FC22F2">
          <w:rPr>
            <w:noProof/>
          </w:rPr>
          <w:delInstrText>HYPERLINK \l "_Toc172077105"</w:delInstrText>
        </w:r>
        <w:r w:rsidDel="00FC22F2">
          <w:rPr>
            <w:noProof/>
          </w:rPr>
        </w:r>
        <w:r w:rsidDel="00FC22F2">
          <w:rPr>
            <w:noProof/>
          </w:rPr>
          <w:fldChar w:fldCharType="separate"/>
        </w:r>
        <w:r w:rsidR="00BE1B8D" w:rsidRPr="00E14BCE" w:rsidDel="00FC22F2">
          <w:rPr>
            <w:rStyle w:val="Hyperlink"/>
            <w:noProof/>
          </w:rPr>
          <w:delText>Gambar 3. 8 Pin Modul GPS M8N dan Buzzer aktif</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_Toc172077105 \h </w:delInstrText>
        </w:r>
        <w:r w:rsidR="00BE1B8D" w:rsidDel="00FC22F2">
          <w:rPr>
            <w:noProof/>
            <w:webHidden/>
          </w:rPr>
        </w:r>
        <w:r w:rsidR="00BE1B8D" w:rsidDel="00FC22F2">
          <w:rPr>
            <w:noProof/>
            <w:webHidden/>
          </w:rPr>
          <w:fldChar w:fldCharType="separate"/>
        </w:r>
        <w:r w:rsidR="007D3BC0" w:rsidDel="00FC22F2">
          <w:rPr>
            <w:noProof/>
            <w:webHidden/>
          </w:rPr>
          <w:delText>38</w:delText>
        </w:r>
        <w:r w:rsidR="00BE1B8D" w:rsidDel="00FC22F2">
          <w:rPr>
            <w:noProof/>
            <w:webHidden/>
          </w:rPr>
          <w:fldChar w:fldCharType="end"/>
        </w:r>
        <w:r w:rsidDel="00FC22F2">
          <w:rPr>
            <w:noProof/>
          </w:rPr>
          <w:fldChar w:fldCharType="end"/>
        </w:r>
      </w:del>
    </w:p>
    <w:p w14:paraId="6849E538" w14:textId="6C3A17DF" w:rsidR="00BE1B8D" w:rsidDel="00FC22F2" w:rsidRDefault="00CE67DF" w:rsidP="004E269B">
      <w:pPr>
        <w:pStyle w:val="TableofFigures"/>
        <w:tabs>
          <w:tab w:val="right" w:leader="dot" w:pos="7927"/>
        </w:tabs>
        <w:spacing w:line="360" w:lineRule="auto"/>
        <w:rPr>
          <w:del w:id="224" w:author="Jingga Dewa" w:date="2024-07-28T03:33:00Z" w16du:dateUtc="2024-07-28T08:33:00Z"/>
          <w:rFonts w:asciiTheme="minorHAnsi" w:eastAsiaTheme="minorEastAsia" w:hAnsiTheme="minorHAnsi"/>
          <w:noProof/>
          <w:sz w:val="22"/>
          <w:lang w:val="en-ID" w:eastAsia="en-ID"/>
        </w:rPr>
      </w:pPr>
      <w:del w:id="225" w:author="Jingga Dewa" w:date="2024-07-28T03:33:00Z" w16du:dateUtc="2024-07-28T08:33:00Z">
        <w:r w:rsidDel="00FC22F2">
          <w:rPr>
            <w:noProof/>
          </w:rPr>
          <w:fldChar w:fldCharType="begin"/>
        </w:r>
        <w:r w:rsidDel="00FC22F2">
          <w:rPr>
            <w:noProof/>
          </w:rPr>
          <w:delInstrText>HYPERLINK \l "_Toc172077106"</w:delInstrText>
        </w:r>
        <w:r w:rsidDel="00FC22F2">
          <w:rPr>
            <w:noProof/>
          </w:rPr>
        </w:r>
        <w:r w:rsidDel="00FC22F2">
          <w:rPr>
            <w:noProof/>
          </w:rPr>
          <w:fldChar w:fldCharType="separate"/>
        </w:r>
        <w:r w:rsidR="00BE1B8D" w:rsidRPr="00E14BCE" w:rsidDel="00FC22F2">
          <w:rPr>
            <w:rStyle w:val="Hyperlink"/>
            <w:noProof/>
          </w:rPr>
          <w:delText>Gambar 3. 9 Pin kamera ESP 32 CAM dan Servo</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_Toc172077106 \h </w:delInstrText>
        </w:r>
        <w:r w:rsidR="00BE1B8D" w:rsidDel="00FC22F2">
          <w:rPr>
            <w:noProof/>
            <w:webHidden/>
          </w:rPr>
        </w:r>
        <w:r w:rsidR="00BE1B8D" w:rsidDel="00FC22F2">
          <w:rPr>
            <w:noProof/>
            <w:webHidden/>
          </w:rPr>
          <w:fldChar w:fldCharType="separate"/>
        </w:r>
        <w:r w:rsidR="007D3BC0" w:rsidDel="00FC22F2">
          <w:rPr>
            <w:noProof/>
            <w:webHidden/>
          </w:rPr>
          <w:delText>38</w:delText>
        </w:r>
        <w:r w:rsidR="00BE1B8D" w:rsidDel="00FC22F2">
          <w:rPr>
            <w:noProof/>
            <w:webHidden/>
          </w:rPr>
          <w:fldChar w:fldCharType="end"/>
        </w:r>
        <w:r w:rsidDel="00FC22F2">
          <w:rPr>
            <w:noProof/>
          </w:rPr>
          <w:fldChar w:fldCharType="end"/>
        </w:r>
      </w:del>
    </w:p>
    <w:p w14:paraId="75EB93D2" w14:textId="08B67452" w:rsidR="00BE1B8D" w:rsidDel="00FC22F2" w:rsidRDefault="00CE67DF" w:rsidP="004E269B">
      <w:pPr>
        <w:pStyle w:val="TableofFigures"/>
        <w:tabs>
          <w:tab w:val="right" w:leader="dot" w:pos="7927"/>
        </w:tabs>
        <w:spacing w:line="360" w:lineRule="auto"/>
        <w:rPr>
          <w:del w:id="226" w:author="Jingga Dewa" w:date="2024-07-28T03:33:00Z" w16du:dateUtc="2024-07-28T08:33:00Z"/>
          <w:rFonts w:asciiTheme="minorHAnsi" w:eastAsiaTheme="minorEastAsia" w:hAnsiTheme="minorHAnsi"/>
          <w:noProof/>
          <w:sz w:val="22"/>
          <w:lang w:val="en-ID" w:eastAsia="en-ID"/>
        </w:rPr>
      </w:pPr>
      <w:del w:id="227" w:author="Jingga Dewa" w:date="2024-07-28T03:33:00Z" w16du:dateUtc="2024-07-28T08:33:00Z">
        <w:r w:rsidDel="00FC22F2">
          <w:rPr>
            <w:noProof/>
          </w:rPr>
          <w:fldChar w:fldCharType="begin"/>
        </w:r>
        <w:r w:rsidDel="00FC22F2">
          <w:rPr>
            <w:noProof/>
          </w:rPr>
          <w:delInstrText>HYPERLINK \l "_Toc172077107"</w:delInstrText>
        </w:r>
        <w:r w:rsidDel="00FC22F2">
          <w:rPr>
            <w:noProof/>
          </w:rPr>
        </w:r>
        <w:r w:rsidDel="00FC22F2">
          <w:rPr>
            <w:noProof/>
          </w:rPr>
          <w:fldChar w:fldCharType="separate"/>
        </w:r>
        <w:r w:rsidR="00BE1B8D" w:rsidRPr="00E14BCE" w:rsidDel="00FC22F2">
          <w:rPr>
            <w:rStyle w:val="Hyperlink"/>
            <w:noProof/>
          </w:rPr>
          <w:delText>Gambar 3. 10 Pin Arduino nano dan HC-05</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_Toc172077107 \h </w:delInstrText>
        </w:r>
        <w:r w:rsidR="00BE1B8D" w:rsidDel="00FC22F2">
          <w:rPr>
            <w:noProof/>
            <w:webHidden/>
          </w:rPr>
        </w:r>
        <w:r w:rsidR="00BE1B8D" w:rsidDel="00FC22F2">
          <w:rPr>
            <w:noProof/>
            <w:webHidden/>
          </w:rPr>
          <w:fldChar w:fldCharType="separate"/>
        </w:r>
        <w:r w:rsidR="007D3BC0" w:rsidDel="00FC22F2">
          <w:rPr>
            <w:noProof/>
            <w:webHidden/>
          </w:rPr>
          <w:delText>39</w:delText>
        </w:r>
        <w:r w:rsidR="00BE1B8D" w:rsidDel="00FC22F2">
          <w:rPr>
            <w:noProof/>
            <w:webHidden/>
          </w:rPr>
          <w:fldChar w:fldCharType="end"/>
        </w:r>
        <w:r w:rsidDel="00FC22F2">
          <w:rPr>
            <w:noProof/>
          </w:rPr>
          <w:fldChar w:fldCharType="end"/>
        </w:r>
      </w:del>
    </w:p>
    <w:p w14:paraId="6992D081" w14:textId="6A79B127" w:rsidR="00BE1B8D" w:rsidDel="00FC22F2" w:rsidRDefault="00CE67DF" w:rsidP="004E269B">
      <w:pPr>
        <w:pStyle w:val="TableofFigures"/>
        <w:tabs>
          <w:tab w:val="right" w:leader="dot" w:pos="7927"/>
        </w:tabs>
        <w:spacing w:line="360" w:lineRule="auto"/>
        <w:rPr>
          <w:del w:id="228" w:author="Jingga Dewa" w:date="2024-07-28T03:33:00Z" w16du:dateUtc="2024-07-28T08:33:00Z"/>
          <w:rFonts w:asciiTheme="minorHAnsi" w:eastAsiaTheme="minorEastAsia" w:hAnsiTheme="minorHAnsi"/>
          <w:noProof/>
          <w:sz w:val="22"/>
          <w:lang w:val="en-ID" w:eastAsia="en-ID"/>
        </w:rPr>
      </w:pPr>
      <w:del w:id="229" w:author="Jingga Dewa" w:date="2024-07-28T03:33:00Z" w16du:dateUtc="2024-07-28T08:33:00Z">
        <w:r w:rsidDel="00FC22F2">
          <w:rPr>
            <w:noProof/>
          </w:rPr>
          <w:fldChar w:fldCharType="begin"/>
        </w:r>
        <w:r w:rsidDel="00FC22F2">
          <w:rPr>
            <w:noProof/>
          </w:rPr>
          <w:delInstrText>HYPERLINK \l "_Toc172077108"</w:delInstrText>
        </w:r>
        <w:r w:rsidDel="00FC22F2">
          <w:rPr>
            <w:noProof/>
          </w:rPr>
        </w:r>
        <w:r w:rsidDel="00FC22F2">
          <w:rPr>
            <w:noProof/>
          </w:rPr>
          <w:fldChar w:fldCharType="separate"/>
        </w:r>
        <w:r w:rsidR="00BE1B8D" w:rsidRPr="00E14BCE" w:rsidDel="00FC22F2">
          <w:rPr>
            <w:rStyle w:val="Hyperlink"/>
            <w:rFonts w:cs="Times New Roman"/>
            <w:noProof/>
          </w:rPr>
          <w:delText>Gambar 3. 11 Gambar tampilan Awal Screen</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_Toc172077108 \h </w:delInstrText>
        </w:r>
        <w:r w:rsidR="00BE1B8D" w:rsidDel="00FC22F2">
          <w:rPr>
            <w:noProof/>
            <w:webHidden/>
          </w:rPr>
        </w:r>
        <w:r w:rsidR="00BE1B8D" w:rsidDel="00FC22F2">
          <w:rPr>
            <w:noProof/>
            <w:webHidden/>
          </w:rPr>
          <w:fldChar w:fldCharType="separate"/>
        </w:r>
        <w:r w:rsidR="007D3BC0" w:rsidDel="00FC22F2">
          <w:rPr>
            <w:noProof/>
            <w:webHidden/>
          </w:rPr>
          <w:delText>40</w:delText>
        </w:r>
        <w:r w:rsidR="00BE1B8D" w:rsidDel="00FC22F2">
          <w:rPr>
            <w:noProof/>
            <w:webHidden/>
          </w:rPr>
          <w:fldChar w:fldCharType="end"/>
        </w:r>
        <w:r w:rsidDel="00FC22F2">
          <w:rPr>
            <w:noProof/>
          </w:rPr>
          <w:fldChar w:fldCharType="end"/>
        </w:r>
      </w:del>
    </w:p>
    <w:p w14:paraId="4055D063" w14:textId="159A842A" w:rsidR="00BE1B8D" w:rsidDel="00FC22F2" w:rsidRDefault="00CE67DF" w:rsidP="004E269B">
      <w:pPr>
        <w:pStyle w:val="TableofFigures"/>
        <w:tabs>
          <w:tab w:val="right" w:leader="dot" w:pos="7927"/>
        </w:tabs>
        <w:spacing w:line="360" w:lineRule="auto"/>
        <w:rPr>
          <w:del w:id="230" w:author="Jingga Dewa" w:date="2024-07-28T03:33:00Z" w16du:dateUtc="2024-07-28T08:33:00Z"/>
          <w:rFonts w:asciiTheme="minorHAnsi" w:eastAsiaTheme="minorEastAsia" w:hAnsiTheme="minorHAnsi"/>
          <w:noProof/>
          <w:sz w:val="22"/>
          <w:lang w:val="en-ID" w:eastAsia="en-ID"/>
        </w:rPr>
      </w:pPr>
      <w:del w:id="231" w:author="Jingga Dewa" w:date="2024-07-28T03:33:00Z" w16du:dateUtc="2024-07-28T08:33:00Z">
        <w:r w:rsidDel="00FC22F2">
          <w:rPr>
            <w:noProof/>
          </w:rPr>
          <w:fldChar w:fldCharType="begin"/>
        </w:r>
        <w:r w:rsidDel="00FC22F2">
          <w:rPr>
            <w:noProof/>
          </w:rPr>
          <w:delInstrText>HYPERLINK \l "_Toc172077109"</w:delInstrText>
        </w:r>
        <w:r w:rsidDel="00FC22F2">
          <w:rPr>
            <w:noProof/>
          </w:rPr>
        </w:r>
        <w:r w:rsidDel="00FC22F2">
          <w:rPr>
            <w:noProof/>
          </w:rPr>
          <w:fldChar w:fldCharType="separate"/>
        </w:r>
        <w:r w:rsidR="00BE1B8D" w:rsidRPr="00E14BCE" w:rsidDel="00FC22F2">
          <w:rPr>
            <w:rStyle w:val="Hyperlink"/>
            <w:noProof/>
          </w:rPr>
          <w:delText>Gambar 3. 12 Gambar tampilan Screen menu</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_Toc172077109 \h </w:delInstrText>
        </w:r>
        <w:r w:rsidR="00BE1B8D" w:rsidDel="00FC22F2">
          <w:rPr>
            <w:noProof/>
            <w:webHidden/>
          </w:rPr>
        </w:r>
        <w:r w:rsidR="00BE1B8D" w:rsidDel="00FC22F2">
          <w:rPr>
            <w:noProof/>
            <w:webHidden/>
          </w:rPr>
          <w:fldChar w:fldCharType="separate"/>
        </w:r>
        <w:r w:rsidR="007D3BC0" w:rsidDel="00FC22F2">
          <w:rPr>
            <w:noProof/>
            <w:webHidden/>
          </w:rPr>
          <w:delText>40</w:delText>
        </w:r>
        <w:r w:rsidR="00BE1B8D" w:rsidDel="00FC22F2">
          <w:rPr>
            <w:noProof/>
            <w:webHidden/>
          </w:rPr>
          <w:fldChar w:fldCharType="end"/>
        </w:r>
        <w:r w:rsidDel="00FC22F2">
          <w:rPr>
            <w:noProof/>
          </w:rPr>
          <w:fldChar w:fldCharType="end"/>
        </w:r>
      </w:del>
    </w:p>
    <w:p w14:paraId="3728328B" w14:textId="1AA1D2BB" w:rsidR="00BE1B8D" w:rsidDel="00FC22F2" w:rsidRDefault="00CE67DF" w:rsidP="004E269B">
      <w:pPr>
        <w:pStyle w:val="TableofFigures"/>
        <w:tabs>
          <w:tab w:val="right" w:leader="dot" w:pos="7927"/>
        </w:tabs>
        <w:spacing w:line="360" w:lineRule="auto"/>
        <w:rPr>
          <w:del w:id="232" w:author="Jingga Dewa" w:date="2024-07-28T03:33:00Z" w16du:dateUtc="2024-07-28T08:33:00Z"/>
          <w:rFonts w:asciiTheme="minorHAnsi" w:eastAsiaTheme="minorEastAsia" w:hAnsiTheme="minorHAnsi"/>
          <w:noProof/>
          <w:sz w:val="22"/>
          <w:lang w:val="en-ID" w:eastAsia="en-ID"/>
        </w:rPr>
      </w:pPr>
      <w:del w:id="233" w:author="Jingga Dewa" w:date="2024-07-28T03:33:00Z" w16du:dateUtc="2024-07-28T08:33:00Z">
        <w:r w:rsidDel="00FC22F2">
          <w:rPr>
            <w:noProof/>
          </w:rPr>
          <w:fldChar w:fldCharType="begin"/>
        </w:r>
        <w:r w:rsidDel="00FC22F2">
          <w:rPr>
            <w:noProof/>
          </w:rPr>
          <w:delInstrText>HYPERLINK \l "_Toc172077110"</w:delInstrText>
        </w:r>
        <w:r w:rsidDel="00FC22F2">
          <w:rPr>
            <w:noProof/>
          </w:rPr>
        </w:r>
        <w:r w:rsidDel="00FC22F2">
          <w:rPr>
            <w:noProof/>
          </w:rPr>
          <w:fldChar w:fldCharType="separate"/>
        </w:r>
        <w:r w:rsidR="00BE1B8D" w:rsidRPr="00E14BCE" w:rsidDel="00FC22F2">
          <w:rPr>
            <w:rStyle w:val="Hyperlink"/>
            <w:noProof/>
          </w:rPr>
          <w:delText>Gambar 3. 13 Tampilan Screen Monitoring Helm</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_Toc172077110 \h </w:delInstrText>
        </w:r>
        <w:r w:rsidR="00BE1B8D" w:rsidDel="00FC22F2">
          <w:rPr>
            <w:noProof/>
            <w:webHidden/>
          </w:rPr>
        </w:r>
        <w:r w:rsidR="00BE1B8D" w:rsidDel="00FC22F2">
          <w:rPr>
            <w:noProof/>
            <w:webHidden/>
          </w:rPr>
          <w:fldChar w:fldCharType="separate"/>
        </w:r>
        <w:r w:rsidR="007D3BC0" w:rsidDel="00FC22F2">
          <w:rPr>
            <w:noProof/>
            <w:webHidden/>
          </w:rPr>
          <w:delText>41</w:delText>
        </w:r>
        <w:r w:rsidR="00BE1B8D" w:rsidDel="00FC22F2">
          <w:rPr>
            <w:noProof/>
            <w:webHidden/>
          </w:rPr>
          <w:fldChar w:fldCharType="end"/>
        </w:r>
        <w:r w:rsidDel="00FC22F2">
          <w:rPr>
            <w:noProof/>
          </w:rPr>
          <w:fldChar w:fldCharType="end"/>
        </w:r>
      </w:del>
    </w:p>
    <w:p w14:paraId="20BE3D0D" w14:textId="77777777" w:rsidR="004E269B" w:rsidRDefault="00CE67DF" w:rsidP="004E269B">
      <w:pPr>
        <w:pStyle w:val="TableofFigures"/>
        <w:tabs>
          <w:tab w:val="right" w:leader="dot" w:pos="7927"/>
        </w:tabs>
        <w:spacing w:line="360" w:lineRule="auto"/>
        <w:rPr>
          <w:noProof/>
        </w:rPr>
      </w:pPr>
      <w:del w:id="234" w:author="Jingga Dewa" w:date="2024-07-28T03:33:00Z" w16du:dateUtc="2024-07-28T08:33:00Z">
        <w:r w:rsidDel="00FC22F2">
          <w:rPr>
            <w:noProof/>
          </w:rPr>
          <w:fldChar w:fldCharType="begin"/>
        </w:r>
        <w:r w:rsidDel="00FC22F2">
          <w:rPr>
            <w:noProof/>
          </w:rPr>
          <w:delInstrText>HYPERLINK \l "_Toc172077111"</w:delInstrText>
        </w:r>
        <w:r w:rsidDel="00FC22F2">
          <w:rPr>
            <w:noProof/>
          </w:rPr>
        </w:r>
        <w:r w:rsidDel="00FC22F2">
          <w:rPr>
            <w:noProof/>
          </w:rPr>
          <w:fldChar w:fldCharType="separate"/>
        </w:r>
        <w:r w:rsidR="00BE1B8D" w:rsidRPr="00E14BCE" w:rsidDel="00FC22F2">
          <w:rPr>
            <w:rStyle w:val="Hyperlink"/>
            <w:noProof/>
          </w:rPr>
          <w:delText>Gambar 3. 14 Pemantauan Helm</w:delText>
        </w:r>
        <w:r w:rsidR="00BE1B8D" w:rsidDel="00FC22F2">
          <w:rPr>
            <w:noProof/>
            <w:webHidden/>
          </w:rPr>
          <w:tab/>
        </w:r>
        <w:r w:rsidR="00BE1B8D" w:rsidDel="00FC22F2">
          <w:rPr>
            <w:noProof/>
            <w:webHidden/>
          </w:rPr>
          <w:fldChar w:fldCharType="begin"/>
        </w:r>
        <w:r w:rsidR="00BE1B8D" w:rsidDel="00FC22F2">
          <w:rPr>
            <w:noProof/>
            <w:webHidden/>
          </w:rPr>
          <w:delInstrText xml:space="preserve"> PAGEREF _Toc172077111 \h </w:delInstrText>
        </w:r>
        <w:r w:rsidR="00BE1B8D" w:rsidDel="00FC22F2">
          <w:rPr>
            <w:noProof/>
            <w:webHidden/>
          </w:rPr>
        </w:r>
        <w:r w:rsidR="00BE1B8D" w:rsidDel="00FC22F2">
          <w:rPr>
            <w:noProof/>
            <w:webHidden/>
          </w:rPr>
          <w:fldChar w:fldCharType="separate"/>
        </w:r>
        <w:r w:rsidR="007D3BC0" w:rsidDel="00FC22F2">
          <w:rPr>
            <w:noProof/>
            <w:webHidden/>
          </w:rPr>
          <w:delText>41</w:delText>
        </w:r>
        <w:r w:rsidR="00BE1B8D" w:rsidDel="00FC22F2">
          <w:rPr>
            <w:noProof/>
            <w:webHidden/>
          </w:rPr>
          <w:fldChar w:fldCharType="end"/>
        </w:r>
        <w:r w:rsidDel="00FC22F2">
          <w:rPr>
            <w:noProof/>
          </w:rPr>
          <w:fldChar w:fldCharType="end"/>
        </w:r>
        <w:r w:rsidR="005F6FDA" w:rsidDel="00FC22F2">
          <w:rPr>
            <w:rStyle w:val="Emphasis"/>
            <w:i w:val="0"/>
            <w:iCs w:val="0"/>
            <w:noProof/>
          </w:rPr>
          <w:fldChar w:fldCharType="end"/>
        </w:r>
      </w:del>
      <w:r w:rsidR="005F6FDA">
        <w:rPr>
          <w:rStyle w:val="Emphasis"/>
          <w:i w:val="0"/>
          <w:iCs w:val="0"/>
          <w:noProof/>
        </w:rPr>
        <w:fldChar w:fldCharType="begin"/>
      </w:r>
      <w:r w:rsidR="005F6FDA">
        <w:rPr>
          <w:rStyle w:val="Emphasis"/>
          <w:i w:val="0"/>
          <w:iCs w:val="0"/>
          <w:noProof/>
        </w:rPr>
        <w:instrText xml:space="preserve"> TOC \h \z \c "Gambar 4." </w:instrText>
      </w:r>
      <w:r w:rsidR="005F6FDA">
        <w:rPr>
          <w:rStyle w:val="Emphasis"/>
          <w:i w:val="0"/>
          <w:iCs w:val="0"/>
          <w:noProof/>
        </w:rPr>
        <w:fldChar w:fldCharType="separate"/>
      </w:r>
    </w:p>
    <w:p w14:paraId="3D38DE09" w14:textId="63BD2D11"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8" w:history="1">
        <w:r w:rsidR="004E269B" w:rsidRPr="002C1743">
          <w:rPr>
            <w:rStyle w:val="Hyperlink"/>
            <w:noProof/>
          </w:rPr>
          <w:t>Gambar 4. 1 Keseluruhan Komponen (</w:t>
        </w:r>
        <w:r w:rsidR="007E7DFC" w:rsidRPr="007E7DFC">
          <w:rPr>
            <w:rStyle w:val="Hyperlink"/>
            <w:i/>
            <w:noProof/>
          </w:rPr>
          <w:t>Master</w:t>
        </w:r>
        <w:r w:rsidR="004E269B" w:rsidRPr="002C1743">
          <w:rPr>
            <w:rStyle w:val="Hyperlink"/>
            <w:noProof/>
          </w:rPr>
          <w:t>)</w:t>
        </w:r>
        <w:r w:rsidR="004E269B">
          <w:rPr>
            <w:noProof/>
            <w:webHidden/>
          </w:rPr>
          <w:tab/>
        </w:r>
        <w:r w:rsidR="004E269B">
          <w:rPr>
            <w:noProof/>
            <w:webHidden/>
          </w:rPr>
          <w:fldChar w:fldCharType="begin"/>
        </w:r>
        <w:r w:rsidR="004E269B">
          <w:rPr>
            <w:noProof/>
            <w:webHidden/>
          </w:rPr>
          <w:instrText xml:space="preserve"> PAGEREF _Toc173268158 \h </w:instrText>
        </w:r>
        <w:r w:rsidR="004E269B">
          <w:rPr>
            <w:noProof/>
            <w:webHidden/>
          </w:rPr>
        </w:r>
        <w:r w:rsidR="004E269B">
          <w:rPr>
            <w:noProof/>
            <w:webHidden/>
          </w:rPr>
          <w:fldChar w:fldCharType="separate"/>
        </w:r>
        <w:r w:rsidR="00C048B8">
          <w:rPr>
            <w:noProof/>
            <w:webHidden/>
          </w:rPr>
          <w:t>33</w:t>
        </w:r>
        <w:r w:rsidR="004E269B">
          <w:rPr>
            <w:noProof/>
            <w:webHidden/>
          </w:rPr>
          <w:fldChar w:fldCharType="end"/>
        </w:r>
      </w:hyperlink>
    </w:p>
    <w:p w14:paraId="49AACF98" w14:textId="489E489F"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59" w:history="1">
        <w:r w:rsidR="004E269B" w:rsidRPr="002C1743">
          <w:rPr>
            <w:rStyle w:val="Hyperlink"/>
            <w:noProof/>
          </w:rPr>
          <w:t>Gambar 4. 2 Tampak Kanan dan Kiri Alat</w:t>
        </w:r>
        <w:r w:rsidR="004E269B">
          <w:rPr>
            <w:noProof/>
            <w:webHidden/>
          </w:rPr>
          <w:tab/>
        </w:r>
        <w:r w:rsidR="004E269B">
          <w:rPr>
            <w:noProof/>
            <w:webHidden/>
          </w:rPr>
          <w:fldChar w:fldCharType="begin"/>
        </w:r>
        <w:r w:rsidR="004E269B">
          <w:rPr>
            <w:noProof/>
            <w:webHidden/>
          </w:rPr>
          <w:instrText xml:space="preserve"> PAGEREF _Toc173268159 \h </w:instrText>
        </w:r>
        <w:r w:rsidR="004E269B">
          <w:rPr>
            <w:noProof/>
            <w:webHidden/>
          </w:rPr>
        </w:r>
        <w:r w:rsidR="004E269B">
          <w:rPr>
            <w:noProof/>
            <w:webHidden/>
          </w:rPr>
          <w:fldChar w:fldCharType="separate"/>
        </w:r>
        <w:r w:rsidR="00C048B8">
          <w:rPr>
            <w:noProof/>
            <w:webHidden/>
          </w:rPr>
          <w:t>34</w:t>
        </w:r>
        <w:r w:rsidR="004E269B">
          <w:rPr>
            <w:noProof/>
            <w:webHidden/>
          </w:rPr>
          <w:fldChar w:fldCharType="end"/>
        </w:r>
      </w:hyperlink>
    </w:p>
    <w:p w14:paraId="38EAC945" w14:textId="2DE3464D"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0" w:history="1">
        <w:r w:rsidR="004E269B" w:rsidRPr="002C1743">
          <w:rPr>
            <w:rStyle w:val="Hyperlink"/>
            <w:noProof/>
          </w:rPr>
          <w:t>Gambar 4. 3 Keseluruhan Komponen (</w:t>
        </w:r>
        <w:r w:rsidR="007E7DFC" w:rsidRPr="007E7DFC">
          <w:rPr>
            <w:rStyle w:val="Hyperlink"/>
            <w:i/>
            <w:noProof/>
          </w:rPr>
          <w:t>Slave</w:t>
        </w:r>
        <w:r w:rsidR="004E269B" w:rsidRPr="002C1743">
          <w:rPr>
            <w:rStyle w:val="Hyperlink"/>
            <w:noProof/>
          </w:rPr>
          <w:t>)</w:t>
        </w:r>
        <w:r w:rsidR="004E269B">
          <w:rPr>
            <w:noProof/>
            <w:webHidden/>
          </w:rPr>
          <w:tab/>
        </w:r>
        <w:r w:rsidR="004E269B">
          <w:rPr>
            <w:noProof/>
            <w:webHidden/>
          </w:rPr>
          <w:fldChar w:fldCharType="begin"/>
        </w:r>
        <w:r w:rsidR="004E269B">
          <w:rPr>
            <w:noProof/>
            <w:webHidden/>
          </w:rPr>
          <w:instrText xml:space="preserve"> PAGEREF _Toc173268160 \h </w:instrText>
        </w:r>
        <w:r w:rsidR="004E269B">
          <w:rPr>
            <w:noProof/>
            <w:webHidden/>
          </w:rPr>
        </w:r>
        <w:r w:rsidR="004E269B">
          <w:rPr>
            <w:noProof/>
            <w:webHidden/>
          </w:rPr>
          <w:fldChar w:fldCharType="separate"/>
        </w:r>
        <w:r w:rsidR="00C048B8">
          <w:rPr>
            <w:noProof/>
            <w:webHidden/>
          </w:rPr>
          <w:t>34</w:t>
        </w:r>
        <w:r w:rsidR="004E269B">
          <w:rPr>
            <w:noProof/>
            <w:webHidden/>
          </w:rPr>
          <w:fldChar w:fldCharType="end"/>
        </w:r>
      </w:hyperlink>
    </w:p>
    <w:p w14:paraId="223827BF" w14:textId="1AEE8BDD"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1" w:history="1">
        <w:r w:rsidR="004E269B" w:rsidRPr="002C1743">
          <w:rPr>
            <w:rStyle w:val="Hyperlink"/>
            <w:noProof/>
          </w:rPr>
          <w:t>Gambar 4. 4</w:t>
        </w:r>
        <w:r w:rsidR="004E269B" w:rsidRPr="002C1743">
          <w:rPr>
            <w:rStyle w:val="Hyperlink"/>
            <w:b/>
            <w:bCs/>
            <w:noProof/>
          </w:rPr>
          <w:t xml:space="preserve"> </w:t>
        </w:r>
        <w:r w:rsidR="004E269B" w:rsidRPr="002C1743">
          <w:rPr>
            <w:rStyle w:val="Hyperlink"/>
            <w:noProof/>
          </w:rPr>
          <w:t>Tampak Kiri dan Kanan (</w:t>
        </w:r>
        <w:r w:rsidR="007E7DFC" w:rsidRPr="007E7DFC">
          <w:rPr>
            <w:rStyle w:val="Hyperlink"/>
            <w:i/>
            <w:noProof/>
          </w:rPr>
          <w:t>slave</w:t>
        </w:r>
        <w:r w:rsidR="004E269B" w:rsidRPr="002C1743">
          <w:rPr>
            <w:rStyle w:val="Hyperlink"/>
            <w:noProof/>
          </w:rPr>
          <w:t>)</w:t>
        </w:r>
        <w:r w:rsidR="004E269B">
          <w:rPr>
            <w:noProof/>
            <w:webHidden/>
          </w:rPr>
          <w:tab/>
        </w:r>
        <w:r w:rsidR="004E269B">
          <w:rPr>
            <w:noProof/>
            <w:webHidden/>
          </w:rPr>
          <w:fldChar w:fldCharType="begin"/>
        </w:r>
        <w:r w:rsidR="004E269B">
          <w:rPr>
            <w:noProof/>
            <w:webHidden/>
          </w:rPr>
          <w:instrText xml:space="preserve"> PAGEREF _Toc173268161 \h </w:instrText>
        </w:r>
        <w:r w:rsidR="004E269B">
          <w:rPr>
            <w:noProof/>
            <w:webHidden/>
          </w:rPr>
        </w:r>
        <w:r w:rsidR="004E269B">
          <w:rPr>
            <w:noProof/>
            <w:webHidden/>
          </w:rPr>
          <w:fldChar w:fldCharType="separate"/>
        </w:r>
        <w:r w:rsidR="00C048B8">
          <w:rPr>
            <w:noProof/>
            <w:webHidden/>
          </w:rPr>
          <w:t>34</w:t>
        </w:r>
        <w:r w:rsidR="004E269B">
          <w:rPr>
            <w:noProof/>
            <w:webHidden/>
          </w:rPr>
          <w:fldChar w:fldCharType="end"/>
        </w:r>
      </w:hyperlink>
    </w:p>
    <w:p w14:paraId="5F598F65" w14:textId="3FE72646"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2" w:history="1">
        <w:r w:rsidR="004E269B" w:rsidRPr="002C1743">
          <w:rPr>
            <w:rStyle w:val="Hyperlink"/>
            <w:noProof/>
          </w:rPr>
          <w:t>Gambar 4. 5</w:t>
        </w:r>
        <w:r w:rsidR="004E269B" w:rsidRPr="002C1743">
          <w:rPr>
            <w:rStyle w:val="Hyperlink"/>
            <w:b/>
            <w:bCs/>
            <w:noProof/>
          </w:rPr>
          <w:t xml:space="preserve">  </w:t>
        </w:r>
        <w:r w:rsidR="004E269B" w:rsidRPr="002C1743">
          <w:rPr>
            <w:rStyle w:val="Hyperlink"/>
            <w:noProof/>
          </w:rPr>
          <w:t>Implementasi Software Menu 1 dan 2</w:t>
        </w:r>
        <w:r w:rsidR="004E269B">
          <w:rPr>
            <w:noProof/>
            <w:webHidden/>
          </w:rPr>
          <w:tab/>
        </w:r>
        <w:r w:rsidR="004E269B">
          <w:rPr>
            <w:noProof/>
            <w:webHidden/>
          </w:rPr>
          <w:fldChar w:fldCharType="begin"/>
        </w:r>
        <w:r w:rsidR="004E269B">
          <w:rPr>
            <w:noProof/>
            <w:webHidden/>
          </w:rPr>
          <w:instrText xml:space="preserve"> PAGEREF _Toc173268162 \h </w:instrText>
        </w:r>
        <w:r w:rsidR="004E269B">
          <w:rPr>
            <w:noProof/>
            <w:webHidden/>
          </w:rPr>
        </w:r>
        <w:r w:rsidR="004E269B">
          <w:rPr>
            <w:noProof/>
            <w:webHidden/>
          </w:rPr>
          <w:fldChar w:fldCharType="separate"/>
        </w:r>
        <w:r w:rsidR="00C048B8">
          <w:rPr>
            <w:noProof/>
            <w:webHidden/>
          </w:rPr>
          <w:t>37</w:t>
        </w:r>
        <w:r w:rsidR="004E269B">
          <w:rPr>
            <w:noProof/>
            <w:webHidden/>
          </w:rPr>
          <w:fldChar w:fldCharType="end"/>
        </w:r>
      </w:hyperlink>
    </w:p>
    <w:p w14:paraId="09DEFAB3" w14:textId="160C84FE"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3" w:history="1">
        <w:r w:rsidR="004E269B" w:rsidRPr="002C1743">
          <w:rPr>
            <w:rStyle w:val="Hyperlink"/>
            <w:noProof/>
          </w:rPr>
          <w:t>Gambar 4. 6 Implementasi Software  Menu 1</w:t>
        </w:r>
        <w:r w:rsidR="004E269B">
          <w:rPr>
            <w:noProof/>
            <w:webHidden/>
          </w:rPr>
          <w:tab/>
        </w:r>
        <w:r w:rsidR="004E269B">
          <w:rPr>
            <w:noProof/>
            <w:webHidden/>
          </w:rPr>
          <w:fldChar w:fldCharType="begin"/>
        </w:r>
        <w:r w:rsidR="004E269B">
          <w:rPr>
            <w:noProof/>
            <w:webHidden/>
          </w:rPr>
          <w:instrText xml:space="preserve"> PAGEREF _Toc173268163 \h </w:instrText>
        </w:r>
        <w:r w:rsidR="004E269B">
          <w:rPr>
            <w:noProof/>
            <w:webHidden/>
          </w:rPr>
        </w:r>
        <w:r w:rsidR="004E269B">
          <w:rPr>
            <w:noProof/>
            <w:webHidden/>
          </w:rPr>
          <w:fldChar w:fldCharType="separate"/>
        </w:r>
        <w:r w:rsidR="00C048B8">
          <w:rPr>
            <w:noProof/>
            <w:webHidden/>
          </w:rPr>
          <w:t>37</w:t>
        </w:r>
        <w:r w:rsidR="004E269B">
          <w:rPr>
            <w:noProof/>
            <w:webHidden/>
          </w:rPr>
          <w:fldChar w:fldCharType="end"/>
        </w:r>
      </w:hyperlink>
    </w:p>
    <w:p w14:paraId="4A4452CF" w14:textId="10BF9C4F"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4" w:history="1">
        <w:r w:rsidR="004E269B" w:rsidRPr="002C1743">
          <w:rPr>
            <w:rStyle w:val="Hyperlink"/>
            <w:noProof/>
          </w:rPr>
          <w:t>Gambar 4. 7 Implementasi Software Menu 2</w:t>
        </w:r>
        <w:r w:rsidR="004E269B">
          <w:rPr>
            <w:noProof/>
            <w:webHidden/>
          </w:rPr>
          <w:tab/>
        </w:r>
        <w:r w:rsidR="004E269B">
          <w:rPr>
            <w:noProof/>
            <w:webHidden/>
          </w:rPr>
          <w:fldChar w:fldCharType="begin"/>
        </w:r>
        <w:r w:rsidR="004E269B">
          <w:rPr>
            <w:noProof/>
            <w:webHidden/>
          </w:rPr>
          <w:instrText xml:space="preserve"> PAGEREF _Toc173268164 \h </w:instrText>
        </w:r>
        <w:r w:rsidR="004E269B">
          <w:rPr>
            <w:noProof/>
            <w:webHidden/>
          </w:rPr>
        </w:r>
        <w:r w:rsidR="004E269B">
          <w:rPr>
            <w:noProof/>
            <w:webHidden/>
          </w:rPr>
          <w:fldChar w:fldCharType="separate"/>
        </w:r>
        <w:r w:rsidR="00C048B8">
          <w:rPr>
            <w:noProof/>
            <w:webHidden/>
          </w:rPr>
          <w:t>38</w:t>
        </w:r>
        <w:r w:rsidR="004E269B">
          <w:rPr>
            <w:noProof/>
            <w:webHidden/>
          </w:rPr>
          <w:fldChar w:fldCharType="end"/>
        </w:r>
      </w:hyperlink>
    </w:p>
    <w:p w14:paraId="3A29A85D" w14:textId="5787B6F1"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5" w:history="1">
        <w:r w:rsidR="004E269B" w:rsidRPr="002C1743">
          <w:rPr>
            <w:rStyle w:val="Hyperlink"/>
            <w:noProof/>
          </w:rPr>
          <w:t xml:space="preserve">Gambar 4. 8 Antarmuka Firebase </w:t>
        </w:r>
        <w:r w:rsidR="007E7DFC" w:rsidRPr="007E7DFC">
          <w:rPr>
            <w:rStyle w:val="Hyperlink"/>
            <w:i/>
            <w:noProof/>
          </w:rPr>
          <w:t>Real-time</w:t>
        </w:r>
        <w:r w:rsidR="004E269B" w:rsidRPr="002C1743">
          <w:rPr>
            <w:rStyle w:val="Hyperlink"/>
            <w:noProof/>
          </w:rPr>
          <w:t xml:space="preserve"> </w:t>
        </w:r>
        <w:r w:rsidR="00930CB2" w:rsidRPr="00930CB2">
          <w:rPr>
            <w:rStyle w:val="Hyperlink"/>
            <w:i/>
            <w:noProof/>
          </w:rPr>
          <w:t>Database</w:t>
        </w:r>
        <w:r w:rsidR="004E269B">
          <w:rPr>
            <w:noProof/>
            <w:webHidden/>
          </w:rPr>
          <w:tab/>
        </w:r>
        <w:r w:rsidR="004E269B">
          <w:rPr>
            <w:noProof/>
            <w:webHidden/>
          </w:rPr>
          <w:fldChar w:fldCharType="begin"/>
        </w:r>
        <w:r w:rsidR="004E269B">
          <w:rPr>
            <w:noProof/>
            <w:webHidden/>
          </w:rPr>
          <w:instrText xml:space="preserve"> PAGEREF _Toc173268165 \h </w:instrText>
        </w:r>
        <w:r w:rsidR="004E269B">
          <w:rPr>
            <w:noProof/>
            <w:webHidden/>
          </w:rPr>
        </w:r>
        <w:r w:rsidR="004E269B">
          <w:rPr>
            <w:noProof/>
            <w:webHidden/>
          </w:rPr>
          <w:fldChar w:fldCharType="separate"/>
        </w:r>
        <w:r w:rsidR="00C048B8">
          <w:rPr>
            <w:noProof/>
            <w:webHidden/>
          </w:rPr>
          <w:t>39</w:t>
        </w:r>
        <w:r w:rsidR="004E269B">
          <w:rPr>
            <w:noProof/>
            <w:webHidden/>
          </w:rPr>
          <w:fldChar w:fldCharType="end"/>
        </w:r>
      </w:hyperlink>
    </w:p>
    <w:p w14:paraId="6B2CD777" w14:textId="65B012F5"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6" w:history="1">
        <w:r w:rsidR="004E269B" w:rsidRPr="002C1743">
          <w:rPr>
            <w:rStyle w:val="Hyperlink"/>
            <w:noProof/>
          </w:rPr>
          <w:t>Gambar 4. 9 Simpan Gambar Goole Drive</w:t>
        </w:r>
        <w:r w:rsidR="004E269B">
          <w:rPr>
            <w:noProof/>
            <w:webHidden/>
          </w:rPr>
          <w:tab/>
        </w:r>
        <w:r w:rsidR="004E269B">
          <w:rPr>
            <w:noProof/>
            <w:webHidden/>
          </w:rPr>
          <w:fldChar w:fldCharType="begin"/>
        </w:r>
        <w:r w:rsidR="004E269B">
          <w:rPr>
            <w:noProof/>
            <w:webHidden/>
          </w:rPr>
          <w:instrText xml:space="preserve"> PAGEREF _Toc173268166 \h </w:instrText>
        </w:r>
        <w:r w:rsidR="004E269B">
          <w:rPr>
            <w:noProof/>
            <w:webHidden/>
          </w:rPr>
        </w:r>
        <w:r w:rsidR="004E269B">
          <w:rPr>
            <w:noProof/>
            <w:webHidden/>
          </w:rPr>
          <w:fldChar w:fldCharType="separate"/>
        </w:r>
        <w:r w:rsidR="00C048B8">
          <w:rPr>
            <w:noProof/>
            <w:webHidden/>
          </w:rPr>
          <w:t>39</w:t>
        </w:r>
        <w:r w:rsidR="004E269B">
          <w:rPr>
            <w:noProof/>
            <w:webHidden/>
          </w:rPr>
          <w:fldChar w:fldCharType="end"/>
        </w:r>
      </w:hyperlink>
    </w:p>
    <w:p w14:paraId="3252EEB6" w14:textId="1CA044EA"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7" w:history="1">
        <w:r w:rsidR="004E269B" w:rsidRPr="002C1743">
          <w:rPr>
            <w:rStyle w:val="Hyperlink"/>
            <w:noProof/>
          </w:rPr>
          <w:t>Gambar 4. 10 Waktu Pengiriman Data Pada Serial Monitor</w:t>
        </w:r>
        <w:r w:rsidR="004E269B">
          <w:rPr>
            <w:noProof/>
            <w:webHidden/>
          </w:rPr>
          <w:tab/>
        </w:r>
        <w:r w:rsidR="004E269B">
          <w:rPr>
            <w:noProof/>
            <w:webHidden/>
          </w:rPr>
          <w:fldChar w:fldCharType="begin"/>
        </w:r>
        <w:r w:rsidR="004E269B">
          <w:rPr>
            <w:noProof/>
            <w:webHidden/>
          </w:rPr>
          <w:instrText xml:space="preserve"> PAGEREF _Toc173268167 \h </w:instrText>
        </w:r>
        <w:r w:rsidR="004E269B">
          <w:rPr>
            <w:noProof/>
            <w:webHidden/>
          </w:rPr>
        </w:r>
        <w:r w:rsidR="004E269B">
          <w:rPr>
            <w:noProof/>
            <w:webHidden/>
          </w:rPr>
          <w:fldChar w:fldCharType="separate"/>
        </w:r>
        <w:r w:rsidR="00C048B8">
          <w:rPr>
            <w:noProof/>
            <w:webHidden/>
          </w:rPr>
          <w:t>44</w:t>
        </w:r>
        <w:r w:rsidR="004E269B">
          <w:rPr>
            <w:noProof/>
            <w:webHidden/>
          </w:rPr>
          <w:fldChar w:fldCharType="end"/>
        </w:r>
      </w:hyperlink>
    </w:p>
    <w:p w14:paraId="329C86F9" w14:textId="4978E0DC"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8" w:history="1">
        <w:r w:rsidR="004E269B" w:rsidRPr="002C1743">
          <w:rPr>
            <w:rStyle w:val="Hyperlink"/>
            <w:noProof/>
          </w:rPr>
          <w:t xml:space="preserve">Gambar 4. 11 </w:t>
        </w:r>
        <w:r w:rsidR="007E7DFC" w:rsidRPr="007E7DFC">
          <w:rPr>
            <w:rStyle w:val="Hyperlink"/>
            <w:i/>
            <w:noProof/>
          </w:rPr>
          <w:t>Master</w:t>
        </w:r>
        <w:r w:rsidR="004E269B" w:rsidRPr="002C1743">
          <w:rPr>
            <w:rStyle w:val="Hyperlink"/>
            <w:noProof/>
          </w:rPr>
          <w:t xml:space="preserve"> Peletakan Helm</w:t>
        </w:r>
        <w:r w:rsidR="004E269B">
          <w:rPr>
            <w:noProof/>
            <w:webHidden/>
          </w:rPr>
          <w:tab/>
        </w:r>
        <w:r w:rsidR="004E269B">
          <w:rPr>
            <w:noProof/>
            <w:webHidden/>
          </w:rPr>
          <w:fldChar w:fldCharType="begin"/>
        </w:r>
        <w:r w:rsidR="004E269B">
          <w:rPr>
            <w:noProof/>
            <w:webHidden/>
          </w:rPr>
          <w:instrText xml:space="preserve"> PAGEREF _Toc173268168 \h </w:instrText>
        </w:r>
        <w:r w:rsidR="004E269B">
          <w:rPr>
            <w:noProof/>
            <w:webHidden/>
          </w:rPr>
        </w:r>
        <w:r w:rsidR="004E269B">
          <w:rPr>
            <w:noProof/>
            <w:webHidden/>
          </w:rPr>
          <w:fldChar w:fldCharType="separate"/>
        </w:r>
        <w:r w:rsidR="00C048B8">
          <w:rPr>
            <w:noProof/>
            <w:webHidden/>
          </w:rPr>
          <w:t>54</w:t>
        </w:r>
        <w:r w:rsidR="004E269B">
          <w:rPr>
            <w:noProof/>
            <w:webHidden/>
          </w:rPr>
          <w:fldChar w:fldCharType="end"/>
        </w:r>
      </w:hyperlink>
    </w:p>
    <w:p w14:paraId="39F2C38B" w14:textId="3E4676F2"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69" w:history="1">
        <w:r w:rsidR="004E269B" w:rsidRPr="002C1743">
          <w:rPr>
            <w:rStyle w:val="Hyperlink"/>
            <w:noProof/>
          </w:rPr>
          <w:t xml:space="preserve">Gambar 4. 12 </w:t>
        </w:r>
        <w:r w:rsidR="007E7DFC" w:rsidRPr="007E7DFC">
          <w:rPr>
            <w:rStyle w:val="Hyperlink"/>
            <w:i/>
            <w:noProof/>
          </w:rPr>
          <w:t>Slave</w:t>
        </w:r>
        <w:r w:rsidR="004E269B" w:rsidRPr="002C1743">
          <w:rPr>
            <w:rStyle w:val="Hyperlink"/>
            <w:noProof/>
          </w:rPr>
          <w:t xml:space="preserve"> Peletakan Pada Jok Motor</w:t>
        </w:r>
        <w:r w:rsidR="004E269B">
          <w:rPr>
            <w:noProof/>
            <w:webHidden/>
          </w:rPr>
          <w:tab/>
        </w:r>
        <w:r w:rsidR="004E269B">
          <w:rPr>
            <w:noProof/>
            <w:webHidden/>
          </w:rPr>
          <w:fldChar w:fldCharType="begin"/>
        </w:r>
        <w:r w:rsidR="004E269B">
          <w:rPr>
            <w:noProof/>
            <w:webHidden/>
          </w:rPr>
          <w:instrText xml:space="preserve"> PAGEREF _Toc173268169 \h </w:instrText>
        </w:r>
        <w:r w:rsidR="004E269B">
          <w:rPr>
            <w:noProof/>
            <w:webHidden/>
          </w:rPr>
        </w:r>
        <w:r w:rsidR="004E269B">
          <w:rPr>
            <w:noProof/>
            <w:webHidden/>
          </w:rPr>
          <w:fldChar w:fldCharType="separate"/>
        </w:r>
        <w:r w:rsidR="00C048B8">
          <w:rPr>
            <w:noProof/>
            <w:webHidden/>
          </w:rPr>
          <w:t>54</w:t>
        </w:r>
        <w:r w:rsidR="004E269B">
          <w:rPr>
            <w:noProof/>
            <w:webHidden/>
          </w:rPr>
          <w:fldChar w:fldCharType="end"/>
        </w:r>
      </w:hyperlink>
    </w:p>
    <w:p w14:paraId="3144711B" w14:textId="6D75B1D2"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0" w:history="1">
        <w:r w:rsidR="004E269B" w:rsidRPr="002C1743">
          <w:rPr>
            <w:rStyle w:val="Hyperlink"/>
            <w:noProof/>
          </w:rPr>
          <w:t>Gambar 4. 13 Grafik Pengujian Indikator Kehilangan</w:t>
        </w:r>
        <w:r w:rsidR="004E269B">
          <w:rPr>
            <w:noProof/>
            <w:webHidden/>
          </w:rPr>
          <w:tab/>
        </w:r>
        <w:r w:rsidR="004E269B">
          <w:rPr>
            <w:noProof/>
            <w:webHidden/>
          </w:rPr>
          <w:fldChar w:fldCharType="begin"/>
        </w:r>
        <w:r w:rsidR="004E269B">
          <w:rPr>
            <w:noProof/>
            <w:webHidden/>
          </w:rPr>
          <w:instrText xml:space="preserve"> PAGEREF _Toc173268170 \h </w:instrText>
        </w:r>
        <w:r w:rsidR="004E269B">
          <w:rPr>
            <w:noProof/>
            <w:webHidden/>
          </w:rPr>
        </w:r>
        <w:r w:rsidR="004E269B">
          <w:rPr>
            <w:noProof/>
            <w:webHidden/>
          </w:rPr>
          <w:fldChar w:fldCharType="separate"/>
        </w:r>
        <w:r w:rsidR="00C048B8">
          <w:rPr>
            <w:noProof/>
            <w:webHidden/>
          </w:rPr>
          <w:t>57</w:t>
        </w:r>
        <w:r w:rsidR="004E269B">
          <w:rPr>
            <w:noProof/>
            <w:webHidden/>
          </w:rPr>
          <w:fldChar w:fldCharType="end"/>
        </w:r>
      </w:hyperlink>
    </w:p>
    <w:p w14:paraId="29B3E8D5" w14:textId="73389DA0"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1" w:history="1">
        <w:r w:rsidR="004E269B" w:rsidRPr="002C1743">
          <w:rPr>
            <w:rStyle w:val="Hyperlink"/>
            <w:noProof/>
          </w:rPr>
          <w:t>Gambar 4. 14 Grafik Pengujian Indikator Kehilangan</w:t>
        </w:r>
        <w:r w:rsidR="004E269B">
          <w:rPr>
            <w:noProof/>
            <w:webHidden/>
          </w:rPr>
          <w:tab/>
        </w:r>
        <w:r w:rsidR="004E269B">
          <w:rPr>
            <w:noProof/>
            <w:webHidden/>
          </w:rPr>
          <w:fldChar w:fldCharType="begin"/>
        </w:r>
        <w:r w:rsidR="004E269B">
          <w:rPr>
            <w:noProof/>
            <w:webHidden/>
          </w:rPr>
          <w:instrText xml:space="preserve"> PAGEREF _Toc173268171 \h </w:instrText>
        </w:r>
        <w:r w:rsidR="004E269B">
          <w:rPr>
            <w:noProof/>
            <w:webHidden/>
          </w:rPr>
        </w:r>
        <w:r w:rsidR="004E269B">
          <w:rPr>
            <w:noProof/>
            <w:webHidden/>
          </w:rPr>
          <w:fldChar w:fldCharType="separate"/>
        </w:r>
        <w:r w:rsidR="00C048B8">
          <w:rPr>
            <w:noProof/>
            <w:webHidden/>
          </w:rPr>
          <w:t>60</w:t>
        </w:r>
        <w:r w:rsidR="004E269B">
          <w:rPr>
            <w:noProof/>
            <w:webHidden/>
          </w:rPr>
          <w:fldChar w:fldCharType="end"/>
        </w:r>
      </w:hyperlink>
    </w:p>
    <w:p w14:paraId="75F80CEA" w14:textId="23ECEFB5"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2" w:history="1">
        <w:r w:rsidR="004E269B" w:rsidRPr="002C1743">
          <w:rPr>
            <w:rStyle w:val="Hyperlink"/>
            <w:noProof/>
          </w:rPr>
          <w:t xml:space="preserve">Gambar 4. 15 Capture </w:t>
        </w:r>
        <w:r w:rsidR="00930CB2" w:rsidRPr="00930CB2">
          <w:rPr>
            <w:rStyle w:val="Hyperlink"/>
            <w:i/>
            <w:noProof/>
          </w:rPr>
          <w:t>packet</w:t>
        </w:r>
        <w:r w:rsidR="004E269B" w:rsidRPr="002C1743">
          <w:rPr>
            <w:rStyle w:val="Hyperlink"/>
            <w:noProof/>
          </w:rPr>
          <w:t xml:space="preserve"> aplikasi</w:t>
        </w:r>
        <w:r w:rsidR="004E269B">
          <w:rPr>
            <w:noProof/>
            <w:webHidden/>
          </w:rPr>
          <w:tab/>
        </w:r>
        <w:r w:rsidR="004E269B">
          <w:rPr>
            <w:noProof/>
            <w:webHidden/>
          </w:rPr>
          <w:fldChar w:fldCharType="begin"/>
        </w:r>
        <w:r w:rsidR="004E269B">
          <w:rPr>
            <w:noProof/>
            <w:webHidden/>
          </w:rPr>
          <w:instrText xml:space="preserve"> PAGEREF _Toc173268172 \h </w:instrText>
        </w:r>
        <w:r w:rsidR="004E269B">
          <w:rPr>
            <w:noProof/>
            <w:webHidden/>
          </w:rPr>
        </w:r>
        <w:r w:rsidR="004E269B">
          <w:rPr>
            <w:noProof/>
            <w:webHidden/>
          </w:rPr>
          <w:fldChar w:fldCharType="separate"/>
        </w:r>
        <w:r w:rsidR="00C048B8">
          <w:rPr>
            <w:noProof/>
            <w:webHidden/>
          </w:rPr>
          <w:t>61</w:t>
        </w:r>
        <w:r w:rsidR="004E269B">
          <w:rPr>
            <w:noProof/>
            <w:webHidden/>
          </w:rPr>
          <w:fldChar w:fldCharType="end"/>
        </w:r>
      </w:hyperlink>
    </w:p>
    <w:p w14:paraId="48146F88" w14:textId="089B9370"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3" w:history="1">
        <w:r w:rsidR="004E269B" w:rsidRPr="002C1743">
          <w:rPr>
            <w:rStyle w:val="Hyperlink"/>
            <w:noProof/>
          </w:rPr>
          <w:t>Gambar 4. 16 Hasil Capture Wireshark</w:t>
        </w:r>
        <w:r w:rsidR="004E269B">
          <w:rPr>
            <w:noProof/>
            <w:webHidden/>
          </w:rPr>
          <w:tab/>
        </w:r>
        <w:r w:rsidR="004E269B">
          <w:rPr>
            <w:noProof/>
            <w:webHidden/>
          </w:rPr>
          <w:fldChar w:fldCharType="begin"/>
        </w:r>
        <w:r w:rsidR="004E269B">
          <w:rPr>
            <w:noProof/>
            <w:webHidden/>
          </w:rPr>
          <w:instrText xml:space="preserve"> PAGEREF _Toc173268173 \h </w:instrText>
        </w:r>
        <w:r w:rsidR="004E269B">
          <w:rPr>
            <w:noProof/>
            <w:webHidden/>
          </w:rPr>
        </w:r>
        <w:r w:rsidR="004E269B">
          <w:rPr>
            <w:noProof/>
            <w:webHidden/>
          </w:rPr>
          <w:fldChar w:fldCharType="separate"/>
        </w:r>
        <w:r w:rsidR="00C048B8">
          <w:rPr>
            <w:noProof/>
            <w:webHidden/>
          </w:rPr>
          <w:t>61</w:t>
        </w:r>
        <w:r w:rsidR="004E269B">
          <w:rPr>
            <w:noProof/>
            <w:webHidden/>
          </w:rPr>
          <w:fldChar w:fldCharType="end"/>
        </w:r>
      </w:hyperlink>
    </w:p>
    <w:p w14:paraId="53079E6E" w14:textId="1D8B9D14"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4" w:history="1">
        <w:r w:rsidR="004E269B" w:rsidRPr="002C1743">
          <w:rPr>
            <w:rStyle w:val="Hyperlink"/>
            <w:noProof/>
          </w:rPr>
          <w:t>Gambar 4. 17 Hasil Filter Wireshark</w:t>
        </w:r>
        <w:r w:rsidR="004E269B">
          <w:rPr>
            <w:noProof/>
            <w:webHidden/>
          </w:rPr>
          <w:tab/>
        </w:r>
        <w:r w:rsidR="004E269B">
          <w:rPr>
            <w:noProof/>
            <w:webHidden/>
          </w:rPr>
          <w:fldChar w:fldCharType="begin"/>
        </w:r>
        <w:r w:rsidR="004E269B">
          <w:rPr>
            <w:noProof/>
            <w:webHidden/>
          </w:rPr>
          <w:instrText xml:space="preserve"> PAGEREF _Toc173268174 \h </w:instrText>
        </w:r>
        <w:r w:rsidR="004E269B">
          <w:rPr>
            <w:noProof/>
            <w:webHidden/>
          </w:rPr>
        </w:r>
        <w:r w:rsidR="004E269B">
          <w:rPr>
            <w:noProof/>
            <w:webHidden/>
          </w:rPr>
          <w:fldChar w:fldCharType="separate"/>
        </w:r>
        <w:r w:rsidR="00C048B8">
          <w:rPr>
            <w:noProof/>
            <w:webHidden/>
          </w:rPr>
          <w:t>61</w:t>
        </w:r>
        <w:r w:rsidR="004E269B">
          <w:rPr>
            <w:noProof/>
            <w:webHidden/>
          </w:rPr>
          <w:fldChar w:fldCharType="end"/>
        </w:r>
      </w:hyperlink>
    </w:p>
    <w:p w14:paraId="6655BC9F" w14:textId="30D82B45"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5" w:history="1">
        <w:r w:rsidR="004E269B" w:rsidRPr="002C1743">
          <w:rPr>
            <w:rStyle w:val="Hyperlink"/>
            <w:noProof/>
          </w:rPr>
          <w:t>Gambar 4. 18</w:t>
        </w:r>
        <w:r w:rsidR="004E269B" w:rsidRPr="002C1743">
          <w:rPr>
            <w:rStyle w:val="Hyperlink"/>
            <w:b/>
            <w:bCs/>
            <w:noProof/>
          </w:rPr>
          <w:t xml:space="preserve"> </w:t>
        </w:r>
        <w:r w:rsidR="004E269B" w:rsidRPr="002C1743">
          <w:rPr>
            <w:rStyle w:val="Hyperlink"/>
            <w:noProof/>
          </w:rPr>
          <w:t>Menampilkan Time Delta</w:t>
        </w:r>
        <w:r w:rsidR="004E269B">
          <w:rPr>
            <w:noProof/>
            <w:webHidden/>
          </w:rPr>
          <w:tab/>
        </w:r>
        <w:r w:rsidR="004E269B">
          <w:rPr>
            <w:noProof/>
            <w:webHidden/>
          </w:rPr>
          <w:fldChar w:fldCharType="begin"/>
        </w:r>
        <w:r w:rsidR="004E269B">
          <w:rPr>
            <w:noProof/>
            <w:webHidden/>
          </w:rPr>
          <w:instrText xml:space="preserve"> PAGEREF _Toc173268175 \h </w:instrText>
        </w:r>
        <w:r w:rsidR="004E269B">
          <w:rPr>
            <w:noProof/>
            <w:webHidden/>
          </w:rPr>
        </w:r>
        <w:r w:rsidR="004E269B">
          <w:rPr>
            <w:noProof/>
            <w:webHidden/>
          </w:rPr>
          <w:fldChar w:fldCharType="separate"/>
        </w:r>
        <w:r w:rsidR="00C048B8">
          <w:rPr>
            <w:noProof/>
            <w:webHidden/>
          </w:rPr>
          <w:t>62</w:t>
        </w:r>
        <w:r w:rsidR="004E269B">
          <w:rPr>
            <w:noProof/>
            <w:webHidden/>
          </w:rPr>
          <w:fldChar w:fldCharType="end"/>
        </w:r>
      </w:hyperlink>
    </w:p>
    <w:p w14:paraId="023217BA" w14:textId="66E4CF1A"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6" w:history="1">
        <w:r w:rsidR="004E269B" w:rsidRPr="002C1743">
          <w:rPr>
            <w:rStyle w:val="Hyperlink"/>
            <w:noProof/>
          </w:rPr>
          <w:t>Gambar 4. 19 Ekspor Data</w:t>
        </w:r>
        <w:r w:rsidR="004E269B">
          <w:rPr>
            <w:noProof/>
            <w:webHidden/>
          </w:rPr>
          <w:tab/>
        </w:r>
        <w:r w:rsidR="004E269B">
          <w:rPr>
            <w:noProof/>
            <w:webHidden/>
          </w:rPr>
          <w:fldChar w:fldCharType="begin"/>
        </w:r>
        <w:r w:rsidR="004E269B">
          <w:rPr>
            <w:noProof/>
            <w:webHidden/>
          </w:rPr>
          <w:instrText xml:space="preserve"> PAGEREF _Toc173268176 \h </w:instrText>
        </w:r>
        <w:r w:rsidR="004E269B">
          <w:rPr>
            <w:noProof/>
            <w:webHidden/>
          </w:rPr>
        </w:r>
        <w:r w:rsidR="004E269B">
          <w:rPr>
            <w:noProof/>
            <w:webHidden/>
          </w:rPr>
          <w:fldChar w:fldCharType="separate"/>
        </w:r>
        <w:r w:rsidR="00C048B8">
          <w:rPr>
            <w:noProof/>
            <w:webHidden/>
          </w:rPr>
          <w:t>62</w:t>
        </w:r>
        <w:r w:rsidR="004E269B">
          <w:rPr>
            <w:noProof/>
            <w:webHidden/>
          </w:rPr>
          <w:fldChar w:fldCharType="end"/>
        </w:r>
      </w:hyperlink>
    </w:p>
    <w:p w14:paraId="56C4E6A1" w14:textId="17E8FF30"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7" w:history="1">
        <w:r w:rsidR="004E269B" w:rsidRPr="002C1743">
          <w:rPr>
            <w:rStyle w:val="Hyperlink"/>
            <w:noProof/>
          </w:rPr>
          <w:t>Gambar 4. 20 Hasil Ekspor Data</w:t>
        </w:r>
        <w:r w:rsidR="004E269B">
          <w:rPr>
            <w:noProof/>
            <w:webHidden/>
          </w:rPr>
          <w:tab/>
        </w:r>
        <w:r w:rsidR="004E269B">
          <w:rPr>
            <w:noProof/>
            <w:webHidden/>
          </w:rPr>
          <w:fldChar w:fldCharType="begin"/>
        </w:r>
        <w:r w:rsidR="004E269B">
          <w:rPr>
            <w:noProof/>
            <w:webHidden/>
          </w:rPr>
          <w:instrText xml:space="preserve"> PAGEREF _Toc173268177 \h </w:instrText>
        </w:r>
        <w:r w:rsidR="004E269B">
          <w:rPr>
            <w:noProof/>
            <w:webHidden/>
          </w:rPr>
        </w:r>
        <w:r w:rsidR="004E269B">
          <w:rPr>
            <w:noProof/>
            <w:webHidden/>
          </w:rPr>
          <w:fldChar w:fldCharType="separate"/>
        </w:r>
        <w:r w:rsidR="00C048B8">
          <w:rPr>
            <w:noProof/>
            <w:webHidden/>
          </w:rPr>
          <w:t>62</w:t>
        </w:r>
        <w:r w:rsidR="004E269B">
          <w:rPr>
            <w:noProof/>
            <w:webHidden/>
          </w:rPr>
          <w:fldChar w:fldCharType="end"/>
        </w:r>
      </w:hyperlink>
    </w:p>
    <w:p w14:paraId="5AD080D6" w14:textId="73F5C554"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8" w:history="1">
        <w:r w:rsidR="004E269B" w:rsidRPr="002C1743">
          <w:rPr>
            <w:rStyle w:val="Hyperlink"/>
            <w:noProof/>
          </w:rPr>
          <w:t>Gambar 4. 21 Memilih Menu Statics</w:t>
        </w:r>
        <w:r w:rsidR="004E269B">
          <w:rPr>
            <w:noProof/>
            <w:webHidden/>
          </w:rPr>
          <w:tab/>
        </w:r>
        <w:r w:rsidR="004E269B">
          <w:rPr>
            <w:noProof/>
            <w:webHidden/>
          </w:rPr>
          <w:fldChar w:fldCharType="begin"/>
        </w:r>
        <w:r w:rsidR="004E269B">
          <w:rPr>
            <w:noProof/>
            <w:webHidden/>
          </w:rPr>
          <w:instrText xml:space="preserve"> PAGEREF _Toc173268178 \h </w:instrText>
        </w:r>
        <w:r w:rsidR="004E269B">
          <w:rPr>
            <w:noProof/>
            <w:webHidden/>
          </w:rPr>
        </w:r>
        <w:r w:rsidR="004E269B">
          <w:rPr>
            <w:noProof/>
            <w:webHidden/>
          </w:rPr>
          <w:fldChar w:fldCharType="separate"/>
        </w:r>
        <w:r w:rsidR="00C048B8">
          <w:rPr>
            <w:noProof/>
            <w:webHidden/>
          </w:rPr>
          <w:t>63</w:t>
        </w:r>
        <w:r w:rsidR="004E269B">
          <w:rPr>
            <w:noProof/>
            <w:webHidden/>
          </w:rPr>
          <w:fldChar w:fldCharType="end"/>
        </w:r>
      </w:hyperlink>
    </w:p>
    <w:p w14:paraId="0BEB7420" w14:textId="36187282"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79" w:history="1">
        <w:r w:rsidR="004E269B" w:rsidRPr="002C1743">
          <w:rPr>
            <w:rStyle w:val="Hyperlink"/>
            <w:noProof/>
          </w:rPr>
          <w:t>Gambar 4. 22 Jendela Baru Berisi Detail Data</w:t>
        </w:r>
        <w:r w:rsidR="004E269B">
          <w:rPr>
            <w:noProof/>
            <w:webHidden/>
          </w:rPr>
          <w:tab/>
        </w:r>
        <w:r w:rsidR="004E269B">
          <w:rPr>
            <w:noProof/>
            <w:webHidden/>
          </w:rPr>
          <w:fldChar w:fldCharType="begin"/>
        </w:r>
        <w:r w:rsidR="004E269B">
          <w:rPr>
            <w:noProof/>
            <w:webHidden/>
          </w:rPr>
          <w:instrText xml:space="preserve"> PAGEREF _Toc173268179 \h </w:instrText>
        </w:r>
        <w:r w:rsidR="004E269B">
          <w:rPr>
            <w:noProof/>
            <w:webHidden/>
          </w:rPr>
        </w:r>
        <w:r w:rsidR="004E269B">
          <w:rPr>
            <w:noProof/>
            <w:webHidden/>
          </w:rPr>
          <w:fldChar w:fldCharType="separate"/>
        </w:r>
        <w:r w:rsidR="00C048B8">
          <w:rPr>
            <w:noProof/>
            <w:webHidden/>
          </w:rPr>
          <w:t>64</w:t>
        </w:r>
        <w:r w:rsidR="004E269B">
          <w:rPr>
            <w:noProof/>
            <w:webHidden/>
          </w:rPr>
          <w:fldChar w:fldCharType="end"/>
        </w:r>
      </w:hyperlink>
    </w:p>
    <w:p w14:paraId="62D2B60E" w14:textId="56C79556"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80" w:history="1">
        <w:r w:rsidR="004E269B" w:rsidRPr="002C1743">
          <w:rPr>
            <w:rStyle w:val="Hyperlink"/>
            <w:noProof/>
          </w:rPr>
          <w:t>Gambar 4. 23 Dropped Packets</w:t>
        </w:r>
        <w:r w:rsidR="004E269B">
          <w:rPr>
            <w:noProof/>
            <w:webHidden/>
          </w:rPr>
          <w:tab/>
        </w:r>
        <w:r w:rsidR="004E269B">
          <w:rPr>
            <w:noProof/>
            <w:webHidden/>
          </w:rPr>
          <w:fldChar w:fldCharType="begin"/>
        </w:r>
        <w:r w:rsidR="004E269B">
          <w:rPr>
            <w:noProof/>
            <w:webHidden/>
          </w:rPr>
          <w:instrText xml:space="preserve"> PAGEREF _Toc173268180 \h </w:instrText>
        </w:r>
        <w:r w:rsidR="004E269B">
          <w:rPr>
            <w:noProof/>
            <w:webHidden/>
          </w:rPr>
        </w:r>
        <w:r w:rsidR="004E269B">
          <w:rPr>
            <w:noProof/>
            <w:webHidden/>
          </w:rPr>
          <w:fldChar w:fldCharType="separate"/>
        </w:r>
        <w:r w:rsidR="00C048B8">
          <w:rPr>
            <w:noProof/>
            <w:webHidden/>
          </w:rPr>
          <w:t>65</w:t>
        </w:r>
        <w:r w:rsidR="004E269B">
          <w:rPr>
            <w:noProof/>
            <w:webHidden/>
          </w:rPr>
          <w:fldChar w:fldCharType="end"/>
        </w:r>
      </w:hyperlink>
    </w:p>
    <w:p w14:paraId="489F2D66" w14:textId="378F5BD4"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81" w:history="1">
        <w:r w:rsidR="004E269B" w:rsidRPr="002C1743">
          <w:rPr>
            <w:rStyle w:val="Hyperlink"/>
            <w:noProof/>
          </w:rPr>
          <w:t xml:space="preserve">Gambar 4. 24 Variasi </w:t>
        </w:r>
        <w:r w:rsidR="007E7DFC" w:rsidRPr="007E7DFC">
          <w:rPr>
            <w:rStyle w:val="Hyperlink"/>
            <w:i/>
            <w:noProof/>
          </w:rPr>
          <w:t>Delay</w:t>
        </w:r>
        <w:r w:rsidR="004E269B">
          <w:rPr>
            <w:noProof/>
            <w:webHidden/>
          </w:rPr>
          <w:tab/>
        </w:r>
        <w:r w:rsidR="004E269B">
          <w:rPr>
            <w:noProof/>
            <w:webHidden/>
          </w:rPr>
          <w:fldChar w:fldCharType="begin"/>
        </w:r>
        <w:r w:rsidR="004E269B">
          <w:rPr>
            <w:noProof/>
            <w:webHidden/>
          </w:rPr>
          <w:instrText xml:space="preserve"> PAGEREF _Toc173268181 \h </w:instrText>
        </w:r>
        <w:r w:rsidR="004E269B">
          <w:rPr>
            <w:noProof/>
            <w:webHidden/>
          </w:rPr>
        </w:r>
        <w:r w:rsidR="004E269B">
          <w:rPr>
            <w:noProof/>
            <w:webHidden/>
          </w:rPr>
          <w:fldChar w:fldCharType="separate"/>
        </w:r>
        <w:r w:rsidR="00C048B8">
          <w:rPr>
            <w:noProof/>
            <w:webHidden/>
          </w:rPr>
          <w:t>66</w:t>
        </w:r>
        <w:r w:rsidR="004E269B">
          <w:rPr>
            <w:noProof/>
            <w:webHidden/>
          </w:rPr>
          <w:fldChar w:fldCharType="end"/>
        </w:r>
      </w:hyperlink>
    </w:p>
    <w:p w14:paraId="1D9D74A1" w14:textId="7127C3AC"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82" w:history="1">
        <w:r w:rsidR="004E269B" w:rsidRPr="002C1743">
          <w:rPr>
            <w:rStyle w:val="Hyperlink"/>
            <w:noProof/>
          </w:rPr>
          <w:t xml:space="preserve">Gambar 4. 25 Merubah Nilai Variasi </w:t>
        </w:r>
        <w:r w:rsidR="007E7DFC" w:rsidRPr="007E7DFC">
          <w:rPr>
            <w:rStyle w:val="Hyperlink"/>
            <w:i/>
            <w:noProof/>
          </w:rPr>
          <w:t>Delay</w:t>
        </w:r>
        <w:r w:rsidR="004E269B" w:rsidRPr="002C1743">
          <w:rPr>
            <w:rStyle w:val="Hyperlink"/>
            <w:noProof/>
          </w:rPr>
          <w:t xml:space="preserve"> Menjadi Positif</w:t>
        </w:r>
        <w:r w:rsidR="004E269B">
          <w:rPr>
            <w:noProof/>
            <w:webHidden/>
          </w:rPr>
          <w:tab/>
        </w:r>
        <w:r w:rsidR="004E269B">
          <w:rPr>
            <w:noProof/>
            <w:webHidden/>
          </w:rPr>
          <w:fldChar w:fldCharType="begin"/>
        </w:r>
        <w:r w:rsidR="004E269B">
          <w:rPr>
            <w:noProof/>
            <w:webHidden/>
          </w:rPr>
          <w:instrText xml:space="preserve"> PAGEREF _Toc173268182 \h </w:instrText>
        </w:r>
        <w:r w:rsidR="004E269B">
          <w:rPr>
            <w:noProof/>
            <w:webHidden/>
          </w:rPr>
        </w:r>
        <w:r w:rsidR="004E269B">
          <w:rPr>
            <w:noProof/>
            <w:webHidden/>
          </w:rPr>
          <w:fldChar w:fldCharType="separate"/>
        </w:r>
        <w:r w:rsidR="00C048B8">
          <w:rPr>
            <w:noProof/>
            <w:webHidden/>
          </w:rPr>
          <w:t>66</w:t>
        </w:r>
        <w:r w:rsidR="004E269B">
          <w:rPr>
            <w:noProof/>
            <w:webHidden/>
          </w:rPr>
          <w:fldChar w:fldCharType="end"/>
        </w:r>
      </w:hyperlink>
    </w:p>
    <w:p w14:paraId="3C8FFE69" w14:textId="68CFD64B" w:rsidR="004E269B" w:rsidRDefault="00000000" w:rsidP="004E269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73268183" w:history="1">
        <w:r w:rsidR="004E269B" w:rsidRPr="002C1743">
          <w:rPr>
            <w:rStyle w:val="Hyperlink"/>
            <w:noProof/>
          </w:rPr>
          <w:t xml:space="preserve">Gambar 4. 26 Mendapatkan Nilai </w:t>
        </w:r>
        <w:r w:rsidR="00CC4BFD" w:rsidRPr="00CC4BFD">
          <w:rPr>
            <w:rStyle w:val="Hyperlink"/>
            <w:i/>
            <w:noProof/>
          </w:rPr>
          <w:t>Cell</w:t>
        </w:r>
        <w:r w:rsidR="004E269B">
          <w:rPr>
            <w:noProof/>
            <w:webHidden/>
          </w:rPr>
          <w:tab/>
        </w:r>
        <w:r w:rsidR="004E269B">
          <w:rPr>
            <w:noProof/>
            <w:webHidden/>
          </w:rPr>
          <w:fldChar w:fldCharType="begin"/>
        </w:r>
        <w:r w:rsidR="004E269B">
          <w:rPr>
            <w:noProof/>
            <w:webHidden/>
          </w:rPr>
          <w:instrText xml:space="preserve"> PAGEREF _Toc173268183 \h </w:instrText>
        </w:r>
        <w:r w:rsidR="004E269B">
          <w:rPr>
            <w:noProof/>
            <w:webHidden/>
          </w:rPr>
        </w:r>
        <w:r w:rsidR="004E269B">
          <w:rPr>
            <w:noProof/>
            <w:webHidden/>
          </w:rPr>
          <w:fldChar w:fldCharType="separate"/>
        </w:r>
        <w:r w:rsidR="00C048B8">
          <w:rPr>
            <w:noProof/>
            <w:webHidden/>
          </w:rPr>
          <w:t>67</w:t>
        </w:r>
        <w:r w:rsidR="004E269B">
          <w:rPr>
            <w:noProof/>
            <w:webHidden/>
          </w:rPr>
          <w:fldChar w:fldCharType="end"/>
        </w:r>
      </w:hyperlink>
    </w:p>
    <w:p w14:paraId="5AC886D5" w14:textId="5C8543DC" w:rsidR="005F6FDA" w:rsidRDefault="005F6FDA" w:rsidP="004E269B">
      <w:pPr>
        <w:pStyle w:val="TableofFigures"/>
        <w:spacing w:line="360" w:lineRule="auto"/>
        <w:rPr>
          <w:rStyle w:val="Emphasis"/>
          <w:i w:val="0"/>
          <w:iCs w:val="0"/>
          <w:noProof/>
        </w:rPr>
      </w:pPr>
      <w:r>
        <w:rPr>
          <w:rStyle w:val="Emphasis"/>
          <w:i w:val="0"/>
          <w:iCs w:val="0"/>
          <w:noProof/>
        </w:rPr>
        <w:fldChar w:fldCharType="end"/>
      </w:r>
    </w:p>
    <w:p w14:paraId="6DC7A810" w14:textId="77777777" w:rsidR="005F6FDA" w:rsidRDefault="005F6FDA" w:rsidP="005F6FDA">
      <w:pPr>
        <w:pStyle w:val="TableofFigures"/>
        <w:spacing w:line="360" w:lineRule="auto"/>
        <w:rPr>
          <w:rStyle w:val="Emphasis"/>
          <w:i w:val="0"/>
          <w:iCs w:val="0"/>
          <w:noProof/>
        </w:rPr>
      </w:pPr>
    </w:p>
    <w:p w14:paraId="3AB6F04E" w14:textId="77777777" w:rsidR="00830559" w:rsidRDefault="00830559" w:rsidP="00830559"/>
    <w:p w14:paraId="4D63A384" w14:textId="77777777" w:rsidR="00830559" w:rsidRDefault="00830559" w:rsidP="00830559"/>
    <w:p w14:paraId="3C66E1F7" w14:textId="77777777" w:rsidR="00830559" w:rsidRDefault="00830559" w:rsidP="00830559"/>
    <w:p w14:paraId="1F8AC2E7" w14:textId="77777777" w:rsidR="00830559" w:rsidRDefault="00830559" w:rsidP="00830559"/>
    <w:p w14:paraId="76395F72" w14:textId="77777777" w:rsidR="00830559" w:rsidRDefault="00830559" w:rsidP="00830559"/>
    <w:p w14:paraId="782E5BDF" w14:textId="77777777" w:rsidR="00830559" w:rsidRDefault="00830559" w:rsidP="00830559"/>
    <w:p w14:paraId="578E1724" w14:textId="77777777" w:rsidR="00830559" w:rsidRDefault="00830559" w:rsidP="00830559"/>
    <w:p w14:paraId="74FFB8FF" w14:textId="77777777" w:rsidR="00830559" w:rsidDel="00FC22F2" w:rsidRDefault="00830559" w:rsidP="006606A7">
      <w:pPr>
        <w:rPr>
          <w:del w:id="235" w:author="Jingga Dewa" w:date="2024-07-28T01:12:00Z" w16du:dateUtc="2024-07-28T06:12:00Z"/>
        </w:rPr>
      </w:pPr>
    </w:p>
    <w:p w14:paraId="17406844" w14:textId="77777777" w:rsidR="00FC22F2" w:rsidRDefault="00FC22F2" w:rsidP="006606A7">
      <w:pPr>
        <w:pStyle w:val="TableofFigures"/>
        <w:spacing w:line="360" w:lineRule="auto"/>
        <w:rPr>
          <w:ins w:id="236" w:author="Jingga Dewa" w:date="2024-07-28T03:34:00Z" w16du:dateUtc="2024-07-28T08:34:00Z"/>
        </w:rPr>
      </w:pPr>
    </w:p>
    <w:p w14:paraId="3A3A8CE0" w14:textId="77777777" w:rsidR="00FC22F2" w:rsidRDefault="00FC22F2" w:rsidP="00FC22F2">
      <w:pPr>
        <w:rPr>
          <w:ins w:id="237" w:author="Jingga Dewa" w:date="2024-07-28T03:34:00Z" w16du:dateUtc="2024-07-28T08:34:00Z"/>
        </w:rPr>
      </w:pPr>
    </w:p>
    <w:p w14:paraId="6DEEC186" w14:textId="77777777" w:rsidR="00FC22F2" w:rsidRDefault="00FC22F2" w:rsidP="00FC22F2">
      <w:pPr>
        <w:rPr>
          <w:ins w:id="238" w:author="Jingga Dewa" w:date="2024-07-28T03:34:00Z" w16du:dateUtc="2024-07-28T08:34:00Z"/>
        </w:rPr>
      </w:pPr>
    </w:p>
    <w:p w14:paraId="4058A9EA" w14:textId="77777777" w:rsidR="00FC22F2" w:rsidRDefault="00FC22F2" w:rsidP="00FC22F2">
      <w:pPr>
        <w:rPr>
          <w:ins w:id="239" w:author="Jingga Dewa" w:date="2024-07-28T03:34:00Z" w16du:dateUtc="2024-07-28T08:34:00Z"/>
        </w:rPr>
      </w:pPr>
    </w:p>
    <w:p w14:paraId="298388A1" w14:textId="77777777" w:rsidR="00FC22F2" w:rsidRDefault="00FC22F2" w:rsidP="00FC22F2">
      <w:pPr>
        <w:rPr>
          <w:ins w:id="240" w:author="Jingga Dewa" w:date="2024-07-28T03:34:00Z" w16du:dateUtc="2024-07-28T08:34:00Z"/>
        </w:rPr>
      </w:pPr>
    </w:p>
    <w:p w14:paraId="326364D2" w14:textId="77777777" w:rsidR="00FC22F2" w:rsidRDefault="00FC22F2" w:rsidP="00FC22F2">
      <w:pPr>
        <w:rPr>
          <w:ins w:id="241" w:author="Jingga Dewa" w:date="2024-07-28T03:34:00Z" w16du:dateUtc="2024-07-28T08:34:00Z"/>
        </w:rPr>
      </w:pPr>
    </w:p>
    <w:p w14:paraId="14DA16CB" w14:textId="77777777" w:rsidR="00FC22F2" w:rsidRDefault="00FC22F2" w:rsidP="00FC22F2">
      <w:pPr>
        <w:rPr>
          <w:ins w:id="242" w:author="Jingga Dewa" w:date="2024-07-28T03:34:00Z" w16du:dateUtc="2024-07-28T08:34:00Z"/>
        </w:rPr>
      </w:pPr>
    </w:p>
    <w:p w14:paraId="2C87FD3C" w14:textId="77777777" w:rsidR="00FC22F2" w:rsidRDefault="00FC22F2" w:rsidP="00FC22F2">
      <w:pPr>
        <w:rPr>
          <w:ins w:id="243" w:author="Jingga Dewa" w:date="2024-07-28T03:34:00Z" w16du:dateUtc="2024-07-28T08:34:00Z"/>
        </w:rPr>
      </w:pPr>
    </w:p>
    <w:p w14:paraId="4B12127D" w14:textId="77777777" w:rsidR="00FC22F2" w:rsidRDefault="00FC22F2" w:rsidP="00FC22F2">
      <w:pPr>
        <w:rPr>
          <w:ins w:id="244" w:author="Jingga Dewa" w:date="2024-07-28T03:34:00Z" w16du:dateUtc="2024-07-28T08:34:00Z"/>
        </w:rPr>
      </w:pPr>
    </w:p>
    <w:p w14:paraId="5B4D35C0" w14:textId="77777777" w:rsidR="00FC22F2" w:rsidRDefault="00FC22F2" w:rsidP="00FC22F2">
      <w:pPr>
        <w:rPr>
          <w:ins w:id="245" w:author="Jingga Dewa" w:date="2024-07-28T03:34:00Z" w16du:dateUtc="2024-07-28T08:34:00Z"/>
        </w:rPr>
      </w:pPr>
    </w:p>
    <w:p w14:paraId="627C0870" w14:textId="77777777" w:rsidR="00FC22F2" w:rsidRDefault="00FC22F2" w:rsidP="00FC22F2">
      <w:pPr>
        <w:rPr>
          <w:ins w:id="246" w:author="Jingga Dewa" w:date="2024-07-28T03:34:00Z" w16du:dateUtc="2024-07-28T08:34:00Z"/>
        </w:rPr>
      </w:pPr>
    </w:p>
    <w:p w14:paraId="3BBC065E" w14:textId="77777777" w:rsidR="00FC22F2" w:rsidRDefault="00FC22F2" w:rsidP="00FC22F2">
      <w:pPr>
        <w:rPr>
          <w:ins w:id="247" w:author="Jingga Dewa" w:date="2024-07-28T03:34:00Z" w16du:dateUtc="2024-07-28T08:34:00Z"/>
        </w:rPr>
      </w:pPr>
    </w:p>
    <w:p w14:paraId="217C2781" w14:textId="77777777" w:rsidR="00FC22F2" w:rsidRDefault="00FC22F2" w:rsidP="00FC22F2">
      <w:pPr>
        <w:rPr>
          <w:ins w:id="248" w:author="Jingga Dewa" w:date="2024-07-28T03:34:00Z" w16du:dateUtc="2024-07-28T08:34:00Z"/>
        </w:rPr>
      </w:pPr>
    </w:p>
    <w:p w14:paraId="4326E2CB" w14:textId="77777777" w:rsidR="00FC22F2" w:rsidRPr="00FC22F2" w:rsidRDefault="00FC22F2">
      <w:pPr>
        <w:rPr>
          <w:ins w:id="249" w:author="Jingga Dewa" w:date="2024-07-28T03:34:00Z" w16du:dateUtc="2024-07-28T08:34:00Z"/>
        </w:rPr>
        <w:pPrChange w:id="250" w:author="Jingga Dewa" w:date="2024-07-28T03:34:00Z" w16du:dateUtc="2024-07-28T08:34:00Z">
          <w:pPr>
            <w:pStyle w:val="TableofFigures"/>
            <w:spacing w:line="360" w:lineRule="auto"/>
          </w:pPr>
        </w:pPrChange>
      </w:pPr>
    </w:p>
    <w:p w14:paraId="5B3B09AB" w14:textId="77777777" w:rsidR="006606A7" w:rsidRDefault="006606A7" w:rsidP="006606A7">
      <w:pPr>
        <w:rPr>
          <w:ins w:id="251" w:author="Jingga Dewa" w:date="2024-07-28T03:34:00Z" w16du:dateUtc="2024-07-28T08:34:00Z"/>
        </w:rPr>
      </w:pPr>
    </w:p>
    <w:p w14:paraId="6EB736E9" w14:textId="6E13BC88" w:rsidR="00FC22F2" w:rsidRDefault="00FC22F2">
      <w:pPr>
        <w:pStyle w:val="Heading1"/>
        <w:numPr>
          <w:ilvl w:val="0"/>
          <w:numId w:val="0"/>
        </w:numPr>
        <w:jc w:val="center"/>
        <w:rPr>
          <w:ins w:id="252" w:author="Jingga Dewa" w:date="2024-07-28T03:34:00Z" w16du:dateUtc="2024-07-28T08:34:00Z"/>
          <w:b/>
          <w:bCs/>
        </w:rPr>
        <w:pPrChange w:id="253" w:author="Jingga Dewa" w:date="2024-07-28T03:40:00Z" w16du:dateUtc="2024-07-28T08:40:00Z">
          <w:pPr>
            <w:jc w:val="center"/>
          </w:pPr>
        </w:pPrChange>
      </w:pPr>
      <w:bookmarkStart w:id="254" w:name="_Toc175172348"/>
      <w:ins w:id="255" w:author="Jingga Dewa" w:date="2024-07-28T03:34:00Z" w16du:dateUtc="2024-07-28T08:34:00Z">
        <w:r>
          <w:rPr>
            <w:b/>
            <w:bCs/>
          </w:rPr>
          <w:t>LAMPIRAN</w:t>
        </w:r>
        <w:bookmarkEnd w:id="254"/>
      </w:ins>
    </w:p>
    <w:p w14:paraId="5FA3B5F1" w14:textId="4DB00677" w:rsidR="00F448D9" w:rsidRDefault="00F448D9">
      <w:pPr>
        <w:pStyle w:val="TableofFigures"/>
        <w:tabs>
          <w:tab w:val="right" w:leader="dot" w:pos="7927"/>
        </w:tabs>
        <w:spacing w:line="360" w:lineRule="auto"/>
        <w:rPr>
          <w:ins w:id="256" w:author="Jingga Dewa" w:date="2024-07-28T04:18:00Z" w16du:dateUtc="2024-07-28T09:18:00Z"/>
          <w:rFonts w:asciiTheme="minorHAnsi" w:eastAsiaTheme="minorEastAsia" w:hAnsiTheme="minorHAnsi"/>
          <w:noProof/>
          <w:sz w:val="22"/>
          <w:lang w:val="en-ID" w:eastAsia="en-ID"/>
        </w:rPr>
        <w:pPrChange w:id="257" w:author="Jingga Dewa" w:date="2024-07-28T04:18:00Z" w16du:dateUtc="2024-07-28T09:18:00Z">
          <w:pPr>
            <w:pStyle w:val="TableofFigures"/>
            <w:tabs>
              <w:tab w:val="right" w:leader="dot" w:pos="7927"/>
            </w:tabs>
          </w:pPr>
        </w:pPrChange>
      </w:pPr>
      <w:ins w:id="258" w:author="Jingga Dewa" w:date="2024-07-28T04:18:00Z" w16du:dateUtc="2024-07-28T09:18:00Z">
        <w:r>
          <w:rPr>
            <w:b/>
            <w:bCs/>
          </w:rPr>
          <w:fldChar w:fldCharType="begin"/>
        </w:r>
        <w:r>
          <w:rPr>
            <w:b/>
            <w:bCs/>
          </w:rPr>
          <w:instrText xml:space="preserve"> TOC \h \z \c "Lampiran" </w:instrText>
        </w:r>
      </w:ins>
      <w:r>
        <w:rPr>
          <w:b/>
          <w:bCs/>
        </w:rPr>
        <w:fldChar w:fldCharType="separate"/>
      </w:r>
      <w:ins w:id="259" w:author="Jingga Dewa" w:date="2024-07-28T04:18:00Z" w16du:dateUtc="2024-07-28T09:18:00Z">
        <w:r w:rsidRPr="00137CFC">
          <w:rPr>
            <w:rStyle w:val="Hyperlink"/>
            <w:noProof/>
          </w:rPr>
          <w:fldChar w:fldCharType="begin"/>
        </w:r>
        <w:r w:rsidRPr="00137CFC">
          <w:rPr>
            <w:rStyle w:val="Hyperlink"/>
            <w:noProof/>
          </w:rPr>
          <w:instrText xml:space="preserve"> </w:instrText>
        </w:r>
        <w:r>
          <w:rPr>
            <w:noProof/>
          </w:rPr>
          <w:instrText>HYPERLINK \l "_Toc173032696"</w:instrText>
        </w:r>
        <w:r w:rsidRPr="00137CFC">
          <w:rPr>
            <w:rStyle w:val="Hyperlink"/>
            <w:noProof/>
          </w:rPr>
          <w:instrText xml:space="preserve"> </w:instrText>
        </w:r>
        <w:r w:rsidRPr="00137CFC">
          <w:rPr>
            <w:rStyle w:val="Hyperlink"/>
            <w:noProof/>
          </w:rPr>
        </w:r>
        <w:r w:rsidRPr="00137CFC">
          <w:rPr>
            <w:rStyle w:val="Hyperlink"/>
            <w:noProof/>
          </w:rPr>
          <w:fldChar w:fldCharType="separate"/>
        </w:r>
        <w:r w:rsidRPr="00F448D9">
          <w:rPr>
            <w:rStyle w:val="Hyperlink"/>
            <w:noProof/>
            <w:rPrChange w:id="260" w:author="Jingga Dewa" w:date="2024-07-28T04:18:00Z" w16du:dateUtc="2024-07-28T09:18:00Z">
              <w:rPr>
                <w:rStyle w:val="Hyperlink"/>
                <w:b/>
                <w:bCs/>
                <w:noProof/>
              </w:rPr>
            </w:rPrChange>
          </w:rPr>
          <w:t>Lampiran 1 Kode Mikrokontroller</w:t>
        </w:r>
        <w:r>
          <w:rPr>
            <w:noProof/>
            <w:webHidden/>
          </w:rPr>
          <w:tab/>
        </w:r>
        <w:r>
          <w:rPr>
            <w:noProof/>
            <w:webHidden/>
          </w:rPr>
          <w:fldChar w:fldCharType="begin"/>
        </w:r>
        <w:r>
          <w:rPr>
            <w:noProof/>
            <w:webHidden/>
          </w:rPr>
          <w:instrText xml:space="preserve"> PAGEREF _Toc173032696 \h </w:instrText>
        </w:r>
      </w:ins>
      <w:r>
        <w:rPr>
          <w:noProof/>
          <w:webHidden/>
        </w:rPr>
      </w:r>
      <w:r>
        <w:rPr>
          <w:noProof/>
          <w:webHidden/>
        </w:rPr>
        <w:fldChar w:fldCharType="separate"/>
      </w:r>
      <w:ins w:id="261" w:author="Jingga Dewa" w:date="2024-07-28T04:18:00Z" w16du:dateUtc="2024-07-28T09:18:00Z">
        <w:r>
          <w:rPr>
            <w:noProof/>
            <w:webHidden/>
          </w:rPr>
          <w:t>88</w:t>
        </w:r>
        <w:r>
          <w:rPr>
            <w:noProof/>
            <w:webHidden/>
          </w:rPr>
          <w:fldChar w:fldCharType="end"/>
        </w:r>
        <w:r w:rsidRPr="00137CFC">
          <w:rPr>
            <w:rStyle w:val="Hyperlink"/>
            <w:noProof/>
          </w:rPr>
          <w:fldChar w:fldCharType="end"/>
        </w:r>
      </w:ins>
    </w:p>
    <w:p w14:paraId="2687C248" w14:textId="18857828" w:rsidR="00F448D9" w:rsidRPr="00F448D9" w:rsidRDefault="00F448D9">
      <w:pPr>
        <w:pStyle w:val="TableofFigures"/>
        <w:tabs>
          <w:tab w:val="right" w:leader="dot" w:pos="7927"/>
        </w:tabs>
        <w:spacing w:line="360" w:lineRule="auto"/>
        <w:rPr>
          <w:ins w:id="262" w:author="Jingga Dewa" w:date="2024-07-28T04:18:00Z" w16du:dateUtc="2024-07-28T09:18:00Z"/>
          <w:rFonts w:asciiTheme="minorHAnsi" w:eastAsiaTheme="minorEastAsia" w:hAnsiTheme="minorHAnsi"/>
          <w:noProof/>
          <w:sz w:val="22"/>
          <w:lang w:val="en-ID" w:eastAsia="en-ID"/>
        </w:rPr>
        <w:pPrChange w:id="263" w:author="Jingga Dewa" w:date="2024-07-28T04:18:00Z" w16du:dateUtc="2024-07-28T09:18:00Z">
          <w:pPr>
            <w:pStyle w:val="TableofFigures"/>
            <w:tabs>
              <w:tab w:val="right" w:leader="dot" w:pos="7927"/>
            </w:tabs>
          </w:pPr>
        </w:pPrChange>
      </w:pPr>
      <w:ins w:id="264"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"_Toc173032697"</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iCs/>
            <w:noProof/>
            <w:rPrChange w:id="265" w:author="Jingga Dewa" w:date="2024-07-28T04:18:00Z" w16du:dateUtc="2024-07-28T09:18:00Z">
              <w:rPr>
                <w:rStyle w:val="Hyperlink"/>
                <w:b/>
                <w:bCs/>
                <w:iCs/>
                <w:noProof/>
              </w:rPr>
            </w:rPrChange>
          </w:rPr>
          <w:t>Lampiran 2 Kode Google Scrip</w:t>
        </w:r>
        <w:r w:rsidRPr="00F448D9">
          <w:rPr>
            <w:noProof/>
            <w:webHidden/>
          </w:rPr>
          <w:tab/>
        </w:r>
        <w:r w:rsidRPr="00F448D9">
          <w:rPr>
            <w:noProof/>
            <w:webHidden/>
          </w:rPr>
          <w:fldChar w:fldCharType="begin"/>
        </w:r>
        <w:r w:rsidRPr="00F448D9">
          <w:rPr>
            <w:noProof/>
            <w:webHidden/>
          </w:rPr>
          <w:instrText xml:space="preserve"> PAGEREF _Toc173032697 \h </w:instrText>
        </w:r>
      </w:ins>
      <w:r w:rsidRPr="00F448D9">
        <w:rPr>
          <w:noProof/>
          <w:webHidden/>
        </w:rPr>
      </w:r>
      <w:r w:rsidRPr="00F448D9">
        <w:rPr>
          <w:noProof/>
          <w:webHidden/>
        </w:rPr>
        <w:fldChar w:fldCharType="separate"/>
      </w:r>
      <w:ins w:id="266" w:author="Jingga Dewa" w:date="2024-07-28T04:18:00Z" w16du:dateUtc="2024-07-28T09:18:00Z">
        <w:r w:rsidRPr="00F448D9">
          <w:rPr>
            <w:noProof/>
            <w:webHidden/>
          </w:rPr>
          <w:t>91</w:t>
        </w:r>
        <w:r w:rsidRPr="00F448D9">
          <w:rPr>
            <w:noProof/>
            <w:webHidden/>
          </w:rPr>
          <w:fldChar w:fldCharType="end"/>
        </w:r>
        <w:r w:rsidRPr="00F448D9">
          <w:rPr>
            <w:rStyle w:val="Hyperlink"/>
            <w:noProof/>
          </w:rPr>
          <w:fldChar w:fldCharType="end"/>
        </w:r>
      </w:ins>
    </w:p>
    <w:p w14:paraId="413514EE" w14:textId="0C5F6CF2" w:rsidR="00F448D9" w:rsidRPr="00F448D9" w:rsidRDefault="00F448D9">
      <w:pPr>
        <w:pStyle w:val="TableofFigures"/>
        <w:tabs>
          <w:tab w:val="right" w:leader="dot" w:pos="7927"/>
        </w:tabs>
        <w:spacing w:line="360" w:lineRule="auto"/>
        <w:rPr>
          <w:ins w:id="267" w:author="Jingga Dewa" w:date="2024-07-28T04:18:00Z" w16du:dateUtc="2024-07-28T09:18:00Z"/>
          <w:rFonts w:asciiTheme="minorHAnsi" w:eastAsiaTheme="minorEastAsia" w:hAnsiTheme="minorHAnsi"/>
          <w:noProof/>
          <w:sz w:val="22"/>
          <w:lang w:val="en-ID" w:eastAsia="en-ID"/>
        </w:rPr>
        <w:pPrChange w:id="268" w:author="Jingga Dewa" w:date="2024-07-28T04:18:00Z" w16du:dateUtc="2024-07-28T09:18:00Z">
          <w:pPr>
            <w:pStyle w:val="TableofFigures"/>
            <w:tabs>
              <w:tab w:val="right" w:leader="dot" w:pos="7927"/>
            </w:tabs>
          </w:pPr>
        </w:pPrChange>
      </w:pPr>
      <w:ins w:id="269"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"_Toc173032698"</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270" w:author="Jingga Dewa" w:date="2024-07-28T04:18:00Z" w16du:dateUtc="2024-07-28T09:18:00Z">
              <w:rPr>
                <w:rStyle w:val="Hyperlink"/>
                <w:b/>
                <w:bCs/>
                <w:noProof/>
              </w:rPr>
            </w:rPrChange>
          </w:rPr>
          <w:t>Lampiran 3 Kode Blok Aplikasi Mobil</w:t>
        </w:r>
        <w:r w:rsidRPr="00F448D9">
          <w:rPr>
            <w:noProof/>
            <w:webHidden/>
          </w:rPr>
          <w:tab/>
        </w:r>
        <w:r w:rsidRPr="00F448D9">
          <w:rPr>
            <w:noProof/>
            <w:webHidden/>
          </w:rPr>
          <w:fldChar w:fldCharType="begin"/>
        </w:r>
        <w:r w:rsidRPr="00F448D9">
          <w:rPr>
            <w:noProof/>
            <w:webHidden/>
          </w:rPr>
          <w:instrText xml:space="preserve"> PAGEREF _Toc173032698 \h </w:instrText>
        </w:r>
      </w:ins>
      <w:r w:rsidRPr="00F448D9">
        <w:rPr>
          <w:noProof/>
          <w:webHidden/>
        </w:rPr>
      </w:r>
      <w:r w:rsidRPr="00F448D9">
        <w:rPr>
          <w:noProof/>
          <w:webHidden/>
        </w:rPr>
        <w:fldChar w:fldCharType="separate"/>
      </w:r>
      <w:ins w:id="271" w:author="Jingga Dewa" w:date="2024-07-28T04:18:00Z" w16du:dateUtc="2024-07-28T09:18:00Z">
        <w:r w:rsidRPr="00F448D9">
          <w:rPr>
            <w:noProof/>
            <w:webHidden/>
          </w:rPr>
          <w:t>92</w:t>
        </w:r>
        <w:r w:rsidRPr="00F448D9">
          <w:rPr>
            <w:noProof/>
            <w:webHidden/>
          </w:rPr>
          <w:fldChar w:fldCharType="end"/>
        </w:r>
        <w:r w:rsidRPr="00F448D9">
          <w:rPr>
            <w:rStyle w:val="Hyperlink"/>
            <w:noProof/>
          </w:rPr>
          <w:fldChar w:fldCharType="end"/>
        </w:r>
      </w:ins>
    </w:p>
    <w:p w14:paraId="2C70C0F5" w14:textId="2FEFD9D7" w:rsidR="00F448D9" w:rsidRPr="00F448D9" w:rsidRDefault="00F448D9">
      <w:pPr>
        <w:pStyle w:val="TableofFigures"/>
        <w:tabs>
          <w:tab w:val="right" w:leader="dot" w:pos="7927"/>
        </w:tabs>
        <w:spacing w:line="360" w:lineRule="auto"/>
        <w:rPr>
          <w:ins w:id="272" w:author="Jingga Dewa" w:date="2024-07-28T04:18:00Z" w16du:dateUtc="2024-07-28T09:18:00Z"/>
          <w:rFonts w:asciiTheme="minorHAnsi" w:eastAsiaTheme="minorEastAsia" w:hAnsiTheme="minorHAnsi"/>
          <w:noProof/>
          <w:sz w:val="22"/>
          <w:lang w:val="en-ID" w:eastAsia="en-ID"/>
        </w:rPr>
        <w:pPrChange w:id="273" w:author="Jingga Dewa" w:date="2024-07-28T04:18:00Z" w16du:dateUtc="2024-07-28T09:18:00Z">
          <w:pPr>
            <w:pStyle w:val="TableofFigures"/>
            <w:tabs>
              <w:tab w:val="right" w:leader="dot" w:pos="7927"/>
            </w:tabs>
          </w:pPr>
        </w:pPrChange>
      </w:pPr>
      <w:ins w:id="274"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"_Toc173032699"</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275" w:author="Jingga Dewa" w:date="2024-07-28T04:18:00Z" w16du:dateUtc="2024-07-28T09:18:00Z">
              <w:rPr>
                <w:rStyle w:val="Hyperlink"/>
                <w:b/>
                <w:bCs/>
                <w:noProof/>
              </w:rPr>
            </w:rPrChange>
          </w:rPr>
          <w:t>Lampiran 4 Datasheet Mikrokontroller</w:t>
        </w:r>
        <w:r w:rsidRPr="00F448D9">
          <w:rPr>
            <w:noProof/>
            <w:webHidden/>
          </w:rPr>
          <w:tab/>
        </w:r>
        <w:r w:rsidRPr="00F448D9">
          <w:rPr>
            <w:noProof/>
            <w:webHidden/>
          </w:rPr>
          <w:fldChar w:fldCharType="begin"/>
        </w:r>
        <w:r w:rsidRPr="00F448D9">
          <w:rPr>
            <w:noProof/>
            <w:webHidden/>
          </w:rPr>
          <w:instrText xml:space="preserve"> PAGEREF _Toc173032699 \h </w:instrText>
        </w:r>
      </w:ins>
      <w:r w:rsidRPr="00F448D9">
        <w:rPr>
          <w:noProof/>
          <w:webHidden/>
        </w:rPr>
      </w:r>
      <w:r w:rsidRPr="00F448D9">
        <w:rPr>
          <w:noProof/>
          <w:webHidden/>
        </w:rPr>
        <w:fldChar w:fldCharType="separate"/>
      </w:r>
      <w:ins w:id="276" w:author="Jingga Dewa" w:date="2024-07-28T04:18:00Z" w16du:dateUtc="2024-07-28T09:18:00Z">
        <w:r w:rsidRPr="00F448D9">
          <w:rPr>
            <w:noProof/>
            <w:webHidden/>
          </w:rPr>
          <w:t>96</w:t>
        </w:r>
        <w:r w:rsidRPr="00F448D9">
          <w:rPr>
            <w:noProof/>
            <w:webHidden/>
          </w:rPr>
          <w:fldChar w:fldCharType="end"/>
        </w:r>
        <w:r w:rsidRPr="00F448D9">
          <w:rPr>
            <w:rStyle w:val="Hyperlink"/>
            <w:noProof/>
          </w:rPr>
          <w:fldChar w:fldCharType="end"/>
        </w:r>
      </w:ins>
    </w:p>
    <w:p w14:paraId="7CA75051" w14:textId="5E017EB8" w:rsidR="00F448D9" w:rsidRPr="00F448D9" w:rsidRDefault="00F448D9">
      <w:pPr>
        <w:pStyle w:val="TableofFigures"/>
        <w:tabs>
          <w:tab w:val="right" w:leader="dot" w:pos="7927"/>
        </w:tabs>
        <w:spacing w:line="360" w:lineRule="auto"/>
        <w:rPr>
          <w:ins w:id="277" w:author="Jingga Dewa" w:date="2024-07-28T04:18:00Z" w16du:dateUtc="2024-07-28T09:18:00Z"/>
          <w:rFonts w:asciiTheme="minorHAnsi" w:eastAsiaTheme="minorEastAsia" w:hAnsiTheme="minorHAnsi"/>
          <w:noProof/>
          <w:sz w:val="22"/>
          <w:lang w:val="en-ID" w:eastAsia="en-ID"/>
        </w:rPr>
        <w:pPrChange w:id="278" w:author="Jingga Dewa" w:date="2024-07-28T04:18:00Z" w16du:dateUtc="2024-07-28T09:18:00Z">
          <w:pPr>
            <w:pStyle w:val="TableofFigures"/>
            <w:tabs>
              <w:tab w:val="right" w:leader="dot" w:pos="7927"/>
            </w:tabs>
          </w:pPr>
        </w:pPrChange>
      </w:pPr>
      <w:ins w:id="279"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"_Toc173032700"</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280" w:author="Jingga Dewa" w:date="2024-07-28T04:18:00Z" w16du:dateUtc="2024-07-28T09:18:00Z">
              <w:rPr>
                <w:rStyle w:val="Hyperlink"/>
                <w:b/>
                <w:bCs/>
                <w:noProof/>
              </w:rPr>
            </w:rPrChange>
          </w:rPr>
          <w:t xml:space="preserve">Lampiran 5 Datasheet </w:t>
        </w:r>
      </w:ins>
      <w:r w:rsidR="00930CB2" w:rsidRPr="00930CB2">
        <w:rPr>
          <w:rStyle w:val="Hyperlink"/>
          <w:i/>
          <w:noProof/>
        </w:rPr>
        <w:t>Sensor</w:t>
      </w:r>
      <w:ins w:id="281" w:author="Jingga Dewa" w:date="2024-07-28T04:18:00Z" w16du:dateUtc="2024-07-28T09:18:00Z">
        <w:r w:rsidRPr="00F448D9">
          <w:rPr>
            <w:rStyle w:val="Hyperlink"/>
            <w:noProof/>
            <w:rPrChange w:id="282" w:author="Jingga Dewa" w:date="2024-07-28T04:18:00Z" w16du:dateUtc="2024-07-28T09:18:00Z">
              <w:rPr>
                <w:rStyle w:val="Hyperlink"/>
                <w:b/>
                <w:bCs/>
                <w:noProof/>
              </w:rPr>
            </w:rPrChange>
          </w:rPr>
          <w:t xml:space="preserve"> GPS NEO N8M</w:t>
        </w:r>
        <w:r w:rsidRPr="00F448D9">
          <w:rPr>
            <w:noProof/>
            <w:webHidden/>
          </w:rPr>
          <w:tab/>
        </w:r>
        <w:r w:rsidRPr="00F448D9">
          <w:rPr>
            <w:noProof/>
            <w:webHidden/>
          </w:rPr>
          <w:fldChar w:fldCharType="begin"/>
        </w:r>
        <w:r w:rsidRPr="00F448D9">
          <w:rPr>
            <w:noProof/>
            <w:webHidden/>
          </w:rPr>
          <w:instrText xml:space="preserve"> PAGEREF _Toc173032700 \h </w:instrText>
        </w:r>
      </w:ins>
      <w:r w:rsidRPr="00F448D9">
        <w:rPr>
          <w:noProof/>
          <w:webHidden/>
        </w:rPr>
      </w:r>
      <w:r w:rsidRPr="00F448D9">
        <w:rPr>
          <w:noProof/>
          <w:webHidden/>
        </w:rPr>
        <w:fldChar w:fldCharType="separate"/>
      </w:r>
      <w:ins w:id="283" w:author="Jingga Dewa" w:date="2024-07-28T04:18:00Z" w16du:dateUtc="2024-07-28T09:18:00Z">
        <w:r w:rsidRPr="00F448D9">
          <w:rPr>
            <w:noProof/>
            <w:webHidden/>
          </w:rPr>
          <w:t>105</w:t>
        </w:r>
        <w:r w:rsidRPr="00F448D9">
          <w:rPr>
            <w:noProof/>
            <w:webHidden/>
          </w:rPr>
          <w:fldChar w:fldCharType="end"/>
        </w:r>
        <w:r w:rsidRPr="00F448D9">
          <w:rPr>
            <w:rStyle w:val="Hyperlink"/>
            <w:noProof/>
          </w:rPr>
          <w:fldChar w:fldCharType="end"/>
        </w:r>
      </w:ins>
    </w:p>
    <w:p w14:paraId="39C1210C" w14:textId="293892FF" w:rsidR="00F448D9" w:rsidRPr="00F448D9" w:rsidRDefault="00F448D9">
      <w:pPr>
        <w:pStyle w:val="TableofFigures"/>
        <w:tabs>
          <w:tab w:val="right" w:leader="dot" w:pos="7927"/>
        </w:tabs>
        <w:spacing w:line="360" w:lineRule="auto"/>
        <w:rPr>
          <w:ins w:id="284" w:author="Jingga Dewa" w:date="2024-07-28T04:18:00Z" w16du:dateUtc="2024-07-28T09:18:00Z"/>
          <w:rFonts w:asciiTheme="minorHAnsi" w:eastAsiaTheme="minorEastAsia" w:hAnsiTheme="minorHAnsi"/>
          <w:noProof/>
          <w:sz w:val="22"/>
          <w:lang w:val="en-ID" w:eastAsia="en-ID"/>
        </w:rPr>
        <w:pPrChange w:id="285" w:author="Jingga Dewa" w:date="2024-07-28T04:18:00Z" w16du:dateUtc="2024-07-28T09:18:00Z">
          <w:pPr>
            <w:pStyle w:val="TableofFigures"/>
            <w:tabs>
              <w:tab w:val="right" w:leader="dot" w:pos="7927"/>
            </w:tabs>
          </w:pPr>
        </w:pPrChange>
      </w:pPr>
      <w:ins w:id="286"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"_Toc173032701"</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287" w:author="Jingga Dewa" w:date="2024-07-28T04:18:00Z" w16du:dateUtc="2024-07-28T09:18:00Z">
              <w:rPr>
                <w:rStyle w:val="Hyperlink"/>
                <w:b/>
                <w:bCs/>
                <w:noProof/>
              </w:rPr>
            </w:rPrChange>
          </w:rPr>
          <w:t>Lampiran 6 Datasheet Arduino</w:t>
        </w:r>
        <w:r w:rsidRPr="00F448D9">
          <w:rPr>
            <w:noProof/>
            <w:webHidden/>
          </w:rPr>
          <w:tab/>
        </w:r>
        <w:r w:rsidRPr="00F448D9">
          <w:rPr>
            <w:noProof/>
            <w:webHidden/>
          </w:rPr>
          <w:fldChar w:fldCharType="begin"/>
        </w:r>
        <w:r w:rsidRPr="00F448D9">
          <w:rPr>
            <w:noProof/>
            <w:webHidden/>
          </w:rPr>
          <w:instrText xml:space="preserve"> PAGEREF _Toc173032701 \h </w:instrText>
        </w:r>
      </w:ins>
      <w:r w:rsidRPr="00F448D9">
        <w:rPr>
          <w:noProof/>
          <w:webHidden/>
        </w:rPr>
      </w:r>
      <w:r w:rsidRPr="00F448D9">
        <w:rPr>
          <w:noProof/>
          <w:webHidden/>
        </w:rPr>
        <w:fldChar w:fldCharType="separate"/>
      </w:r>
      <w:ins w:id="288" w:author="Jingga Dewa" w:date="2024-07-28T04:18:00Z" w16du:dateUtc="2024-07-28T09:18:00Z">
        <w:r w:rsidRPr="00F448D9">
          <w:rPr>
            <w:noProof/>
            <w:webHidden/>
          </w:rPr>
          <w:t>108</w:t>
        </w:r>
        <w:r w:rsidRPr="00F448D9">
          <w:rPr>
            <w:noProof/>
            <w:webHidden/>
          </w:rPr>
          <w:fldChar w:fldCharType="end"/>
        </w:r>
        <w:r w:rsidRPr="00F448D9">
          <w:rPr>
            <w:rStyle w:val="Hyperlink"/>
            <w:noProof/>
          </w:rPr>
          <w:fldChar w:fldCharType="end"/>
        </w:r>
      </w:ins>
    </w:p>
    <w:p w14:paraId="411D994F" w14:textId="1EB86661" w:rsidR="00F448D9" w:rsidRPr="00F448D9" w:rsidRDefault="00F448D9">
      <w:pPr>
        <w:pStyle w:val="TableofFigures"/>
        <w:tabs>
          <w:tab w:val="right" w:leader="dot" w:pos="7927"/>
        </w:tabs>
        <w:spacing w:line="360" w:lineRule="auto"/>
        <w:rPr>
          <w:ins w:id="289" w:author="Jingga Dewa" w:date="2024-07-28T04:18:00Z" w16du:dateUtc="2024-07-28T09:18:00Z"/>
          <w:rFonts w:asciiTheme="minorHAnsi" w:eastAsiaTheme="minorEastAsia" w:hAnsiTheme="minorHAnsi"/>
          <w:noProof/>
          <w:sz w:val="22"/>
          <w:lang w:val="en-ID" w:eastAsia="en-ID"/>
        </w:rPr>
        <w:pPrChange w:id="290" w:author="Jingga Dewa" w:date="2024-07-28T04:18:00Z" w16du:dateUtc="2024-07-28T09:18:00Z">
          <w:pPr>
            <w:pStyle w:val="TableofFigures"/>
            <w:tabs>
              <w:tab w:val="right" w:leader="dot" w:pos="7927"/>
            </w:tabs>
          </w:pPr>
        </w:pPrChange>
      </w:pPr>
      <w:ins w:id="291"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"_Toc173032702"</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292" w:author="Jingga Dewa" w:date="2024-07-28T04:18:00Z" w16du:dateUtc="2024-07-28T09:18:00Z">
              <w:rPr>
                <w:rStyle w:val="Hyperlink"/>
                <w:b/>
                <w:bCs/>
                <w:noProof/>
              </w:rPr>
            </w:rPrChange>
          </w:rPr>
          <w:t>Lampiran 7 Datasheet Buzzer CMI-1295-85T</w:t>
        </w:r>
        <w:r w:rsidRPr="00F448D9">
          <w:rPr>
            <w:noProof/>
            <w:webHidden/>
          </w:rPr>
          <w:tab/>
        </w:r>
        <w:r w:rsidRPr="00F448D9">
          <w:rPr>
            <w:noProof/>
            <w:webHidden/>
          </w:rPr>
          <w:fldChar w:fldCharType="begin"/>
        </w:r>
        <w:r w:rsidRPr="00F448D9">
          <w:rPr>
            <w:noProof/>
            <w:webHidden/>
          </w:rPr>
          <w:instrText xml:space="preserve"> PAGEREF _Toc173032702 \h </w:instrText>
        </w:r>
      </w:ins>
      <w:r w:rsidRPr="00F448D9">
        <w:rPr>
          <w:noProof/>
          <w:webHidden/>
        </w:rPr>
      </w:r>
      <w:r w:rsidRPr="00F448D9">
        <w:rPr>
          <w:noProof/>
          <w:webHidden/>
        </w:rPr>
        <w:fldChar w:fldCharType="separate"/>
      </w:r>
      <w:ins w:id="293" w:author="Jingga Dewa" w:date="2024-07-28T04:18:00Z" w16du:dateUtc="2024-07-28T09:18:00Z">
        <w:r w:rsidRPr="00F448D9">
          <w:rPr>
            <w:noProof/>
            <w:webHidden/>
          </w:rPr>
          <w:t>115</w:t>
        </w:r>
        <w:r w:rsidRPr="00F448D9">
          <w:rPr>
            <w:noProof/>
            <w:webHidden/>
          </w:rPr>
          <w:fldChar w:fldCharType="end"/>
        </w:r>
        <w:r w:rsidRPr="00F448D9">
          <w:rPr>
            <w:rStyle w:val="Hyperlink"/>
            <w:noProof/>
          </w:rPr>
          <w:fldChar w:fldCharType="end"/>
        </w:r>
      </w:ins>
    </w:p>
    <w:p w14:paraId="278F3E46" w14:textId="3F17B91B" w:rsidR="00F448D9" w:rsidRPr="00F448D9" w:rsidRDefault="00F448D9">
      <w:pPr>
        <w:pStyle w:val="TableofFigures"/>
        <w:tabs>
          <w:tab w:val="right" w:leader="dot" w:pos="7927"/>
        </w:tabs>
        <w:spacing w:line="360" w:lineRule="auto"/>
        <w:rPr>
          <w:ins w:id="294" w:author="Jingga Dewa" w:date="2024-07-28T04:18:00Z" w16du:dateUtc="2024-07-28T09:18:00Z"/>
          <w:rFonts w:asciiTheme="minorHAnsi" w:eastAsiaTheme="minorEastAsia" w:hAnsiTheme="minorHAnsi"/>
          <w:noProof/>
          <w:sz w:val="22"/>
          <w:lang w:val="en-ID" w:eastAsia="en-ID"/>
        </w:rPr>
        <w:pPrChange w:id="295" w:author="Jingga Dewa" w:date="2024-07-28T04:18:00Z" w16du:dateUtc="2024-07-28T09:18:00Z">
          <w:pPr>
            <w:pStyle w:val="TableofFigures"/>
            <w:tabs>
              <w:tab w:val="right" w:leader="dot" w:pos="7927"/>
            </w:tabs>
          </w:pPr>
        </w:pPrChange>
      </w:pPr>
      <w:ins w:id="296"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"_Toc173032703"</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297" w:author="Jingga Dewa" w:date="2024-07-28T04:18:00Z" w16du:dateUtc="2024-07-28T09:18:00Z">
              <w:rPr>
                <w:rStyle w:val="Hyperlink"/>
                <w:b/>
                <w:bCs/>
                <w:noProof/>
              </w:rPr>
            </w:rPrChange>
          </w:rPr>
          <w:t>Lampiran 8 Servo SG 90</w:t>
        </w:r>
        <w:r w:rsidRPr="00F448D9">
          <w:rPr>
            <w:noProof/>
            <w:webHidden/>
          </w:rPr>
          <w:tab/>
        </w:r>
        <w:r w:rsidRPr="00F448D9">
          <w:rPr>
            <w:noProof/>
            <w:webHidden/>
          </w:rPr>
          <w:fldChar w:fldCharType="begin"/>
        </w:r>
        <w:r w:rsidRPr="00F448D9">
          <w:rPr>
            <w:noProof/>
            <w:webHidden/>
          </w:rPr>
          <w:instrText xml:space="preserve"> PAGEREF _Toc173032703 \h </w:instrText>
        </w:r>
      </w:ins>
      <w:r w:rsidRPr="00F448D9">
        <w:rPr>
          <w:noProof/>
          <w:webHidden/>
        </w:rPr>
      </w:r>
      <w:r w:rsidRPr="00F448D9">
        <w:rPr>
          <w:noProof/>
          <w:webHidden/>
        </w:rPr>
        <w:fldChar w:fldCharType="separate"/>
      </w:r>
      <w:ins w:id="298" w:author="Jingga Dewa" w:date="2024-07-28T04:18:00Z" w16du:dateUtc="2024-07-28T09:18:00Z">
        <w:r w:rsidRPr="00F448D9">
          <w:rPr>
            <w:noProof/>
            <w:webHidden/>
          </w:rPr>
          <w:t>117</w:t>
        </w:r>
        <w:r w:rsidRPr="00F448D9">
          <w:rPr>
            <w:noProof/>
            <w:webHidden/>
          </w:rPr>
          <w:fldChar w:fldCharType="end"/>
        </w:r>
        <w:r w:rsidRPr="00F448D9">
          <w:rPr>
            <w:rStyle w:val="Hyperlink"/>
            <w:noProof/>
          </w:rPr>
          <w:fldChar w:fldCharType="end"/>
        </w:r>
      </w:ins>
    </w:p>
    <w:p w14:paraId="3D54BD5A" w14:textId="31FEEFE7" w:rsidR="00F448D9" w:rsidRPr="00F448D9" w:rsidRDefault="00F448D9">
      <w:pPr>
        <w:pStyle w:val="TableofFigures"/>
        <w:tabs>
          <w:tab w:val="right" w:leader="dot" w:pos="7927"/>
        </w:tabs>
        <w:spacing w:line="360" w:lineRule="auto"/>
        <w:rPr>
          <w:ins w:id="299" w:author="Jingga Dewa" w:date="2024-07-28T04:18:00Z" w16du:dateUtc="2024-07-28T09:18:00Z"/>
          <w:rFonts w:asciiTheme="minorHAnsi" w:eastAsiaTheme="minorEastAsia" w:hAnsiTheme="minorHAnsi"/>
          <w:noProof/>
          <w:sz w:val="22"/>
          <w:lang w:val="en-ID" w:eastAsia="en-ID"/>
        </w:rPr>
        <w:pPrChange w:id="300" w:author="Jingga Dewa" w:date="2024-07-28T04:18:00Z" w16du:dateUtc="2024-07-28T09:18:00Z">
          <w:pPr>
            <w:pStyle w:val="TableofFigures"/>
            <w:tabs>
              <w:tab w:val="right" w:leader="dot" w:pos="7927"/>
            </w:tabs>
          </w:pPr>
        </w:pPrChange>
      </w:pPr>
      <w:ins w:id="301"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"_Toc173032704"</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302" w:author="Jingga Dewa" w:date="2024-07-28T04:18:00Z" w16du:dateUtc="2024-07-28T09:18:00Z">
              <w:rPr>
                <w:rStyle w:val="Hyperlink"/>
                <w:b/>
                <w:bCs/>
                <w:noProof/>
              </w:rPr>
            </w:rPrChange>
          </w:rPr>
          <w:t>Lampiran 9 ESP 32 CAM</w:t>
        </w:r>
        <w:r w:rsidRPr="00F448D9">
          <w:rPr>
            <w:noProof/>
            <w:webHidden/>
          </w:rPr>
          <w:tab/>
        </w:r>
        <w:r w:rsidRPr="00F448D9">
          <w:rPr>
            <w:noProof/>
            <w:webHidden/>
          </w:rPr>
          <w:fldChar w:fldCharType="begin"/>
        </w:r>
        <w:r w:rsidRPr="00F448D9">
          <w:rPr>
            <w:noProof/>
            <w:webHidden/>
          </w:rPr>
          <w:instrText xml:space="preserve"> PAGEREF _Toc173032704 \h </w:instrText>
        </w:r>
      </w:ins>
      <w:r w:rsidRPr="00F448D9">
        <w:rPr>
          <w:noProof/>
          <w:webHidden/>
        </w:rPr>
      </w:r>
      <w:r w:rsidRPr="00F448D9">
        <w:rPr>
          <w:noProof/>
          <w:webHidden/>
        </w:rPr>
        <w:fldChar w:fldCharType="separate"/>
      </w:r>
      <w:ins w:id="303" w:author="Jingga Dewa" w:date="2024-07-28T04:18:00Z" w16du:dateUtc="2024-07-28T09:18:00Z">
        <w:r w:rsidRPr="00F448D9">
          <w:rPr>
            <w:noProof/>
            <w:webHidden/>
          </w:rPr>
          <w:t>122</w:t>
        </w:r>
        <w:r w:rsidRPr="00F448D9">
          <w:rPr>
            <w:noProof/>
            <w:webHidden/>
          </w:rPr>
          <w:fldChar w:fldCharType="end"/>
        </w:r>
        <w:r w:rsidRPr="00F448D9">
          <w:rPr>
            <w:rStyle w:val="Hyperlink"/>
            <w:noProof/>
          </w:rPr>
          <w:fldChar w:fldCharType="end"/>
        </w:r>
      </w:ins>
    </w:p>
    <w:p w14:paraId="76F0E8D4" w14:textId="36081F96" w:rsidR="00F448D9" w:rsidRPr="00F448D9" w:rsidRDefault="00F448D9">
      <w:pPr>
        <w:pStyle w:val="TableofFigures"/>
        <w:tabs>
          <w:tab w:val="right" w:leader="dot" w:pos="7927"/>
        </w:tabs>
        <w:spacing w:line="360" w:lineRule="auto"/>
        <w:rPr>
          <w:ins w:id="304" w:author="Jingga Dewa" w:date="2024-07-28T04:18:00Z" w16du:dateUtc="2024-07-28T09:18:00Z"/>
          <w:rFonts w:asciiTheme="minorHAnsi" w:eastAsiaTheme="minorEastAsia" w:hAnsiTheme="minorHAnsi"/>
          <w:noProof/>
          <w:sz w:val="22"/>
          <w:lang w:val="en-ID" w:eastAsia="en-ID"/>
        </w:rPr>
        <w:pPrChange w:id="305" w:author="Jingga Dewa" w:date="2024-07-28T04:18:00Z" w16du:dateUtc="2024-07-28T09:18:00Z">
          <w:pPr>
            <w:pStyle w:val="TableofFigures"/>
            <w:tabs>
              <w:tab w:val="right" w:leader="dot" w:pos="7927"/>
            </w:tabs>
          </w:pPr>
        </w:pPrChange>
      </w:pPr>
      <w:ins w:id="306"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"_Toc173032705"</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307" w:author="Jingga Dewa" w:date="2024-07-28T04:18:00Z" w16du:dateUtc="2024-07-28T09:18:00Z">
              <w:rPr>
                <w:rStyle w:val="Hyperlink"/>
                <w:b/>
                <w:bCs/>
                <w:noProof/>
              </w:rPr>
            </w:rPrChange>
          </w:rPr>
          <w:t>Lampiran 10 Modul HC-05</w:t>
        </w:r>
        <w:r w:rsidRPr="00F448D9">
          <w:rPr>
            <w:noProof/>
            <w:webHidden/>
          </w:rPr>
          <w:tab/>
        </w:r>
        <w:r w:rsidRPr="00F448D9">
          <w:rPr>
            <w:noProof/>
            <w:webHidden/>
          </w:rPr>
          <w:fldChar w:fldCharType="begin"/>
        </w:r>
        <w:r w:rsidRPr="00F448D9">
          <w:rPr>
            <w:noProof/>
            <w:webHidden/>
          </w:rPr>
          <w:instrText xml:space="preserve"> PAGEREF _Toc173032705 \h </w:instrText>
        </w:r>
      </w:ins>
      <w:r w:rsidRPr="00F448D9">
        <w:rPr>
          <w:noProof/>
          <w:webHidden/>
        </w:rPr>
      </w:r>
      <w:r w:rsidRPr="00F448D9">
        <w:rPr>
          <w:noProof/>
          <w:webHidden/>
        </w:rPr>
        <w:fldChar w:fldCharType="separate"/>
      </w:r>
      <w:ins w:id="308" w:author="Jingga Dewa" w:date="2024-07-28T04:18:00Z" w16du:dateUtc="2024-07-28T09:18:00Z">
        <w:r w:rsidRPr="00F448D9">
          <w:rPr>
            <w:noProof/>
            <w:webHidden/>
          </w:rPr>
          <w:t>127</w:t>
        </w:r>
        <w:r w:rsidRPr="00F448D9">
          <w:rPr>
            <w:noProof/>
            <w:webHidden/>
          </w:rPr>
          <w:fldChar w:fldCharType="end"/>
        </w:r>
        <w:r w:rsidRPr="00F448D9">
          <w:rPr>
            <w:rStyle w:val="Hyperlink"/>
            <w:noProof/>
          </w:rPr>
          <w:fldChar w:fldCharType="end"/>
        </w:r>
      </w:ins>
    </w:p>
    <w:p w14:paraId="132103A1" w14:textId="10604286" w:rsidR="00F448D9" w:rsidRPr="00F448D9" w:rsidRDefault="00F448D9">
      <w:pPr>
        <w:pStyle w:val="TableofFigures"/>
        <w:tabs>
          <w:tab w:val="right" w:leader="dot" w:pos="7927"/>
        </w:tabs>
        <w:spacing w:line="360" w:lineRule="auto"/>
        <w:rPr>
          <w:ins w:id="309" w:author="Jingga Dewa" w:date="2024-07-28T04:18:00Z" w16du:dateUtc="2024-07-28T09:18:00Z"/>
          <w:rFonts w:asciiTheme="minorHAnsi" w:eastAsiaTheme="minorEastAsia" w:hAnsiTheme="minorHAnsi"/>
          <w:noProof/>
          <w:sz w:val="22"/>
          <w:lang w:val="en-ID" w:eastAsia="en-ID"/>
        </w:rPr>
        <w:pPrChange w:id="310" w:author="Jingga Dewa" w:date="2024-07-28T04:18:00Z" w16du:dateUtc="2024-07-28T09:18:00Z">
          <w:pPr>
            <w:pStyle w:val="TableofFigures"/>
            <w:tabs>
              <w:tab w:val="right" w:leader="dot" w:pos="7927"/>
            </w:tabs>
          </w:pPr>
        </w:pPrChange>
      </w:pPr>
      <w:ins w:id="311" w:author="Jingga Dewa" w:date="2024-07-28T04:18:00Z" w16du:dateUtc="2024-07-28T09:18:00Z">
        <w:r w:rsidRPr="00F448D9">
          <w:rPr>
            <w:rStyle w:val="Hyperlink"/>
            <w:noProof/>
          </w:rPr>
          <w:fldChar w:fldCharType="begin"/>
        </w:r>
        <w:r w:rsidRPr="00F448D9">
          <w:rPr>
            <w:rStyle w:val="Hyperlink"/>
            <w:noProof/>
          </w:rPr>
          <w:instrText xml:space="preserve"> </w:instrText>
        </w:r>
        <w:r w:rsidRPr="00F448D9">
          <w:rPr>
            <w:noProof/>
          </w:rPr>
          <w:instrText>HYPERLINK \l "_Toc173032706"</w:instrText>
        </w:r>
        <w:r w:rsidRPr="00F448D9">
          <w:rPr>
            <w:rStyle w:val="Hyperlink"/>
            <w:noProof/>
          </w:rPr>
          <w:instrText xml:space="preserve"> </w:instrText>
        </w:r>
        <w:r w:rsidRPr="00F448D9">
          <w:rPr>
            <w:rStyle w:val="Hyperlink"/>
            <w:noProof/>
          </w:rPr>
        </w:r>
        <w:r w:rsidRPr="00F448D9">
          <w:rPr>
            <w:rStyle w:val="Hyperlink"/>
            <w:noProof/>
          </w:rPr>
          <w:fldChar w:fldCharType="separate"/>
        </w:r>
        <w:r w:rsidRPr="00F448D9">
          <w:rPr>
            <w:rStyle w:val="Hyperlink"/>
            <w:noProof/>
            <w:rPrChange w:id="312" w:author="Jingga Dewa" w:date="2024-07-28T04:18:00Z" w16du:dateUtc="2024-07-28T09:18:00Z">
              <w:rPr>
                <w:rStyle w:val="Hyperlink"/>
                <w:b/>
                <w:bCs/>
                <w:noProof/>
              </w:rPr>
            </w:rPrChange>
          </w:rPr>
          <w:t>Lampiran 11 Daftar Riwayat Hidup</w:t>
        </w:r>
        <w:r w:rsidRPr="00F448D9">
          <w:rPr>
            <w:noProof/>
            <w:webHidden/>
          </w:rPr>
          <w:tab/>
        </w:r>
        <w:r w:rsidRPr="00F448D9">
          <w:rPr>
            <w:noProof/>
            <w:webHidden/>
          </w:rPr>
          <w:fldChar w:fldCharType="begin"/>
        </w:r>
        <w:r w:rsidRPr="00F448D9">
          <w:rPr>
            <w:noProof/>
            <w:webHidden/>
          </w:rPr>
          <w:instrText xml:space="preserve"> PAGEREF _Toc173032706 \h </w:instrText>
        </w:r>
      </w:ins>
      <w:r w:rsidRPr="00F448D9">
        <w:rPr>
          <w:noProof/>
          <w:webHidden/>
        </w:rPr>
      </w:r>
      <w:r w:rsidRPr="00F448D9">
        <w:rPr>
          <w:noProof/>
          <w:webHidden/>
        </w:rPr>
        <w:fldChar w:fldCharType="separate"/>
      </w:r>
      <w:ins w:id="313" w:author="Jingga Dewa" w:date="2024-07-28T04:18:00Z" w16du:dateUtc="2024-07-28T09:18:00Z">
        <w:r w:rsidRPr="00F448D9">
          <w:rPr>
            <w:noProof/>
            <w:webHidden/>
          </w:rPr>
          <w:t>131</w:t>
        </w:r>
        <w:r w:rsidRPr="00F448D9">
          <w:rPr>
            <w:noProof/>
            <w:webHidden/>
          </w:rPr>
          <w:fldChar w:fldCharType="end"/>
        </w:r>
        <w:r w:rsidRPr="00F448D9">
          <w:rPr>
            <w:rStyle w:val="Hyperlink"/>
            <w:noProof/>
          </w:rPr>
          <w:fldChar w:fldCharType="end"/>
        </w:r>
      </w:ins>
    </w:p>
    <w:p w14:paraId="5E949A5B" w14:textId="7494FFA4" w:rsidR="00FC22F2" w:rsidRDefault="00F448D9" w:rsidP="00FC22F2">
      <w:pPr>
        <w:rPr>
          <w:ins w:id="314" w:author="Jingga Dewa" w:date="2024-07-28T04:18:00Z" w16du:dateUtc="2024-07-28T09:18:00Z"/>
          <w:b/>
          <w:bCs/>
        </w:rPr>
      </w:pPr>
      <w:ins w:id="315" w:author="Jingga Dewa" w:date="2024-07-28T04:18:00Z" w16du:dateUtc="2024-07-28T09:18:00Z">
        <w:r>
          <w:rPr>
            <w:b/>
            <w:bCs/>
          </w:rPr>
          <w:fldChar w:fldCharType="end"/>
        </w:r>
      </w:ins>
    </w:p>
    <w:p w14:paraId="12E3BD31" w14:textId="77777777" w:rsidR="00F448D9" w:rsidRDefault="00F448D9" w:rsidP="00FC22F2">
      <w:pPr>
        <w:rPr>
          <w:ins w:id="316" w:author="Jingga Dewa" w:date="2024-07-28T04:18:00Z" w16du:dateUtc="2024-07-28T09:18:00Z"/>
          <w:b/>
          <w:bCs/>
        </w:rPr>
      </w:pPr>
    </w:p>
    <w:p w14:paraId="285D5E18" w14:textId="77777777" w:rsidR="00F448D9" w:rsidRDefault="00F448D9" w:rsidP="00FC22F2">
      <w:pPr>
        <w:rPr>
          <w:ins w:id="317" w:author="Jingga Dewa" w:date="2024-07-28T04:18:00Z" w16du:dateUtc="2024-07-28T09:18:00Z"/>
          <w:b/>
          <w:bCs/>
        </w:rPr>
      </w:pPr>
    </w:p>
    <w:p w14:paraId="217581BA" w14:textId="77777777" w:rsidR="00F448D9" w:rsidRDefault="00F448D9" w:rsidP="00FC22F2">
      <w:pPr>
        <w:rPr>
          <w:ins w:id="318" w:author="Jingga Dewa" w:date="2024-07-28T04:18:00Z" w16du:dateUtc="2024-07-28T09:18:00Z"/>
          <w:b/>
          <w:bCs/>
        </w:rPr>
      </w:pPr>
    </w:p>
    <w:p w14:paraId="0C33D19C" w14:textId="77777777" w:rsidR="00F448D9" w:rsidRDefault="00F448D9" w:rsidP="00FC22F2">
      <w:pPr>
        <w:rPr>
          <w:ins w:id="319" w:author="Jingga Dewa" w:date="2024-07-28T04:18:00Z" w16du:dateUtc="2024-07-28T09:18:00Z"/>
          <w:b/>
          <w:bCs/>
        </w:rPr>
      </w:pPr>
    </w:p>
    <w:p w14:paraId="1D7DB27C" w14:textId="77777777" w:rsidR="00F448D9" w:rsidRDefault="00F448D9" w:rsidP="00FC22F2">
      <w:pPr>
        <w:rPr>
          <w:ins w:id="320" w:author="Jingga Dewa" w:date="2024-07-28T04:18:00Z" w16du:dateUtc="2024-07-28T09:18:00Z"/>
          <w:b/>
          <w:bCs/>
        </w:rPr>
      </w:pPr>
    </w:p>
    <w:p w14:paraId="2F3A8791" w14:textId="77777777" w:rsidR="00F448D9" w:rsidRDefault="00F448D9" w:rsidP="00FC22F2">
      <w:pPr>
        <w:rPr>
          <w:ins w:id="321" w:author="Jingga Dewa" w:date="2024-07-28T04:18:00Z" w16du:dateUtc="2024-07-28T09:18:00Z"/>
          <w:b/>
          <w:bCs/>
        </w:rPr>
      </w:pPr>
    </w:p>
    <w:p w14:paraId="266443B5" w14:textId="77777777" w:rsidR="00F448D9" w:rsidRDefault="00F448D9" w:rsidP="00FC22F2">
      <w:pPr>
        <w:rPr>
          <w:ins w:id="322" w:author="Jingga Dewa" w:date="2024-07-28T04:18:00Z" w16du:dateUtc="2024-07-28T09:18:00Z"/>
          <w:b/>
          <w:bCs/>
        </w:rPr>
      </w:pPr>
    </w:p>
    <w:p w14:paraId="7A74096A" w14:textId="77777777" w:rsidR="00F448D9" w:rsidRDefault="00F448D9" w:rsidP="00FC22F2">
      <w:pPr>
        <w:rPr>
          <w:ins w:id="323" w:author="Jingga Dewa" w:date="2024-07-28T04:18:00Z" w16du:dateUtc="2024-07-28T09:18:00Z"/>
          <w:b/>
          <w:bCs/>
        </w:rPr>
      </w:pPr>
    </w:p>
    <w:p w14:paraId="0AE77847" w14:textId="77777777" w:rsidR="00F448D9" w:rsidRDefault="00F448D9" w:rsidP="00FC22F2">
      <w:pPr>
        <w:rPr>
          <w:ins w:id="324" w:author="Jingga Dewa" w:date="2024-07-28T04:18:00Z" w16du:dateUtc="2024-07-28T09:18:00Z"/>
          <w:b/>
          <w:bCs/>
        </w:rPr>
      </w:pPr>
    </w:p>
    <w:p w14:paraId="26CB9C34" w14:textId="77777777" w:rsidR="00F448D9" w:rsidRDefault="00F448D9" w:rsidP="00FC22F2">
      <w:pPr>
        <w:rPr>
          <w:ins w:id="325" w:author="Jingga Dewa" w:date="2024-07-28T04:18:00Z" w16du:dateUtc="2024-07-28T09:18:00Z"/>
          <w:b/>
          <w:bCs/>
        </w:rPr>
      </w:pPr>
    </w:p>
    <w:p w14:paraId="7ED07BF8" w14:textId="77777777" w:rsidR="00F448D9" w:rsidRDefault="00F448D9" w:rsidP="00FC22F2">
      <w:pPr>
        <w:rPr>
          <w:ins w:id="326" w:author="Jingga Dewa" w:date="2024-07-28T04:18:00Z" w16du:dateUtc="2024-07-28T09:18:00Z"/>
          <w:b/>
          <w:bCs/>
        </w:rPr>
      </w:pPr>
    </w:p>
    <w:p w14:paraId="22A8970C" w14:textId="77777777" w:rsidR="00F448D9" w:rsidRDefault="00F448D9" w:rsidP="00FC22F2">
      <w:pPr>
        <w:rPr>
          <w:ins w:id="327" w:author="Jingga Dewa" w:date="2024-07-28T04:18:00Z" w16du:dateUtc="2024-07-28T09:18:00Z"/>
          <w:b/>
          <w:bCs/>
        </w:rPr>
      </w:pPr>
    </w:p>
    <w:p w14:paraId="3101328B" w14:textId="77777777" w:rsidR="00F448D9" w:rsidRDefault="00F448D9" w:rsidP="00FC22F2">
      <w:pPr>
        <w:rPr>
          <w:ins w:id="328" w:author="Jingga Dewa" w:date="2024-07-28T04:18:00Z" w16du:dateUtc="2024-07-28T09:18:00Z"/>
          <w:b/>
          <w:bCs/>
        </w:rPr>
      </w:pPr>
    </w:p>
    <w:p w14:paraId="2414C6EB" w14:textId="77777777" w:rsidR="00F448D9" w:rsidRDefault="00F448D9" w:rsidP="00FC22F2">
      <w:pPr>
        <w:rPr>
          <w:ins w:id="329" w:author="Jingga Dewa" w:date="2024-07-28T04:18:00Z" w16du:dateUtc="2024-07-28T09:18:00Z"/>
          <w:b/>
          <w:bCs/>
        </w:rPr>
      </w:pPr>
    </w:p>
    <w:p w14:paraId="563A6128" w14:textId="77777777" w:rsidR="00F448D9" w:rsidRDefault="00F448D9" w:rsidP="00FC22F2">
      <w:pPr>
        <w:rPr>
          <w:ins w:id="330" w:author="Jingga Dewa" w:date="2024-07-28T04:18:00Z" w16du:dateUtc="2024-07-28T09:18:00Z"/>
          <w:b/>
          <w:bCs/>
        </w:rPr>
      </w:pPr>
    </w:p>
    <w:p w14:paraId="1415BF76" w14:textId="77777777" w:rsidR="00F448D9" w:rsidRPr="00FC22F2" w:rsidRDefault="00F448D9" w:rsidP="00FC22F2">
      <w:pPr>
        <w:rPr>
          <w:ins w:id="331" w:author="Jingga Dewa" w:date="2024-07-28T01:12:00Z" w16du:dateUtc="2024-07-28T06:12:00Z"/>
          <w:b/>
          <w:bCs/>
          <w:rPrChange w:id="332" w:author="Jingga Dewa" w:date="2024-07-28T03:34:00Z" w16du:dateUtc="2024-07-28T08:34:00Z">
            <w:rPr>
              <w:ins w:id="333" w:author="Jingga Dewa" w:date="2024-07-28T01:12:00Z" w16du:dateUtc="2024-07-28T06:12:00Z"/>
            </w:rPr>
          </w:rPrChange>
        </w:rPr>
      </w:pPr>
    </w:p>
    <w:p w14:paraId="3E0BE350" w14:textId="77777777" w:rsidR="00F34C32" w:rsidRDefault="00F34C32">
      <w:pPr>
        <w:pStyle w:val="Heading1"/>
        <w:ind w:left="0" w:firstLine="0"/>
        <w:jc w:val="center"/>
        <w:rPr>
          <w:rStyle w:val="Emphasis"/>
          <w:b/>
          <w:bCs/>
          <w:i w:val="0"/>
          <w:iCs w:val="0"/>
        </w:rPr>
        <w:sectPr w:rsidR="00F34C32" w:rsidSect="00172701">
          <w:headerReference w:type="default" r:id="rId11"/>
          <w:pgSz w:w="11906" w:h="16838" w:code="9"/>
          <w:pgMar w:top="1701" w:right="1701" w:bottom="1701" w:left="2268" w:header="708" w:footer="708" w:gutter="0"/>
          <w:pgNumType w:fmt="lowerRoman" w:start="1"/>
          <w:cols w:space="708"/>
          <w:docGrid w:linePitch="360"/>
        </w:sectPr>
      </w:pPr>
    </w:p>
    <w:p w14:paraId="2AC41722" w14:textId="7D63AD20" w:rsidR="00852795" w:rsidRPr="00F34C32" w:rsidRDefault="006606A7">
      <w:pPr>
        <w:pStyle w:val="Heading1"/>
        <w:ind w:left="0" w:firstLine="0"/>
        <w:jc w:val="center"/>
        <w:rPr>
          <w:rPrChange w:id="334" w:author="Jingga Dewa" w:date="2024-07-28T01:13:00Z" w16du:dateUtc="2024-07-28T06:13:00Z">
            <w:rPr>
              <w:rStyle w:val="Emphasis"/>
              <w:b/>
              <w:bCs/>
              <w:i w:val="0"/>
              <w:iCs w:val="0"/>
            </w:rPr>
          </w:rPrChange>
        </w:rPr>
        <w:pPrChange w:id="335" w:author="Jingga Dewa" w:date="2024-07-28T01:12:00Z" w16du:dateUtc="2024-07-28T06:12:00Z">
          <w:pPr>
            <w:pStyle w:val="TableofFigures"/>
            <w:spacing w:line="360" w:lineRule="auto"/>
            <w:jc w:val="center"/>
          </w:pPr>
        </w:pPrChange>
      </w:pPr>
      <w:ins w:id="336" w:author="Jingga Dewa" w:date="2024-07-28T01:12:00Z" w16du:dateUtc="2024-07-28T06:12:00Z">
        <w:r>
          <w:rPr>
            <w:rStyle w:val="Emphasis"/>
            <w:b/>
            <w:bCs/>
            <w:i w:val="0"/>
            <w:iCs w:val="0"/>
          </w:rPr>
          <w:lastRenderedPageBreak/>
          <w:br/>
        </w:r>
        <w:bookmarkStart w:id="337" w:name="_Toc175172349"/>
        <w:r w:rsidRPr="00F34C32">
          <w:rPr>
            <w:rPrChange w:id="338" w:author="Jingga Dewa" w:date="2024-07-28T01:13:00Z" w16du:dateUtc="2024-07-28T06:13:00Z">
              <w:rPr>
                <w:rStyle w:val="Emphasis"/>
                <w:b/>
                <w:bCs/>
                <w:i w:val="0"/>
                <w:iCs w:val="0"/>
              </w:rPr>
            </w:rPrChange>
          </w:rPr>
          <w:t>PENDAHULUAN</w:t>
        </w:r>
      </w:ins>
      <w:bookmarkEnd w:id="337"/>
      <w:del w:id="339" w:author="Jingga Dewa" w:date="2024-07-28T01:12:00Z" w16du:dateUtc="2024-07-28T06:12:00Z">
        <w:r w:rsidR="0025648A" w:rsidRPr="00F34C32" w:rsidDel="006606A7">
          <w:rPr>
            <w:rPrChange w:id="340" w:author="Jingga Dewa" w:date="2024-07-28T01:13:00Z" w16du:dateUtc="2024-07-28T06:13:00Z">
              <w:rPr>
                <w:rStyle w:val="Emphasis"/>
                <w:b/>
                <w:bCs/>
                <w:i w:val="0"/>
                <w:iCs w:val="0"/>
              </w:rPr>
            </w:rPrChange>
          </w:rPr>
          <w:delText>PENDAHULUAN</w:delText>
        </w:r>
      </w:del>
    </w:p>
    <w:p w14:paraId="77815F68" w14:textId="070526A3" w:rsidR="00A76C16" w:rsidRDefault="00917946" w:rsidP="00AE3CDE">
      <w:pPr>
        <w:pStyle w:val="Heading2"/>
        <w:ind w:left="360"/>
      </w:pPr>
      <w:r>
        <w:t xml:space="preserve"> </w:t>
      </w:r>
      <w:bookmarkStart w:id="341" w:name="_Toc175172350"/>
      <w:r w:rsidR="00A22D0F">
        <w:t>Latar Belakang</w:t>
      </w:r>
      <w:bookmarkEnd w:id="341"/>
    </w:p>
    <w:p w14:paraId="747CADF9" w14:textId="6F85ACEC" w:rsidR="009936D7" w:rsidRDefault="00A22D0F" w:rsidP="00632AA9">
      <w:pPr>
        <w:spacing w:after="0" w:line="360" w:lineRule="auto"/>
        <w:rPr>
          <w:rFonts w:cs="Times New Roman"/>
          <w:szCs w:val="24"/>
        </w:rPr>
      </w:pPr>
      <w:r w:rsidRPr="00A22D0F">
        <w:rPr>
          <w:rFonts w:cs="Times New Roman"/>
          <w:szCs w:val="24"/>
        </w:rPr>
        <w:t xml:space="preserve">Helm merupakan salah satu perlengkapan wajib dalam berkendara yang harus digunakan oleh pengendara sepeda motor </w:t>
      </w:r>
      <w:r w:rsidR="003A4016">
        <w:rPr>
          <w:rFonts w:cs="Times New Roman"/>
          <w:szCs w:val="24"/>
        </w:rPr>
        <w:t>sebagai salah satu pelindung diri yang mampu mereduksi benturan pada bagian kepala terjadi suatu kecelakaan maka helm sebagai alat keselamatan. Bahkan sudah ada aturan bila pengendara motor diwajibkan memakai helm dengan benar. Yang diatur dalam pasal 57 ayat (1) sampai ayat (2) dan UU No.22 Tahun 2009 tentang lalu lintas dan</w:t>
      </w:r>
      <w:r w:rsidR="00B12E12">
        <w:rPr>
          <w:rFonts w:cs="Times New Roman"/>
          <w:szCs w:val="24"/>
        </w:rPr>
        <w:t xml:space="preserve"> angkutan jalan.(UU No.22 Tahun 2009 yg berbunyi): “(1) Setiap kendaraan bermotor yang dioperasikan di jalan wajib dilengkapi dengan perlengkapan kendaraan bermotor</w:t>
      </w:r>
      <w:r w:rsidR="00917946">
        <w:rPr>
          <w:rFonts w:cs="Times New Roman"/>
          <w:szCs w:val="24"/>
        </w:rPr>
        <w:t xml:space="preserve"> </w:t>
      </w:r>
      <w:r w:rsidRPr="00A22D0F">
        <w:rPr>
          <w:rFonts w:cs="Times New Roman"/>
          <w:szCs w:val="24"/>
        </w:rPr>
        <w:t>termasuk</w:t>
      </w:r>
      <w:r w:rsidR="00917946">
        <w:rPr>
          <w:rFonts w:cs="Times New Roman"/>
          <w:szCs w:val="24"/>
        </w:rPr>
        <w:t xml:space="preserve"> </w:t>
      </w:r>
      <w:r w:rsidRPr="00A22D0F">
        <w:rPr>
          <w:rFonts w:cs="Times New Roman"/>
          <w:szCs w:val="24"/>
        </w:rPr>
        <w:t>dalam peraturan lalu lintas berkendara</w:t>
      </w:r>
      <w:r w:rsidR="00B12E12" w:rsidRPr="00B12E12">
        <w:t xml:space="preserve"> </w:t>
      </w:r>
      <w:r w:rsidR="00B12E12">
        <w:t>Perlengkapan sebagaimana dimaksud pada ayat 1 bagi sepeda motor berupa helm standar Nasional</w:t>
      </w:r>
      <w:r w:rsidR="00B059D0">
        <w:t xml:space="preserve"> </w:t>
      </w:r>
      <w:r w:rsidRPr="00A22D0F">
        <w:rPr>
          <w:rFonts w:cs="Times New Roman"/>
          <w:szCs w:val="24"/>
        </w:rPr>
        <w:fldChar w:fldCharType="begin" w:fldLock="1"/>
      </w:r>
      <w:r w:rsidR="00B02559">
        <w:rPr>
          <w:rFonts w:cs="Times New Roman"/>
          <w:szCs w:val="24"/>
        </w:rPr>
        <w:instrText>ADDIN CSL_CITATION {"citationItems":[{"id":"ITEM-1","itemData":{"abstract":"Abstrak: Helm adalah salah satu alat keamanan transportasi sepeda motor. Kekurangan helm belum memiliki sistem keamanan terhadap pencurian helm sehingga banyak pengendara motor kehilangan helm yang terparkir di tempat umum. Tujuan penelitian merancang alat keamanan helm berbasis alarm menggunakan arduino nano untuk mengantisipasi adanya kehilangan atau pencurian helm. Metode pengujian yang digunakan adalah white-box, dimana pengujian sistem programnya berdasarkan komponen alat agar berfungsi semestinya dengan melihat internal kode program. Hasil pengujian alat ini adalah alat alarm yang dipasangkan pada helm akan terkoneksi dengan sensor jarak yang diletakkan dibagasi motor. Jika, posisi helm berada 1 s.d. 7 meter dari posisi sensor jarak maka otomatis alarm akan berbunyi. sistem dapat beroperasi dengan baik, dimana pengoperasian menggunakan Sensor magnetic reed switch, alarm buzzer, LCD OLED dan Arduino nano sebagai pusat kendali rangkaian yang diprogram menggunakan Software Arduino IDE. Kata Kunci: alarm, arduino nano, helm, perancangan Abstract: Helmet is one of the safety tools for motorcycle transportation. The shortage of helmets does not yet have a security system against helmet theft, so many motorcyclists lose their helmets parked in public places. The purpose of the study was to design an alarm-based helmet security device using Arduino nano to anticipate the loss or theft of a helmet. The testing method used is white-box, where testing the program system is based on the components of the tool so that it functions properly by looking at the internal program code. The result of testing this tool is that the alarm device mounted on the helmet will be connected to the proximity sensor which is placed in the trunk of the motorcycle. If, the position of the helmet is 1 s.d. 7 meters from the proximity sensor position, the alarm will automatically sound. the system can operate properly, where the operation uses a magnetic reed switch sensor, buzzer alarm, OLED LCD and Arduino nano as a circuit control center programmed using Arduino IDE Software.","author":[{"dropping-particle":"","family":"Hanafie","given":"Ahmad","non-dropping-particle":"","parse-names":false,"suffix":""},{"dropping-particle":"","family":"Haslindah","given":"Andi","non-dropping-particle":"","parse-names":false,"suffix":""},{"dropping-particle":"","family":"Pratama","given":"Romi","non-dropping-particle":"","parse-names":false,"suffix":""}],"container-title":"Jurnal Pengabdian Masyarakat","id":"ITEM-1","issue":"1","issued":{"date-parts":[["2022"]]},"page":"25-33","title":"Perancangan alat keamanan helm berbasis alarm dalam mengatasi pencurian helm di parkiran","type":"article-journal","volume":"1"},"uris":["http://www.mendeley.com/documents/?uuid=291c2dab-8ae0-4d22-8e2d-d8314609db4b"]}],"mendeley":{"formattedCitation":"[1]","plainTextFormattedCitation":"[1]","previouslyFormattedCitation":"[1]"},"properties":{"noteIndex":0},"schema":"https://github.com/citation-style-language/schema/raw/master/csl-citation.json"}</w:instrText>
      </w:r>
      <w:r w:rsidRPr="00A22D0F">
        <w:rPr>
          <w:rFonts w:cs="Times New Roman"/>
          <w:szCs w:val="24"/>
        </w:rPr>
        <w:fldChar w:fldCharType="separate"/>
      </w:r>
      <w:r w:rsidR="005B69BA" w:rsidRPr="005B69BA">
        <w:rPr>
          <w:rFonts w:cs="Times New Roman"/>
          <w:noProof/>
          <w:szCs w:val="24"/>
        </w:rPr>
        <w:t>[1]</w:t>
      </w:r>
      <w:r w:rsidRPr="00A22D0F">
        <w:rPr>
          <w:rFonts w:cs="Times New Roman"/>
          <w:szCs w:val="24"/>
        </w:rPr>
        <w:fldChar w:fldCharType="end"/>
      </w:r>
      <w:r w:rsidR="00917946">
        <w:rPr>
          <w:rFonts w:cs="Times New Roman"/>
          <w:szCs w:val="24"/>
        </w:rPr>
        <w:t>.</w:t>
      </w:r>
      <w:r w:rsidRPr="00A22D0F">
        <w:rPr>
          <w:rFonts w:cs="Times New Roman"/>
          <w:szCs w:val="24"/>
        </w:rPr>
        <w:t xml:space="preserve"> </w:t>
      </w:r>
    </w:p>
    <w:p w14:paraId="48BF21A4" w14:textId="14733CCD" w:rsidR="006B0018" w:rsidRDefault="006B0018" w:rsidP="006B0018">
      <w:pPr>
        <w:tabs>
          <w:tab w:val="left" w:pos="1015"/>
        </w:tabs>
        <w:spacing w:after="0" w:line="240" w:lineRule="auto"/>
        <w:rPr>
          <w:rFonts w:cs="Times New Roman"/>
          <w:szCs w:val="24"/>
        </w:rPr>
      </w:pPr>
      <w:r>
        <w:rPr>
          <w:rFonts w:cs="Times New Roman"/>
          <w:szCs w:val="24"/>
        </w:rPr>
        <w:tab/>
      </w:r>
    </w:p>
    <w:p w14:paraId="72955814" w14:textId="2AB92BCF" w:rsidR="00172701" w:rsidRDefault="00B059D0" w:rsidP="00632AA9">
      <w:pPr>
        <w:spacing w:after="0" w:line="360" w:lineRule="auto"/>
        <w:ind w:firstLine="425"/>
        <w:rPr>
          <w:rFonts w:cs="Times New Roman"/>
          <w:szCs w:val="24"/>
        </w:rPr>
        <w:sectPr w:rsidR="00172701" w:rsidSect="00172701">
          <w:headerReference w:type="default" r:id="rId12"/>
          <w:footerReference w:type="default" r:id="rId13"/>
          <w:headerReference w:type="first" r:id="rId14"/>
          <w:footerReference w:type="first" r:id="rId15"/>
          <w:pgSz w:w="11906" w:h="16838" w:code="9"/>
          <w:pgMar w:top="1701" w:right="1701" w:bottom="1701" w:left="2268" w:header="708" w:footer="708" w:gutter="0"/>
          <w:pgNumType w:start="1"/>
          <w:cols w:space="708"/>
          <w:titlePg/>
          <w:docGrid w:linePitch="360"/>
        </w:sectPr>
      </w:pPr>
      <w:r w:rsidRPr="00B059D0">
        <w:rPr>
          <w:rFonts w:cs="Times New Roman"/>
          <w:szCs w:val="24"/>
        </w:rPr>
        <w:t xml:space="preserve">Namun, masalah yang sering dihadapi oleh masyarakat atau pengguna roda dua adalah pencurian helm, yang masih menjadi masalah umum yang meresahkan banyak pengendara. Pencuri biasanya mengincar helm yang ditinggalkan di tempat parkir atau di tempat umum, seperti pasar, supermarket, bahkan lingkungan kampus. Kebanyakan tempat parkir kampus tidak menyediakan fasilitas penitipan helm, dan petugas yang menjaga tempat parkir tidak dapat mengawasi setiap saat, sehingga mahasiswa menyimpan helm pada sepeda motor. CCTV tidak dapat membantu mencegah pencurian. Aksi pencurian helm ini terjadi ketika tempat parkir minim penjagaan dan tidak ada satupun petugas yang mengawasinya. Helm-helm yang diletakkan sembarangan di atas motor semakin memudahkan aksi para pencuri helm. Sebelumnya, terdapat beberapa penelitian yang telah mengembangkan sistem keamanan helm, namun sistem ini belum dilengkapi dengan </w:t>
      </w:r>
      <w:r w:rsidRPr="00D14A27">
        <w:rPr>
          <w:rFonts w:cs="Times New Roman"/>
          <w:i/>
          <w:iCs/>
          <w:szCs w:val="24"/>
        </w:rPr>
        <w:t>output</w:t>
      </w:r>
      <w:r w:rsidRPr="00B059D0">
        <w:rPr>
          <w:rFonts w:cs="Times New Roman"/>
          <w:szCs w:val="24"/>
        </w:rPr>
        <w:t xml:space="preserve"> berupa pemberitahuan langsung ke pemilik saat helm berada di luar jangkauannya. Studi kasus lainnya tentang keamanan helm juga telah dilakukan, di mana sistem tersebut telah berbasis </w:t>
      </w:r>
      <w:r w:rsidR="007E7DFC" w:rsidRPr="007E7DFC">
        <w:rPr>
          <w:rFonts w:cs="Times New Roman"/>
          <w:i/>
          <w:szCs w:val="24"/>
        </w:rPr>
        <w:t>IoT</w:t>
      </w:r>
      <w:r w:rsidRPr="00B059D0">
        <w:rPr>
          <w:rFonts w:cs="Times New Roman"/>
          <w:szCs w:val="24"/>
        </w:rPr>
        <w:t xml:space="preserve"> namun belum dilengkapi kamera yang dapat menangkap kondisi di sekitar helm secara </w:t>
      </w:r>
      <w:r w:rsidR="007E7DFC" w:rsidRPr="007E7DFC">
        <w:rPr>
          <w:rFonts w:cs="Times New Roman"/>
          <w:i/>
          <w:szCs w:val="24"/>
        </w:rPr>
        <w:t>real-time</w:t>
      </w:r>
      <w:r w:rsidRPr="00B059D0">
        <w:rPr>
          <w:rFonts w:cs="Times New Roman"/>
          <w:szCs w:val="24"/>
        </w:rPr>
        <w:t>, sehingga saat terjadi kehilangan, tidak diketahui siapa orang terakhir yang mendekati helm tersebut.</w:t>
      </w:r>
    </w:p>
    <w:p w14:paraId="1D4AE859" w14:textId="3D9527B3" w:rsidR="00A22D0F" w:rsidRDefault="00554EBD" w:rsidP="006B0018">
      <w:pPr>
        <w:spacing w:after="0" w:line="360" w:lineRule="auto"/>
        <w:ind w:firstLine="720"/>
      </w:pPr>
      <w:r>
        <w:lastRenderedPageBreak/>
        <w:t xml:space="preserve">Panji </w:t>
      </w:r>
      <w:proofErr w:type="spellStart"/>
      <w:r>
        <w:t>Wiratama</w:t>
      </w:r>
      <w:proofErr w:type="spellEnd"/>
      <w:r>
        <w:t xml:space="preserve"> Santoso pernah melakukan</w:t>
      </w:r>
      <w:r w:rsidRPr="00A22D0F">
        <w:rPr>
          <w:rFonts w:cs="Times New Roman"/>
          <w:szCs w:val="24"/>
        </w:rPr>
        <w:t xml:space="preserve"> </w:t>
      </w:r>
      <w:r>
        <w:rPr>
          <w:rFonts w:cs="Times New Roman"/>
          <w:szCs w:val="24"/>
        </w:rPr>
        <w:t>p</w:t>
      </w:r>
      <w:r w:rsidRPr="00A22D0F">
        <w:rPr>
          <w:rFonts w:cs="Times New Roman"/>
          <w:szCs w:val="24"/>
        </w:rPr>
        <w:t>enelitian</w:t>
      </w:r>
      <w:r>
        <w:rPr>
          <w:rFonts w:cs="Times New Roman"/>
          <w:szCs w:val="24"/>
        </w:rPr>
        <w:t xml:space="preserve"> dengan judul”</w:t>
      </w:r>
      <w:r w:rsidRPr="00554EBD">
        <w:t xml:space="preserve"> </w:t>
      </w:r>
      <w:r>
        <w:t xml:space="preserve">Sistem Keamanan Helm Berbasis </w:t>
      </w:r>
      <w:r w:rsidR="00CC6A8B" w:rsidRPr="00CC6A8B">
        <w:rPr>
          <w:i/>
          <w:iCs/>
        </w:rPr>
        <w:t>Internet of Things</w:t>
      </w:r>
      <w:r>
        <w:t xml:space="preserve"> dengan Fitur Pelacakan Menggunakan </w:t>
      </w:r>
      <w:r w:rsidR="00930CB2" w:rsidRPr="00930CB2">
        <w:rPr>
          <w:i/>
        </w:rPr>
        <w:t>Android</w:t>
      </w:r>
      <w:r>
        <w:t>”</w:t>
      </w:r>
      <w:r w:rsidR="00AB4FF0">
        <w:t xml:space="preserve"> kelemahan dari penelitian sebelumnya</w:t>
      </w:r>
      <w:r w:rsidR="00913A6C">
        <w:t xml:space="preserve"> </w:t>
      </w:r>
      <w:r w:rsidR="002C68BF">
        <w:fldChar w:fldCharType="begin" w:fldLock="1"/>
      </w:r>
      <w:r w:rsidR="00CE1AAB">
        <w:instrText>ADDIN CSL_CITATION {"citationItems":[{"id":"ITEM-1","itemData":{"DOI":"10.29207/resti.v5i5.3507","abstract":"Helmet theft is a problem that is of concern to the public. Information Technology provides may resolve any problems, like Internet of Things-based system that can detect helmet theft and track the location of the helmet if it's stolen. This system is designed using a microcontroller device, namely Arduino which is attached to the helmet and motorbike with the help of the SIM800L v2, GPS Neo-6m, buzzer, and Bluetooth HC-05 which is connected to the master slave as an indicator of the safety of the helmet. The hardware on the helmet is connected to Firebase Realtime Database server so it can be connected with the user's Android application to monitor the state and location of the helmet. Android application displays maps to determine the position of the helmet, and can display notifications when the helmet is being stolen. The conclusion is this system can detect helmet theft with a maximum distance from the master and slave bluetooth connections of 10 meters, and the average data transmission from hardware to Firebase is 1,1 seconds, and can monitor status of the helmet and track the position of the helmet through the Android application with Android Jelly Bean (v4.3) operating system.\r  ","author":[{"dropping-particle":"","family":"Santoso","given":"Panji Wiratama","non-dropping-particle":"","parse-names":false,"suffix":""},{"dropping-particle":"","family":"Piarsa","given":"I Nyoman","non-dropping-particle":"","parse-names":false,"suffix":""},{"dropping-particle":"","family":"Mandenni","given":"Ni Made Ika Marini","non-dropping-particle":"","parse-names":false,"suffix":""}],"container-title":"Jurnal RESTI (Rekayasa Sistem dan Teknologi Informasi)","id":"ITEM-1","issue":"5","issued":{"date-parts":[["2021"]]},"page":"967-976","title":"Sistem Keamanan Helm Berbasis Internet of Things dengan Fitur Pelacakan Menggunakan Android","type":"article-journal","volume":"5"},"uris":["http://www.mendeley.com/documents/?uuid=f5e40491-5b54-4d98-a9ac-cbc782b5878a"]}],"mendeley":{"formattedCitation":"[2]","plainTextFormattedCitation":"[2]","previouslyFormattedCitation":"[2]"},"properties":{"noteIndex":0},"schema":"https://github.com/citation-style-language/schema/raw/master/csl-citation.json"}</w:instrText>
      </w:r>
      <w:r w:rsidR="002C68BF">
        <w:fldChar w:fldCharType="separate"/>
      </w:r>
      <w:r w:rsidR="002C68BF" w:rsidRPr="002C68BF">
        <w:rPr>
          <w:noProof/>
        </w:rPr>
        <w:t>[2]</w:t>
      </w:r>
      <w:r w:rsidR="002C68BF">
        <w:fldChar w:fldCharType="end"/>
      </w:r>
      <w:r w:rsidR="00B059D0">
        <w:t>.</w:t>
      </w:r>
      <w:r w:rsidR="00913A6C">
        <w:t xml:space="preserve"> </w:t>
      </w:r>
      <w:r w:rsidR="00AB4FF0" w:rsidRPr="00AB4FF0">
        <w:t>Ukuran Helm</w:t>
      </w:r>
      <w:r w:rsidR="00AB4FF0">
        <w:t xml:space="preserve"> p</w:t>
      </w:r>
      <w:r w:rsidR="00AB4FF0" w:rsidRPr="00AB4FF0">
        <w:t>erangkat keras pada helm tidak dapat dirancang untuk helm yang memiliki ukuran lebih kecil. Hal ini disebabkan oleh banyaknya komponen atau modul perangkat keras yang digunakan serta ukurannya yang cukup besar​</w:t>
      </w:r>
      <w:r w:rsidR="00AB4FF0">
        <w:t>.</w:t>
      </w:r>
      <w:r w:rsidR="00AB4FF0" w:rsidRPr="00AB4FF0">
        <w:t xml:space="preserve"> Efisiensi Modul</w:t>
      </w:r>
      <w:r w:rsidR="00AB4FF0">
        <w:t xml:space="preserve"> </w:t>
      </w:r>
      <w:r w:rsidR="00AB4FF0" w:rsidRPr="00AB4FF0">
        <w:t xml:space="preserve">menggunakan modul </w:t>
      </w:r>
      <w:r w:rsidR="00913A6C">
        <w:t>sim800l</w:t>
      </w:r>
      <w:r w:rsidR="00AB4FF0" w:rsidRPr="00AB4FF0">
        <w:t xml:space="preserve"> yang hanya mendukung jaringan 2G</w:t>
      </w:r>
      <w:r w:rsidR="00AB4FF0">
        <w:t xml:space="preserve"> </w:t>
      </w:r>
      <w:r w:rsidR="00AB4FF0" w:rsidRPr="00AB4FF0">
        <w:t>penggunaan modul yang mendukung jaringan yang lebih cepat dan lebih stabil</w:t>
      </w:r>
      <w:r w:rsidR="00AB4FF0">
        <w:t xml:space="preserve"> </w:t>
      </w:r>
      <w:r w:rsidR="00AB4FF0" w:rsidRPr="00AB4FF0">
        <w:t>seperti 4G atau bahkan 5G akan lebih menguntungkan</w:t>
      </w:r>
      <w:r w:rsidR="00AB4FF0">
        <w:t>.</w:t>
      </w:r>
      <w:r w:rsidR="00AB4FF0" w:rsidRPr="00AB4FF0">
        <w:rPr>
          <w:b/>
          <w:bCs/>
        </w:rPr>
        <w:t xml:space="preserve"> </w:t>
      </w:r>
      <w:r w:rsidR="00AB4FF0" w:rsidRPr="00AB4FF0">
        <w:t xml:space="preserve">Pemantauan dan </w:t>
      </w:r>
      <w:r w:rsidR="00AB4FF0">
        <w:t>k</w:t>
      </w:r>
      <w:r w:rsidR="00AB4FF0" w:rsidRPr="00AB4FF0">
        <w:t>eamanan</w:t>
      </w:r>
      <w:r w:rsidR="00AB4FF0">
        <w:t xml:space="preserve">. </w:t>
      </w:r>
      <w:r w:rsidR="00AB4FF0" w:rsidRPr="00AB4FF0">
        <w:t>Sistem yang dirancang belum dilengkapi dengan modul kamera untuk me</w:t>
      </w:r>
      <w:r w:rsidR="00AB4FF0">
        <w:t xml:space="preserve">mantau keadaan </w:t>
      </w:r>
      <w:r w:rsidR="00AB4FF0" w:rsidRPr="00AB4FF0">
        <w:t>sekitar sepeda motor, yang dapat meningkatkan keamanan</w:t>
      </w:r>
      <w:r w:rsidR="00AB4FF0">
        <w:t>.</w:t>
      </w:r>
    </w:p>
    <w:p w14:paraId="6D7EC13F" w14:textId="77777777" w:rsidR="006B0018" w:rsidRPr="00AB4FF0" w:rsidRDefault="006B0018" w:rsidP="006B0018">
      <w:pPr>
        <w:spacing w:after="0" w:line="240" w:lineRule="auto"/>
        <w:ind w:firstLine="720"/>
      </w:pPr>
    </w:p>
    <w:p w14:paraId="121AC70F" w14:textId="3BBD4D91" w:rsidR="00190BA3" w:rsidRDefault="00AB4FF0" w:rsidP="00C940EC">
      <w:pPr>
        <w:spacing w:after="0" w:line="360" w:lineRule="auto"/>
        <w:ind w:firstLine="720"/>
        <w:rPr>
          <w:rFonts w:cs="Times New Roman"/>
          <w:szCs w:val="24"/>
        </w:rPr>
      </w:pPr>
      <w:r w:rsidRPr="00AB4FF0">
        <w:rPr>
          <w:rFonts w:cs="Times New Roman"/>
          <w:szCs w:val="24"/>
        </w:rPr>
        <w:t xml:space="preserve">Untuk mengatasi masalah pencurian helm, diperlukan sistem yang dapat mendeteksi dan melaporkan pencurian secara </w:t>
      </w:r>
      <w:r w:rsidR="007E7DFC" w:rsidRPr="007E7DFC">
        <w:rPr>
          <w:rFonts w:cs="Times New Roman"/>
          <w:i/>
          <w:szCs w:val="24"/>
        </w:rPr>
        <w:t>real-time</w:t>
      </w:r>
      <w:r w:rsidRPr="00AB4FF0">
        <w:rPr>
          <w:rFonts w:cs="Times New Roman"/>
          <w:szCs w:val="24"/>
        </w:rPr>
        <w:t xml:space="preserve"> melalui notifikasi aplikasi. Sistem ini harus memonitor helm dan mengirim peringatan jika terjadi upaya pencurian.</w:t>
      </w:r>
      <w:r w:rsidR="00B763AE">
        <w:rPr>
          <w:rFonts w:cs="Times New Roman"/>
          <w:szCs w:val="24"/>
        </w:rPr>
        <w:t xml:space="preserve"> </w:t>
      </w:r>
      <w:r w:rsidRPr="00AB4FF0">
        <w:rPr>
          <w:rFonts w:cs="Times New Roman"/>
          <w:szCs w:val="24"/>
        </w:rPr>
        <w:t xml:space="preserve">Sistem keamanan helm berbasis aplikasi </w:t>
      </w:r>
      <w:r w:rsidR="00930CB2" w:rsidRPr="00930CB2">
        <w:rPr>
          <w:rFonts w:cs="Times New Roman"/>
          <w:i/>
          <w:szCs w:val="24"/>
        </w:rPr>
        <w:t>Android</w:t>
      </w:r>
      <w:r w:rsidRPr="00AB4FF0">
        <w:rPr>
          <w:rFonts w:cs="Times New Roman"/>
          <w:szCs w:val="24"/>
        </w:rPr>
        <w:t xml:space="preserve"> menggunakan kamera </w:t>
      </w:r>
      <w:r w:rsidR="00913A6C">
        <w:rPr>
          <w:rFonts w:cs="Times New Roman"/>
          <w:szCs w:val="24"/>
        </w:rPr>
        <w:t>esp32cam</w:t>
      </w:r>
      <w:r w:rsidRPr="00AB4FF0">
        <w:rPr>
          <w:rFonts w:cs="Times New Roman"/>
          <w:szCs w:val="24"/>
        </w:rPr>
        <w:t xml:space="preserve"> dengan fitur </w:t>
      </w:r>
      <w:r w:rsidRPr="00913A6C">
        <w:rPr>
          <w:rFonts w:cs="Times New Roman"/>
          <w:i/>
          <w:iCs/>
          <w:szCs w:val="24"/>
        </w:rPr>
        <w:t xml:space="preserve">Pan-and-Tilt </w:t>
      </w:r>
      <w:r w:rsidRPr="00AB4FF0">
        <w:rPr>
          <w:rFonts w:cs="Times New Roman"/>
          <w:szCs w:val="24"/>
        </w:rPr>
        <w:t xml:space="preserve">untuk memantau kondisi sekitar helm dalam radius 150 cm. Kamera bergerak 180 derajat dan mengambil gambar setiap 20 detik. Modul </w:t>
      </w:r>
      <w:proofErr w:type="spellStart"/>
      <w:r w:rsidR="00DC0B0C">
        <w:rPr>
          <w:rFonts w:cs="Times New Roman"/>
          <w:szCs w:val="24"/>
        </w:rPr>
        <w:t>gps</w:t>
      </w:r>
      <w:proofErr w:type="spellEnd"/>
      <w:r w:rsidRPr="00AB4FF0">
        <w:rPr>
          <w:rFonts w:cs="Times New Roman"/>
          <w:szCs w:val="24"/>
        </w:rPr>
        <w:t xml:space="preserve"> </w:t>
      </w:r>
      <w:r w:rsidR="00DC0B0C">
        <w:rPr>
          <w:rFonts w:cs="Times New Roman"/>
          <w:szCs w:val="24"/>
        </w:rPr>
        <w:t>u</w:t>
      </w:r>
      <w:r w:rsidRPr="00AB4FF0">
        <w:rPr>
          <w:rFonts w:cs="Times New Roman"/>
          <w:szCs w:val="24"/>
        </w:rPr>
        <w:t>-</w:t>
      </w:r>
      <w:proofErr w:type="spellStart"/>
      <w:r w:rsidR="00DC0B0C">
        <w:rPr>
          <w:rFonts w:cs="Times New Roman"/>
          <w:szCs w:val="24"/>
        </w:rPr>
        <w:t>b</w:t>
      </w:r>
      <w:r w:rsidRPr="00AB4FF0">
        <w:rPr>
          <w:rFonts w:cs="Times New Roman"/>
          <w:szCs w:val="24"/>
        </w:rPr>
        <w:t>lox</w:t>
      </w:r>
      <w:proofErr w:type="spellEnd"/>
      <w:r w:rsidRPr="00AB4FF0">
        <w:rPr>
          <w:rFonts w:cs="Times New Roman"/>
          <w:szCs w:val="24"/>
        </w:rPr>
        <w:t xml:space="preserve"> </w:t>
      </w:r>
      <w:r w:rsidR="00DC0B0C">
        <w:rPr>
          <w:rFonts w:cs="Times New Roman"/>
          <w:szCs w:val="24"/>
        </w:rPr>
        <w:t>n</w:t>
      </w:r>
      <w:r w:rsidRPr="00AB4FF0">
        <w:rPr>
          <w:rFonts w:cs="Times New Roman"/>
          <w:szCs w:val="24"/>
        </w:rPr>
        <w:t xml:space="preserve">eo </w:t>
      </w:r>
      <w:r w:rsidR="00DC0B0C">
        <w:rPr>
          <w:rFonts w:cs="Times New Roman"/>
          <w:szCs w:val="24"/>
        </w:rPr>
        <w:t>s</w:t>
      </w:r>
      <w:r w:rsidRPr="00AB4FF0">
        <w:rPr>
          <w:rFonts w:cs="Times New Roman"/>
          <w:szCs w:val="24"/>
        </w:rPr>
        <w:t xml:space="preserve">eries mendeteksi posisi helm, dan dua modul </w:t>
      </w:r>
      <w:r w:rsidR="00CC6A8B" w:rsidRPr="00CC6A8B">
        <w:rPr>
          <w:rFonts w:cs="Times New Roman"/>
          <w:i/>
          <w:iCs/>
          <w:szCs w:val="24"/>
        </w:rPr>
        <w:t>Bluetooth</w:t>
      </w:r>
      <w:r w:rsidRPr="00AB4FF0">
        <w:rPr>
          <w:rFonts w:cs="Times New Roman"/>
          <w:szCs w:val="24"/>
        </w:rPr>
        <w:t xml:space="preserve"> </w:t>
      </w:r>
      <w:r w:rsidRPr="00190BA3">
        <w:rPr>
          <w:rFonts w:cs="Times New Roman"/>
          <w:i/>
          <w:iCs/>
          <w:szCs w:val="24"/>
        </w:rPr>
        <w:t>(</w:t>
      </w:r>
      <w:r w:rsidR="007E7DFC" w:rsidRPr="007E7DFC">
        <w:rPr>
          <w:rFonts w:cs="Times New Roman"/>
          <w:i/>
          <w:iCs/>
          <w:szCs w:val="24"/>
        </w:rPr>
        <w:t>master</w:t>
      </w:r>
      <w:r w:rsidRPr="00190BA3">
        <w:rPr>
          <w:rFonts w:cs="Times New Roman"/>
          <w:i/>
          <w:iCs/>
          <w:szCs w:val="24"/>
        </w:rPr>
        <w:t xml:space="preserve"> dan </w:t>
      </w:r>
      <w:r w:rsidR="007E7DFC" w:rsidRPr="007E7DFC">
        <w:rPr>
          <w:rFonts w:cs="Times New Roman"/>
          <w:i/>
          <w:iCs/>
          <w:szCs w:val="24"/>
        </w:rPr>
        <w:t>slave</w:t>
      </w:r>
      <w:r w:rsidRPr="00190BA3">
        <w:rPr>
          <w:rFonts w:cs="Times New Roman"/>
          <w:i/>
          <w:iCs/>
          <w:szCs w:val="24"/>
        </w:rPr>
        <w:t>)</w:t>
      </w:r>
      <w:r w:rsidRPr="00AB4FF0">
        <w:rPr>
          <w:rFonts w:cs="Times New Roman"/>
          <w:szCs w:val="24"/>
        </w:rPr>
        <w:t xml:space="preserve"> mengindikasikan pencurian jika helm keluar dari zona </w:t>
      </w:r>
      <w:r w:rsidR="007E7DFC" w:rsidRPr="007E7DFC">
        <w:rPr>
          <w:rFonts w:cs="Times New Roman"/>
          <w:i/>
          <w:szCs w:val="24"/>
        </w:rPr>
        <w:t>master</w:t>
      </w:r>
      <w:r w:rsidRPr="00AB4FF0">
        <w:rPr>
          <w:rFonts w:cs="Times New Roman"/>
          <w:szCs w:val="24"/>
        </w:rPr>
        <w:t xml:space="preserve">. Data koordinat </w:t>
      </w:r>
      <w:proofErr w:type="spellStart"/>
      <w:r w:rsidR="00885A68">
        <w:rPr>
          <w:rFonts w:cs="Times New Roman"/>
          <w:szCs w:val="24"/>
        </w:rPr>
        <w:t>gps</w:t>
      </w:r>
      <w:proofErr w:type="spellEnd"/>
      <w:r w:rsidRPr="00AB4FF0">
        <w:rPr>
          <w:rFonts w:cs="Times New Roman"/>
          <w:szCs w:val="24"/>
        </w:rPr>
        <w:t xml:space="preserve"> dan gambar dikirim ke aplikasi </w:t>
      </w:r>
      <w:r w:rsidR="00930CB2" w:rsidRPr="00930CB2">
        <w:rPr>
          <w:rFonts w:cs="Times New Roman"/>
          <w:i/>
          <w:szCs w:val="24"/>
        </w:rPr>
        <w:t>Android</w:t>
      </w:r>
      <w:r w:rsidRPr="00AB4FF0">
        <w:rPr>
          <w:rFonts w:cs="Times New Roman"/>
          <w:szCs w:val="24"/>
        </w:rPr>
        <w:t xml:space="preserve"> menggunakan modem </w:t>
      </w:r>
      <w:proofErr w:type="spellStart"/>
      <w:r w:rsidR="00190BA3">
        <w:rPr>
          <w:rFonts w:cs="Times New Roman"/>
          <w:szCs w:val="24"/>
        </w:rPr>
        <w:t>gsm</w:t>
      </w:r>
      <w:proofErr w:type="spellEnd"/>
      <w:r w:rsidRPr="00AB4FF0">
        <w:rPr>
          <w:rFonts w:cs="Times New Roman"/>
          <w:szCs w:val="24"/>
        </w:rPr>
        <w:t xml:space="preserve"> dan disimpan</w:t>
      </w:r>
      <w:r w:rsidR="00913A6C">
        <w:rPr>
          <w:rFonts w:cs="Times New Roman"/>
          <w:szCs w:val="24"/>
        </w:rPr>
        <w:t xml:space="preserve"> di </w:t>
      </w:r>
      <w:r w:rsidRPr="00190BA3">
        <w:rPr>
          <w:rFonts w:cs="Times New Roman"/>
          <w:i/>
          <w:iCs/>
          <w:szCs w:val="24"/>
        </w:rPr>
        <w:t xml:space="preserve">Firebase Realtime </w:t>
      </w:r>
      <w:proofErr w:type="spellStart"/>
      <w:r w:rsidR="00CC4BFD" w:rsidRPr="00CC4BFD">
        <w:rPr>
          <w:rFonts w:cs="Times New Roman"/>
          <w:i/>
          <w:iCs/>
          <w:szCs w:val="24"/>
        </w:rPr>
        <w:t>Dtabase</w:t>
      </w:r>
      <w:proofErr w:type="spellEnd"/>
      <w:r w:rsidRPr="00AB4FF0">
        <w:rPr>
          <w:rFonts w:cs="Times New Roman"/>
          <w:szCs w:val="24"/>
        </w:rPr>
        <w:t xml:space="preserve">, dikendalikan melalui </w:t>
      </w:r>
      <w:r w:rsidR="00CC6A8B" w:rsidRPr="00CC6A8B">
        <w:rPr>
          <w:rFonts w:cs="Times New Roman"/>
          <w:i/>
          <w:iCs/>
          <w:szCs w:val="24"/>
        </w:rPr>
        <w:t>smartphone</w:t>
      </w:r>
      <w:r w:rsidRPr="00AB4FF0">
        <w:rPr>
          <w:rFonts w:cs="Times New Roman"/>
          <w:szCs w:val="24"/>
        </w:rPr>
        <w:t xml:space="preserve"> </w:t>
      </w:r>
      <w:r w:rsidR="00930CB2" w:rsidRPr="00930CB2">
        <w:rPr>
          <w:rFonts w:cs="Times New Roman"/>
          <w:i/>
          <w:szCs w:val="24"/>
        </w:rPr>
        <w:t>Android</w:t>
      </w:r>
      <w:r w:rsidRPr="00AB4FF0">
        <w:rPr>
          <w:rFonts w:cs="Times New Roman"/>
          <w:szCs w:val="24"/>
        </w:rPr>
        <w:t xml:space="preserve"> dengan integrasi </w:t>
      </w:r>
      <w:r w:rsidR="007E7DFC" w:rsidRPr="007E7DFC">
        <w:rPr>
          <w:rFonts w:cs="Times New Roman"/>
          <w:i/>
          <w:iCs/>
          <w:szCs w:val="24"/>
        </w:rPr>
        <w:t>IoT</w:t>
      </w:r>
      <w:r w:rsidRPr="00AB4FF0">
        <w:rPr>
          <w:rFonts w:cs="Times New Roman"/>
          <w:szCs w:val="24"/>
        </w:rPr>
        <w:t>.</w:t>
      </w:r>
    </w:p>
    <w:p w14:paraId="46DF545B" w14:textId="77777777" w:rsidR="00C940EC" w:rsidRDefault="00C940EC" w:rsidP="00C940EC">
      <w:pPr>
        <w:spacing w:after="0" w:line="240" w:lineRule="auto"/>
        <w:ind w:firstLine="720"/>
        <w:rPr>
          <w:rFonts w:cs="Times New Roman"/>
          <w:szCs w:val="24"/>
        </w:rPr>
      </w:pPr>
    </w:p>
    <w:p w14:paraId="2182309C" w14:textId="25E2CEE6" w:rsidR="00A76C16" w:rsidRPr="000B5686" w:rsidRDefault="00A22D0F" w:rsidP="00AE3CDE">
      <w:pPr>
        <w:pStyle w:val="Heading2"/>
        <w:ind w:left="360"/>
        <w:rPr>
          <w:rFonts w:cs="Times New Roman"/>
          <w:szCs w:val="24"/>
        </w:rPr>
      </w:pPr>
      <w:bookmarkStart w:id="342" w:name="_Toc175172351"/>
      <w:r w:rsidRPr="00AE3CDE">
        <w:t>Rumusan Masalah</w:t>
      </w:r>
      <w:bookmarkEnd w:id="342"/>
    </w:p>
    <w:p w14:paraId="6AE13FAF" w14:textId="358D2DD7" w:rsidR="00A22D0F" w:rsidRPr="000B5686" w:rsidRDefault="00A22D0F" w:rsidP="008B6B13">
      <w:pPr>
        <w:spacing w:after="0" w:line="360" w:lineRule="auto"/>
        <w:rPr>
          <w:rFonts w:cs="Times New Roman"/>
          <w:szCs w:val="24"/>
        </w:rPr>
      </w:pPr>
      <w:r w:rsidRPr="000B5686">
        <w:rPr>
          <w:rFonts w:cs="Times New Roman"/>
          <w:szCs w:val="24"/>
        </w:rPr>
        <w:t xml:space="preserve">Rumusan masalah pada </w:t>
      </w:r>
      <w:r w:rsidR="008B6B13">
        <w:rPr>
          <w:rFonts w:cs="Times New Roman"/>
          <w:szCs w:val="24"/>
        </w:rPr>
        <w:t>p</w:t>
      </w:r>
      <w:r w:rsidRPr="000B5686">
        <w:rPr>
          <w:rFonts w:cs="Times New Roman"/>
          <w:szCs w:val="24"/>
        </w:rPr>
        <w:t xml:space="preserve">erancangan </w:t>
      </w:r>
      <w:r w:rsidR="008B6B13">
        <w:rPr>
          <w:rFonts w:cs="Times New Roman"/>
          <w:szCs w:val="24"/>
        </w:rPr>
        <w:t>s</w:t>
      </w:r>
      <w:r w:rsidRPr="000B5686">
        <w:rPr>
          <w:rFonts w:cs="Times New Roman"/>
          <w:szCs w:val="24"/>
        </w:rPr>
        <w:t xml:space="preserve">istem </w:t>
      </w:r>
      <w:r w:rsidR="008B6B13">
        <w:rPr>
          <w:rFonts w:cs="Times New Roman"/>
          <w:szCs w:val="24"/>
        </w:rPr>
        <w:t>a</w:t>
      </w:r>
      <w:r w:rsidRPr="000B5686">
        <w:rPr>
          <w:rFonts w:cs="Times New Roman"/>
          <w:szCs w:val="24"/>
        </w:rPr>
        <w:t xml:space="preserve">lat  </w:t>
      </w:r>
      <w:r w:rsidR="008B6B13">
        <w:rPr>
          <w:rFonts w:cs="Times New Roman"/>
          <w:szCs w:val="24"/>
        </w:rPr>
        <w:t>k</w:t>
      </w:r>
      <w:r w:rsidRPr="000B5686">
        <w:rPr>
          <w:rFonts w:cs="Times New Roman"/>
          <w:szCs w:val="24"/>
        </w:rPr>
        <w:t xml:space="preserve">eamanan dan </w:t>
      </w:r>
      <w:r w:rsidR="008B6B13">
        <w:rPr>
          <w:rFonts w:cs="Times New Roman"/>
          <w:szCs w:val="24"/>
        </w:rPr>
        <w:t>p</w:t>
      </w:r>
      <w:r w:rsidR="001A5951" w:rsidRPr="000B5686">
        <w:rPr>
          <w:rFonts w:cs="Times New Roman"/>
          <w:szCs w:val="24"/>
        </w:rPr>
        <w:t>emantauan</w:t>
      </w:r>
      <w:r w:rsidRPr="000B5686">
        <w:rPr>
          <w:rFonts w:cs="Times New Roman"/>
          <w:szCs w:val="24"/>
        </w:rPr>
        <w:t xml:space="preserve"> </w:t>
      </w:r>
      <w:r w:rsidR="008B6B13">
        <w:rPr>
          <w:rFonts w:cs="Times New Roman"/>
          <w:szCs w:val="24"/>
        </w:rPr>
        <w:t>h</w:t>
      </w:r>
      <w:r w:rsidRPr="000B5686">
        <w:rPr>
          <w:rFonts w:cs="Times New Roman"/>
          <w:szCs w:val="24"/>
        </w:rPr>
        <w:t xml:space="preserve">elm </w:t>
      </w:r>
      <w:r w:rsidR="008B6B13">
        <w:rPr>
          <w:rFonts w:cs="Times New Roman"/>
          <w:szCs w:val="24"/>
        </w:rPr>
        <w:t>a</w:t>
      </w:r>
      <w:r w:rsidRPr="000B5686">
        <w:rPr>
          <w:rFonts w:cs="Times New Roman"/>
          <w:szCs w:val="24"/>
        </w:rPr>
        <w:t xml:space="preserve">nti </w:t>
      </w:r>
      <w:r w:rsidR="008B6B13">
        <w:rPr>
          <w:rFonts w:cs="Times New Roman"/>
          <w:szCs w:val="24"/>
        </w:rPr>
        <w:t>m</w:t>
      </w:r>
      <w:r w:rsidRPr="000B5686">
        <w:rPr>
          <w:rFonts w:cs="Times New Roman"/>
          <w:szCs w:val="24"/>
        </w:rPr>
        <w:t xml:space="preserve">aling </w:t>
      </w:r>
      <w:r w:rsidR="008B6B13">
        <w:rPr>
          <w:rFonts w:cs="Times New Roman"/>
          <w:szCs w:val="24"/>
        </w:rPr>
        <w:t>d</w:t>
      </w:r>
      <w:r w:rsidRPr="000B5686">
        <w:rPr>
          <w:rFonts w:cs="Times New Roman"/>
          <w:szCs w:val="24"/>
        </w:rPr>
        <w:t xml:space="preserve">engan </w:t>
      </w:r>
      <w:r w:rsidR="008B6B13">
        <w:rPr>
          <w:rFonts w:cs="Times New Roman"/>
          <w:szCs w:val="24"/>
        </w:rPr>
        <w:t>f</w:t>
      </w:r>
      <w:r w:rsidRPr="000B5686">
        <w:rPr>
          <w:rFonts w:cs="Times New Roman"/>
          <w:szCs w:val="24"/>
        </w:rPr>
        <w:t xml:space="preserve">itur </w:t>
      </w:r>
      <w:r w:rsidR="007E7DFC" w:rsidRPr="007E7DFC">
        <w:rPr>
          <w:rFonts w:cs="Times New Roman"/>
          <w:i/>
          <w:iCs/>
          <w:szCs w:val="24"/>
        </w:rPr>
        <w:t>Automated Object Tracking</w:t>
      </w:r>
      <w:r w:rsidRPr="000B5686">
        <w:rPr>
          <w:rFonts w:cs="Times New Roman"/>
          <w:szCs w:val="24"/>
        </w:rPr>
        <w:t xml:space="preserve"> </w:t>
      </w:r>
      <w:r w:rsidR="008B6B13">
        <w:rPr>
          <w:rFonts w:cs="Times New Roman"/>
          <w:szCs w:val="24"/>
        </w:rPr>
        <w:t>b</w:t>
      </w:r>
      <w:r w:rsidRPr="000B5686">
        <w:rPr>
          <w:rFonts w:cs="Times New Roman"/>
          <w:szCs w:val="24"/>
        </w:rPr>
        <w:t xml:space="preserve">erbasis </w:t>
      </w:r>
      <w:r w:rsidR="008B6B13">
        <w:rPr>
          <w:rFonts w:cs="Times New Roman"/>
          <w:szCs w:val="24"/>
        </w:rPr>
        <w:t>a</w:t>
      </w:r>
      <w:r w:rsidRPr="000B5686">
        <w:rPr>
          <w:rFonts w:cs="Times New Roman"/>
          <w:szCs w:val="24"/>
        </w:rPr>
        <w:t xml:space="preserve">plikasi </w:t>
      </w:r>
      <w:r w:rsidR="00930CB2" w:rsidRPr="00930CB2">
        <w:rPr>
          <w:rFonts w:cs="Times New Roman"/>
          <w:i/>
          <w:szCs w:val="24"/>
        </w:rPr>
        <w:t>Android</w:t>
      </w:r>
      <w:r w:rsidR="008B6B13">
        <w:rPr>
          <w:rFonts w:cs="Times New Roman"/>
          <w:szCs w:val="24"/>
        </w:rPr>
        <w:t>.</w:t>
      </w:r>
    </w:p>
    <w:p w14:paraId="522C7C9C" w14:textId="043BB6AF" w:rsidR="006770E8" w:rsidRDefault="00A22D0F" w:rsidP="006770E8">
      <w:pPr>
        <w:numPr>
          <w:ilvl w:val="0"/>
          <w:numId w:val="6"/>
        </w:numPr>
        <w:tabs>
          <w:tab w:val="left" w:pos="284"/>
        </w:tabs>
        <w:spacing w:after="0" w:line="360" w:lineRule="auto"/>
        <w:ind w:left="284" w:hanging="284"/>
        <w:rPr>
          <w:rFonts w:cs="Times New Roman"/>
          <w:szCs w:val="24"/>
        </w:rPr>
      </w:pPr>
      <w:r w:rsidRPr="000B5686">
        <w:rPr>
          <w:rFonts w:cs="Times New Roman"/>
          <w:szCs w:val="24"/>
        </w:rPr>
        <w:t xml:space="preserve">Bagaiman </w:t>
      </w:r>
      <w:r w:rsidR="00E75DB0">
        <w:rPr>
          <w:rFonts w:cs="Times New Roman"/>
          <w:szCs w:val="24"/>
        </w:rPr>
        <w:t>m</w:t>
      </w:r>
      <w:r w:rsidRPr="000B5686">
        <w:rPr>
          <w:rFonts w:cs="Times New Roman"/>
          <w:szCs w:val="24"/>
        </w:rPr>
        <w:t xml:space="preserve">erancang </w:t>
      </w:r>
      <w:r w:rsidR="00CC6A8B" w:rsidRPr="00CC6A8B">
        <w:rPr>
          <w:rFonts w:cs="Times New Roman"/>
          <w:i/>
          <w:iCs/>
          <w:szCs w:val="24"/>
        </w:rPr>
        <w:t>hardware</w:t>
      </w:r>
      <w:r w:rsidRPr="000B5686">
        <w:rPr>
          <w:rFonts w:cs="Times New Roman"/>
          <w:szCs w:val="24"/>
        </w:rPr>
        <w:t xml:space="preserve"> </w:t>
      </w:r>
      <w:r w:rsidR="00E75DB0">
        <w:rPr>
          <w:rFonts w:cs="Times New Roman"/>
          <w:szCs w:val="24"/>
        </w:rPr>
        <w:t>k</w:t>
      </w:r>
      <w:r w:rsidRPr="000B5686">
        <w:rPr>
          <w:rFonts w:cs="Times New Roman"/>
          <w:szCs w:val="24"/>
        </w:rPr>
        <w:t xml:space="preserve">eamanan </w:t>
      </w:r>
      <w:r w:rsidR="00E75DB0">
        <w:rPr>
          <w:rFonts w:cs="Times New Roman"/>
          <w:szCs w:val="24"/>
        </w:rPr>
        <w:t>h</w:t>
      </w:r>
      <w:r w:rsidRPr="000B5686">
        <w:rPr>
          <w:rFonts w:cs="Times New Roman"/>
          <w:szCs w:val="24"/>
        </w:rPr>
        <w:t xml:space="preserve">elm berbasis </w:t>
      </w:r>
      <w:r w:rsidR="00930CB2" w:rsidRPr="00930CB2">
        <w:rPr>
          <w:rFonts w:cs="Times New Roman"/>
          <w:i/>
          <w:szCs w:val="24"/>
        </w:rPr>
        <w:t>Android</w:t>
      </w:r>
      <w:r w:rsidRPr="000B5686">
        <w:rPr>
          <w:rFonts w:cs="Times New Roman"/>
          <w:szCs w:val="24"/>
        </w:rPr>
        <w:t xml:space="preserve"> sebagai sistem pantau </w:t>
      </w:r>
      <w:r w:rsidR="002C68BF">
        <w:rPr>
          <w:rFonts w:cs="Times New Roman"/>
          <w:szCs w:val="24"/>
        </w:rPr>
        <w:t xml:space="preserve">menggunakan </w:t>
      </w:r>
      <w:r w:rsidR="00940C88">
        <w:rPr>
          <w:rFonts w:cs="Times New Roman"/>
          <w:szCs w:val="24"/>
        </w:rPr>
        <w:t>e</w:t>
      </w:r>
      <w:r w:rsidR="002C68BF">
        <w:rPr>
          <w:rFonts w:cs="Times New Roman"/>
          <w:szCs w:val="24"/>
        </w:rPr>
        <w:t xml:space="preserve">sp32cam </w:t>
      </w:r>
      <w:r w:rsidRPr="000B5686">
        <w:rPr>
          <w:rFonts w:cs="Times New Roman"/>
          <w:szCs w:val="24"/>
        </w:rPr>
        <w:t>?</w:t>
      </w:r>
    </w:p>
    <w:p w14:paraId="4741A417" w14:textId="59F61FBD" w:rsidR="005E6469" w:rsidRPr="006770E8" w:rsidRDefault="001356BF" w:rsidP="006770E8">
      <w:pPr>
        <w:numPr>
          <w:ilvl w:val="0"/>
          <w:numId w:val="6"/>
        </w:numPr>
        <w:tabs>
          <w:tab w:val="left" w:pos="284"/>
        </w:tabs>
        <w:spacing w:after="0" w:line="360" w:lineRule="auto"/>
        <w:ind w:left="284" w:hanging="284"/>
        <w:rPr>
          <w:rFonts w:cs="Times New Roman"/>
          <w:szCs w:val="24"/>
        </w:rPr>
      </w:pPr>
      <w:r w:rsidRPr="006770E8">
        <w:rPr>
          <w:rFonts w:cs="Times New Roman"/>
          <w:szCs w:val="24"/>
        </w:rPr>
        <w:t>Bagaimana merancang sebuah aplikasi</w:t>
      </w:r>
      <w:r w:rsidR="005E6469" w:rsidRPr="006770E8">
        <w:rPr>
          <w:rFonts w:cs="Times New Roman"/>
          <w:szCs w:val="24"/>
        </w:rPr>
        <w:t xml:space="preserve"> pemantauan</w:t>
      </w:r>
      <w:r w:rsidR="00474805" w:rsidRPr="006770E8">
        <w:rPr>
          <w:rFonts w:cs="Times New Roman"/>
          <w:szCs w:val="24"/>
        </w:rPr>
        <w:t xml:space="preserve"> sistem keamanan helm</w:t>
      </w:r>
      <w:r w:rsidR="005E6469" w:rsidRPr="006770E8">
        <w:rPr>
          <w:rFonts w:cs="Times New Roman"/>
          <w:szCs w:val="24"/>
        </w:rPr>
        <w:t xml:space="preserve"> dari pencurian pada tempat parkiran</w:t>
      </w:r>
      <w:r w:rsidR="00474805" w:rsidRPr="006770E8">
        <w:rPr>
          <w:rFonts w:cs="Times New Roman"/>
          <w:szCs w:val="24"/>
        </w:rPr>
        <w:t xml:space="preserve"> </w:t>
      </w:r>
      <w:r w:rsidR="00A22D0F" w:rsidRPr="006770E8">
        <w:rPr>
          <w:rFonts w:cs="Times New Roman"/>
          <w:szCs w:val="24"/>
        </w:rPr>
        <w:t xml:space="preserve">? </w:t>
      </w:r>
    </w:p>
    <w:p w14:paraId="3BABFB3E" w14:textId="7874286A" w:rsidR="006770E8" w:rsidRDefault="00BC6155" w:rsidP="006770E8">
      <w:pPr>
        <w:numPr>
          <w:ilvl w:val="0"/>
          <w:numId w:val="6"/>
        </w:numPr>
        <w:tabs>
          <w:tab w:val="left" w:pos="284"/>
        </w:tabs>
        <w:spacing w:after="0" w:line="360" w:lineRule="auto"/>
        <w:ind w:left="284" w:hanging="284"/>
        <w:rPr>
          <w:rFonts w:cs="Times New Roman"/>
          <w:szCs w:val="24"/>
        </w:rPr>
      </w:pPr>
      <w:r>
        <w:rPr>
          <w:rFonts w:cs="Times New Roman"/>
          <w:szCs w:val="24"/>
        </w:rPr>
        <w:t>Bagaimana t</w:t>
      </w:r>
      <w:r w:rsidR="00A22D0F" w:rsidRPr="000B5686">
        <w:rPr>
          <w:rFonts w:cs="Times New Roman"/>
          <w:szCs w:val="24"/>
        </w:rPr>
        <w:t xml:space="preserve">ingkat akurasi pembacaan </w:t>
      </w:r>
      <w:r w:rsidR="007E7DFC" w:rsidRPr="007E7DFC">
        <w:rPr>
          <w:rFonts w:cs="Times New Roman"/>
          <w:i/>
          <w:iCs/>
          <w:szCs w:val="24"/>
        </w:rPr>
        <w:t>Automated Object Tracking</w:t>
      </w:r>
      <w:r w:rsidR="00A22D0F" w:rsidRPr="000B5686">
        <w:rPr>
          <w:rFonts w:cs="Times New Roman"/>
          <w:szCs w:val="24"/>
        </w:rPr>
        <w:t xml:space="preserve"> modul GPS </w:t>
      </w:r>
    </w:p>
    <w:p w14:paraId="0211CB87" w14:textId="37758EF0" w:rsidR="001A5951" w:rsidRDefault="00A22D0F" w:rsidP="006770E8">
      <w:pPr>
        <w:tabs>
          <w:tab w:val="left" w:pos="284"/>
        </w:tabs>
        <w:spacing w:after="0" w:line="360" w:lineRule="auto"/>
        <w:ind w:left="284"/>
        <w:rPr>
          <w:rFonts w:cs="Times New Roman"/>
          <w:szCs w:val="24"/>
        </w:rPr>
      </w:pPr>
      <w:r w:rsidRPr="000B5686">
        <w:rPr>
          <w:rFonts w:cs="Times New Roman"/>
          <w:szCs w:val="24"/>
        </w:rPr>
        <w:lastRenderedPageBreak/>
        <w:t xml:space="preserve">yang digunakan pada  helm anti maling cerdas untuk mendeteksi </w:t>
      </w:r>
      <w:r w:rsidR="001A5951" w:rsidRPr="000B5686">
        <w:rPr>
          <w:rFonts w:cs="Times New Roman"/>
          <w:szCs w:val="24"/>
        </w:rPr>
        <w:t>koordinat</w:t>
      </w:r>
      <w:r w:rsidRPr="000B5686">
        <w:rPr>
          <w:rFonts w:cs="Times New Roman"/>
          <w:szCs w:val="24"/>
        </w:rPr>
        <w:t xml:space="preserve"> dari helm pada penelitian sebelum nya </w:t>
      </w:r>
      <w:r w:rsidR="001A5951" w:rsidRPr="000B5686">
        <w:rPr>
          <w:rFonts w:cs="Times New Roman"/>
          <w:szCs w:val="24"/>
        </w:rPr>
        <w:t>masih</w:t>
      </w:r>
      <w:r w:rsidRPr="000B5686">
        <w:rPr>
          <w:rFonts w:cs="Times New Roman"/>
          <w:szCs w:val="24"/>
        </w:rPr>
        <w:t xml:space="preserve"> terdapat </w:t>
      </w:r>
      <w:r w:rsidR="00CC6A8B" w:rsidRPr="00CC6A8B">
        <w:rPr>
          <w:rFonts w:cs="Times New Roman"/>
          <w:i/>
          <w:iCs/>
          <w:szCs w:val="24"/>
        </w:rPr>
        <w:t>error</w:t>
      </w:r>
      <w:r w:rsidR="00FD1F22">
        <w:rPr>
          <w:rFonts w:cs="Times New Roman"/>
          <w:szCs w:val="24"/>
        </w:rPr>
        <w:t xml:space="preserve"> </w:t>
      </w:r>
      <w:r w:rsidR="00407E26">
        <w:rPr>
          <w:rFonts w:cs="Times New Roman"/>
          <w:szCs w:val="24"/>
        </w:rPr>
        <w:t>?</w:t>
      </w:r>
    </w:p>
    <w:p w14:paraId="2DA5232D" w14:textId="77777777" w:rsidR="00492C3C" w:rsidRPr="00407E26" w:rsidRDefault="00492C3C" w:rsidP="00492C3C">
      <w:pPr>
        <w:tabs>
          <w:tab w:val="left" w:pos="284"/>
        </w:tabs>
        <w:spacing w:after="0" w:line="240" w:lineRule="auto"/>
        <w:ind w:left="284"/>
        <w:rPr>
          <w:rFonts w:cs="Times New Roman"/>
          <w:szCs w:val="24"/>
        </w:rPr>
      </w:pPr>
    </w:p>
    <w:p w14:paraId="0F549167" w14:textId="2A518D4B" w:rsidR="00A76C16" w:rsidRDefault="0028475F" w:rsidP="00AE3CDE">
      <w:pPr>
        <w:pStyle w:val="Heading2"/>
        <w:ind w:left="360"/>
      </w:pPr>
      <w:bookmarkStart w:id="343" w:name="_Toc175172352"/>
      <w:r w:rsidRPr="00B32FCE">
        <w:t>Batasan Masalah</w:t>
      </w:r>
      <w:bookmarkEnd w:id="343"/>
    </w:p>
    <w:p w14:paraId="256A0F8D" w14:textId="72FC93BE" w:rsidR="0028475F" w:rsidRPr="001A5951" w:rsidRDefault="0028475F" w:rsidP="00D26B7E">
      <w:pPr>
        <w:spacing w:after="0" w:line="360" w:lineRule="auto"/>
        <w:rPr>
          <w:rFonts w:cs="Times New Roman"/>
          <w:szCs w:val="24"/>
        </w:rPr>
      </w:pPr>
      <w:r w:rsidRPr="001A5951">
        <w:rPr>
          <w:rFonts w:cs="Times New Roman"/>
          <w:szCs w:val="24"/>
        </w:rPr>
        <w:t>Batasan masalah pada</w:t>
      </w:r>
      <w:r w:rsidR="00D26B7E">
        <w:rPr>
          <w:rFonts w:cs="Times New Roman"/>
          <w:szCs w:val="24"/>
        </w:rPr>
        <w:t xml:space="preserve"> </w:t>
      </w:r>
      <w:r w:rsidR="005D57B2">
        <w:rPr>
          <w:rFonts w:cs="Times New Roman"/>
          <w:szCs w:val="24"/>
        </w:rPr>
        <w:t>p</w:t>
      </w:r>
      <w:r w:rsidR="005D57B2" w:rsidRPr="001A5951">
        <w:rPr>
          <w:rFonts w:cs="Times New Roman"/>
          <w:szCs w:val="24"/>
        </w:rPr>
        <w:t>erancangan sistem alat  keamanan dan pemantauan helm anti maling dengan fitur</w:t>
      </w:r>
      <w:r w:rsidRPr="001A5951">
        <w:rPr>
          <w:rFonts w:cs="Times New Roman"/>
          <w:szCs w:val="24"/>
        </w:rPr>
        <w:t xml:space="preserve"> </w:t>
      </w:r>
      <w:r w:rsidR="007E7DFC" w:rsidRPr="007E7DFC">
        <w:rPr>
          <w:rFonts w:cs="Times New Roman"/>
          <w:i/>
          <w:iCs/>
          <w:szCs w:val="24"/>
        </w:rPr>
        <w:t>Automated Object Tracking</w:t>
      </w:r>
      <w:r w:rsidRPr="001A5951">
        <w:rPr>
          <w:rFonts w:cs="Times New Roman"/>
          <w:szCs w:val="24"/>
        </w:rPr>
        <w:t xml:space="preserve"> </w:t>
      </w:r>
      <w:r w:rsidR="005D57B2" w:rsidRPr="001A5951">
        <w:rPr>
          <w:rFonts w:cs="Times New Roman"/>
          <w:szCs w:val="24"/>
        </w:rPr>
        <w:t xml:space="preserve">berbasis aplikasi </w:t>
      </w:r>
      <w:r w:rsidR="00930CB2" w:rsidRPr="00930CB2">
        <w:rPr>
          <w:rFonts w:cs="Times New Roman"/>
          <w:i/>
          <w:szCs w:val="24"/>
        </w:rPr>
        <w:t>Android</w:t>
      </w:r>
      <w:r w:rsidR="005D57B2" w:rsidRPr="001A5951">
        <w:rPr>
          <w:rFonts w:cs="Times New Roman"/>
          <w:szCs w:val="24"/>
        </w:rPr>
        <w:t xml:space="preserve"> adalah sebagai berikut</w:t>
      </w:r>
      <w:r w:rsidRPr="001A5951">
        <w:rPr>
          <w:rFonts w:cs="Times New Roman"/>
          <w:szCs w:val="24"/>
        </w:rPr>
        <w:t>:</w:t>
      </w:r>
    </w:p>
    <w:p w14:paraId="70E34CCA" w14:textId="4D91180E" w:rsidR="0028475F" w:rsidRPr="001A5951" w:rsidRDefault="00E11EF1" w:rsidP="00190BA3">
      <w:pPr>
        <w:numPr>
          <w:ilvl w:val="0"/>
          <w:numId w:val="45"/>
        </w:numPr>
        <w:tabs>
          <w:tab w:val="left" w:pos="284"/>
        </w:tabs>
        <w:spacing w:after="0" w:line="360" w:lineRule="auto"/>
        <w:ind w:left="284" w:hanging="284"/>
        <w:rPr>
          <w:rFonts w:cs="Times New Roman"/>
          <w:szCs w:val="24"/>
        </w:rPr>
      </w:pPr>
      <w:r>
        <w:rPr>
          <w:rFonts w:cs="Times New Roman"/>
          <w:szCs w:val="24"/>
        </w:rPr>
        <w:t>Penelitian ini a</w:t>
      </w:r>
      <w:r w:rsidR="0028475F" w:rsidRPr="001A5951">
        <w:rPr>
          <w:rFonts w:cs="Times New Roman"/>
          <w:szCs w:val="24"/>
        </w:rPr>
        <w:t>lat yang dibuat berupa alat portabel pada helm</w:t>
      </w:r>
      <w:r>
        <w:rPr>
          <w:rFonts w:cs="Times New Roman"/>
          <w:szCs w:val="24"/>
        </w:rPr>
        <w:t xml:space="preserve"> menggunakan</w:t>
      </w:r>
      <w:r w:rsidR="00190BA3">
        <w:rPr>
          <w:rFonts w:cs="Times New Roman"/>
          <w:szCs w:val="24"/>
        </w:rPr>
        <w:t xml:space="preserve">      </w:t>
      </w:r>
      <w:r w:rsidR="00061470">
        <w:rPr>
          <w:rFonts w:cs="Times New Roman"/>
          <w:szCs w:val="24"/>
        </w:rPr>
        <w:t>no</w:t>
      </w:r>
      <w:r>
        <w:rPr>
          <w:rFonts w:cs="Times New Roman"/>
          <w:szCs w:val="24"/>
        </w:rPr>
        <w:t xml:space="preserve">de </w:t>
      </w:r>
      <w:proofErr w:type="spellStart"/>
      <w:r w:rsidR="00061470">
        <w:rPr>
          <w:rFonts w:cs="Times New Roman"/>
          <w:szCs w:val="24"/>
        </w:rPr>
        <w:t>m</w:t>
      </w:r>
      <w:r>
        <w:rPr>
          <w:rFonts w:cs="Times New Roman"/>
          <w:szCs w:val="24"/>
        </w:rPr>
        <w:t>cu</w:t>
      </w:r>
      <w:proofErr w:type="spellEnd"/>
      <w:r>
        <w:rPr>
          <w:rFonts w:cs="Times New Roman"/>
          <w:szCs w:val="24"/>
        </w:rPr>
        <w:t xml:space="preserve"> </w:t>
      </w:r>
      <w:r w:rsidR="0052496F">
        <w:rPr>
          <w:rFonts w:cs="Times New Roman"/>
          <w:szCs w:val="24"/>
        </w:rPr>
        <w:t>v</w:t>
      </w:r>
      <w:r>
        <w:rPr>
          <w:rFonts w:cs="Times New Roman"/>
          <w:szCs w:val="24"/>
        </w:rPr>
        <w:t xml:space="preserve">1 </w:t>
      </w:r>
      <w:r w:rsidR="0052496F">
        <w:rPr>
          <w:rFonts w:cs="Times New Roman"/>
          <w:szCs w:val="24"/>
        </w:rPr>
        <w:t xml:space="preserve">3 </w:t>
      </w:r>
      <w:proofErr w:type="spellStart"/>
      <w:r w:rsidR="0052496F">
        <w:rPr>
          <w:rFonts w:cs="Times New Roman"/>
          <w:szCs w:val="24"/>
        </w:rPr>
        <w:t>e</w:t>
      </w:r>
      <w:r>
        <w:rPr>
          <w:rFonts w:cs="Times New Roman"/>
          <w:szCs w:val="24"/>
        </w:rPr>
        <w:t>sp</w:t>
      </w:r>
      <w:proofErr w:type="spellEnd"/>
      <w:r>
        <w:rPr>
          <w:rFonts w:cs="Times New Roman"/>
          <w:szCs w:val="24"/>
        </w:rPr>
        <w:t xml:space="preserve"> </w:t>
      </w:r>
      <w:r w:rsidR="008F0AA0">
        <w:rPr>
          <w:rFonts w:cs="Times New Roman"/>
          <w:szCs w:val="24"/>
        </w:rPr>
        <w:t>w</w:t>
      </w:r>
      <w:r>
        <w:rPr>
          <w:rFonts w:cs="Times New Roman"/>
          <w:szCs w:val="24"/>
        </w:rPr>
        <w:t xml:space="preserve">32s modul </w:t>
      </w:r>
      <w:r w:rsidR="00930CB2" w:rsidRPr="00930CB2">
        <w:rPr>
          <w:rFonts w:cs="Times New Roman"/>
          <w:i/>
          <w:szCs w:val="24"/>
        </w:rPr>
        <w:t>sensor</w:t>
      </w:r>
      <w:r>
        <w:rPr>
          <w:rFonts w:cs="Times New Roman"/>
          <w:szCs w:val="24"/>
        </w:rPr>
        <w:t xml:space="preserve"> </w:t>
      </w:r>
      <w:proofErr w:type="spellStart"/>
      <w:r w:rsidR="003E16A4">
        <w:rPr>
          <w:rFonts w:cs="Times New Roman"/>
          <w:szCs w:val="24"/>
        </w:rPr>
        <w:t>g</w:t>
      </w:r>
      <w:r>
        <w:rPr>
          <w:rFonts w:cs="Times New Roman"/>
          <w:szCs w:val="24"/>
        </w:rPr>
        <w:t>ps</w:t>
      </w:r>
      <w:proofErr w:type="spellEnd"/>
      <w:r>
        <w:rPr>
          <w:rFonts w:cs="Times New Roman"/>
          <w:szCs w:val="24"/>
        </w:rPr>
        <w:t xml:space="preserve"> neo m8n,</w:t>
      </w:r>
      <w:r w:rsidR="005D57B2">
        <w:rPr>
          <w:rFonts w:cs="Times New Roman"/>
          <w:szCs w:val="24"/>
        </w:rPr>
        <w:t xml:space="preserve"> </w:t>
      </w:r>
      <w:r w:rsidR="0052496F">
        <w:rPr>
          <w:rFonts w:cs="Times New Roman"/>
          <w:szCs w:val="24"/>
        </w:rPr>
        <w:t>e</w:t>
      </w:r>
      <w:r>
        <w:rPr>
          <w:rFonts w:cs="Times New Roman"/>
          <w:szCs w:val="24"/>
        </w:rPr>
        <w:t>sp32cam,</w:t>
      </w:r>
      <w:r w:rsidR="0052496F">
        <w:rPr>
          <w:rFonts w:cs="Times New Roman"/>
          <w:szCs w:val="24"/>
        </w:rPr>
        <w:t xml:space="preserve"> </w:t>
      </w:r>
      <w:r>
        <w:rPr>
          <w:rFonts w:cs="Times New Roman"/>
          <w:szCs w:val="24"/>
        </w:rPr>
        <w:t>HC-05 seb</w:t>
      </w:r>
      <w:r w:rsidR="00794EBB">
        <w:rPr>
          <w:rFonts w:cs="Times New Roman"/>
          <w:szCs w:val="24"/>
        </w:rPr>
        <w:t>a</w:t>
      </w:r>
      <w:r>
        <w:rPr>
          <w:rFonts w:cs="Times New Roman"/>
          <w:szCs w:val="24"/>
        </w:rPr>
        <w:t>gai indikasi kemalingan</w:t>
      </w:r>
      <w:r w:rsidR="00794EBB">
        <w:rPr>
          <w:rFonts w:cs="Times New Roman"/>
          <w:szCs w:val="24"/>
        </w:rPr>
        <w:t xml:space="preserve">. Alat </w:t>
      </w:r>
      <w:r w:rsidR="007E7DFC" w:rsidRPr="007E7DFC">
        <w:rPr>
          <w:rFonts w:cs="Times New Roman"/>
          <w:i/>
          <w:iCs/>
          <w:szCs w:val="24"/>
        </w:rPr>
        <w:t>master</w:t>
      </w:r>
      <w:r w:rsidR="00794EBB" w:rsidRPr="0053579F">
        <w:rPr>
          <w:rFonts w:cs="Times New Roman"/>
          <w:i/>
          <w:iCs/>
          <w:szCs w:val="24"/>
        </w:rPr>
        <w:t xml:space="preserve"> </w:t>
      </w:r>
      <w:r w:rsidR="00794EBB">
        <w:rPr>
          <w:rFonts w:cs="Times New Roman"/>
          <w:szCs w:val="24"/>
        </w:rPr>
        <w:t xml:space="preserve">menggunakan </w:t>
      </w:r>
      <w:r w:rsidR="00930CB2" w:rsidRPr="00930CB2">
        <w:rPr>
          <w:rFonts w:cs="Times New Roman"/>
          <w:i/>
          <w:szCs w:val="24"/>
        </w:rPr>
        <w:t>battery</w:t>
      </w:r>
      <w:r w:rsidR="00794EBB">
        <w:rPr>
          <w:rFonts w:cs="Times New Roman"/>
          <w:szCs w:val="24"/>
        </w:rPr>
        <w:t xml:space="preserve"> li-ion dan </w:t>
      </w:r>
      <w:r w:rsidR="007E7DFC" w:rsidRPr="007E7DFC">
        <w:rPr>
          <w:rFonts w:cs="Times New Roman"/>
          <w:i/>
          <w:iCs/>
          <w:szCs w:val="24"/>
        </w:rPr>
        <w:t>slave</w:t>
      </w:r>
      <w:r w:rsidR="00794EBB">
        <w:rPr>
          <w:rFonts w:cs="Times New Roman"/>
          <w:szCs w:val="24"/>
        </w:rPr>
        <w:t xml:space="preserve"> </w:t>
      </w:r>
      <w:r w:rsidR="0052496F">
        <w:rPr>
          <w:rFonts w:cs="Times New Roman"/>
          <w:szCs w:val="24"/>
        </w:rPr>
        <w:t>l</w:t>
      </w:r>
      <w:r w:rsidR="00794EBB">
        <w:rPr>
          <w:rFonts w:cs="Times New Roman"/>
          <w:szCs w:val="24"/>
        </w:rPr>
        <w:t>i-po</w:t>
      </w:r>
      <w:r w:rsidR="0028475F" w:rsidRPr="001A5951">
        <w:rPr>
          <w:rFonts w:cs="Times New Roman"/>
          <w:szCs w:val="24"/>
        </w:rPr>
        <w:t>.</w:t>
      </w:r>
    </w:p>
    <w:p w14:paraId="5B05E6E7" w14:textId="658CB3C3" w:rsidR="0028475F" w:rsidRPr="001A5951" w:rsidRDefault="00794EBB" w:rsidP="00190BA3">
      <w:pPr>
        <w:numPr>
          <w:ilvl w:val="0"/>
          <w:numId w:val="45"/>
        </w:numPr>
        <w:tabs>
          <w:tab w:val="left" w:pos="284"/>
        </w:tabs>
        <w:spacing w:after="0" w:line="360" w:lineRule="auto"/>
        <w:ind w:left="284" w:hanging="284"/>
        <w:rPr>
          <w:rFonts w:cs="Times New Roman"/>
          <w:szCs w:val="24"/>
        </w:rPr>
      </w:pPr>
      <w:r w:rsidRPr="00407E26">
        <w:rPr>
          <w:rFonts w:cs="Times New Roman"/>
          <w:szCs w:val="24"/>
        </w:rPr>
        <w:t>Lokasi implementasi alat tempat parkir terbuka, parkiran masjid Griya Shanta pada siang hari</w:t>
      </w:r>
      <w:r w:rsidR="008F0AA0">
        <w:rPr>
          <w:rFonts w:cs="Times New Roman"/>
          <w:szCs w:val="24"/>
        </w:rPr>
        <w:t>.</w:t>
      </w:r>
    </w:p>
    <w:p w14:paraId="5FA3F6B8" w14:textId="596D8681" w:rsidR="000069C3" w:rsidRPr="000069C3" w:rsidRDefault="000069C3" w:rsidP="00190BA3">
      <w:pPr>
        <w:numPr>
          <w:ilvl w:val="0"/>
          <w:numId w:val="45"/>
        </w:numPr>
        <w:tabs>
          <w:tab w:val="left" w:pos="284"/>
        </w:tabs>
        <w:spacing w:after="0" w:line="360" w:lineRule="auto"/>
        <w:ind w:left="284" w:hanging="284"/>
        <w:rPr>
          <w:rFonts w:cs="Times New Roman"/>
          <w:szCs w:val="24"/>
        </w:rPr>
      </w:pPr>
      <w:r>
        <w:rPr>
          <w:rFonts w:cs="Times New Roman"/>
          <w:szCs w:val="24"/>
        </w:rPr>
        <w:t>Indikasi Kemalingan hanya terbatas jangkauan modul HC-05 kurang dari 10 meter</w:t>
      </w:r>
      <w:r w:rsidRPr="000069C3">
        <w:rPr>
          <w:rFonts w:cs="Times New Roman"/>
          <w:szCs w:val="24"/>
        </w:rPr>
        <w:t xml:space="preserve"> </w:t>
      </w:r>
      <w:r w:rsidR="007E7DFC" w:rsidRPr="007E7DFC">
        <w:rPr>
          <w:rFonts w:cs="Times New Roman"/>
          <w:i/>
          <w:iCs/>
          <w:szCs w:val="24"/>
        </w:rPr>
        <w:t>Automated Object Tracking</w:t>
      </w:r>
      <w:r>
        <w:rPr>
          <w:rFonts w:cs="Times New Roman"/>
          <w:szCs w:val="24"/>
        </w:rPr>
        <w:t xml:space="preserve"> meliputi area terbuka</w:t>
      </w:r>
      <w:r w:rsidR="0081093B">
        <w:rPr>
          <w:rFonts w:cs="Times New Roman"/>
          <w:szCs w:val="24"/>
        </w:rPr>
        <w:t>.</w:t>
      </w:r>
    </w:p>
    <w:p w14:paraId="0F8D4996" w14:textId="4F596270" w:rsidR="009E5716" w:rsidRDefault="000069C3" w:rsidP="009E5716">
      <w:pPr>
        <w:numPr>
          <w:ilvl w:val="0"/>
          <w:numId w:val="45"/>
        </w:numPr>
        <w:tabs>
          <w:tab w:val="left" w:pos="284"/>
        </w:tabs>
        <w:spacing w:after="0" w:line="360" w:lineRule="auto"/>
        <w:ind w:left="284" w:hanging="284"/>
        <w:rPr>
          <w:rFonts w:cs="Times New Roman"/>
          <w:szCs w:val="24"/>
        </w:rPr>
      </w:pPr>
      <w:r w:rsidRPr="00407E26">
        <w:rPr>
          <w:rFonts w:cs="Times New Roman"/>
          <w:szCs w:val="24"/>
        </w:rPr>
        <w:t>Objek pengujian pada penelitian ini adalah melakukan inspeksi pada jalan raya yang memiliki garis putih di sisi tepi, dengan lebar jalan 3-8 meter.</w:t>
      </w:r>
    </w:p>
    <w:p w14:paraId="429E628B" w14:textId="77777777" w:rsidR="009E5716" w:rsidRPr="009E5716" w:rsidRDefault="009E5716" w:rsidP="00492C3C">
      <w:pPr>
        <w:tabs>
          <w:tab w:val="left" w:pos="284"/>
        </w:tabs>
        <w:spacing w:after="0" w:line="240" w:lineRule="auto"/>
        <w:ind w:left="284"/>
        <w:rPr>
          <w:rFonts w:cs="Times New Roman"/>
          <w:szCs w:val="24"/>
        </w:rPr>
      </w:pPr>
    </w:p>
    <w:p w14:paraId="1BDF7CCA" w14:textId="68F7056E" w:rsidR="00A76C16" w:rsidRDefault="0028475F" w:rsidP="007D087D">
      <w:pPr>
        <w:pStyle w:val="Heading2"/>
        <w:ind w:left="360"/>
      </w:pPr>
      <w:bookmarkStart w:id="344" w:name="_Toc175172353"/>
      <w:r>
        <w:t>Tujuan Penelitian</w:t>
      </w:r>
      <w:bookmarkEnd w:id="344"/>
    </w:p>
    <w:p w14:paraId="275A4F1E" w14:textId="1208BF3C" w:rsidR="00401E16" w:rsidRPr="00401E16" w:rsidRDefault="00401E16" w:rsidP="00401E16">
      <w:r>
        <w:t xml:space="preserve">Tujuan dari penelitian </w:t>
      </w:r>
      <w:r w:rsidR="00CF06B6">
        <w:t>antara lain</w:t>
      </w:r>
      <w:r>
        <w:t>:</w:t>
      </w:r>
    </w:p>
    <w:p w14:paraId="3FB86C09" w14:textId="10DF1A14" w:rsidR="0028475F" w:rsidRPr="00EC38A8" w:rsidRDefault="001134E3" w:rsidP="00190BA3">
      <w:pPr>
        <w:numPr>
          <w:ilvl w:val="0"/>
          <w:numId w:val="47"/>
        </w:numPr>
        <w:tabs>
          <w:tab w:val="left" w:pos="284"/>
        </w:tabs>
        <w:spacing w:after="0" w:line="360" w:lineRule="auto"/>
        <w:ind w:left="284" w:hanging="284"/>
        <w:rPr>
          <w:rFonts w:cs="Times New Roman"/>
          <w:szCs w:val="24"/>
        </w:rPr>
      </w:pPr>
      <w:r w:rsidRPr="00EC38A8">
        <w:rPr>
          <w:rFonts w:cs="Times New Roman"/>
          <w:szCs w:val="24"/>
        </w:rPr>
        <w:t xml:space="preserve">Merancang alat keamanan dan pemantauan helm </w:t>
      </w:r>
      <w:r w:rsidR="00492C3C">
        <w:rPr>
          <w:rFonts w:cs="Times New Roman"/>
          <w:szCs w:val="24"/>
        </w:rPr>
        <w:t>m</w:t>
      </w:r>
      <w:r w:rsidRPr="00EC38A8">
        <w:rPr>
          <w:rFonts w:cs="Times New Roman"/>
          <w:szCs w:val="24"/>
        </w:rPr>
        <w:t>engembangkan alat yang dapat mengamankan dan memantau helm secara efektif.</w:t>
      </w:r>
    </w:p>
    <w:p w14:paraId="021B4E40" w14:textId="694BAFEF" w:rsidR="001134E3" w:rsidRPr="00EC38A8" w:rsidRDefault="001134E3" w:rsidP="00190BA3">
      <w:pPr>
        <w:numPr>
          <w:ilvl w:val="0"/>
          <w:numId w:val="47"/>
        </w:numPr>
        <w:tabs>
          <w:tab w:val="left" w:pos="284"/>
        </w:tabs>
        <w:spacing w:after="0" w:line="360" w:lineRule="auto"/>
        <w:ind w:left="284" w:hanging="284"/>
        <w:rPr>
          <w:rFonts w:cs="Times New Roman"/>
          <w:szCs w:val="24"/>
        </w:rPr>
      </w:pPr>
      <w:r w:rsidRPr="00EC38A8">
        <w:rPr>
          <w:rFonts w:cs="Times New Roman"/>
          <w:szCs w:val="24"/>
        </w:rPr>
        <w:t>Pengambilan gambar secara berkala untuk memantau  kondisi di sekitar helm.</w:t>
      </w:r>
    </w:p>
    <w:p w14:paraId="56A93E5F" w14:textId="5C180C09" w:rsidR="00373AE2" w:rsidRPr="00EC38A8" w:rsidRDefault="009C247F" w:rsidP="00190BA3">
      <w:pPr>
        <w:numPr>
          <w:ilvl w:val="0"/>
          <w:numId w:val="47"/>
        </w:numPr>
        <w:tabs>
          <w:tab w:val="left" w:pos="284"/>
        </w:tabs>
        <w:spacing w:after="0" w:line="360" w:lineRule="auto"/>
        <w:ind w:left="284" w:hanging="284"/>
        <w:rPr>
          <w:rFonts w:cs="Times New Roman"/>
          <w:szCs w:val="24"/>
        </w:rPr>
      </w:pPr>
      <w:r w:rsidRPr="00EC38A8">
        <w:rPr>
          <w:rFonts w:cs="Times New Roman"/>
          <w:szCs w:val="24"/>
        </w:rPr>
        <w:t>Menghasilkan desain dan alat keamanan helm yang portabel dan mudah dibawa</w:t>
      </w:r>
      <w:r w:rsidR="00407277" w:rsidRPr="00EC38A8">
        <w:rPr>
          <w:rFonts w:cs="Times New Roman"/>
          <w:szCs w:val="24"/>
        </w:rPr>
        <w:t>.</w:t>
      </w:r>
    </w:p>
    <w:p w14:paraId="34AAEA51" w14:textId="0EE49A78" w:rsidR="009C247F" w:rsidRPr="009E5716" w:rsidRDefault="009C247F" w:rsidP="00190BA3">
      <w:pPr>
        <w:numPr>
          <w:ilvl w:val="0"/>
          <w:numId w:val="47"/>
        </w:numPr>
        <w:tabs>
          <w:tab w:val="left" w:pos="284"/>
        </w:tabs>
        <w:spacing w:after="0" w:line="360" w:lineRule="auto"/>
        <w:ind w:left="284" w:hanging="284"/>
        <w:rPr>
          <w:rFonts w:cs="Times New Roman"/>
        </w:rPr>
      </w:pPr>
      <w:r w:rsidRPr="00EC38A8">
        <w:rPr>
          <w:rFonts w:cs="Times New Roman"/>
          <w:szCs w:val="24"/>
        </w:rPr>
        <w:t xml:space="preserve">Membuat aplikasi </w:t>
      </w:r>
      <w:r w:rsidR="00930CB2" w:rsidRPr="00930CB2">
        <w:rPr>
          <w:rFonts w:cs="Times New Roman"/>
          <w:i/>
          <w:szCs w:val="24"/>
        </w:rPr>
        <w:t>Android</w:t>
      </w:r>
      <w:r w:rsidRPr="00EC38A8">
        <w:rPr>
          <w:rFonts w:cs="Times New Roman"/>
          <w:szCs w:val="24"/>
        </w:rPr>
        <w:t xml:space="preserve"> </w:t>
      </w:r>
      <w:r w:rsidR="00407277" w:rsidRPr="00EC38A8">
        <w:rPr>
          <w:rFonts w:cs="Times New Roman"/>
          <w:szCs w:val="24"/>
        </w:rPr>
        <w:t>sebagai sistem pantau kondisi sekitar helm dan deteksi koordinat.</w:t>
      </w:r>
    </w:p>
    <w:p w14:paraId="775295B0" w14:textId="77777777" w:rsidR="009E5716" w:rsidRPr="0028475F" w:rsidRDefault="009E5716" w:rsidP="00492C3C">
      <w:pPr>
        <w:tabs>
          <w:tab w:val="left" w:pos="284"/>
        </w:tabs>
        <w:spacing w:after="0" w:line="240" w:lineRule="auto"/>
        <w:ind w:left="284"/>
        <w:rPr>
          <w:rFonts w:cs="Times New Roman"/>
        </w:rPr>
      </w:pPr>
    </w:p>
    <w:p w14:paraId="70008169" w14:textId="601B24ED" w:rsidR="00A76C16" w:rsidRDefault="0028475F" w:rsidP="00AE3CDE">
      <w:pPr>
        <w:pStyle w:val="Heading2"/>
        <w:ind w:left="360"/>
      </w:pPr>
      <w:bookmarkStart w:id="345" w:name="_Toc175172354"/>
      <w:r>
        <w:t>Manfaat Penelitian</w:t>
      </w:r>
      <w:bookmarkEnd w:id="345"/>
      <w:r>
        <w:t xml:space="preserve"> </w:t>
      </w:r>
    </w:p>
    <w:p w14:paraId="0C648D84" w14:textId="26DBC9B5" w:rsidR="0028475F" w:rsidRDefault="0028475F" w:rsidP="00D4780D">
      <w:pPr>
        <w:spacing w:after="0" w:line="360" w:lineRule="auto"/>
        <w:rPr>
          <w:rFonts w:cs="Times New Roman"/>
          <w:color w:val="000000" w:themeColor="text1"/>
          <w:szCs w:val="24"/>
          <w:lang w:val="en-ID"/>
        </w:rPr>
      </w:pPr>
      <w:r w:rsidRPr="000B5686">
        <w:rPr>
          <w:rFonts w:cs="Times New Roman"/>
          <w:color w:val="000000" w:themeColor="text1"/>
          <w:szCs w:val="24"/>
          <w:lang w:val="en-ID"/>
        </w:rPr>
        <w:t xml:space="preserve">Dalam pembuatan </w:t>
      </w:r>
      <w:r w:rsidR="00040152">
        <w:rPr>
          <w:rFonts w:cs="Times New Roman"/>
          <w:color w:val="000000" w:themeColor="text1"/>
          <w:szCs w:val="24"/>
          <w:lang w:val="en-ID"/>
        </w:rPr>
        <w:t>penelitian</w:t>
      </w:r>
      <w:r w:rsidRPr="000B5686">
        <w:rPr>
          <w:rFonts w:cs="Times New Roman"/>
          <w:color w:val="000000" w:themeColor="text1"/>
          <w:szCs w:val="24"/>
          <w:lang w:val="en-ID"/>
        </w:rPr>
        <w:t xml:space="preserve"> diharapkan dapat bermanfaat bagi beberapa pihak yang menerapkan sistem alat keamanan dan pemantauan. Adapun manfaat yang dapat dirasakan dan diharapkan oleh pembuat</w:t>
      </w:r>
      <w:r w:rsidR="00040152">
        <w:rPr>
          <w:rFonts w:cs="Times New Roman"/>
          <w:color w:val="000000" w:themeColor="text1"/>
          <w:szCs w:val="24"/>
          <w:lang w:val="en-ID"/>
        </w:rPr>
        <w:t xml:space="preserve"> penelitian</w:t>
      </w:r>
      <w:r w:rsidRPr="000B5686">
        <w:rPr>
          <w:rFonts w:cs="Times New Roman"/>
          <w:color w:val="000000" w:themeColor="text1"/>
          <w:szCs w:val="24"/>
          <w:lang w:val="en-ID"/>
        </w:rPr>
        <w:t>, antara lain:</w:t>
      </w:r>
    </w:p>
    <w:p w14:paraId="5D6D091D" w14:textId="77777777" w:rsidR="00492C3C" w:rsidRDefault="00492C3C" w:rsidP="00D4780D">
      <w:pPr>
        <w:spacing w:after="0" w:line="360" w:lineRule="auto"/>
        <w:rPr>
          <w:rFonts w:cs="Times New Roman"/>
          <w:color w:val="000000" w:themeColor="text1"/>
          <w:szCs w:val="24"/>
          <w:lang w:val="en-ID"/>
        </w:rPr>
      </w:pPr>
    </w:p>
    <w:p w14:paraId="5082C647" w14:textId="77777777" w:rsidR="00492C3C" w:rsidRPr="000B5686" w:rsidRDefault="00492C3C" w:rsidP="00D4780D">
      <w:pPr>
        <w:spacing w:after="0" w:line="360" w:lineRule="auto"/>
        <w:rPr>
          <w:rFonts w:cs="Times New Roman"/>
          <w:szCs w:val="24"/>
        </w:rPr>
      </w:pPr>
    </w:p>
    <w:p w14:paraId="42775228" w14:textId="2BD5CEB0" w:rsidR="00A76C16" w:rsidRPr="000B5686" w:rsidRDefault="0028475F" w:rsidP="00C442F8">
      <w:pPr>
        <w:pStyle w:val="Heading3"/>
      </w:pPr>
      <w:bookmarkStart w:id="346" w:name="_Toc175172355"/>
      <w:r w:rsidRPr="000B5686">
        <w:lastRenderedPageBreak/>
        <w:t>Bagi Mahasiswa</w:t>
      </w:r>
      <w:bookmarkEnd w:id="346"/>
      <w:r w:rsidRPr="000B5686">
        <w:t xml:space="preserve"> </w:t>
      </w:r>
    </w:p>
    <w:p w14:paraId="4466F5A0" w14:textId="3438049A" w:rsidR="0028475F" w:rsidRPr="000B5686" w:rsidRDefault="0028475F" w:rsidP="00C14BE6">
      <w:pPr>
        <w:numPr>
          <w:ilvl w:val="0"/>
          <w:numId w:val="48"/>
        </w:numPr>
        <w:tabs>
          <w:tab w:val="left" w:pos="284"/>
        </w:tabs>
        <w:spacing w:after="0" w:line="360" w:lineRule="auto"/>
        <w:ind w:left="284" w:hanging="284"/>
        <w:rPr>
          <w:rFonts w:cs="Times New Roman"/>
          <w:szCs w:val="24"/>
        </w:rPr>
      </w:pPr>
      <w:r w:rsidRPr="00C82AFE">
        <w:rPr>
          <w:rFonts w:cs="Times New Roman"/>
          <w:szCs w:val="24"/>
        </w:rPr>
        <w:t>Sebagai media penerapan ilmu yang telah diperoleh selama mengambil pendidikan di Politeknik Negeri Malang</w:t>
      </w:r>
      <w:r w:rsidR="002B1B7D">
        <w:rPr>
          <w:rFonts w:cs="Times New Roman"/>
          <w:szCs w:val="24"/>
        </w:rPr>
        <w:t>.</w:t>
      </w:r>
    </w:p>
    <w:p w14:paraId="0259BA64" w14:textId="1488E611" w:rsidR="000B78ED" w:rsidRDefault="0028475F" w:rsidP="00D4780D">
      <w:pPr>
        <w:numPr>
          <w:ilvl w:val="0"/>
          <w:numId w:val="48"/>
        </w:numPr>
        <w:tabs>
          <w:tab w:val="left" w:pos="284"/>
        </w:tabs>
        <w:spacing w:after="0" w:line="360" w:lineRule="auto"/>
        <w:ind w:left="284" w:hanging="284"/>
        <w:rPr>
          <w:rFonts w:cs="Times New Roman"/>
          <w:szCs w:val="24"/>
        </w:rPr>
      </w:pPr>
      <w:r w:rsidRPr="00C82AFE">
        <w:rPr>
          <w:rFonts w:cs="Times New Roman"/>
          <w:szCs w:val="24"/>
        </w:rPr>
        <w:t>Menambah</w:t>
      </w:r>
      <w:r w:rsidR="00576C11">
        <w:rPr>
          <w:rFonts w:cs="Times New Roman"/>
          <w:szCs w:val="24"/>
        </w:rPr>
        <w:t xml:space="preserve"> </w:t>
      </w:r>
      <w:r w:rsidRPr="00C82AFE">
        <w:rPr>
          <w:rFonts w:cs="Times New Roman"/>
          <w:szCs w:val="24"/>
        </w:rPr>
        <w:t xml:space="preserve">wawasan ilmu pengetahuan dalam penerapan perangkat elektronika, dan teknologi </w:t>
      </w:r>
      <w:r w:rsidR="00CC6A8B" w:rsidRPr="00CC6A8B">
        <w:rPr>
          <w:rFonts w:cs="Times New Roman"/>
          <w:i/>
          <w:szCs w:val="24"/>
        </w:rPr>
        <w:t>Internet of Things</w:t>
      </w:r>
      <w:r w:rsidR="002B1B7D">
        <w:rPr>
          <w:rFonts w:cs="Times New Roman"/>
          <w:szCs w:val="24"/>
        </w:rPr>
        <w:t>.</w:t>
      </w:r>
    </w:p>
    <w:p w14:paraId="763B5903" w14:textId="77777777" w:rsidR="00492C3C" w:rsidRPr="001832D0" w:rsidRDefault="00492C3C" w:rsidP="00492C3C">
      <w:pPr>
        <w:tabs>
          <w:tab w:val="left" w:pos="284"/>
        </w:tabs>
        <w:spacing w:after="0" w:line="240" w:lineRule="auto"/>
        <w:ind w:left="284"/>
        <w:rPr>
          <w:rFonts w:cs="Times New Roman"/>
          <w:szCs w:val="24"/>
        </w:rPr>
      </w:pPr>
    </w:p>
    <w:p w14:paraId="7D0D4D47" w14:textId="65DB3D6B" w:rsidR="00A76C16" w:rsidRPr="000B5686" w:rsidRDefault="0028475F" w:rsidP="00C442F8">
      <w:pPr>
        <w:pStyle w:val="Heading3"/>
      </w:pPr>
      <w:bookmarkStart w:id="347" w:name="_Toc175172356"/>
      <w:r w:rsidRPr="000B5686">
        <w:t>Bagi Perguruan Tinggi</w:t>
      </w:r>
      <w:bookmarkEnd w:id="347"/>
      <w:r w:rsidRPr="000B5686">
        <w:t xml:space="preserve"> </w:t>
      </w:r>
    </w:p>
    <w:p w14:paraId="647182CB" w14:textId="30101256" w:rsidR="0028475F" w:rsidRPr="000B5686" w:rsidRDefault="0028475F" w:rsidP="00F662E3">
      <w:pPr>
        <w:numPr>
          <w:ilvl w:val="0"/>
          <w:numId w:val="49"/>
        </w:numPr>
        <w:tabs>
          <w:tab w:val="left" w:pos="284"/>
        </w:tabs>
        <w:spacing w:after="0" w:line="360" w:lineRule="auto"/>
        <w:ind w:left="284" w:hanging="284"/>
        <w:rPr>
          <w:rFonts w:cs="Times New Roman"/>
          <w:color w:val="000000" w:themeColor="text1"/>
          <w:szCs w:val="24"/>
          <w:lang w:val="en-ID"/>
        </w:rPr>
      </w:pPr>
      <w:r w:rsidRPr="00F96CB5">
        <w:rPr>
          <w:rFonts w:cs="Times New Roman"/>
          <w:szCs w:val="24"/>
        </w:rPr>
        <w:t>Sebagai referensi untuk penelitian lebih lanjut bagi mahasiswa lain di masa yang akan datang.</w:t>
      </w:r>
    </w:p>
    <w:p w14:paraId="26D0251D" w14:textId="4D62036B" w:rsidR="0028475F" w:rsidRPr="009E5716" w:rsidRDefault="0028475F" w:rsidP="00F662E3">
      <w:pPr>
        <w:numPr>
          <w:ilvl w:val="0"/>
          <w:numId w:val="49"/>
        </w:numPr>
        <w:tabs>
          <w:tab w:val="left" w:pos="284"/>
        </w:tabs>
        <w:spacing w:after="0" w:line="360" w:lineRule="auto"/>
        <w:ind w:left="284" w:hanging="284"/>
      </w:pPr>
      <w:r w:rsidRPr="00F96CB5">
        <w:rPr>
          <w:rFonts w:cs="Times New Roman"/>
          <w:szCs w:val="24"/>
        </w:rPr>
        <w:t xml:space="preserve">Sebagai referensi pihak kampus untuk mengimplementasikan teknologi </w:t>
      </w:r>
      <w:r w:rsidR="007E7DFC" w:rsidRPr="007E7DFC">
        <w:rPr>
          <w:rFonts w:cs="Times New Roman"/>
          <w:i/>
          <w:iCs/>
          <w:szCs w:val="24"/>
        </w:rPr>
        <w:t>IoT</w:t>
      </w:r>
      <w:r w:rsidRPr="00F96CB5">
        <w:rPr>
          <w:rFonts w:cs="Times New Roman"/>
          <w:szCs w:val="24"/>
        </w:rPr>
        <w:t xml:space="preserve"> ke dalam lingkungan kampus dan dapat menjadi media Pendidikan teknologi</w:t>
      </w:r>
      <w:r w:rsidR="002B1B7D">
        <w:rPr>
          <w:rFonts w:cs="Times New Roman"/>
          <w:szCs w:val="24"/>
        </w:rPr>
        <w:t>.</w:t>
      </w:r>
    </w:p>
    <w:p w14:paraId="183A03C1" w14:textId="77777777" w:rsidR="009E5716" w:rsidRPr="0028475F" w:rsidRDefault="009E5716" w:rsidP="00492C3C">
      <w:pPr>
        <w:tabs>
          <w:tab w:val="left" w:pos="284"/>
        </w:tabs>
        <w:spacing w:after="0" w:line="240" w:lineRule="auto"/>
        <w:ind w:left="284"/>
      </w:pPr>
    </w:p>
    <w:p w14:paraId="725488C6" w14:textId="2DD1A61A" w:rsidR="0028475F" w:rsidRPr="00E71230" w:rsidRDefault="0028475F" w:rsidP="00C442F8">
      <w:pPr>
        <w:pStyle w:val="Heading3"/>
      </w:pPr>
      <w:bookmarkStart w:id="348" w:name="_Toc175172357"/>
      <w:r w:rsidRPr="00E71230">
        <w:t>Bagi Masyarakat</w:t>
      </w:r>
      <w:bookmarkEnd w:id="348"/>
    </w:p>
    <w:p w14:paraId="5EDE0125" w14:textId="41C69740" w:rsidR="000B5686" w:rsidRPr="000B5686" w:rsidRDefault="000B5686" w:rsidP="00F662E3">
      <w:pPr>
        <w:numPr>
          <w:ilvl w:val="0"/>
          <w:numId w:val="50"/>
        </w:numPr>
        <w:tabs>
          <w:tab w:val="left" w:pos="284"/>
        </w:tabs>
        <w:spacing w:after="0" w:line="360" w:lineRule="auto"/>
        <w:ind w:left="284" w:hanging="284"/>
      </w:pPr>
      <w:r w:rsidRPr="00F96CB5">
        <w:rPr>
          <w:rFonts w:cs="Times New Roman"/>
          <w:szCs w:val="24"/>
        </w:rPr>
        <w:t>Mengurangi risiko pencurian helm, sehingga meningkatkan rasa aman pengendara motor.</w:t>
      </w:r>
    </w:p>
    <w:p w14:paraId="7AA54006" w14:textId="3A050694" w:rsidR="000B5686" w:rsidRPr="00CB7FC0" w:rsidRDefault="000B5686" w:rsidP="00F662E3">
      <w:pPr>
        <w:numPr>
          <w:ilvl w:val="0"/>
          <w:numId w:val="50"/>
        </w:numPr>
        <w:tabs>
          <w:tab w:val="left" w:pos="284"/>
        </w:tabs>
        <w:spacing w:after="0" w:line="360" w:lineRule="auto"/>
        <w:ind w:left="284" w:hanging="284"/>
      </w:pPr>
      <w:r w:rsidRPr="00F96CB5">
        <w:rPr>
          <w:rFonts w:cs="Times New Roman"/>
          <w:szCs w:val="24"/>
        </w:rPr>
        <w:t>Membantu melacak keberadaan helm yang hilang, sehingga meningkatkan peluang untuk menemukannya kembali.</w:t>
      </w:r>
    </w:p>
    <w:p w14:paraId="60336B11" w14:textId="77777777" w:rsidR="00CB7FC0" w:rsidRPr="000B5686" w:rsidRDefault="00CB7FC0" w:rsidP="00CB7FC0">
      <w:pPr>
        <w:tabs>
          <w:tab w:val="left" w:pos="284"/>
        </w:tabs>
        <w:spacing w:after="0" w:line="360" w:lineRule="auto"/>
        <w:ind w:left="284"/>
      </w:pPr>
    </w:p>
    <w:p w14:paraId="1E9AF314" w14:textId="087FAB82" w:rsidR="0028475F" w:rsidRDefault="000B5686" w:rsidP="00AE3CDE">
      <w:pPr>
        <w:pStyle w:val="Heading2"/>
        <w:ind w:left="360"/>
      </w:pPr>
      <w:bookmarkStart w:id="349" w:name="_Toc175172358"/>
      <w:r>
        <w:t>Luaran Penelitian</w:t>
      </w:r>
      <w:bookmarkEnd w:id="349"/>
      <w:r>
        <w:t xml:space="preserve"> </w:t>
      </w:r>
    </w:p>
    <w:p w14:paraId="297D6FCB" w14:textId="1DF896EB" w:rsidR="000B5686" w:rsidRDefault="000B5686" w:rsidP="00401E16">
      <w:pPr>
        <w:spacing w:after="0" w:line="360" w:lineRule="auto"/>
      </w:pPr>
      <w:r>
        <w:t xml:space="preserve">Luaran yang akan dihasilkan dari kegiatan ini adalah sebagai berikut:  </w:t>
      </w:r>
    </w:p>
    <w:p w14:paraId="0F660F5E" w14:textId="77777777" w:rsidR="000B5686" w:rsidRDefault="000B5686" w:rsidP="00F662E3">
      <w:pPr>
        <w:numPr>
          <w:ilvl w:val="0"/>
          <w:numId w:val="51"/>
        </w:numPr>
        <w:tabs>
          <w:tab w:val="left" w:pos="284"/>
        </w:tabs>
        <w:spacing w:after="0" w:line="360" w:lineRule="auto"/>
        <w:ind w:left="284" w:hanging="284"/>
      </w:pPr>
      <w:r w:rsidRPr="00F96CB5">
        <w:rPr>
          <w:rFonts w:cs="Times New Roman"/>
          <w:szCs w:val="24"/>
        </w:rPr>
        <w:t>Menghasilkan artikel ilmiah yang akan diterbitkan pada jurnal program studi D4 Jaringan Telekomunikasi Digital.</w:t>
      </w:r>
    </w:p>
    <w:p w14:paraId="59683F8C" w14:textId="51249BA3" w:rsidR="000B5686" w:rsidRPr="00F96CB5" w:rsidRDefault="000B5686" w:rsidP="00F662E3">
      <w:pPr>
        <w:numPr>
          <w:ilvl w:val="0"/>
          <w:numId w:val="51"/>
        </w:numPr>
        <w:tabs>
          <w:tab w:val="left" w:pos="284"/>
        </w:tabs>
        <w:spacing w:after="0" w:line="360" w:lineRule="auto"/>
        <w:ind w:left="284" w:hanging="284"/>
        <w:rPr>
          <w:rFonts w:cs="Times New Roman"/>
          <w:szCs w:val="24"/>
        </w:rPr>
      </w:pPr>
      <w:r w:rsidRPr="00F96CB5">
        <w:rPr>
          <w:rFonts w:cs="Times New Roman"/>
          <w:szCs w:val="24"/>
        </w:rPr>
        <w:t>Menghasilkan karya ilmiah berupa skripsi dalam bentuk buku sebagai syarat kelulusan studi di Politeknik Negeri Malang</w:t>
      </w:r>
      <w:r w:rsidR="002B1B7D">
        <w:rPr>
          <w:rFonts w:cs="Times New Roman"/>
          <w:szCs w:val="24"/>
        </w:rPr>
        <w:t>.</w:t>
      </w:r>
    </w:p>
    <w:p w14:paraId="0F5AB2C2" w14:textId="1FDF893A" w:rsidR="000B5686" w:rsidRPr="00F96CB5" w:rsidRDefault="00F96CB5" w:rsidP="00F662E3">
      <w:pPr>
        <w:numPr>
          <w:ilvl w:val="0"/>
          <w:numId w:val="51"/>
        </w:numPr>
        <w:tabs>
          <w:tab w:val="left" w:pos="284"/>
        </w:tabs>
        <w:spacing w:after="0" w:line="360" w:lineRule="auto"/>
        <w:ind w:left="284" w:hanging="284"/>
        <w:rPr>
          <w:rFonts w:cs="Times New Roman"/>
          <w:szCs w:val="24"/>
        </w:rPr>
      </w:pPr>
      <w:r>
        <w:rPr>
          <w:rFonts w:cs="Times New Roman"/>
          <w:szCs w:val="24"/>
        </w:rPr>
        <w:t>Menghasilkan jurnal penelitian yang akan di terbitkan oleh jurnal Jaringan Telekomunikasi dengan nomor e-ISSN: 2654-6531 dan p-ISSN: 2407-0807, dengan rencana publikasi</w:t>
      </w:r>
      <w:r w:rsidR="001E09AF">
        <w:rPr>
          <w:rFonts w:cs="Times New Roman"/>
          <w:szCs w:val="24"/>
        </w:rPr>
        <w:t xml:space="preserve"> pada tahun 2024</w:t>
      </w:r>
      <w:r w:rsidR="00511827">
        <w:rPr>
          <w:rFonts w:cs="Times New Roman"/>
          <w:szCs w:val="24"/>
        </w:rPr>
        <w:t>.</w:t>
      </w:r>
    </w:p>
    <w:p w14:paraId="4DF5B2DA" w14:textId="7EBF3BED" w:rsidR="000B5686" w:rsidRPr="00E75DB0" w:rsidRDefault="000B5686" w:rsidP="0028475F">
      <w:pPr>
        <w:numPr>
          <w:ilvl w:val="0"/>
          <w:numId w:val="51"/>
        </w:numPr>
        <w:tabs>
          <w:tab w:val="left" w:pos="284"/>
        </w:tabs>
        <w:spacing w:after="0" w:line="360" w:lineRule="auto"/>
        <w:ind w:left="0" w:firstLine="0"/>
        <w:rPr>
          <w:rFonts w:cs="Times New Roman"/>
          <w:szCs w:val="24"/>
        </w:rPr>
      </w:pPr>
      <w:r w:rsidRPr="00F96CB5">
        <w:rPr>
          <w:rFonts w:cs="Times New Roman"/>
          <w:szCs w:val="24"/>
        </w:rPr>
        <w:t xml:space="preserve">Buku Manual atau panduan </w:t>
      </w:r>
      <w:r w:rsidR="00F662E3">
        <w:rPr>
          <w:rFonts w:cs="Times New Roman"/>
          <w:szCs w:val="24"/>
        </w:rPr>
        <w:t xml:space="preserve">pengoperasian </w:t>
      </w:r>
      <w:r w:rsidRPr="00F96CB5">
        <w:rPr>
          <w:rFonts w:cs="Times New Roman"/>
          <w:szCs w:val="24"/>
        </w:rPr>
        <w:t>alat</w:t>
      </w:r>
      <w:r w:rsidR="00E75DB0">
        <w:rPr>
          <w:rFonts w:cs="Times New Roman"/>
          <w:szCs w:val="24"/>
        </w:rPr>
        <w:t>.</w:t>
      </w:r>
    </w:p>
    <w:p w14:paraId="1520A32A" w14:textId="77777777" w:rsidR="000B5686" w:rsidRDefault="000B5686">
      <w:pPr>
        <w:jc w:val="left"/>
      </w:pPr>
      <w:r>
        <w:br w:type="page"/>
      </w:r>
    </w:p>
    <w:p w14:paraId="793A543A" w14:textId="77777777" w:rsidR="00B8615A" w:rsidRDefault="00B8615A" w:rsidP="00772D9D">
      <w:pPr>
        <w:pStyle w:val="Heading1"/>
        <w:ind w:left="0" w:firstLine="0"/>
        <w:jc w:val="center"/>
        <w:rPr>
          <w:b/>
          <w:bCs/>
        </w:rPr>
        <w:sectPr w:rsidR="00B8615A" w:rsidSect="00B8615A">
          <w:headerReference w:type="default" r:id="rId16"/>
          <w:pgSz w:w="11906" w:h="16838" w:code="9"/>
          <w:pgMar w:top="1701" w:right="1701" w:bottom="1701" w:left="2268" w:header="708" w:footer="708" w:gutter="0"/>
          <w:cols w:space="708"/>
          <w:docGrid w:linePitch="360"/>
        </w:sectPr>
      </w:pPr>
    </w:p>
    <w:p w14:paraId="43B28F9F" w14:textId="25523DB1" w:rsidR="0028475F" w:rsidRDefault="000B5686" w:rsidP="00772D9D">
      <w:pPr>
        <w:pStyle w:val="Heading1"/>
        <w:ind w:left="0" w:firstLine="0"/>
        <w:jc w:val="center"/>
        <w:rPr>
          <w:b/>
          <w:bCs/>
        </w:rPr>
      </w:pPr>
      <w:r>
        <w:rPr>
          <w:b/>
          <w:bCs/>
        </w:rPr>
        <w:lastRenderedPageBreak/>
        <w:br/>
      </w:r>
      <w:bookmarkStart w:id="350" w:name="_Toc175172359"/>
      <w:r w:rsidRPr="000B5686">
        <w:rPr>
          <w:b/>
          <w:bCs/>
        </w:rPr>
        <w:t>TINJAUAN PUSTAKA</w:t>
      </w:r>
      <w:bookmarkEnd w:id="350"/>
    </w:p>
    <w:p w14:paraId="5F158431" w14:textId="1F1596DF" w:rsidR="000B5686" w:rsidRDefault="000B5686" w:rsidP="00AE3CDE">
      <w:pPr>
        <w:pStyle w:val="Heading2"/>
        <w:ind w:left="360"/>
      </w:pPr>
      <w:bookmarkStart w:id="351" w:name="_Toc175172360"/>
      <w:r>
        <w:t xml:space="preserve">Penelitian </w:t>
      </w:r>
      <w:r w:rsidR="001A5951">
        <w:t>Terdahulu</w:t>
      </w:r>
      <w:bookmarkEnd w:id="351"/>
    </w:p>
    <w:p w14:paraId="60977715" w14:textId="6312C20B" w:rsidR="00ED69F4" w:rsidRDefault="000B5686" w:rsidP="00ED69F4">
      <w:pPr>
        <w:spacing w:after="0" w:line="360" w:lineRule="auto"/>
        <w:rPr>
          <w:rFonts w:cs="Times New Roman"/>
          <w:szCs w:val="24"/>
        </w:rPr>
      </w:pPr>
      <w:r w:rsidRPr="000B5686">
        <w:rPr>
          <w:rFonts w:cs="Times New Roman"/>
          <w:szCs w:val="24"/>
        </w:rPr>
        <w:t>Pada sub bab</w:t>
      </w:r>
      <w:r w:rsidR="00B05FB0">
        <w:rPr>
          <w:rFonts w:cs="Times New Roman"/>
          <w:szCs w:val="24"/>
        </w:rPr>
        <w:t xml:space="preserve"> II</w:t>
      </w:r>
      <w:r w:rsidRPr="000B5686">
        <w:rPr>
          <w:rFonts w:cs="Times New Roman"/>
          <w:szCs w:val="24"/>
        </w:rPr>
        <w:t xml:space="preserve"> akan dipaparkan mengenai penelitian terdahulu sebagai pendukung pembuatan skripsi</w:t>
      </w:r>
      <w:r w:rsidR="009B4863">
        <w:rPr>
          <w:rFonts w:cs="Times New Roman"/>
          <w:szCs w:val="24"/>
        </w:rPr>
        <w:t>.</w:t>
      </w:r>
      <w:r w:rsidR="00D62CB6">
        <w:rPr>
          <w:rFonts w:cs="Times New Roman"/>
          <w:szCs w:val="24"/>
        </w:rPr>
        <w:t xml:space="preserve"> </w:t>
      </w:r>
      <w:r w:rsidR="00D62CB6" w:rsidRPr="000B5686">
        <w:rPr>
          <w:rFonts w:cs="Times New Roman"/>
          <w:szCs w:val="24"/>
        </w:rPr>
        <w:t xml:space="preserve">perancangan sistem alat  keamanan dan pemantauan helm anti maling dengan fitur </w:t>
      </w:r>
      <w:r w:rsidR="007E7DFC" w:rsidRPr="007E7DFC">
        <w:rPr>
          <w:rFonts w:cs="Times New Roman"/>
          <w:i/>
          <w:iCs/>
          <w:szCs w:val="24"/>
        </w:rPr>
        <w:t>Automated Object Tracking</w:t>
      </w:r>
      <w:r w:rsidR="00D62CB6" w:rsidRPr="000B5686">
        <w:rPr>
          <w:rFonts w:cs="Times New Roman"/>
          <w:szCs w:val="24"/>
        </w:rPr>
        <w:t xml:space="preserve"> berbasis aplikasi </w:t>
      </w:r>
      <w:r w:rsidR="00930CB2" w:rsidRPr="00930CB2">
        <w:rPr>
          <w:rFonts w:cs="Times New Roman"/>
          <w:i/>
          <w:szCs w:val="24"/>
        </w:rPr>
        <w:t>Android</w:t>
      </w:r>
      <w:r w:rsidR="00E86BD3">
        <w:rPr>
          <w:rFonts w:cs="Times New Roman"/>
          <w:szCs w:val="24"/>
        </w:rPr>
        <w:t xml:space="preserve"> berikut penelitian terdahulu:</w:t>
      </w:r>
    </w:p>
    <w:p w14:paraId="7F8C2310" w14:textId="08527474" w:rsidR="00B05FB0" w:rsidRDefault="009B4863" w:rsidP="007A12EB">
      <w:pPr>
        <w:pStyle w:val="ListParagraph"/>
        <w:numPr>
          <w:ilvl w:val="0"/>
          <w:numId w:val="52"/>
        </w:numPr>
        <w:spacing w:after="0" w:line="360" w:lineRule="auto"/>
        <w:ind w:left="426" w:hanging="425"/>
      </w:pPr>
      <w:r>
        <w:t>Penelitian</w:t>
      </w:r>
      <w:r w:rsidR="00B05FB0">
        <w:t xml:space="preserve"> </w:t>
      </w:r>
      <w:r>
        <w:t>M</w:t>
      </w:r>
      <w:r w:rsidR="00682210">
        <w:t>uhammad Wildan</w:t>
      </w:r>
      <w:r w:rsidR="00B05FB0">
        <w:t xml:space="preserve"> </w:t>
      </w:r>
      <w:r w:rsidR="00682210">
        <w:t xml:space="preserve">(2022) </w:t>
      </w:r>
    </w:p>
    <w:p w14:paraId="0FABB1CE" w14:textId="537C2F1E" w:rsidR="00FF6E50" w:rsidRDefault="00914BF4" w:rsidP="00C7459D">
      <w:pPr>
        <w:spacing w:after="0" w:line="360" w:lineRule="auto"/>
        <w:ind w:left="425"/>
      </w:pPr>
      <w:r>
        <w:t>P</w:t>
      </w:r>
      <w:r w:rsidR="00682210">
        <w:t xml:space="preserve">enelitian yang berjudul “Sistem Keamanan Sepeda Motor Menggunakan </w:t>
      </w:r>
      <w:r w:rsidR="00682210" w:rsidRPr="00C24A46">
        <w:rPr>
          <w:i/>
          <w:iCs/>
        </w:rPr>
        <w:t>Voice</w:t>
      </w:r>
      <w:r w:rsidR="00492C3C">
        <w:rPr>
          <w:i/>
          <w:iCs/>
        </w:rPr>
        <w:t xml:space="preserve"> </w:t>
      </w:r>
      <w:r w:rsidR="00682210" w:rsidRPr="00C24A46">
        <w:rPr>
          <w:i/>
          <w:iCs/>
        </w:rPr>
        <w:t>Recognition</w:t>
      </w:r>
      <w:r w:rsidR="009B4863">
        <w:t xml:space="preserve"> </w:t>
      </w:r>
      <w:r w:rsidR="004A77BE">
        <w:t>t</w:t>
      </w:r>
      <w:r w:rsidR="00682210">
        <w:t xml:space="preserve">erintegrasi </w:t>
      </w:r>
      <w:r w:rsidR="009B4863">
        <w:t>d</w:t>
      </w:r>
      <w:r w:rsidR="00682210">
        <w:t xml:space="preserve">engan </w:t>
      </w:r>
      <w:r w:rsidR="00436760">
        <w:t>h</w:t>
      </w:r>
      <w:r w:rsidR="00682210">
        <w:t>elm”</w:t>
      </w:r>
      <w:r w:rsidR="00492C3C">
        <w:t xml:space="preserve"> b</w:t>
      </w:r>
      <w:r w:rsidRPr="00914BF4">
        <w:t xml:space="preserve">ertujuan meningkatkan keamanan sepeda motor dengan sistem keamanan berbasis </w:t>
      </w:r>
      <w:r w:rsidRPr="00C24A46">
        <w:rPr>
          <w:i/>
          <w:iCs/>
        </w:rPr>
        <w:t xml:space="preserve">voice recognition </w:t>
      </w:r>
      <w:r w:rsidRPr="00914BF4">
        <w:t>yang juga mengingatkan pengendara untuk memakai helm.</w:t>
      </w:r>
      <w:r w:rsidR="00FF6E50">
        <w:t xml:space="preserve"> </w:t>
      </w:r>
      <w:r w:rsidRPr="00914BF4">
        <w:t xml:space="preserve">Sistem ini menggunakan modul </w:t>
      </w:r>
      <w:r w:rsidRPr="00C24A46">
        <w:rPr>
          <w:i/>
          <w:iCs/>
        </w:rPr>
        <w:t>voice recognition</w:t>
      </w:r>
      <w:r w:rsidRPr="00914BF4">
        <w:t xml:space="preserve"> untuk memproses kode suara yang telah diatur sebelumnya. Jika kode suara cocok, </w:t>
      </w:r>
      <w:r w:rsidR="00CC6A8B" w:rsidRPr="00CC6A8B">
        <w:rPr>
          <w:i/>
        </w:rPr>
        <w:t>Arduino nano</w:t>
      </w:r>
      <w:r w:rsidRPr="00914BF4">
        <w:t xml:space="preserve"> akan mengirim data ke transmitter yang terhubung ke </w:t>
      </w:r>
      <w:r w:rsidRPr="00BB256A">
        <w:rPr>
          <w:i/>
          <w:iCs/>
        </w:rPr>
        <w:t>receiver</w:t>
      </w:r>
      <w:r w:rsidRPr="00914BF4">
        <w:t>. Jika data yang diterima sesuai</w:t>
      </w:r>
      <w:r w:rsidR="00FF6E50">
        <w:t>.</w:t>
      </w:r>
      <w:r w:rsidR="004D4325">
        <w:t xml:space="preserve"> </w:t>
      </w:r>
      <w:r w:rsidRPr="00914BF4">
        <w:t>Arduino akan memicu relay untuk menyalakan sepeda motor.</w:t>
      </w:r>
      <w:r w:rsidR="00592FCA">
        <w:t xml:space="preserve"> </w:t>
      </w:r>
      <w:r w:rsidRPr="00914BF4">
        <w:t>Jika kode suara tidak sesuai, sistem tidak akan merespons dan sepeda motor tidak dapat menyala</w:t>
      </w:r>
      <w:r w:rsidR="007E6232">
        <w:t>.</w:t>
      </w:r>
    </w:p>
    <w:p w14:paraId="7AE0A1E3" w14:textId="77777777" w:rsidR="00492C3C" w:rsidRDefault="00492C3C" w:rsidP="00492C3C">
      <w:pPr>
        <w:spacing w:after="0" w:line="240" w:lineRule="auto"/>
        <w:ind w:left="425"/>
      </w:pPr>
    </w:p>
    <w:p w14:paraId="6E866044" w14:textId="43C36BCF" w:rsidR="00682210" w:rsidRPr="001C014F" w:rsidRDefault="00FF6E50" w:rsidP="00C7459D">
      <w:pPr>
        <w:spacing w:after="0" w:line="360" w:lineRule="auto"/>
        <w:ind w:left="425" w:firstLine="295"/>
      </w:pPr>
      <w:r w:rsidRPr="00FF6E50">
        <w:t xml:space="preserve">Penelitian ini menggunakan metode analisis dan arsitektur sistem untuk meningkatkan keamanan sepeda motor. Sistem ini memanfaatkan modul </w:t>
      </w:r>
      <w:r w:rsidRPr="004A77BE">
        <w:rPr>
          <w:i/>
          <w:iCs/>
        </w:rPr>
        <w:t>voice recognition</w:t>
      </w:r>
      <w:r w:rsidRPr="00FF6E50">
        <w:t xml:space="preserve">, yang memungkinkan sepeda motor dinyalakan dengan kode suara yang telah diatur sebelumnya. Jika kode suara cocok, Arduino </w:t>
      </w:r>
      <w:proofErr w:type="spellStart"/>
      <w:r w:rsidRPr="00FF6E50">
        <w:t>memprosesnya</w:t>
      </w:r>
      <w:proofErr w:type="spellEnd"/>
      <w:r w:rsidRPr="00FF6E50">
        <w:t xml:space="preserve"> dan mengirim data ke transmitter, yang kemudian memicu relay untuk menyalakan kontak sepeda motor. Jika kode suara tidak cocok, sistem tidak merespons dan sepeda motor tidak menyala</w:t>
      </w:r>
      <w:r>
        <w:t xml:space="preserve"> </w:t>
      </w:r>
      <w:r w:rsidR="00CE1AAB">
        <w:fldChar w:fldCharType="begin" w:fldLock="1"/>
      </w:r>
      <w:r w:rsidR="002B656D">
        <w:instrText>ADDIN CSL_CITATION {"citationItems":[{"id":"ITEM-1","itemData":{"DOI":"10.36040/seniati.v6i1.4861","ISSN":"2085-4218","abstract":"Sistem monitoring kendaraan ini merupakan sebuah sistem yang dirancang dengan bertujuan untuk memonitoring sepeda motor dari tindakan kriminal terutama pencurian tapi juga dapat digunakan dalam kasus pembegalan (pencurian sepeda motor secara paksa waktu berkendara). Dimana sistem ini dapat memberikan kemudahan untuk memonitoring kendaraan bagi pengendara atau pemilik sepeda motor jika saja terjadi tindakan kriminal yang telah disebutkan. Komponen utama sistem ini meliputi kamera (face recognition), relay (pemutus sistem pick up coil) dan modul GPS (pelacak lokasi kendaraan). Pada sistem ini, semua komponen utama tersebut akan diintegrasikan dengan mini komputer Raspberry PI yang juga diintegrasikan dengan sistem IoT yang berbasis pada Telegram bot sehingga dapat dipantau dan dikendalikan melalui Smartphone. Berdasarkan hasil pengujian, sistem dapat bekerja dengan baik. Dimana sistem dapat memberikan peringatan, wajah dapat diidentifikasi dan kendaraan dapat dipantau atau dikontrol dari jarak jauh. Sehingga ketika terjadi tindakan kriminal, sistem ini dapat membantu pengendara atau pihak berwajib untuk menangkap pelaku tindak kriminal tersebut.","author":[{"dropping-particle":"","family":"Aldi","given":"Rizal","non-dropping-particle":"","parse-names":false,"suffix":""},{"dropping-particle":"","family":"Faradisa","given":"Irmalia Suryani","non-dropping-particle":"","parse-names":false,"suffix":""},{"dropping-particle":"","family":"Ashari","given":"M. Ibrahim","non-dropping-particle":"","parse-names":false,"suffix":""}],"container-title":"Prosiding SENIATI","id":"ITEM-1","issue":"1","issued":{"date-parts":[["2022"]]},"page":"24-32","title":"Rancang Bangun Sistem Monitoring Kendaraan dari Pencurian Menggunakan Otorisasi Wajah Pengguna, GPS dan IoT Berbasis Raspberry Pi","type":"article-journal","volume":"6"},"uris":["http://www.mendeley.com/documents/?uuid=1e921ead-c99a-4a9e-bb91-30e330716864"]}],"mendeley":{"formattedCitation":"[3]","plainTextFormattedCitation":"[3]","previouslyFormattedCitation":"[3]"},"properties":{"noteIndex":0},"schema":"https://github.com/citation-style-language/schema/raw/master/csl-citation.json"}</w:instrText>
      </w:r>
      <w:r w:rsidR="00CE1AAB">
        <w:fldChar w:fldCharType="separate"/>
      </w:r>
      <w:r w:rsidR="002B656D" w:rsidRPr="002B656D">
        <w:rPr>
          <w:noProof/>
        </w:rPr>
        <w:t>[3]</w:t>
      </w:r>
      <w:r w:rsidR="00CE1AAB">
        <w:fldChar w:fldCharType="end"/>
      </w:r>
      <w:r w:rsidR="00914BF4">
        <w:t>.</w:t>
      </w:r>
    </w:p>
    <w:p w14:paraId="62FAD332" w14:textId="527F2620" w:rsidR="008A54AB" w:rsidRDefault="00C24A46" w:rsidP="001C014F">
      <w:pPr>
        <w:pStyle w:val="ListParagraph"/>
        <w:numPr>
          <w:ilvl w:val="0"/>
          <w:numId w:val="52"/>
        </w:numPr>
        <w:spacing w:after="0" w:line="360" w:lineRule="auto"/>
        <w:ind w:left="426" w:hanging="425"/>
      </w:pPr>
      <w:r>
        <w:t xml:space="preserve">Penelitian </w:t>
      </w:r>
      <w:r w:rsidR="008800FD">
        <w:t xml:space="preserve">Ahmad </w:t>
      </w:r>
      <w:proofErr w:type="spellStart"/>
      <w:r w:rsidR="008800FD">
        <w:t>Hanafie</w:t>
      </w:r>
      <w:proofErr w:type="spellEnd"/>
      <w:r w:rsidR="00682210">
        <w:t xml:space="preserve"> (2020)</w:t>
      </w:r>
      <w:r w:rsidR="008800FD">
        <w:t xml:space="preserve"> </w:t>
      </w:r>
    </w:p>
    <w:p w14:paraId="24AB17F6" w14:textId="7641A214" w:rsidR="008A54AB" w:rsidRDefault="004A77BE" w:rsidP="00C24A46">
      <w:pPr>
        <w:spacing w:after="0" w:line="360" w:lineRule="auto"/>
        <w:ind w:left="425"/>
      </w:pPr>
      <w:r>
        <w:t>P</w:t>
      </w:r>
      <w:r w:rsidR="008800FD">
        <w:t xml:space="preserve">enelitian yang berjudul “Perancangan Alat Keamanan Helm Berbasis Alarm </w:t>
      </w:r>
      <w:r w:rsidR="00807FDE">
        <w:t>d</w:t>
      </w:r>
      <w:r w:rsidR="008800FD">
        <w:t>alam Mengatasi Pencurian Helm” merancang alat keamanan helm berbasis alarm menggunakan</w:t>
      </w:r>
      <w:r w:rsidR="00630788">
        <w:t xml:space="preserve"> </w:t>
      </w:r>
      <w:r w:rsidR="00CC6A8B" w:rsidRPr="00CC6A8B">
        <w:rPr>
          <w:i/>
        </w:rPr>
        <w:t>Arduino nano</w:t>
      </w:r>
      <w:r w:rsidR="008800FD">
        <w:t xml:space="preserve"> untuk mengantisipasi kehilangan atau pencurian helm. Metode pengujian yang digunakan adalah</w:t>
      </w:r>
      <w:r w:rsidR="003604DB">
        <w:t xml:space="preserve"> </w:t>
      </w:r>
      <w:proofErr w:type="spellStart"/>
      <w:r w:rsidR="003604DB" w:rsidRPr="00DE0D21">
        <w:rPr>
          <w:i/>
          <w:iCs/>
        </w:rPr>
        <w:t>w</w:t>
      </w:r>
      <w:r w:rsidR="008800FD" w:rsidRPr="00DE0D21">
        <w:rPr>
          <w:i/>
          <w:iCs/>
        </w:rPr>
        <w:t>hitebox</w:t>
      </w:r>
      <w:proofErr w:type="spellEnd"/>
      <w:r w:rsidR="008800FD">
        <w:t xml:space="preserve"> dimana pengujian sistem programnya dilakukan berdasarkan komponen alat agar berfungsi semestinya dengan melihat internal kode program. Alat alarm ini </w:t>
      </w:r>
      <w:r w:rsidR="008800FD">
        <w:lastRenderedPageBreak/>
        <w:t>diprogram menggunakan</w:t>
      </w:r>
      <w:r w:rsidR="00630788">
        <w:t xml:space="preserve"> </w:t>
      </w:r>
      <w:r w:rsidR="00CC6A8B" w:rsidRPr="00CC6A8B">
        <w:rPr>
          <w:i/>
          <w:iCs/>
        </w:rPr>
        <w:t>software</w:t>
      </w:r>
      <w:r w:rsidR="008800FD" w:rsidRPr="00630788">
        <w:rPr>
          <w:i/>
          <w:iCs/>
        </w:rPr>
        <w:t xml:space="preserve"> </w:t>
      </w:r>
      <w:proofErr w:type="spellStart"/>
      <w:r w:rsidR="00630788">
        <w:rPr>
          <w:i/>
          <w:iCs/>
        </w:rPr>
        <w:t>a</w:t>
      </w:r>
      <w:r w:rsidR="008800FD" w:rsidRPr="00630788">
        <w:rPr>
          <w:i/>
          <w:iCs/>
        </w:rPr>
        <w:t>rduino</w:t>
      </w:r>
      <w:proofErr w:type="spellEnd"/>
      <w:r w:rsidR="008800FD">
        <w:t xml:space="preserve"> </w:t>
      </w:r>
      <w:r w:rsidR="008800FD" w:rsidRPr="00DE0D21">
        <w:rPr>
          <w:i/>
          <w:iCs/>
        </w:rPr>
        <w:t>IDE</w:t>
      </w:r>
      <w:r w:rsidR="008800FD">
        <w:t xml:space="preserve">. Sistem keamanan helm berbasis </w:t>
      </w:r>
      <w:r w:rsidR="00CC6A8B" w:rsidRPr="00CC6A8B">
        <w:rPr>
          <w:i/>
          <w:iCs/>
        </w:rPr>
        <w:t>Internet of Things</w:t>
      </w:r>
      <w:r w:rsidR="008800FD">
        <w:t xml:space="preserve"> (</w:t>
      </w:r>
      <w:r w:rsidR="007E7DFC" w:rsidRPr="007E7DFC">
        <w:rPr>
          <w:i/>
        </w:rPr>
        <w:t>IoT</w:t>
      </w:r>
      <w:r w:rsidR="008800FD">
        <w:t xml:space="preserve">) dengan fitur pelacakan menggunakan </w:t>
      </w:r>
      <w:r w:rsidR="00930CB2" w:rsidRPr="00930CB2">
        <w:rPr>
          <w:i/>
        </w:rPr>
        <w:t>Android</w:t>
      </w:r>
      <w:r w:rsidR="008800FD">
        <w:t xml:space="preserve"> dipasangkan pada helm dan terkoneksi dengan </w:t>
      </w:r>
      <w:r w:rsidR="00930CB2" w:rsidRPr="00930CB2">
        <w:rPr>
          <w:i/>
        </w:rPr>
        <w:t>sensor</w:t>
      </w:r>
      <w:r w:rsidR="008800FD">
        <w:t xml:space="preserve"> jarak yang diletakkan di bagasi motor. Jika posisi helm berada 1 hingga 7 meter dari posisi </w:t>
      </w:r>
      <w:r w:rsidR="00930CB2" w:rsidRPr="00930CB2">
        <w:rPr>
          <w:i/>
        </w:rPr>
        <w:t>sensor</w:t>
      </w:r>
      <w:r w:rsidR="008800FD">
        <w:t xml:space="preserve"> jarak, alarm otomatis akan berbunyi. Sistem dapat beroperasi dengan baik, menggunakan </w:t>
      </w:r>
      <w:r w:rsidR="00930CB2" w:rsidRPr="00930CB2">
        <w:rPr>
          <w:i/>
        </w:rPr>
        <w:t>sensor</w:t>
      </w:r>
      <w:r w:rsidR="008800FD">
        <w:t xml:space="preserve"> </w:t>
      </w:r>
      <w:r w:rsidR="008800FD" w:rsidRPr="00DE0D21">
        <w:rPr>
          <w:i/>
          <w:iCs/>
        </w:rPr>
        <w:t>magnetic</w:t>
      </w:r>
      <w:r w:rsidR="008800FD">
        <w:t xml:space="preserve"> </w:t>
      </w:r>
      <w:r w:rsidR="008800FD" w:rsidRPr="00630788">
        <w:rPr>
          <w:i/>
          <w:iCs/>
        </w:rPr>
        <w:t>reed switch</w:t>
      </w:r>
      <w:r w:rsidR="008800FD">
        <w:t xml:space="preserve">, alarm </w:t>
      </w:r>
      <w:r w:rsidR="00930CB2" w:rsidRPr="00930CB2">
        <w:rPr>
          <w:i/>
          <w:iCs/>
        </w:rPr>
        <w:t>buzzer</w:t>
      </w:r>
      <w:r w:rsidR="008800FD">
        <w:t xml:space="preserve">, </w:t>
      </w:r>
      <w:r w:rsidR="00DE0D21">
        <w:t>lcd</w:t>
      </w:r>
      <w:r w:rsidR="008800FD">
        <w:t xml:space="preserve"> </w:t>
      </w:r>
      <w:proofErr w:type="spellStart"/>
      <w:r w:rsidR="00DE0D21">
        <w:t>oled</w:t>
      </w:r>
      <w:proofErr w:type="spellEnd"/>
      <w:r w:rsidR="008800FD">
        <w:t xml:space="preserve">, dan </w:t>
      </w:r>
      <w:r w:rsidR="00CC6A8B" w:rsidRPr="00CC6A8B">
        <w:rPr>
          <w:i/>
        </w:rPr>
        <w:t>Arduino nano</w:t>
      </w:r>
      <w:r w:rsidR="008800FD">
        <w:t xml:space="preserve"> sebagai pusat kendali rangkaian yang diprogram menggunakan </w:t>
      </w:r>
      <w:r w:rsidR="00CC6A8B" w:rsidRPr="00CC6A8B">
        <w:rPr>
          <w:i/>
          <w:iCs/>
        </w:rPr>
        <w:t>software</w:t>
      </w:r>
      <w:r w:rsidR="008800FD" w:rsidRPr="00630788">
        <w:rPr>
          <w:i/>
          <w:iCs/>
        </w:rPr>
        <w:t xml:space="preserve"> </w:t>
      </w:r>
      <w:proofErr w:type="spellStart"/>
      <w:r w:rsidR="00630788" w:rsidRPr="00630788">
        <w:rPr>
          <w:i/>
          <w:iCs/>
        </w:rPr>
        <w:t>a</w:t>
      </w:r>
      <w:r w:rsidR="008800FD" w:rsidRPr="00630788">
        <w:rPr>
          <w:i/>
          <w:iCs/>
        </w:rPr>
        <w:t>rduino</w:t>
      </w:r>
      <w:proofErr w:type="spellEnd"/>
      <w:r w:rsidR="008800FD">
        <w:t xml:space="preserve"> IDE</w:t>
      </w:r>
      <w:r w:rsidR="004D4325">
        <w:t xml:space="preserve"> </w:t>
      </w:r>
      <w:r w:rsidR="004F677E">
        <w:fldChar w:fldCharType="begin" w:fldLock="1"/>
      </w:r>
      <w:r w:rsidR="002B656D">
        <w:instrText>ADDIN CSL_CITATION {"citationItems":[{"id":"ITEM-1","itemData":{"ISSN":"2503-2933","author":[{"dropping-particle":"","family":"Wildan","given":"Muhammad","non-dropping-particle":"","parse-names":false,"suffix":""},{"dropping-particle":"","family":"Hesti","given":"Anggraini","non-dropping-particle":"","parse-names":false,"suffix":""},{"dropping-particle":"","family":"Anan","given":"Sendy","non-dropping-particle":"","parse-names":false,"suffix":""},{"dropping-particle":"","family":"Rofiq","given":"Muhammad","non-dropping-particle":"","parse-names":false,"suffix":""},{"dropping-particle":"","family":"Komputer","given":"Sistem","non-dropping-particle":"","parse-names":false,"suffix":""},{"dropping-particle":"","family":"Teknologi","given":"Fakultas","non-dropping-particle":"","parse-names":false,"suffix":""},{"dropping-particle":"","family":"Desain","given":"Dan","non-dropping-particle":"","parse-names":false,"suffix":""},{"dropping-particle":"","family":"Teknologi","given":"Institut","non-dropping-particle":"","parse-names":false,"suffix":""},{"dropping-particle":"","family":"Bisnis","given":"Dan","non-dropping-particle":"","parse-names":false,"suffix":""},{"dropping-particle":"","family":"Malang","given":"Asia","non-dropping-particle":"","parse-names":false,"suffix":""}],"id":"ITEM-1","issue":"2","issued":{"date-parts":[["2023"]]},"page":"480-492","title":"Sistem Keamanan Sepeda Motor Menggunakan Voice Recognition Yang Terintegrasi Dengan Helm","type":"article-journal","volume":"10"},"uris":["http://www.mendeley.com/documents/?uuid=ce9b713a-5c90-4f3b-b1fb-58d62f6ebe08"]}],"mendeley":{"formattedCitation":"[4]","plainTextFormattedCitation":"[4]","previouslyFormattedCitation":"[4]"},"properties":{"noteIndex":0},"schema":"https://github.com/citation-style-language/schema/raw/master/csl-citation.json"}</w:instrText>
      </w:r>
      <w:r w:rsidR="004F677E">
        <w:fldChar w:fldCharType="separate"/>
      </w:r>
      <w:r w:rsidR="002B656D" w:rsidRPr="002B656D">
        <w:rPr>
          <w:noProof/>
        </w:rPr>
        <w:t>[4]</w:t>
      </w:r>
      <w:r w:rsidR="004F677E">
        <w:fldChar w:fldCharType="end"/>
      </w:r>
      <w:r w:rsidR="00B2364A">
        <w:t>.</w:t>
      </w:r>
    </w:p>
    <w:p w14:paraId="5042C799" w14:textId="77777777" w:rsidR="00DE0D21" w:rsidRDefault="00DE0D21" w:rsidP="00DE0D21">
      <w:pPr>
        <w:spacing w:after="0" w:line="240" w:lineRule="auto"/>
        <w:ind w:left="425"/>
      </w:pPr>
    </w:p>
    <w:p w14:paraId="5F3910AF" w14:textId="7C2128FF" w:rsidR="00EF0495" w:rsidRDefault="004F677E" w:rsidP="00ED69F4">
      <w:pPr>
        <w:spacing w:after="0" w:line="360" w:lineRule="auto"/>
        <w:rPr>
          <w:rFonts w:cs="Times New Roman"/>
          <w:szCs w:val="24"/>
        </w:rPr>
      </w:pPr>
      <w:r>
        <w:rPr>
          <w:rFonts w:cs="Times New Roman"/>
          <w:szCs w:val="24"/>
        </w:rPr>
        <w:t xml:space="preserve">Pada proses perkembangan system saat ini telah ada penelitian sejenis. Berikut adalah tabel komparasi produk sejenis sebagaimana terdapat pada </w:t>
      </w:r>
      <w:r w:rsidR="00CF02F5">
        <w:rPr>
          <w:rFonts w:cs="Times New Roman"/>
          <w:szCs w:val="24"/>
        </w:rPr>
        <w:t>T</w:t>
      </w:r>
      <w:r>
        <w:rPr>
          <w:rFonts w:cs="Times New Roman"/>
          <w:szCs w:val="24"/>
        </w:rPr>
        <w:t>abel 2.1</w:t>
      </w:r>
    </w:p>
    <w:p w14:paraId="04E58FC4" w14:textId="77777777" w:rsidR="00DE0D21" w:rsidRPr="00ED69F4" w:rsidRDefault="00DE0D21" w:rsidP="00DE0D21">
      <w:pPr>
        <w:spacing w:after="0" w:line="240" w:lineRule="auto"/>
        <w:rPr>
          <w:rFonts w:cs="Times New Roman"/>
          <w:szCs w:val="24"/>
        </w:rPr>
      </w:pPr>
    </w:p>
    <w:p w14:paraId="09F1F117" w14:textId="17241EF9" w:rsidR="001832D0" w:rsidRDefault="00ED69F4" w:rsidP="001832D0">
      <w:pPr>
        <w:pStyle w:val="Caption"/>
        <w:keepNext/>
        <w:jc w:val="center"/>
      </w:pPr>
      <w:bookmarkStart w:id="352" w:name="_Toc172075503"/>
      <w:r w:rsidRPr="00F642DD">
        <w:rPr>
          <w:b/>
          <w:bCs/>
          <w:sz w:val="24"/>
          <w:szCs w:val="24"/>
        </w:rPr>
        <w:t xml:space="preserve">Tabel 2. </w:t>
      </w:r>
      <w:r w:rsidRPr="00F642DD">
        <w:rPr>
          <w:b/>
          <w:bCs/>
          <w:sz w:val="24"/>
          <w:szCs w:val="24"/>
        </w:rPr>
        <w:fldChar w:fldCharType="begin"/>
      </w:r>
      <w:r w:rsidRPr="00F642DD">
        <w:rPr>
          <w:b/>
          <w:bCs/>
          <w:sz w:val="24"/>
          <w:szCs w:val="24"/>
        </w:rPr>
        <w:instrText xml:space="preserve"> SEQ Tabel_2. \* ARABIC </w:instrText>
      </w:r>
      <w:r w:rsidRPr="00F642DD">
        <w:rPr>
          <w:b/>
          <w:bCs/>
          <w:sz w:val="24"/>
          <w:szCs w:val="24"/>
        </w:rPr>
        <w:fldChar w:fldCharType="separate"/>
      </w:r>
      <w:r w:rsidR="00C048B8">
        <w:rPr>
          <w:b/>
          <w:bCs/>
          <w:noProof/>
          <w:sz w:val="24"/>
          <w:szCs w:val="24"/>
        </w:rPr>
        <w:t>1</w:t>
      </w:r>
      <w:r w:rsidRPr="00F642DD">
        <w:rPr>
          <w:b/>
          <w:bCs/>
          <w:sz w:val="24"/>
          <w:szCs w:val="24"/>
        </w:rPr>
        <w:fldChar w:fldCharType="end"/>
      </w:r>
      <w:r w:rsidRPr="00944675">
        <w:rPr>
          <w:sz w:val="24"/>
          <w:szCs w:val="24"/>
        </w:rPr>
        <w:t xml:space="preserve"> Penelitian Sejenis</w:t>
      </w:r>
      <w:bookmarkEnd w:id="352"/>
    </w:p>
    <w:p w14:paraId="03E339F3" w14:textId="1A521006" w:rsidR="00772D9D" w:rsidRDefault="001832D0" w:rsidP="00682210">
      <w:pPr>
        <w:keepNext/>
        <w:spacing w:after="0" w:line="360" w:lineRule="auto"/>
        <w:jc w:val="center"/>
      </w:pPr>
      <w:r>
        <w:rPr>
          <w:noProof/>
        </w:rPr>
        <w:drawing>
          <wp:inline distT="0" distB="0" distL="0" distR="0" wp14:anchorId="6C07A836" wp14:editId="3F820C04">
            <wp:extent cx="4371975" cy="2063477"/>
            <wp:effectExtent l="0" t="0" r="0" b="0"/>
            <wp:docPr id="899046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433" t="21484" r="2465" b="18051"/>
                    <a:stretch/>
                  </pic:blipFill>
                  <pic:spPr bwMode="auto">
                    <a:xfrm>
                      <a:off x="0" y="0"/>
                      <a:ext cx="4440062" cy="2095613"/>
                    </a:xfrm>
                    <a:prstGeom prst="rect">
                      <a:avLst/>
                    </a:prstGeom>
                    <a:noFill/>
                    <a:ln>
                      <a:noFill/>
                    </a:ln>
                    <a:extLst>
                      <a:ext uri="{53640926-AAD7-44D8-BBD7-CCE9431645EC}">
                        <a14:shadowObscured xmlns:a14="http://schemas.microsoft.com/office/drawing/2010/main"/>
                      </a:ext>
                    </a:extLst>
                  </pic:spPr>
                </pic:pic>
              </a:graphicData>
            </a:graphic>
          </wp:inline>
        </w:drawing>
      </w:r>
    </w:p>
    <w:p w14:paraId="40F07804" w14:textId="77777777" w:rsidR="000753EA" w:rsidRDefault="000753EA" w:rsidP="00604401">
      <w:pPr>
        <w:spacing w:line="240" w:lineRule="auto"/>
        <w:jc w:val="left"/>
        <w:rPr>
          <w:rFonts w:cs="Times New Roman"/>
        </w:rPr>
      </w:pPr>
    </w:p>
    <w:p w14:paraId="0BABE4B4" w14:textId="5408EAAE" w:rsidR="00604401" w:rsidRPr="00706AEE" w:rsidRDefault="008A54AB" w:rsidP="00604401">
      <w:pPr>
        <w:spacing w:after="0" w:line="360" w:lineRule="auto"/>
        <w:ind w:firstLine="357"/>
        <w:rPr>
          <w:rFonts w:cs="Times New Roman"/>
        </w:rPr>
      </w:pPr>
      <w:r w:rsidRPr="008A54AB">
        <w:rPr>
          <w:rFonts w:cs="Times New Roman"/>
        </w:rPr>
        <w:t xml:space="preserve">Dari penelitian </w:t>
      </w:r>
      <w:r w:rsidR="00EB377A">
        <w:rPr>
          <w:rFonts w:cs="Times New Roman"/>
        </w:rPr>
        <w:t xml:space="preserve">Tabel 2.1 </w:t>
      </w:r>
      <w:r w:rsidRPr="008A54AB">
        <w:rPr>
          <w:rFonts w:cs="Times New Roman"/>
        </w:rPr>
        <w:t xml:space="preserve">dikembangkan sistem keamanan dengan fitur </w:t>
      </w:r>
      <w:r w:rsidR="007E7DFC" w:rsidRPr="007E7DFC">
        <w:rPr>
          <w:rFonts w:cs="Times New Roman"/>
          <w:i/>
          <w:iCs/>
        </w:rPr>
        <w:t>Automated Object Tracking</w:t>
      </w:r>
      <w:r w:rsidRPr="008A54AB">
        <w:rPr>
          <w:rFonts w:cs="Times New Roman"/>
        </w:rPr>
        <w:t xml:space="preserve"> dan aplikasi berbasis </w:t>
      </w:r>
      <w:r w:rsidR="00CC4BFD">
        <w:rPr>
          <w:rFonts w:cs="Times New Roman"/>
          <w:i/>
        </w:rPr>
        <w:t>h</w:t>
      </w:r>
      <w:r w:rsidRPr="008A54AB">
        <w:rPr>
          <w:rFonts w:cs="Times New Roman"/>
        </w:rPr>
        <w:t xml:space="preserve"> yang dapat</w:t>
      </w:r>
      <w:r w:rsidR="00DE0D21">
        <w:rPr>
          <w:rFonts w:cs="Times New Roman"/>
        </w:rPr>
        <w:t xml:space="preserve"> </w:t>
      </w:r>
      <w:proofErr w:type="spellStart"/>
      <w:r w:rsidRPr="008A54AB">
        <w:rPr>
          <w:rFonts w:cs="Times New Roman"/>
        </w:rPr>
        <w:t>me</w:t>
      </w:r>
      <w:r w:rsidR="007E7DFC" w:rsidRPr="007E7DFC">
        <w:rPr>
          <w:rFonts w:cs="Times New Roman"/>
          <w:i/>
        </w:rPr>
        <w:t>monitoring</w:t>
      </w:r>
      <w:proofErr w:type="spellEnd"/>
      <w:r w:rsidRPr="008A54AB">
        <w:rPr>
          <w:rFonts w:cs="Times New Roman"/>
        </w:rPr>
        <w:t xml:space="preserve"> keadaan helm. Oleh karena itu, dirancang alat berbasis </w:t>
      </w:r>
      <w:r w:rsidR="00930CB2" w:rsidRPr="00930CB2">
        <w:rPr>
          <w:rFonts w:cs="Times New Roman"/>
          <w:i/>
          <w:iCs/>
        </w:rPr>
        <w:t>microcontroller</w:t>
      </w:r>
      <w:r w:rsidRPr="008A54AB">
        <w:rPr>
          <w:rFonts w:cs="Times New Roman"/>
        </w:rPr>
        <w:t xml:space="preserve"> </w:t>
      </w:r>
      <w:r w:rsidR="00630788">
        <w:rPr>
          <w:rFonts w:cs="Times New Roman"/>
        </w:rPr>
        <w:t>esp</w:t>
      </w:r>
      <w:r w:rsidRPr="008A54AB">
        <w:rPr>
          <w:rFonts w:cs="Times New Roman"/>
        </w:rPr>
        <w:t xml:space="preserve">32 sebagai sistem kendali, </w:t>
      </w:r>
      <w:r w:rsidR="009C4C6A">
        <w:rPr>
          <w:rFonts w:cs="Times New Roman"/>
        </w:rPr>
        <w:t>esp3</w:t>
      </w:r>
      <w:r w:rsidRPr="008A54AB">
        <w:rPr>
          <w:rFonts w:cs="Times New Roman"/>
        </w:rPr>
        <w:t>2</w:t>
      </w:r>
      <w:r w:rsidR="009C4C6A">
        <w:rPr>
          <w:rFonts w:cs="Times New Roman"/>
        </w:rPr>
        <w:t>cam</w:t>
      </w:r>
      <w:r w:rsidRPr="008A54AB">
        <w:rPr>
          <w:rFonts w:cs="Times New Roman"/>
        </w:rPr>
        <w:t xml:space="preserve"> sebagai sistem pemantau keadaan sekitar, dan </w:t>
      </w:r>
      <w:proofErr w:type="spellStart"/>
      <w:r w:rsidR="00DE0D21">
        <w:rPr>
          <w:rFonts w:cs="Times New Roman"/>
        </w:rPr>
        <w:t>gps</w:t>
      </w:r>
      <w:proofErr w:type="spellEnd"/>
      <w:r w:rsidRPr="008A54AB">
        <w:rPr>
          <w:rFonts w:cs="Times New Roman"/>
        </w:rPr>
        <w:t xml:space="preserve"> neo n8m sebagai sistem pelacakan lokasi helm. Alat portabel ini bisa diletakkan di mana saja pada bagian helm, serta dilengkapi dengan sistem alarm sebagai peringatan jika helm telah dicuri.</w:t>
      </w:r>
      <w:r w:rsidR="00FF1EEF">
        <w:rPr>
          <w:rFonts w:cs="Times New Roman"/>
        </w:rPr>
        <w:t xml:space="preserve"> </w:t>
      </w:r>
      <w:r w:rsidR="00FF1EEF" w:rsidRPr="00FF1EEF">
        <w:rPr>
          <w:rFonts w:cs="Times New Roman"/>
        </w:rPr>
        <w:t xml:space="preserve">Sistem juga dilengkapi dengan konektivitas </w:t>
      </w:r>
      <w:proofErr w:type="spellStart"/>
      <w:r w:rsidR="00CC6A8B" w:rsidRPr="00CC6A8B">
        <w:rPr>
          <w:rFonts w:cs="Times New Roman"/>
          <w:i/>
          <w:iCs/>
        </w:rPr>
        <w:t>bluetooth</w:t>
      </w:r>
      <w:proofErr w:type="spellEnd"/>
      <w:r w:rsidR="00FF1EEF" w:rsidRPr="00FF1EEF">
        <w:rPr>
          <w:rFonts w:cs="Times New Roman"/>
        </w:rPr>
        <w:t xml:space="preserve"> untuk berkomunikasi dengan aplikasi </w:t>
      </w:r>
      <w:r w:rsidR="00930CB2" w:rsidRPr="00930CB2">
        <w:rPr>
          <w:rFonts w:cs="Times New Roman"/>
          <w:i/>
        </w:rPr>
        <w:t>Android</w:t>
      </w:r>
      <w:r w:rsidR="00FF1EEF" w:rsidRPr="00FF1EEF">
        <w:rPr>
          <w:rFonts w:cs="Times New Roman"/>
        </w:rPr>
        <w:t xml:space="preserve"> secara </w:t>
      </w:r>
      <w:r w:rsidR="007E7DFC" w:rsidRPr="007E7DFC">
        <w:rPr>
          <w:rFonts w:cs="Times New Roman"/>
          <w:i/>
          <w:iCs/>
        </w:rPr>
        <w:t>real-time</w:t>
      </w:r>
      <w:r w:rsidR="00FF1EEF" w:rsidRPr="00FF1EEF">
        <w:rPr>
          <w:rFonts w:cs="Times New Roman"/>
        </w:rPr>
        <w:t>, sehingga pengguna dapat dengan mudah menerima notifikasi dan melihat lokasi helm melalui peta di aplikasi. Selain itu, fitur melacak riwayat lokasi helm jika terjadi kehilangan atau pencurian.</w:t>
      </w:r>
    </w:p>
    <w:p w14:paraId="0729D589" w14:textId="177C730F" w:rsidR="00310A00" w:rsidRDefault="001F002B" w:rsidP="00C80B86">
      <w:pPr>
        <w:pStyle w:val="Heading2"/>
        <w:spacing w:after="0" w:line="276" w:lineRule="auto"/>
        <w:ind w:left="360"/>
      </w:pPr>
      <w:bookmarkStart w:id="353" w:name="_Toc175172361"/>
      <w:r>
        <w:lastRenderedPageBreak/>
        <w:t>Kajian Teori</w:t>
      </w:r>
      <w:bookmarkEnd w:id="353"/>
    </w:p>
    <w:p w14:paraId="1C56B6A1" w14:textId="7857937E" w:rsidR="001F002B" w:rsidRPr="007512B5" w:rsidRDefault="00CC6A8B" w:rsidP="00C442F8">
      <w:pPr>
        <w:pStyle w:val="Heading3"/>
      </w:pPr>
      <w:r w:rsidRPr="00CC6A8B">
        <w:t>Internet of Things</w:t>
      </w:r>
    </w:p>
    <w:p w14:paraId="467E1E4B" w14:textId="79A03CB8" w:rsidR="00C80B86" w:rsidRDefault="00CC6A8B" w:rsidP="00CC7690">
      <w:pPr>
        <w:spacing w:after="0" w:line="360" w:lineRule="auto"/>
        <w:rPr>
          <w:rFonts w:cs="Times New Roman"/>
          <w:szCs w:val="24"/>
        </w:rPr>
      </w:pPr>
      <w:r w:rsidRPr="00CC6A8B">
        <w:rPr>
          <w:rFonts w:eastAsia="Times New Roman" w:cs="Times New Roman"/>
          <w:i/>
          <w:iCs/>
          <w:kern w:val="0"/>
          <w:szCs w:val="24"/>
          <w:lang w:val="en-ID" w:eastAsia="en-ID"/>
          <w14:ligatures w14:val="none"/>
        </w:rPr>
        <w:t>Internet of Things</w:t>
      </w:r>
      <w:r w:rsidR="007512B5" w:rsidRPr="007512B5">
        <w:rPr>
          <w:rFonts w:eastAsia="Times New Roman" w:cs="Times New Roman"/>
          <w:i/>
          <w:iCs/>
          <w:kern w:val="0"/>
          <w:szCs w:val="24"/>
          <w:lang w:val="en-ID" w:eastAsia="en-ID"/>
          <w14:ligatures w14:val="none"/>
        </w:rPr>
        <w:t>,</w:t>
      </w:r>
      <w:r w:rsidR="007512B5" w:rsidRPr="007512B5">
        <w:rPr>
          <w:rFonts w:eastAsia="Times New Roman" w:cs="Times New Roman"/>
          <w:kern w:val="0"/>
          <w:szCs w:val="24"/>
          <w:lang w:val="en-ID" w:eastAsia="en-ID"/>
          <w14:ligatures w14:val="none"/>
        </w:rPr>
        <w:t xml:space="preserve"> atau bisa disebut juga dengan </w:t>
      </w:r>
      <w:r w:rsidR="007E7DFC" w:rsidRPr="007E7DFC">
        <w:rPr>
          <w:rFonts w:eastAsia="Times New Roman" w:cs="Times New Roman"/>
          <w:i/>
          <w:kern w:val="0"/>
          <w:szCs w:val="24"/>
          <w:lang w:val="en-ID" w:eastAsia="en-ID"/>
          <w14:ligatures w14:val="none"/>
        </w:rPr>
        <w:t>IoT</w:t>
      </w:r>
      <w:r w:rsidR="007512B5" w:rsidRPr="007512B5">
        <w:rPr>
          <w:rFonts w:eastAsia="Times New Roman" w:cs="Times New Roman"/>
          <w:kern w:val="0"/>
          <w:szCs w:val="24"/>
          <w:lang w:val="en-ID" w:eastAsia="en-ID"/>
          <w14:ligatures w14:val="none"/>
        </w:rPr>
        <w:t xml:space="preserve">, adalah sebuah teknologi canggih yang memiliki konsep bertujuan untuk memperluas dan mengembangkan manfaat dari konektivitas internet yang tersambung terus menerus. Teknologi ini menghubungkan benda-benda di sekitar agar aktivitas sehari-hari menjadi lebih mudah dan efisien, yang sangat membantu segala pekerjaan manusia. Pentingnya </w:t>
      </w:r>
      <w:r w:rsidRPr="00CC6A8B">
        <w:rPr>
          <w:rFonts w:eastAsia="Times New Roman" w:cs="Times New Roman"/>
          <w:i/>
          <w:iCs/>
          <w:kern w:val="0"/>
          <w:szCs w:val="24"/>
          <w:lang w:val="en-ID" w:eastAsia="en-ID"/>
          <w14:ligatures w14:val="none"/>
        </w:rPr>
        <w:t>Internet of Things</w:t>
      </w:r>
      <w:r w:rsidR="007512B5" w:rsidRPr="007512B5">
        <w:rPr>
          <w:rFonts w:eastAsia="Times New Roman" w:cs="Times New Roman"/>
          <w:kern w:val="0"/>
          <w:szCs w:val="24"/>
          <w:lang w:val="en-ID" w:eastAsia="en-ID"/>
          <w14:ligatures w14:val="none"/>
        </w:rPr>
        <w:t xml:space="preserve"> dapat dilihat dengan semakin banyaknya penerapan dalam berbagai aspek kehidupan saat ini.</w:t>
      </w:r>
      <w:r w:rsidR="009A15FC">
        <w:rPr>
          <w:rFonts w:eastAsia="Times New Roman" w:cs="Times New Roman"/>
          <w:kern w:val="0"/>
          <w:szCs w:val="24"/>
          <w:lang w:val="en-ID" w:eastAsia="en-ID"/>
          <w14:ligatures w14:val="none"/>
        </w:rPr>
        <w:t xml:space="preserve"> </w:t>
      </w:r>
      <w:r w:rsidR="007512B5" w:rsidRPr="007512B5">
        <w:rPr>
          <w:rFonts w:eastAsia="Times New Roman" w:cs="Times New Roman"/>
          <w:kern w:val="0"/>
          <w:szCs w:val="24"/>
          <w:lang w:val="en-ID" w:eastAsia="en-ID"/>
          <w14:ligatures w14:val="none"/>
        </w:rPr>
        <w:t>Menurut metode identifikasi RFID (</w:t>
      </w:r>
      <w:r w:rsidR="007512B5" w:rsidRPr="007512B5">
        <w:rPr>
          <w:rFonts w:eastAsia="Times New Roman" w:cs="Times New Roman"/>
          <w:i/>
          <w:iCs/>
          <w:kern w:val="0"/>
          <w:szCs w:val="24"/>
          <w:lang w:val="en-ID" w:eastAsia="en-ID"/>
          <w14:ligatures w14:val="none"/>
        </w:rPr>
        <w:t>Radio Frequency Identification</w:t>
      </w:r>
      <w:r w:rsidR="007512B5" w:rsidRPr="007512B5">
        <w:rPr>
          <w:rFonts w:eastAsia="Times New Roman" w:cs="Times New Roman"/>
          <w:kern w:val="0"/>
          <w:szCs w:val="24"/>
          <w:lang w:val="en-ID" w:eastAsia="en-ID"/>
          <w14:ligatures w14:val="none"/>
        </w:rPr>
        <w:t xml:space="preserve">), istilah </w:t>
      </w:r>
      <w:r w:rsidR="007E7DFC" w:rsidRPr="007E7DFC">
        <w:rPr>
          <w:rFonts w:eastAsia="Times New Roman" w:cs="Times New Roman"/>
          <w:i/>
          <w:kern w:val="0"/>
          <w:szCs w:val="24"/>
          <w:lang w:val="en-ID" w:eastAsia="en-ID"/>
          <w14:ligatures w14:val="none"/>
        </w:rPr>
        <w:t>IoT</w:t>
      </w:r>
      <w:r w:rsidR="007512B5" w:rsidRPr="007512B5">
        <w:rPr>
          <w:rFonts w:eastAsia="Times New Roman" w:cs="Times New Roman"/>
          <w:kern w:val="0"/>
          <w:szCs w:val="24"/>
          <w:lang w:val="en-ID" w:eastAsia="en-ID"/>
          <w14:ligatures w14:val="none"/>
        </w:rPr>
        <w:t xml:space="preserve"> tergolong dalam metode komunikasi, meskipun </w:t>
      </w:r>
      <w:r w:rsidR="007E7DFC" w:rsidRPr="007E7DFC">
        <w:rPr>
          <w:rFonts w:eastAsia="Times New Roman" w:cs="Times New Roman"/>
          <w:i/>
          <w:kern w:val="0"/>
          <w:szCs w:val="24"/>
          <w:lang w:val="en-ID" w:eastAsia="en-ID"/>
          <w14:ligatures w14:val="none"/>
        </w:rPr>
        <w:t>IoT</w:t>
      </w:r>
      <w:r w:rsidR="007512B5" w:rsidRPr="007512B5">
        <w:rPr>
          <w:rFonts w:eastAsia="Times New Roman" w:cs="Times New Roman"/>
          <w:kern w:val="0"/>
          <w:szCs w:val="24"/>
          <w:lang w:val="en-ID" w:eastAsia="en-ID"/>
          <w14:ligatures w14:val="none"/>
        </w:rPr>
        <w:t xml:space="preserve"> juga dapat mencakup teknologi </w:t>
      </w:r>
      <w:r w:rsidR="00930CB2" w:rsidRPr="00930CB2">
        <w:rPr>
          <w:rFonts w:eastAsia="Times New Roman" w:cs="Times New Roman"/>
          <w:i/>
          <w:kern w:val="0"/>
          <w:szCs w:val="24"/>
          <w:lang w:val="en-ID" w:eastAsia="en-ID"/>
          <w14:ligatures w14:val="none"/>
        </w:rPr>
        <w:t>sensor</w:t>
      </w:r>
      <w:r w:rsidR="007512B5" w:rsidRPr="007512B5">
        <w:rPr>
          <w:rFonts w:eastAsia="Times New Roman" w:cs="Times New Roman"/>
          <w:kern w:val="0"/>
          <w:szCs w:val="24"/>
          <w:lang w:val="en-ID" w:eastAsia="en-ID"/>
          <w14:ligatures w14:val="none"/>
        </w:rPr>
        <w:t xml:space="preserve"> lainnya, teknologi nirkabel, atau kode QR (</w:t>
      </w:r>
      <w:r w:rsidR="007512B5" w:rsidRPr="007512B5">
        <w:rPr>
          <w:rFonts w:eastAsia="Times New Roman" w:cs="Times New Roman"/>
          <w:i/>
          <w:iCs/>
          <w:kern w:val="0"/>
          <w:szCs w:val="24"/>
          <w:lang w:val="en-ID" w:eastAsia="en-ID"/>
          <w14:ligatures w14:val="none"/>
        </w:rPr>
        <w:t>Quick Response</w:t>
      </w:r>
      <w:r w:rsidR="007512B5" w:rsidRPr="007512B5">
        <w:rPr>
          <w:rFonts w:eastAsia="Times New Roman" w:cs="Times New Roman"/>
          <w:kern w:val="0"/>
          <w:szCs w:val="24"/>
          <w:lang w:val="en-ID" w:eastAsia="en-ID"/>
          <w14:ligatures w14:val="none"/>
        </w:rPr>
        <w:t>). Istilah “</w:t>
      </w:r>
      <w:r w:rsidRPr="00CC6A8B">
        <w:rPr>
          <w:rFonts w:eastAsia="Times New Roman" w:cs="Times New Roman"/>
          <w:i/>
          <w:iCs/>
          <w:kern w:val="0"/>
          <w:szCs w:val="24"/>
          <w:lang w:val="en-ID" w:eastAsia="en-ID"/>
          <w14:ligatures w14:val="none"/>
        </w:rPr>
        <w:t>Internet of Things</w:t>
      </w:r>
      <w:r w:rsidR="007512B5" w:rsidRPr="007512B5">
        <w:rPr>
          <w:rFonts w:eastAsia="Times New Roman" w:cs="Times New Roman"/>
          <w:kern w:val="0"/>
          <w:szCs w:val="24"/>
          <w:lang w:val="en-ID" w:eastAsia="en-ID"/>
          <w14:ligatures w14:val="none"/>
        </w:rPr>
        <w:t>” terdiri dari dua bagian kata utama, yaitu Internet yang menghubungkan dan mengatur sebuah konektivitas, dan Things yang memiliki arti objek atau sebuah perangkat.</w:t>
      </w:r>
      <w:r w:rsidR="009A15FC">
        <w:rPr>
          <w:rFonts w:eastAsia="Times New Roman" w:cs="Times New Roman"/>
          <w:kern w:val="0"/>
          <w:szCs w:val="24"/>
          <w:lang w:val="en-ID" w:eastAsia="en-ID"/>
          <w14:ligatures w14:val="none"/>
        </w:rPr>
        <w:t xml:space="preserve"> </w:t>
      </w:r>
      <w:r w:rsidR="007512B5" w:rsidRPr="007512B5">
        <w:rPr>
          <w:rFonts w:eastAsia="Times New Roman" w:cs="Times New Roman"/>
          <w:kern w:val="0"/>
          <w:szCs w:val="24"/>
          <w:lang w:val="en-ID" w:eastAsia="en-ID"/>
          <w14:ligatures w14:val="none"/>
        </w:rPr>
        <w:t>Sederhananya, kamu memiliki “</w:t>
      </w:r>
      <w:r w:rsidR="007512B5" w:rsidRPr="00604401">
        <w:rPr>
          <w:rFonts w:eastAsia="Times New Roman" w:cs="Times New Roman"/>
          <w:i/>
          <w:iCs/>
          <w:kern w:val="0"/>
          <w:szCs w:val="24"/>
          <w:lang w:val="en-ID" w:eastAsia="en-ID"/>
          <w14:ligatures w14:val="none"/>
        </w:rPr>
        <w:t>Things</w:t>
      </w:r>
      <w:r w:rsidR="007512B5" w:rsidRPr="007512B5">
        <w:rPr>
          <w:rFonts w:eastAsia="Times New Roman" w:cs="Times New Roman"/>
          <w:kern w:val="0"/>
          <w:szCs w:val="24"/>
          <w:lang w:val="en-ID" w:eastAsia="en-ID"/>
          <w14:ligatures w14:val="none"/>
        </w:rPr>
        <w:t xml:space="preserve">” yang dapat saling terhubung untuk mengumpulkan data dan mengirimkannya ke </w:t>
      </w:r>
      <w:r w:rsidR="00604401">
        <w:rPr>
          <w:rFonts w:eastAsia="Times New Roman" w:cs="Times New Roman"/>
          <w:kern w:val="0"/>
          <w:szCs w:val="24"/>
          <w:lang w:val="en-ID" w:eastAsia="en-ID"/>
          <w14:ligatures w14:val="none"/>
        </w:rPr>
        <w:t>i</w:t>
      </w:r>
      <w:r w:rsidR="007512B5" w:rsidRPr="007512B5">
        <w:rPr>
          <w:rFonts w:eastAsia="Times New Roman" w:cs="Times New Roman"/>
          <w:kern w:val="0"/>
          <w:szCs w:val="24"/>
          <w:lang w:val="en-ID" w:eastAsia="en-ID"/>
          <w14:ligatures w14:val="none"/>
        </w:rPr>
        <w:t>nternet</w:t>
      </w:r>
      <w:r w:rsidR="00847515">
        <w:rPr>
          <w:rFonts w:eastAsia="Times New Roman" w:cs="Times New Roman"/>
          <w:kern w:val="0"/>
          <w:szCs w:val="24"/>
          <w:lang w:val="en-ID" w:eastAsia="en-ID"/>
          <w14:ligatures w14:val="none"/>
        </w:rPr>
        <w:t xml:space="preserve"> </w:t>
      </w:r>
      <w:r w:rsidR="001F002B" w:rsidRPr="001F002B">
        <w:rPr>
          <w:rFonts w:cs="Times New Roman"/>
          <w:szCs w:val="24"/>
        </w:rPr>
        <w:fldChar w:fldCharType="begin" w:fldLock="1"/>
      </w:r>
      <w:r w:rsidR="004F677E">
        <w:rPr>
          <w:rFonts w:cs="Times New Roman"/>
          <w:szCs w:val="24"/>
        </w:rPr>
        <w:instrText>ADDIN CSL_CITATION {"citationItems":[{"id":"ITEM-1","itemData":{"DOI":"10.3390/iot4030012","ISSN":"2624831X","abstract":"Agriculture, or farming, is the science of cultivating the soil, growing crops, and raising livestock. Ever since the days of the first plow from sticks over ten thousand years ago, agriculture has always depended on technology. As technology and science improved, so did the scale at which farming was possible. With the popularity and growth of the Internet of Things (IoT) in recent years, there are even more avenues for technology to make agriculture more efficient and help farmers in every nation. In this paper, we designed a smart IoT-enabled drip irrigation system using ESP32 to automate the irrigation process, and we tested it. The ESP32 communicates with the Blynk app, which is used to collect irrigation data, manually water the plants, switch off the automatic watering function, and plot graphs based on the readings of the sensors. We connected the ESP32 to a soil moisture sensor, temperature sensor, air humidity sensor, and water flow sensor. The ESP32 regularly checks if the soil is dry. If the soil is dry and the soil temperature is appropriate for watering, the ESP32 opens a solenoid valve and waters the plants. The amount of time to run the drip irrigation system is determined based on the flow rate measured by the water flow sensor. The ESP32 reads the humidity sensor values and notifies the user when the humidity is too high or too low. The user can switch off the automatic watering system according to the humidity value. In both primary and field tests, we found that the system ran well and was able to grow green onions.","author":[{"dropping-particle":"","family":"Pereira","given":"Gilroy P.","non-dropping-particle":"","parse-names":false,"suffix":""},{"dropping-particle":"","family":"Chaari","given":"Mohamed Z.","non-dropping-particle":"","parse-names":false,"suffix":""},{"dropping-particle":"","family":"Daroge","given":"Fawwad","non-dropping-particle":"","parse-names":false,"suffix":""}],"container-title":"Internet of Things","id":"ITEM-1","issue":"3","issued":{"date-parts":[["2023"]]},"page":"221-243","title":"IoT-Enabled Smart Drip Irrigation System Using ESP32","type":"article-journal","volume":"4"},"uris":["http://www.mendeley.com/documents/?uuid=3b08edf3-53d6-4430-97e8-acbc4908f9af"]}],"mendeley":{"formattedCitation":"[5]","plainTextFormattedCitation":"[5]","previouslyFormattedCitation":"[5]"},"properties":{"noteIndex":0},"schema":"https://github.com/citation-style-language/schema/raw/master/csl-citation.json"}</w:instrText>
      </w:r>
      <w:r w:rsidR="001F002B" w:rsidRPr="001F002B">
        <w:rPr>
          <w:rFonts w:cs="Times New Roman"/>
          <w:szCs w:val="24"/>
        </w:rPr>
        <w:fldChar w:fldCharType="separate"/>
      </w:r>
      <w:r w:rsidR="00CE1AAB" w:rsidRPr="00CE1AAB">
        <w:rPr>
          <w:rFonts w:cs="Times New Roman"/>
          <w:noProof/>
          <w:szCs w:val="24"/>
        </w:rPr>
        <w:t>[5]</w:t>
      </w:r>
      <w:r w:rsidR="001F002B" w:rsidRPr="001F002B">
        <w:rPr>
          <w:rFonts w:cs="Times New Roman"/>
          <w:szCs w:val="24"/>
        </w:rPr>
        <w:fldChar w:fldCharType="end"/>
      </w:r>
      <w:r w:rsidR="007512B5">
        <w:rPr>
          <w:rFonts w:cs="Times New Roman"/>
          <w:szCs w:val="24"/>
        </w:rPr>
        <w:t>.</w:t>
      </w:r>
    </w:p>
    <w:p w14:paraId="0C72B4A3" w14:textId="77777777" w:rsidR="00604401" w:rsidRPr="007512B5" w:rsidRDefault="00604401" w:rsidP="00604401">
      <w:pPr>
        <w:spacing w:after="0" w:line="240" w:lineRule="auto"/>
        <w:rPr>
          <w:rFonts w:eastAsia="Times New Roman" w:cs="Times New Roman"/>
          <w:kern w:val="0"/>
          <w:szCs w:val="24"/>
          <w:lang w:val="en-ID" w:eastAsia="en-ID"/>
          <w14:ligatures w14:val="none"/>
        </w:rPr>
      </w:pPr>
    </w:p>
    <w:p w14:paraId="23DFE199" w14:textId="04374C43" w:rsidR="001F002B" w:rsidRPr="00604401" w:rsidRDefault="001F002B" w:rsidP="00C442F8">
      <w:pPr>
        <w:pStyle w:val="Heading3"/>
      </w:pPr>
      <w:bookmarkStart w:id="354" w:name="_Toc175172363"/>
      <w:r w:rsidRPr="00604401">
        <w:t xml:space="preserve">Firebase </w:t>
      </w:r>
      <w:proofErr w:type="spellStart"/>
      <w:r w:rsidR="00CC4BFD" w:rsidRPr="00CC4BFD">
        <w:t>Dtabase</w:t>
      </w:r>
      <w:bookmarkEnd w:id="354"/>
      <w:proofErr w:type="spellEnd"/>
    </w:p>
    <w:p w14:paraId="0E8861A6" w14:textId="1245F5CC" w:rsidR="00845476" w:rsidRPr="005715BF" w:rsidRDefault="001F002B" w:rsidP="00C80B86">
      <w:pPr>
        <w:spacing w:after="0" w:line="360" w:lineRule="auto"/>
        <w:rPr>
          <w:rFonts w:cs="Times New Roman"/>
          <w:szCs w:val="24"/>
        </w:rPr>
      </w:pPr>
      <w:r w:rsidRPr="00845476">
        <w:rPr>
          <w:rFonts w:cs="Times New Roman"/>
          <w:i/>
          <w:iCs/>
          <w:szCs w:val="24"/>
        </w:rPr>
        <w:t>Firebase Realtime</w:t>
      </w:r>
      <w:r w:rsidRPr="001F002B">
        <w:rPr>
          <w:rFonts w:cs="Times New Roman"/>
          <w:szCs w:val="24"/>
        </w:rPr>
        <w:t xml:space="preserve"> merupakan </w:t>
      </w:r>
      <w:proofErr w:type="spellStart"/>
      <w:r w:rsidR="00CC4BFD">
        <w:rPr>
          <w:rFonts w:cs="Times New Roman"/>
          <w:szCs w:val="24"/>
        </w:rPr>
        <w:t>databasae</w:t>
      </w:r>
      <w:proofErr w:type="spellEnd"/>
      <w:r w:rsidRPr="001F002B">
        <w:rPr>
          <w:rFonts w:cs="Times New Roman"/>
          <w:szCs w:val="24"/>
        </w:rPr>
        <w:t xml:space="preserve"> </w:t>
      </w:r>
      <w:r w:rsidR="007E7DFC" w:rsidRPr="007E7DFC">
        <w:rPr>
          <w:rFonts w:cs="Times New Roman"/>
          <w:i/>
          <w:iCs/>
          <w:szCs w:val="24"/>
        </w:rPr>
        <w:t>real-time</w:t>
      </w:r>
      <w:r w:rsidRPr="001F002B">
        <w:rPr>
          <w:rFonts w:cs="Times New Roman"/>
          <w:szCs w:val="24"/>
        </w:rPr>
        <w:t xml:space="preserve"> yang tersimpan di </w:t>
      </w:r>
      <w:r w:rsidRPr="008463B3">
        <w:rPr>
          <w:rFonts w:cs="Times New Roman"/>
          <w:i/>
          <w:iCs/>
          <w:szCs w:val="24"/>
        </w:rPr>
        <w:t>cloud</w:t>
      </w:r>
      <w:r w:rsidRPr="001F002B">
        <w:rPr>
          <w:rFonts w:cs="Times New Roman"/>
          <w:szCs w:val="24"/>
        </w:rPr>
        <w:t xml:space="preserve"> dan support multiplatform seperti</w:t>
      </w:r>
      <w:r w:rsidR="00481F54">
        <w:rPr>
          <w:rFonts w:cs="Times New Roman"/>
          <w:szCs w:val="24"/>
        </w:rPr>
        <w:t>.</w:t>
      </w:r>
      <w:r w:rsidRPr="001F002B">
        <w:rPr>
          <w:rFonts w:cs="Times New Roman"/>
          <w:szCs w:val="24"/>
        </w:rPr>
        <w:t xml:space="preserve"> </w:t>
      </w:r>
      <w:r w:rsidR="00930CB2" w:rsidRPr="00930CB2">
        <w:rPr>
          <w:rFonts w:cs="Times New Roman"/>
          <w:i/>
          <w:szCs w:val="24"/>
        </w:rPr>
        <w:t>Android</w:t>
      </w:r>
      <w:r w:rsidRPr="001F002B">
        <w:rPr>
          <w:rFonts w:cs="Times New Roman"/>
          <w:szCs w:val="24"/>
        </w:rPr>
        <w:t xml:space="preserve"> </w:t>
      </w:r>
      <w:proofErr w:type="spellStart"/>
      <w:r w:rsidRPr="001F002B">
        <w:rPr>
          <w:rFonts w:cs="Times New Roman"/>
          <w:szCs w:val="24"/>
        </w:rPr>
        <w:t>i</w:t>
      </w:r>
      <w:r w:rsidR="00604401">
        <w:rPr>
          <w:rFonts w:cs="Times New Roman"/>
          <w:szCs w:val="24"/>
        </w:rPr>
        <w:t>os</w:t>
      </w:r>
      <w:proofErr w:type="spellEnd"/>
      <w:r w:rsidRPr="001F002B">
        <w:rPr>
          <w:rFonts w:cs="Times New Roman"/>
          <w:szCs w:val="24"/>
        </w:rPr>
        <w:t xml:space="preserve"> dan</w:t>
      </w:r>
      <w:r w:rsidR="00604401">
        <w:rPr>
          <w:rFonts w:cs="Times New Roman"/>
          <w:szCs w:val="24"/>
        </w:rPr>
        <w:t xml:space="preserve"> w</w:t>
      </w:r>
      <w:r w:rsidRPr="001F002B">
        <w:rPr>
          <w:rFonts w:cs="Times New Roman"/>
          <w:szCs w:val="24"/>
        </w:rPr>
        <w:t xml:space="preserve">eb. </w:t>
      </w:r>
      <w:r w:rsidR="00604401">
        <w:rPr>
          <w:rFonts w:cs="Times New Roman"/>
          <w:szCs w:val="24"/>
        </w:rPr>
        <w:t>d</w:t>
      </w:r>
      <w:r w:rsidRPr="001F002B">
        <w:rPr>
          <w:rFonts w:cs="Times New Roman"/>
          <w:szCs w:val="24"/>
        </w:rPr>
        <w:t xml:space="preserve">ata pada </w:t>
      </w:r>
      <w:r w:rsidR="00930CB2" w:rsidRPr="00930CB2">
        <w:rPr>
          <w:rFonts w:cs="Times New Roman"/>
          <w:i/>
          <w:iCs/>
          <w:szCs w:val="24"/>
        </w:rPr>
        <w:t>firebase</w:t>
      </w:r>
      <w:r w:rsidRPr="001F002B">
        <w:rPr>
          <w:rFonts w:cs="Times New Roman"/>
          <w:szCs w:val="24"/>
        </w:rPr>
        <w:t xml:space="preserve"> akan disimpan dalam struktur JSON (</w:t>
      </w:r>
      <w:r w:rsidRPr="00776398">
        <w:rPr>
          <w:rFonts w:cs="Times New Roman"/>
          <w:i/>
          <w:iCs/>
          <w:szCs w:val="24"/>
        </w:rPr>
        <w:t>Java Script Object Notation</w:t>
      </w:r>
      <w:r w:rsidRPr="001F002B">
        <w:rPr>
          <w:rFonts w:cs="Times New Roman"/>
          <w:szCs w:val="24"/>
        </w:rPr>
        <w:t xml:space="preserve">). </w:t>
      </w:r>
      <w:proofErr w:type="spellStart"/>
      <w:r w:rsidR="00CC4BFD" w:rsidRPr="00CC4BFD">
        <w:rPr>
          <w:rFonts w:cs="Times New Roman"/>
          <w:i/>
          <w:iCs/>
          <w:szCs w:val="24"/>
        </w:rPr>
        <w:t>Dtabase</w:t>
      </w:r>
      <w:proofErr w:type="spellEnd"/>
      <w:r w:rsidRPr="00BB256A">
        <w:rPr>
          <w:rFonts w:cs="Times New Roman"/>
          <w:i/>
          <w:iCs/>
          <w:szCs w:val="24"/>
        </w:rPr>
        <w:t xml:space="preserve"> </w:t>
      </w:r>
      <w:r w:rsidR="00930CB2" w:rsidRPr="00930CB2">
        <w:rPr>
          <w:rFonts w:cs="Times New Roman"/>
          <w:i/>
          <w:iCs/>
          <w:szCs w:val="24"/>
        </w:rPr>
        <w:t>firebase</w:t>
      </w:r>
      <w:r w:rsidRPr="001F002B">
        <w:rPr>
          <w:rFonts w:cs="Times New Roman"/>
          <w:szCs w:val="24"/>
        </w:rPr>
        <w:t xml:space="preserve"> akan melakukan sinkronisasi secara otomatis terhadap aplikasi </w:t>
      </w:r>
      <w:r w:rsidRPr="00BB256A">
        <w:rPr>
          <w:rFonts w:cs="Times New Roman"/>
          <w:i/>
          <w:iCs/>
          <w:szCs w:val="24"/>
        </w:rPr>
        <w:t>client</w:t>
      </w:r>
      <w:r w:rsidRPr="001F002B">
        <w:rPr>
          <w:rFonts w:cs="Times New Roman"/>
          <w:szCs w:val="24"/>
        </w:rPr>
        <w:t xml:space="preserve"> yang terhubung kepadanya. Aplikasi multiplatform yang menggunakan </w:t>
      </w:r>
      <w:proofErr w:type="spellStart"/>
      <w:r w:rsidR="008463B3">
        <w:rPr>
          <w:rFonts w:cs="Times New Roman"/>
          <w:szCs w:val="24"/>
        </w:rPr>
        <w:t>sdk</w:t>
      </w:r>
      <w:proofErr w:type="spellEnd"/>
      <w:r w:rsidRPr="001F002B">
        <w:rPr>
          <w:rFonts w:cs="Times New Roman"/>
          <w:szCs w:val="24"/>
        </w:rPr>
        <w:t xml:space="preserve"> </w:t>
      </w:r>
      <w:r w:rsidR="00930CB2" w:rsidRPr="00930CB2">
        <w:rPr>
          <w:rFonts w:cs="Times New Roman"/>
          <w:i/>
          <w:szCs w:val="24"/>
        </w:rPr>
        <w:t>Android</w:t>
      </w:r>
      <w:r w:rsidRPr="001F002B">
        <w:rPr>
          <w:rFonts w:cs="Times New Roman"/>
          <w:szCs w:val="24"/>
        </w:rPr>
        <w:t xml:space="preserve">, </w:t>
      </w:r>
      <w:proofErr w:type="spellStart"/>
      <w:r w:rsidRPr="001F002B">
        <w:rPr>
          <w:rFonts w:cs="Times New Roman"/>
          <w:szCs w:val="24"/>
        </w:rPr>
        <w:t>i</w:t>
      </w:r>
      <w:r w:rsidR="008463B3">
        <w:rPr>
          <w:rFonts w:cs="Times New Roman"/>
          <w:szCs w:val="24"/>
        </w:rPr>
        <w:t>os</w:t>
      </w:r>
      <w:proofErr w:type="spellEnd"/>
      <w:r w:rsidRPr="001F002B">
        <w:rPr>
          <w:rFonts w:cs="Times New Roman"/>
          <w:szCs w:val="24"/>
        </w:rPr>
        <w:t xml:space="preserve"> dan </w:t>
      </w:r>
      <w:proofErr w:type="spellStart"/>
      <w:r w:rsidR="008463B3">
        <w:rPr>
          <w:rFonts w:cs="Times New Roman"/>
          <w:szCs w:val="24"/>
        </w:rPr>
        <w:t>j</w:t>
      </w:r>
      <w:r w:rsidRPr="001F002B">
        <w:rPr>
          <w:rFonts w:cs="Times New Roman"/>
          <w:szCs w:val="24"/>
        </w:rPr>
        <w:t>ava</w:t>
      </w:r>
      <w:r w:rsidR="008463B3">
        <w:rPr>
          <w:rFonts w:cs="Times New Roman"/>
          <w:szCs w:val="24"/>
        </w:rPr>
        <w:t>s</w:t>
      </w:r>
      <w:r w:rsidRPr="001F002B">
        <w:rPr>
          <w:rFonts w:cs="Times New Roman"/>
          <w:szCs w:val="24"/>
        </w:rPr>
        <w:t>cript</w:t>
      </w:r>
      <w:proofErr w:type="spellEnd"/>
      <w:r w:rsidRPr="001F002B">
        <w:rPr>
          <w:rFonts w:cs="Times New Roman"/>
          <w:szCs w:val="24"/>
        </w:rPr>
        <w:t xml:space="preserve"> akan menerima </w:t>
      </w:r>
      <w:r w:rsidRPr="00115B4B">
        <w:rPr>
          <w:rFonts w:cs="Times New Roman"/>
          <w:i/>
          <w:iCs/>
          <w:szCs w:val="24"/>
        </w:rPr>
        <w:t>update</w:t>
      </w:r>
      <w:r w:rsidRPr="001F002B">
        <w:rPr>
          <w:rFonts w:cs="Times New Roman"/>
          <w:szCs w:val="24"/>
        </w:rPr>
        <w:t xml:space="preserve"> data terbaru secara otomatis pada saat aplikasi terhubung ke </w:t>
      </w:r>
      <w:r w:rsidRPr="00BB256A">
        <w:rPr>
          <w:rFonts w:cs="Times New Roman"/>
          <w:i/>
          <w:iCs/>
          <w:szCs w:val="24"/>
        </w:rPr>
        <w:t xml:space="preserve">server </w:t>
      </w:r>
      <w:r w:rsidR="00930CB2" w:rsidRPr="00930CB2">
        <w:rPr>
          <w:rFonts w:cs="Times New Roman"/>
          <w:i/>
          <w:iCs/>
          <w:szCs w:val="24"/>
        </w:rPr>
        <w:t>firebase</w:t>
      </w:r>
      <w:r w:rsidR="00847515">
        <w:rPr>
          <w:rFonts w:cs="Times New Roman"/>
          <w:szCs w:val="24"/>
        </w:rPr>
        <w:t xml:space="preserve"> </w:t>
      </w:r>
      <w:r w:rsidRPr="001F002B">
        <w:rPr>
          <w:rFonts w:cs="Times New Roman"/>
          <w:szCs w:val="24"/>
        </w:rPr>
        <w:fldChar w:fldCharType="begin" w:fldLock="1"/>
      </w:r>
      <w:r w:rsidR="004F677E">
        <w:rPr>
          <w:rFonts w:cs="Times New Roman"/>
          <w:szCs w:val="24"/>
        </w:rPr>
        <w:instrText>ADDIN CSL_CITATION {"citationItems":[{"id":"ITEM-1","itemData":{"DOI":"10.32604/cmc.2023.041022","ISSN":"15462226","abstract":"Indonesia is a producer in the fisheries sector, with production reaching 14.8 million tons in 2022. The production potential of the fisheries sector can be optimally optimized through aquaculture management. One of the most important issues in aquaculture management is how to efficiently control the fish pond water conditions. IoT technology can be applied to support a fish pond aquaculture monitoring system, especially for catfish species (Siluriformes), in real-time and remotely. One of the technologies that can provide this convenience is the IoT. The problem of this study is how to integrate IoT devices with Firebase’s cloud data system to provide reliable and precise data, which makes it easy for fish cultivators to monitor fishpond conditions in real time and remotely. The IoT aquaculture fishpond monitoring use 3 parameters: (1) water temperature; (2) pH water level; and (3) turbidity level of pond water. IoT devices use temperature sensors, pH sensors, and turbidity sensors, which are integrated with a microcontroller and Wi-Fi module. Data from sensor readings are sent to the Firebase cloud via the Wi-Fi module so that it can be accessed in real time by end users with an Android-based mobile app. The findings are (1) the IoT-based aquaculture monitoring system device has a low error rate in measuring temprature, pH, and turbidity with a percentage of 1.75%, 1.94% and 9.78%, respectively. Overall, the total average error of the three components is 4.49%; (2) in cost analysis, IoT-based has a cost-effectiveness of 94.21% compared to labor costs. An IoT-based aquaculture monitoring system using Firebase can be effectively used as a technology for monitoring fish pond conditions in real-time and remotely for fish cultivators that contribute to providing an IoT-based aquaculture monitoring system that produces valid data, is precise, is easy to implement, and is a low-cost system.","author":[{"dropping-particle":"","family":"Sung","given":"Wen Tsai","non-dropping-particle":"","parse-names":false,"suffix":""},{"dropping-particle":"","family":"Isa","given":"Indra Griha Tofik","non-dropping-particle":"","parse-names":false,"suffix":""},{"dropping-particle":"","family":"Hsiao","given":"Sung Jung","non-dropping-particle":"","parse-names":false,"suffix":""}],"container-title":"Computers, Materials and Continua","id":"ITEM-1","issue":"2","issued":{"date-parts":[["2023"]]},"page":"2180-2200","title":"An IoT-Based Aquaculture Monitoring System Using Firebase","type":"article-journal","volume":"76"},"uris":["http://www.mendeley.com/documents/?uuid=7c958410-e3e3-4b11-9bf2-ced6752ff900"]}],"mendeley":{"formattedCitation":"[6]","plainTextFormattedCitation":"[6]","previouslyFormattedCitation":"[6]"},"properties":{"noteIndex":0},"schema":"https://github.com/citation-style-language/schema/raw/master/csl-citation.json"}</w:instrText>
      </w:r>
      <w:r w:rsidRPr="001F002B">
        <w:rPr>
          <w:rFonts w:cs="Times New Roman"/>
          <w:szCs w:val="24"/>
        </w:rPr>
        <w:fldChar w:fldCharType="separate"/>
      </w:r>
      <w:r w:rsidR="00CE1AAB" w:rsidRPr="00CE1AAB">
        <w:rPr>
          <w:rFonts w:cs="Times New Roman"/>
          <w:noProof/>
          <w:szCs w:val="24"/>
        </w:rPr>
        <w:t>[6]</w:t>
      </w:r>
      <w:r w:rsidRPr="001F002B">
        <w:rPr>
          <w:rFonts w:cs="Times New Roman"/>
          <w:szCs w:val="24"/>
        </w:rPr>
        <w:fldChar w:fldCharType="end"/>
      </w:r>
      <w:r w:rsidR="00297F2F">
        <w:rPr>
          <w:rFonts w:cs="Times New Roman"/>
          <w:szCs w:val="24"/>
        </w:rPr>
        <w:t>.</w:t>
      </w:r>
    </w:p>
    <w:p w14:paraId="543E7482" w14:textId="3E3EE949" w:rsidR="00B02559" w:rsidRDefault="00D617FF" w:rsidP="00F662E3">
      <w:pPr>
        <w:keepNext/>
        <w:spacing w:after="0" w:line="360" w:lineRule="auto"/>
        <w:jc w:val="center"/>
      </w:pPr>
      <w:r w:rsidRPr="00D617FF">
        <w:rPr>
          <w:noProof/>
        </w:rPr>
        <w:drawing>
          <wp:inline distT="0" distB="0" distL="0" distR="0" wp14:anchorId="6D9C1C0E" wp14:editId="5C405B99">
            <wp:extent cx="1002324" cy="1658473"/>
            <wp:effectExtent l="0" t="0" r="0" b="0"/>
            <wp:docPr id="4016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971" name=""/>
                    <pic:cNvPicPr/>
                  </pic:nvPicPr>
                  <pic:blipFill rotWithShape="1">
                    <a:blip r:embed="rId18"/>
                    <a:srcRect b="4644"/>
                    <a:stretch/>
                  </pic:blipFill>
                  <pic:spPr bwMode="auto">
                    <a:xfrm>
                      <a:off x="0" y="0"/>
                      <a:ext cx="1003040" cy="1659658"/>
                    </a:xfrm>
                    <a:prstGeom prst="rect">
                      <a:avLst/>
                    </a:prstGeom>
                    <a:ln>
                      <a:noFill/>
                    </a:ln>
                    <a:extLst>
                      <a:ext uri="{53640926-AAD7-44D8-BBD7-CCE9431645EC}">
                        <a14:shadowObscured xmlns:a14="http://schemas.microsoft.com/office/drawing/2010/main"/>
                      </a:ext>
                    </a:extLst>
                  </pic:spPr>
                </pic:pic>
              </a:graphicData>
            </a:graphic>
          </wp:inline>
        </w:drawing>
      </w:r>
    </w:p>
    <w:p w14:paraId="72E44D21" w14:textId="369FF81F" w:rsidR="00D617FF" w:rsidRPr="001F002B" w:rsidRDefault="00B02559" w:rsidP="00F662E3">
      <w:pPr>
        <w:pStyle w:val="Caption"/>
        <w:spacing w:after="0"/>
        <w:jc w:val="center"/>
        <w:rPr>
          <w:rFonts w:cs="Times New Roman"/>
          <w:szCs w:val="24"/>
        </w:rPr>
      </w:pPr>
      <w:bookmarkStart w:id="355" w:name="_Toc173268146"/>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1</w:t>
      </w:r>
      <w:r w:rsidRPr="00F662E3">
        <w:rPr>
          <w:b/>
          <w:bCs/>
          <w:sz w:val="24"/>
          <w:szCs w:val="24"/>
        </w:rPr>
        <w:fldChar w:fldCharType="end"/>
      </w:r>
      <w:r w:rsidRPr="00944675">
        <w:rPr>
          <w:sz w:val="24"/>
          <w:szCs w:val="24"/>
        </w:rPr>
        <w:t xml:space="preserve"> </w:t>
      </w:r>
      <w:r w:rsidRPr="00115B4B">
        <w:rPr>
          <w:i/>
          <w:iCs w:val="0"/>
          <w:sz w:val="24"/>
          <w:szCs w:val="24"/>
        </w:rPr>
        <w:t>Firebase</w:t>
      </w:r>
      <w:r w:rsidR="00CB4B1F" w:rsidRPr="00115B4B">
        <w:rPr>
          <w:i/>
          <w:iCs w:val="0"/>
          <w:sz w:val="24"/>
          <w:szCs w:val="24"/>
        </w:rPr>
        <w:t xml:space="preserve"> </w:t>
      </w:r>
      <w:r w:rsidRPr="00944675">
        <w:rPr>
          <w:sz w:val="24"/>
          <w:szCs w:val="24"/>
        </w:rPr>
        <w:fldChar w:fldCharType="begin" w:fldLock="1"/>
      </w:r>
      <w:r w:rsidR="004F677E" w:rsidRPr="00944675">
        <w:rPr>
          <w:sz w:val="24"/>
          <w:szCs w:val="24"/>
        </w:rPr>
        <w:instrText>ADDIN CSL_CITATION {"citationItems":[{"id":"ITEM-1","itemData":{"URL":"https://console.firebase.google.com/","accessed":{"date-parts":[["2024","6","3"]]},"author":[{"dropping-particle":"","family":"For","given":"Developer google","non-dropping-particle":"","parse-names":false,"suffix":""}],"id":"ITEM-1","issued":{"date-parts":[["0"]]},"title":"firebase","type":"webpage"},"uris":["http://www.mendeley.com/documents/?uuid=9cb0259a-3074-4a6e-8b2c-ec249306d05a"]}],"mendeley":{"formattedCitation":"[7]","plainTextFormattedCitation":"[7]","previouslyFormattedCitation":"[7]"},"properties":{"noteIndex":0},"schema":"https://github.com/citation-style-language/schema/raw/master/csl-citation.json"}</w:instrText>
      </w:r>
      <w:r w:rsidRPr="00944675">
        <w:rPr>
          <w:sz w:val="24"/>
          <w:szCs w:val="24"/>
        </w:rPr>
        <w:fldChar w:fldCharType="separate"/>
      </w:r>
      <w:r w:rsidR="00CE1AAB" w:rsidRPr="00944675">
        <w:rPr>
          <w:noProof/>
          <w:sz w:val="24"/>
          <w:szCs w:val="24"/>
        </w:rPr>
        <w:t>[7]</w:t>
      </w:r>
      <w:bookmarkEnd w:id="355"/>
      <w:r w:rsidRPr="00944675">
        <w:rPr>
          <w:sz w:val="24"/>
          <w:szCs w:val="24"/>
        </w:rPr>
        <w:fldChar w:fldCharType="end"/>
      </w:r>
    </w:p>
    <w:p w14:paraId="7ADA606E" w14:textId="6F412C7C" w:rsidR="001F002B" w:rsidRDefault="001A5951" w:rsidP="00C442F8">
      <w:pPr>
        <w:pStyle w:val="Heading3"/>
      </w:pPr>
      <w:bookmarkStart w:id="356" w:name="_Toc159569428"/>
      <w:bookmarkStart w:id="357" w:name="_Toc175172364"/>
      <w:r w:rsidRPr="00DC6329">
        <w:lastRenderedPageBreak/>
        <w:t>Microcontroller</w:t>
      </w:r>
      <w:r w:rsidR="001F002B" w:rsidRPr="00DC6329">
        <w:t xml:space="preserve"> ESP32</w:t>
      </w:r>
      <w:bookmarkEnd w:id="356"/>
      <w:bookmarkEnd w:id="357"/>
    </w:p>
    <w:p w14:paraId="4F4E0174" w14:textId="66D4A3DD" w:rsidR="001F002B" w:rsidRDefault="001F002B" w:rsidP="001F002B">
      <w:pPr>
        <w:spacing w:after="0" w:line="360" w:lineRule="auto"/>
        <w:rPr>
          <w:rFonts w:cs="Times New Roman"/>
          <w:szCs w:val="24"/>
        </w:rPr>
      </w:pPr>
      <w:r w:rsidRPr="001F002B">
        <w:rPr>
          <w:rFonts w:cs="Times New Roman"/>
          <w:szCs w:val="24"/>
        </w:rPr>
        <w:t xml:space="preserve">ESP32 merupakan salah satu </w:t>
      </w:r>
      <w:r w:rsidR="00930CB2" w:rsidRPr="00930CB2">
        <w:rPr>
          <w:rFonts w:cs="Times New Roman"/>
          <w:i/>
          <w:iCs/>
          <w:szCs w:val="24"/>
        </w:rPr>
        <w:t>microcontroller</w:t>
      </w:r>
      <w:r w:rsidRPr="00C80B86">
        <w:rPr>
          <w:rFonts w:cs="Times New Roman"/>
          <w:i/>
          <w:iCs/>
          <w:szCs w:val="24"/>
        </w:rPr>
        <w:t xml:space="preserve"> </w:t>
      </w:r>
      <w:r w:rsidRPr="001F002B">
        <w:rPr>
          <w:rFonts w:cs="Times New Roman"/>
          <w:szCs w:val="24"/>
        </w:rPr>
        <w:t>yang dikenalkan oleh</w:t>
      </w:r>
      <w:r w:rsidR="00C80B86">
        <w:rPr>
          <w:rFonts w:cs="Times New Roman"/>
          <w:szCs w:val="24"/>
        </w:rPr>
        <w:t>.</w:t>
      </w:r>
      <w:r w:rsidRPr="001F002B">
        <w:rPr>
          <w:rFonts w:cs="Times New Roman"/>
          <w:szCs w:val="24"/>
        </w:rPr>
        <w:t xml:space="preserve"> </w:t>
      </w:r>
      <w:r w:rsidR="00776398" w:rsidRPr="001F002B">
        <w:rPr>
          <w:rFonts w:cs="Times New Roman"/>
          <w:szCs w:val="24"/>
        </w:rPr>
        <w:t>E</w:t>
      </w:r>
      <w:r w:rsidR="00776398">
        <w:rPr>
          <w:rFonts w:cs="Times New Roman"/>
          <w:szCs w:val="24"/>
        </w:rPr>
        <w:t>kspresif</w:t>
      </w:r>
      <w:r w:rsidRPr="001F002B">
        <w:rPr>
          <w:rFonts w:cs="Times New Roman"/>
          <w:szCs w:val="24"/>
        </w:rPr>
        <w:t xml:space="preserve"> </w:t>
      </w:r>
      <w:r w:rsidR="00C80B86">
        <w:rPr>
          <w:rFonts w:cs="Times New Roman"/>
          <w:szCs w:val="24"/>
        </w:rPr>
        <w:t>s</w:t>
      </w:r>
      <w:r w:rsidRPr="001F002B">
        <w:rPr>
          <w:rFonts w:cs="Times New Roman"/>
          <w:szCs w:val="24"/>
        </w:rPr>
        <w:t xml:space="preserve">ystem </w:t>
      </w:r>
      <w:r w:rsidR="004B2D0C">
        <w:rPr>
          <w:rFonts w:cs="Times New Roman"/>
          <w:szCs w:val="24"/>
        </w:rPr>
        <w:t>esp</w:t>
      </w:r>
      <w:r w:rsidRPr="001F002B">
        <w:rPr>
          <w:rFonts w:cs="Times New Roman"/>
          <w:szCs w:val="24"/>
        </w:rPr>
        <w:t xml:space="preserve">32 ini memiliki fitur hemat daya termasuk </w:t>
      </w:r>
      <w:r w:rsidRPr="00BB256A">
        <w:rPr>
          <w:rFonts w:cs="Times New Roman"/>
          <w:i/>
          <w:iCs/>
          <w:szCs w:val="24"/>
        </w:rPr>
        <w:t>fine resolution clock</w:t>
      </w:r>
      <w:r w:rsidRPr="001F002B">
        <w:rPr>
          <w:rFonts w:cs="Times New Roman"/>
          <w:szCs w:val="24"/>
        </w:rPr>
        <w:t xml:space="preserve"> </w:t>
      </w:r>
      <w:r w:rsidRPr="00BB256A">
        <w:rPr>
          <w:rFonts w:cs="Times New Roman"/>
          <w:i/>
          <w:iCs/>
          <w:szCs w:val="24"/>
        </w:rPr>
        <w:t>gating</w:t>
      </w:r>
      <w:r w:rsidRPr="001F002B">
        <w:rPr>
          <w:rFonts w:cs="Times New Roman"/>
          <w:szCs w:val="24"/>
        </w:rPr>
        <w:t xml:space="preserve">, </w:t>
      </w:r>
      <w:r w:rsidRPr="00BB256A">
        <w:rPr>
          <w:rFonts w:cs="Times New Roman"/>
          <w:i/>
          <w:iCs/>
          <w:szCs w:val="24"/>
        </w:rPr>
        <w:t>dynamic power scaling</w:t>
      </w:r>
      <w:r w:rsidRPr="001F002B">
        <w:rPr>
          <w:rFonts w:cs="Times New Roman"/>
          <w:szCs w:val="24"/>
        </w:rPr>
        <w:t xml:space="preserve">, dan </w:t>
      </w:r>
      <w:r w:rsidRPr="00BB256A">
        <w:rPr>
          <w:rFonts w:cs="Times New Roman"/>
          <w:i/>
          <w:iCs/>
          <w:szCs w:val="24"/>
        </w:rPr>
        <w:t>multiple power modes</w:t>
      </w:r>
      <w:r w:rsidRPr="001F002B">
        <w:rPr>
          <w:rFonts w:cs="Times New Roman"/>
          <w:szCs w:val="24"/>
        </w:rPr>
        <w:t xml:space="preserve">, sehingga konsumsi daya yang dibutuhkan rendah. Pada </w:t>
      </w:r>
      <w:r w:rsidR="00DC0018">
        <w:rPr>
          <w:rFonts w:cs="Times New Roman"/>
          <w:szCs w:val="24"/>
        </w:rPr>
        <w:t>esp</w:t>
      </w:r>
      <w:r w:rsidRPr="001F002B">
        <w:rPr>
          <w:rFonts w:cs="Times New Roman"/>
          <w:szCs w:val="24"/>
        </w:rPr>
        <w:t xml:space="preserve">32 sudah tertanam </w:t>
      </w:r>
      <w:r w:rsidRPr="00C80B86">
        <w:rPr>
          <w:rFonts w:cs="Times New Roman"/>
          <w:i/>
          <w:iCs/>
          <w:szCs w:val="24"/>
        </w:rPr>
        <w:t>mikroprosesor</w:t>
      </w:r>
      <w:r w:rsidRPr="001F002B">
        <w:rPr>
          <w:rFonts w:cs="Times New Roman"/>
          <w:szCs w:val="24"/>
        </w:rPr>
        <w:t xml:space="preserve"> </w:t>
      </w:r>
      <w:proofErr w:type="spellStart"/>
      <w:r w:rsidR="002D43BB">
        <w:rPr>
          <w:rFonts w:cs="Times New Roman"/>
          <w:szCs w:val="24"/>
        </w:rPr>
        <w:t>x</w:t>
      </w:r>
      <w:r w:rsidRPr="001F002B">
        <w:rPr>
          <w:rFonts w:cs="Times New Roman"/>
          <w:szCs w:val="24"/>
        </w:rPr>
        <w:t>dual</w:t>
      </w:r>
      <w:proofErr w:type="spellEnd"/>
      <w:r w:rsidRPr="001F002B">
        <w:rPr>
          <w:rFonts w:cs="Times New Roman"/>
          <w:szCs w:val="24"/>
        </w:rPr>
        <w:t xml:space="preserve">-core 32 bit dilengkapi dengan modul Wi-Fi dalam chip sehingga dapat mendukung sistem aplikasi </w:t>
      </w:r>
      <w:r w:rsidR="007E7DFC" w:rsidRPr="007E7DFC">
        <w:rPr>
          <w:rFonts w:cs="Times New Roman"/>
          <w:i/>
          <w:szCs w:val="24"/>
        </w:rPr>
        <w:t>IoT</w:t>
      </w:r>
      <w:r w:rsidRPr="001F002B">
        <w:rPr>
          <w:rFonts w:cs="Times New Roman"/>
          <w:szCs w:val="24"/>
        </w:rPr>
        <w:t xml:space="preserve"> serta dilengkapi dengan kemampuan </w:t>
      </w:r>
      <w:r w:rsidR="00CC6A8B" w:rsidRPr="00CC6A8B">
        <w:rPr>
          <w:rFonts w:cs="Times New Roman"/>
          <w:i/>
          <w:iCs/>
          <w:szCs w:val="24"/>
        </w:rPr>
        <w:t>Bluetooth</w:t>
      </w:r>
      <w:r w:rsidRPr="001F002B">
        <w:rPr>
          <w:rFonts w:cs="Times New Roman"/>
          <w:szCs w:val="24"/>
        </w:rPr>
        <w:t xml:space="preserve"> </w:t>
      </w:r>
      <w:r w:rsidRPr="002D43BB">
        <w:rPr>
          <w:rFonts w:cs="Times New Roman"/>
          <w:i/>
          <w:iCs/>
          <w:szCs w:val="24"/>
        </w:rPr>
        <w:t>low energy</w:t>
      </w:r>
      <w:r w:rsidR="00AF0E0F" w:rsidRPr="002D43BB">
        <w:rPr>
          <w:rFonts w:cs="Times New Roman"/>
          <w:i/>
          <w:iCs/>
          <w:szCs w:val="24"/>
        </w:rPr>
        <w:t xml:space="preserve"> </w:t>
      </w:r>
      <w:r w:rsidRPr="001F002B">
        <w:rPr>
          <w:rFonts w:cs="Times New Roman"/>
          <w:szCs w:val="24"/>
        </w:rPr>
        <w:fldChar w:fldCharType="begin" w:fldLock="1"/>
      </w:r>
      <w:r w:rsidR="004F677E">
        <w:rPr>
          <w:rFonts w:cs="Times New Roman"/>
          <w:szCs w:val="24"/>
        </w:rPr>
        <w:instrText>ADDIN CSL_CITATION {"citationItems":[{"id":"ITEM-1","itemData":{"DOI":"10.3390/iot4030012","ISSN":"2624831X","abstract":"Agriculture, or farming, is the science of cultivating the soil, growing crops, and raising livestock. Ever since the days of the first plow from sticks over ten thousand years ago, agriculture has always depended on technology. As technology and science improved, so did the scale at which farming was possible. With the popularity and growth of the Internet of Things (IoT) in recent years, there are even more avenues for technology to make agriculture more efficient and help farmers in every nation. In this paper, we designed a smart IoT-enabled drip irrigation system using ESP32 to automate the irrigation process, and we tested it. The ESP32 communicates with the Blynk app, which is used to collect irrigation data, manually water the plants, switch off the automatic watering function, and plot graphs based on the readings of the sensors. We connected the ESP32 to a soil moisture sensor, temperature sensor, air humidity sensor, and water flow sensor. The ESP32 regularly checks if the soil is dry. If the soil is dry and the soil temperature is appropriate for watering, the ESP32 opens a solenoid valve and waters the plants. The amount of time to run the drip irrigation system is determined based on the flow rate measured by the water flow sensor. The ESP32 reads the humidity sensor values and notifies the user when the humidity is too high or too low. The user can switch off the automatic watering system according to the humidity value. In both primary and field tests, we found that the system ran well and was able to grow green onions.","author":[{"dropping-particle":"","family":"Pereira","given":"Gilroy P.","non-dropping-particle":"","parse-names":false,"suffix":""},{"dropping-particle":"","family":"Chaari","given":"Mohamed Z.","non-dropping-particle":"","parse-names":false,"suffix":""},{"dropping-particle":"","family":"Daroge","given":"Fawwad","non-dropping-particle":"","parse-names":false,"suffix":""}],"container-title":"Internet of Things","id":"ITEM-1","issue":"3","issued":{"date-parts":[["2023"]]},"page":"221-243","title":"IoT-Enabled Smart Drip Irrigation System Using ESP32","type":"article-journal","volume":"4"},"uris":["http://www.mendeley.com/documents/?uuid=3b08edf3-53d6-4430-97e8-acbc4908f9af"]}],"mendeley":{"formattedCitation":"[5]","plainTextFormattedCitation":"[5]","previouslyFormattedCitation":"[5]"},"properties":{"noteIndex":0},"schema":"https://github.com/citation-style-language/schema/raw/master/csl-citation.json"}</w:instrText>
      </w:r>
      <w:r w:rsidRPr="001F002B">
        <w:rPr>
          <w:rFonts w:cs="Times New Roman"/>
          <w:szCs w:val="24"/>
        </w:rPr>
        <w:fldChar w:fldCharType="separate"/>
      </w:r>
      <w:r w:rsidR="00CE1AAB" w:rsidRPr="00CE1AAB">
        <w:rPr>
          <w:rFonts w:cs="Times New Roman"/>
          <w:noProof/>
          <w:szCs w:val="24"/>
        </w:rPr>
        <w:t>[5]</w:t>
      </w:r>
      <w:r w:rsidRPr="001F002B">
        <w:rPr>
          <w:rFonts w:cs="Times New Roman"/>
          <w:szCs w:val="24"/>
        </w:rPr>
        <w:fldChar w:fldCharType="end"/>
      </w:r>
      <w:r w:rsidRPr="001F002B">
        <w:rPr>
          <w:rFonts w:cs="Times New Roman"/>
          <w:szCs w:val="24"/>
        </w:rPr>
        <w:t>.</w:t>
      </w:r>
      <w:r w:rsidR="00AF0E0F">
        <w:rPr>
          <w:rFonts w:cs="Times New Roman"/>
          <w:szCs w:val="24"/>
        </w:rPr>
        <w:t xml:space="preserve"> </w:t>
      </w:r>
      <w:r w:rsidRPr="001F002B">
        <w:rPr>
          <w:rFonts w:cs="Times New Roman"/>
          <w:szCs w:val="24"/>
        </w:rPr>
        <w:t>Sehingga komponen ini sangat cocok digunakan untuk perancangan sistem baik dari segi pin dan konsumsi daya yang nantinya akan digunakan</w:t>
      </w:r>
      <w:r w:rsidR="00101C92">
        <w:rPr>
          <w:rFonts w:cs="Times New Roman"/>
          <w:szCs w:val="24"/>
        </w:rPr>
        <w:t xml:space="preserve"> </w:t>
      </w:r>
      <w:r w:rsidRPr="001F002B">
        <w:rPr>
          <w:rFonts w:cs="Times New Roman"/>
          <w:szCs w:val="24"/>
        </w:rPr>
        <w:fldChar w:fldCharType="begin" w:fldLock="1"/>
      </w:r>
      <w:r w:rsidR="004F677E">
        <w:rPr>
          <w:rFonts w:cs="Times New Roman"/>
          <w:szCs w:val="24"/>
        </w:rPr>
        <w:instrText>ADDIN CSL_CITATION {"citationItems":[{"id":"ITEM-1","itemData":{"DOI":"10.31763/iota.v2i1.512","abstract":"Images Recognition and Face Recognition are a form of artificial intelligence developed on Robots and Smart CCTV, such as technology currently developing, such as YOLO Real-time Object Detection and Images Recognition using Python language. In this research, the tool trying to be used is the ESP32 camera and his approach to several types of study, such as smart door locks.  To activate this ESP32 camera, use the ATmega 328 mini Microcontroller, Arduino board, and FTDI Programmer.  The thing that can be analyzed is the delay or inference time (ms) on the ESP32 camera.  Face recognition technology in this research is devoted to using the ES32 camera, which is expected to be an inexpensive image recognition solution.  This research using the ESP32 camera was made as easy as possible to be applied by everyone, but by not leaving the analysis side, one of which is on the time side of the camera's detection of the object in front of it, how far and fast (ms), this object can be explicitly detected.  Speed is seen from the resolution specifications used for face recognition and image recognition, such as CIF and QVGA, and throughput (bytes) analysis of ESP32-Cam and Server using Wireshark.","author":[{"dropping-particle":"","family":"Adi","given":"Puput Dani Prasetyo","non-dropping-particle":"","parse-names":false,"suffix":""},{"dropping-particle":"","family":"Wahyu","given":"Yuyu","non-dropping-particle":"","parse-names":false,"suffix":""}],"container-title":"Internet of Things and Artificial Intelligence Journal","id":"ITEM-1","issue":"1","issued":{"date-parts":[["2022"]]},"page":"10-21","title":"Performance evaluation of ESP32 Camera Face Recognition for various projects","type":"article-journal","volume":"2"},"uris":["http://www.mendeley.com/documents/?uuid=1404ea8d-e5ba-415e-aa9a-8a019aa287b4"]}],"mendeley":{"formattedCitation":"[8]","plainTextFormattedCitation":"[8]","previouslyFormattedCitation":"[8]"},"properties":{"noteIndex":0},"schema":"https://github.com/citation-style-language/schema/raw/master/csl-citation.json"}</w:instrText>
      </w:r>
      <w:r w:rsidRPr="001F002B">
        <w:rPr>
          <w:rFonts w:cs="Times New Roman"/>
          <w:szCs w:val="24"/>
        </w:rPr>
        <w:fldChar w:fldCharType="separate"/>
      </w:r>
      <w:r w:rsidR="00CE1AAB" w:rsidRPr="00CE1AAB">
        <w:rPr>
          <w:rFonts w:cs="Times New Roman"/>
          <w:noProof/>
          <w:szCs w:val="24"/>
        </w:rPr>
        <w:t>[8]</w:t>
      </w:r>
      <w:r w:rsidRPr="001F002B">
        <w:rPr>
          <w:rFonts w:cs="Times New Roman"/>
          <w:szCs w:val="24"/>
        </w:rPr>
        <w:fldChar w:fldCharType="end"/>
      </w:r>
      <w:r w:rsidR="00A40510">
        <w:rPr>
          <w:rFonts w:cs="Times New Roman"/>
          <w:szCs w:val="24"/>
        </w:rPr>
        <w:t>.</w:t>
      </w:r>
    </w:p>
    <w:p w14:paraId="7D308992" w14:textId="77777777" w:rsidR="003508FB" w:rsidRDefault="0016342E" w:rsidP="00F662E3">
      <w:pPr>
        <w:keepNext/>
        <w:spacing w:after="0" w:line="360" w:lineRule="auto"/>
        <w:jc w:val="center"/>
      </w:pPr>
      <w:r w:rsidRPr="0016342E">
        <w:rPr>
          <w:rFonts w:cs="Times New Roman"/>
          <w:noProof/>
          <w:szCs w:val="24"/>
        </w:rPr>
        <w:drawing>
          <wp:inline distT="0" distB="0" distL="0" distR="0" wp14:anchorId="2B41438D" wp14:editId="122204B3">
            <wp:extent cx="4501627" cy="2333117"/>
            <wp:effectExtent l="0" t="0" r="0" b="0"/>
            <wp:docPr id="12801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7896" name=""/>
                    <pic:cNvPicPr/>
                  </pic:nvPicPr>
                  <pic:blipFill>
                    <a:blip r:embed="rId19"/>
                    <a:stretch>
                      <a:fillRect/>
                    </a:stretch>
                  </pic:blipFill>
                  <pic:spPr>
                    <a:xfrm>
                      <a:off x="0" y="0"/>
                      <a:ext cx="4510694" cy="2337816"/>
                    </a:xfrm>
                    <a:prstGeom prst="rect">
                      <a:avLst/>
                    </a:prstGeom>
                  </pic:spPr>
                </pic:pic>
              </a:graphicData>
            </a:graphic>
          </wp:inline>
        </w:drawing>
      </w:r>
    </w:p>
    <w:p w14:paraId="551A8243" w14:textId="4E8BDD0B" w:rsidR="002D43BB" w:rsidRDefault="003508FB" w:rsidP="002D43BB">
      <w:pPr>
        <w:pStyle w:val="Caption"/>
        <w:spacing w:after="0"/>
        <w:jc w:val="center"/>
        <w:rPr>
          <w:sz w:val="24"/>
          <w:szCs w:val="24"/>
        </w:rPr>
      </w:pPr>
      <w:bookmarkStart w:id="358" w:name="_Toc173268147"/>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2</w:t>
      </w:r>
      <w:r w:rsidRPr="00F662E3">
        <w:rPr>
          <w:b/>
          <w:bCs/>
          <w:sz w:val="24"/>
          <w:szCs w:val="24"/>
        </w:rPr>
        <w:fldChar w:fldCharType="end"/>
      </w:r>
      <w:r w:rsidRPr="00944675">
        <w:rPr>
          <w:sz w:val="24"/>
          <w:szCs w:val="24"/>
        </w:rPr>
        <w:t xml:space="preserve"> </w:t>
      </w:r>
      <w:r w:rsidRPr="00845476">
        <w:rPr>
          <w:i/>
          <w:iCs w:val="0"/>
          <w:sz w:val="24"/>
          <w:szCs w:val="24"/>
        </w:rPr>
        <w:t xml:space="preserve">Microcontroller </w:t>
      </w:r>
      <w:r w:rsidRPr="00CB4B1F">
        <w:rPr>
          <w:sz w:val="24"/>
          <w:szCs w:val="24"/>
        </w:rPr>
        <w:t>ESP32</w:t>
      </w:r>
      <w:r w:rsidR="00CB4B1F">
        <w:rPr>
          <w:sz w:val="24"/>
          <w:szCs w:val="24"/>
        </w:rPr>
        <w:t xml:space="preserve"> </w:t>
      </w:r>
      <w:r w:rsidRPr="00944675">
        <w:rPr>
          <w:sz w:val="24"/>
          <w:szCs w:val="24"/>
        </w:rPr>
        <w:fldChar w:fldCharType="begin" w:fldLock="1"/>
      </w:r>
      <w:r w:rsidR="004F677E" w:rsidRPr="00944675">
        <w:rPr>
          <w:sz w:val="24"/>
          <w:szCs w:val="24"/>
        </w:rPr>
        <w:instrText>ADDIN CSL_CITATION {"citationItems":[{"id":"ITEM-1","itemData":{"URL":"https://www.upesy.com/blogs/tutorials/esp32","accessed":{"date-parts":[["2024","6","4"]]},"author":[{"dropping-particle":"","family":"UPesy","given":"","non-dropping-particle":"","parse-names":false,"suffix":""}],"id":"ITEM-1","issued":{"date-parts":[["0"]]},"title":"ESP32","type":"webpage"},"uris":["http://www.mendeley.com/documents/?uuid=91d98ebc-6ee6-48ea-a8fd-ac11c6a66532"]}],"mendeley":{"formattedCitation":"[9]","plainTextFormattedCitation":"[9]","previouslyFormattedCitation":"[9]"},"properties":{"noteIndex":0},"schema":"https://github.com/citation-style-language/schema/raw/master/csl-citation.json"}</w:instrText>
      </w:r>
      <w:r w:rsidRPr="00944675">
        <w:rPr>
          <w:sz w:val="24"/>
          <w:szCs w:val="24"/>
        </w:rPr>
        <w:fldChar w:fldCharType="separate"/>
      </w:r>
      <w:r w:rsidR="00CE1AAB" w:rsidRPr="00944675">
        <w:rPr>
          <w:noProof/>
          <w:sz w:val="24"/>
          <w:szCs w:val="24"/>
        </w:rPr>
        <w:t>[9]</w:t>
      </w:r>
      <w:bookmarkEnd w:id="358"/>
      <w:r w:rsidRPr="00944675">
        <w:rPr>
          <w:sz w:val="24"/>
          <w:szCs w:val="24"/>
        </w:rPr>
        <w:fldChar w:fldCharType="end"/>
      </w:r>
    </w:p>
    <w:p w14:paraId="798BB17E" w14:textId="77777777" w:rsidR="002D43BB" w:rsidRPr="002D43BB" w:rsidRDefault="002D43BB" w:rsidP="002D43BB"/>
    <w:p w14:paraId="0F75C406" w14:textId="289C0B62" w:rsidR="001F002B" w:rsidRDefault="001F002B" w:rsidP="00C442F8">
      <w:pPr>
        <w:pStyle w:val="Heading3"/>
      </w:pPr>
      <w:bookmarkStart w:id="359" w:name="_Toc159569429"/>
      <w:bookmarkStart w:id="360" w:name="_Toc175172365"/>
      <w:r w:rsidRPr="00DC6329">
        <w:t>ESP-32 CAM</w:t>
      </w:r>
      <w:bookmarkEnd w:id="359"/>
      <w:bookmarkEnd w:id="360"/>
    </w:p>
    <w:p w14:paraId="0C04C195" w14:textId="284C3D58" w:rsidR="001F002B" w:rsidRDefault="001F002B" w:rsidP="001F002B">
      <w:pPr>
        <w:spacing w:after="0" w:line="360" w:lineRule="auto"/>
        <w:rPr>
          <w:rFonts w:cs="Times New Roman"/>
          <w:szCs w:val="24"/>
        </w:rPr>
      </w:pPr>
      <w:r w:rsidRPr="006C555D">
        <w:rPr>
          <w:rFonts w:cs="Times New Roman"/>
          <w:i/>
          <w:iCs/>
          <w:szCs w:val="24"/>
        </w:rPr>
        <w:t>ESP32-CAM</w:t>
      </w:r>
      <w:r w:rsidRPr="001F002B">
        <w:rPr>
          <w:rFonts w:cs="Times New Roman"/>
          <w:szCs w:val="24"/>
        </w:rPr>
        <w:t xml:space="preserve"> merupakan </w:t>
      </w:r>
      <w:r w:rsidR="00930CB2" w:rsidRPr="00930CB2">
        <w:rPr>
          <w:rFonts w:cs="Times New Roman"/>
          <w:i/>
          <w:iCs/>
          <w:szCs w:val="24"/>
        </w:rPr>
        <w:t>microcontroller</w:t>
      </w:r>
      <w:r w:rsidRPr="001F002B">
        <w:rPr>
          <w:rFonts w:cs="Times New Roman"/>
          <w:szCs w:val="24"/>
        </w:rPr>
        <w:t xml:space="preserve"> yang dapat diprogram dengan </w:t>
      </w:r>
      <w:r w:rsidRPr="00AD7459">
        <w:rPr>
          <w:rFonts w:cs="Times New Roman"/>
          <w:i/>
          <w:iCs/>
          <w:szCs w:val="24"/>
        </w:rPr>
        <w:t xml:space="preserve">built-in </w:t>
      </w:r>
      <w:r w:rsidR="001A5951" w:rsidRPr="00AD7459">
        <w:rPr>
          <w:rFonts w:cs="Times New Roman"/>
          <w:i/>
          <w:iCs/>
          <w:szCs w:val="24"/>
        </w:rPr>
        <w:t>WIFI</w:t>
      </w:r>
      <w:r w:rsidRPr="001F002B">
        <w:rPr>
          <w:rFonts w:cs="Times New Roman"/>
          <w:szCs w:val="24"/>
        </w:rPr>
        <w:t xml:space="preserve"> dan </w:t>
      </w:r>
      <w:r w:rsidR="00CC6A8B" w:rsidRPr="00CC6A8B">
        <w:rPr>
          <w:rFonts w:cs="Times New Roman"/>
          <w:i/>
          <w:iCs/>
          <w:szCs w:val="24"/>
        </w:rPr>
        <w:t>Bluetooth</w:t>
      </w:r>
      <w:r w:rsidRPr="001F002B">
        <w:rPr>
          <w:rFonts w:cs="Times New Roman"/>
          <w:szCs w:val="24"/>
        </w:rPr>
        <w:t xml:space="preserve">, dengan tambahan 4MB RAM eksternal. ESP32-CAM memiliki modul </w:t>
      </w:r>
      <w:r w:rsidR="007E7DFC" w:rsidRPr="007E7DFC">
        <w:rPr>
          <w:rFonts w:cs="Times New Roman"/>
          <w:i/>
          <w:szCs w:val="24"/>
        </w:rPr>
        <w:t>camera</w:t>
      </w:r>
      <w:r w:rsidRPr="001F002B">
        <w:rPr>
          <w:rFonts w:cs="Times New Roman"/>
          <w:szCs w:val="24"/>
        </w:rPr>
        <w:t xml:space="preserve"> ukuran kecil yang sangat kompetitif yang dapat beroperasi secara independent. ESP32-CAM dapat digunakan secara luas di berbagai aplikasi </w:t>
      </w:r>
      <w:r w:rsidR="007E7DFC" w:rsidRPr="007E7DFC">
        <w:rPr>
          <w:rFonts w:cs="Times New Roman"/>
          <w:i/>
          <w:szCs w:val="24"/>
        </w:rPr>
        <w:t>IoT</w:t>
      </w:r>
      <w:r w:rsidRPr="001F002B">
        <w:rPr>
          <w:rFonts w:cs="Times New Roman"/>
          <w:szCs w:val="24"/>
        </w:rPr>
        <w:t xml:space="preserve">. sangat cocok untuk </w:t>
      </w:r>
      <w:r w:rsidRPr="00BB256A">
        <w:rPr>
          <w:rFonts w:cs="Times New Roman"/>
          <w:i/>
          <w:iCs/>
          <w:szCs w:val="24"/>
        </w:rPr>
        <w:t>home smart devices</w:t>
      </w:r>
      <w:r w:rsidRPr="001F002B">
        <w:rPr>
          <w:rFonts w:cs="Times New Roman"/>
          <w:szCs w:val="24"/>
        </w:rPr>
        <w:t xml:space="preserve">, industrial </w:t>
      </w:r>
      <w:r w:rsidRPr="00A05F5E">
        <w:rPr>
          <w:rFonts w:cs="Times New Roman"/>
          <w:i/>
          <w:iCs/>
          <w:szCs w:val="24"/>
        </w:rPr>
        <w:t xml:space="preserve">wireless </w:t>
      </w:r>
      <w:r w:rsidRPr="001F002B">
        <w:rPr>
          <w:rFonts w:cs="Times New Roman"/>
          <w:szCs w:val="24"/>
        </w:rPr>
        <w:t xml:space="preserve">control, </w:t>
      </w:r>
      <w:r w:rsidRPr="00A05F5E">
        <w:rPr>
          <w:rFonts w:cs="Times New Roman"/>
          <w:i/>
          <w:iCs/>
          <w:szCs w:val="24"/>
        </w:rPr>
        <w:t>wireless</w:t>
      </w:r>
      <w:r w:rsidRPr="001F002B">
        <w:rPr>
          <w:rFonts w:cs="Times New Roman"/>
          <w:szCs w:val="24"/>
        </w:rPr>
        <w:t xml:space="preserve"> </w:t>
      </w:r>
      <w:r w:rsidR="007E7DFC" w:rsidRPr="007E7DFC">
        <w:rPr>
          <w:rFonts w:cs="Times New Roman"/>
          <w:i/>
          <w:szCs w:val="24"/>
        </w:rPr>
        <w:t>monitoring</w:t>
      </w:r>
      <w:r w:rsidRPr="001F002B">
        <w:rPr>
          <w:rFonts w:cs="Times New Roman"/>
          <w:szCs w:val="24"/>
        </w:rPr>
        <w:t xml:space="preserve">, QR </w:t>
      </w:r>
      <w:r w:rsidRPr="00A05F5E">
        <w:rPr>
          <w:rFonts w:cs="Times New Roman"/>
          <w:i/>
          <w:iCs/>
          <w:szCs w:val="24"/>
        </w:rPr>
        <w:t xml:space="preserve">wireless </w:t>
      </w:r>
      <w:r w:rsidRPr="00DC0018">
        <w:rPr>
          <w:rFonts w:cs="Times New Roman"/>
          <w:i/>
          <w:iCs/>
          <w:szCs w:val="24"/>
        </w:rPr>
        <w:t>identification</w:t>
      </w:r>
      <w:r w:rsidRPr="001F002B">
        <w:rPr>
          <w:rFonts w:cs="Times New Roman"/>
          <w:szCs w:val="24"/>
        </w:rPr>
        <w:t xml:space="preserve">, </w:t>
      </w:r>
      <w:r w:rsidRPr="00350209">
        <w:rPr>
          <w:rFonts w:cs="Times New Roman"/>
          <w:i/>
          <w:iCs/>
          <w:szCs w:val="24"/>
        </w:rPr>
        <w:t>wireless positioning</w:t>
      </w:r>
      <w:r w:rsidRPr="001F002B">
        <w:rPr>
          <w:rFonts w:cs="Times New Roman"/>
          <w:szCs w:val="24"/>
        </w:rPr>
        <w:t xml:space="preserve"> system </w:t>
      </w:r>
      <w:r w:rsidRPr="00AD7459">
        <w:rPr>
          <w:rFonts w:cs="Times New Roman"/>
          <w:i/>
          <w:iCs/>
          <w:szCs w:val="24"/>
        </w:rPr>
        <w:t xml:space="preserve">signals </w:t>
      </w:r>
      <w:r w:rsidRPr="001F002B">
        <w:rPr>
          <w:rFonts w:cs="Times New Roman"/>
          <w:szCs w:val="24"/>
        </w:rPr>
        <w:t xml:space="preserve">dan aplikasi </w:t>
      </w:r>
      <w:r w:rsidR="007E7DFC" w:rsidRPr="007E7DFC">
        <w:rPr>
          <w:rFonts w:cs="Times New Roman"/>
          <w:i/>
          <w:szCs w:val="24"/>
        </w:rPr>
        <w:t>IoT</w:t>
      </w:r>
      <w:r w:rsidRPr="001F002B">
        <w:rPr>
          <w:rFonts w:cs="Times New Roman"/>
          <w:szCs w:val="24"/>
        </w:rPr>
        <w:t xml:space="preserve"> lainnya.ESP32-CAM mengadopsi DIP </w:t>
      </w:r>
      <w:r w:rsidRPr="00BB256A">
        <w:rPr>
          <w:rFonts w:cs="Times New Roman"/>
          <w:i/>
          <w:iCs/>
          <w:szCs w:val="24"/>
        </w:rPr>
        <w:t>package</w:t>
      </w:r>
      <w:r w:rsidRPr="001F002B">
        <w:rPr>
          <w:rFonts w:cs="Times New Roman"/>
          <w:szCs w:val="24"/>
        </w:rPr>
        <w:t xml:space="preserve"> dan dapat langsung dimasukkan ke dalam backplane</w:t>
      </w:r>
      <w:r w:rsidR="00AD7459">
        <w:rPr>
          <w:rFonts w:cs="Times New Roman"/>
          <w:szCs w:val="24"/>
        </w:rPr>
        <w:t>,</w:t>
      </w:r>
      <w:r w:rsidRPr="001F002B">
        <w:rPr>
          <w:rFonts w:cs="Times New Roman"/>
          <w:szCs w:val="24"/>
        </w:rPr>
        <w:t xml:space="preserve"> untuk mewujudkan produksi produk yang cepat</w:t>
      </w:r>
      <w:r w:rsidR="00AD7459">
        <w:rPr>
          <w:rFonts w:cs="Times New Roman"/>
          <w:szCs w:val="24"/>
        </w:rPr>
        <w:t xml:space="preserve"> </w:t>
      </w:r>
      <w:r w:rsidRPr="001F002B">
        <w:rPr>
          <w:rFonts w:cs="Times New Roman"/>
          <w:szCs w:val="24"/>
        </w:rPr>
        <w:t xml:space="preserve">mode koneksi dengan keandalan tinggi </w:t>
      </w:r>
      <w:r w:rsidRPr="001F002B">
        <w:rPr>
          <w:rFonts w:cs="Times New Roman"/>
          <w:szCs w:val="24"/>
        </w:rPr>
        <w:fldChar w:fldCharType="begin" w:fldLock="1"/>
      </w:r>
      <w:r w:rsidR="004F677E">
        <w:rPr>
          <w:rFonts w:cs="Times New Roman"/>
          <w:szCs w:val="24"/>
        </w:rPr>
        <w:instrText>ADDIN CSL_CITATION {"citationItems":[{"id":"ITEM-1","itemData":{"DOI":"10.2139/ssrn.4152378","abstract":"This paper covers ESP32 CAM Based Object Detection &amp; Identification with OpenCV. OpenCV is an open-sourced image processing library that is very widely used not just in industry but also in the field of research and development. Here for object detection cvlib Library [1] is used. The library uses a pre-trained AI model on the COCO dataset to detect objects. The name of the pre-trained model is YOLOv3.","author":[{"dropping-particle":"","family":"Mehendale","given":"Ninad","non-dropping-particle":"","parse-names":false,"suffix":""}],"container-title":"SSRN Electronic Journal","id":"ITEM-1","issued":{"date-parts":[["2022"]]},"title":"Object Detection using ESP 32 CAM","type":"article-journal"},"uris":["http://www.mendeley.com/documents/?uuid=9e907514-6a46-4866-9168-4ebbb6f5b40a"]}],"mendeley":{"formattedCitation":"[10]","plainTextFormattedCitation":"[10]","previouslyFormattedCitation":"[10]"},"properties":{"noteIndex":0},"schema":"https://github.com/citation-style-language/schema/raw/master/csl-citation.json"}</w:instrText>
      </w:r>
      <w:r w:rsidRPr="001F002B">
        <w:rPr>
          <w:rFonts w:cs="Times New Roman"/>
          <w:szCs w:val="24"/>
        </w:rPr>
        <w:fldChar w:fldCharType="separate"/>
      </w:r>
      <w:r w:rsidR="00CE1AAB" w:rsidRPr="00CE1AAB">
        <w:rPr>
          <w:rFonts w:cs="Times New Roman"/>
          <w:noProof/>
          <w:szCs w:val="24"/>
        </w:rPr>
        <w:t>[10]</w:t>
      </w:r>
      <w:r w:rsidRPr="001F002B">
        <w:rPr>
          <w:rFonts w:cs="Times New Roman"/>
          <w:szCs w:val="24"/>
        </w:rPr>
        <w:fldChar w:fldCharType="end"/>
      </w:r>
      <w:r w:rsidR="00900E3B">
        <w:rPr>
          <w:rFonts w:cs="Times New Roman"/>
          <w:szCs w:val="24"/>
        </w:rPr>
        <w:t>.</w:t>
      </w:r>
      <w:r w:rsidRPr="001F002B">
        <w:rPr>
          <w:rFonts w:cs="Times New Roman"/>
          <w:szCs w:val="24"/>
        </w:rPr>
        <w:t xml:space="preserve"> </w:t>
      </w:r>
    </w:p>
    <w:p w14:paraId="2453DC27" w14:textId="77777777" w:rsidR="006240FC" w:rsidRDefault="00D617FF" w:rsidP="006240FC">
      <w:pPr>
        <w:keepNext/>
        <w:spacing w:after="0" w:line="360" w:lineRule="auto"/>
        <w:jc w:val="center"/>
      </w:pPr>
      <w:r w:rsidRPr="00D617FF">
        <w:rPr>
          <w:rFonts w:cs="Times New Roman"/>
          <w:noProof/>
          <w:szCs w:val="24"/>
        </w:rPr>
        <w:lastRenderedPageBreak/>
        <w:drawing>
          <wp:inline distT="0" distB="0" distL="0" distR="0" wp14:anchorId="5159617D" wp14:editId="34EAF2A8">
            <wp:extent cx="3712845" cy="1636328"/>
            <wp:effectExtent l="0" t="0" r="0" b="0"/>
            <wp:docPr id="108034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44532" name=""/>
                    <pic:cNvPicPr/>
                  </pic:nvPicPr>
                  <pic:blipFill>
                    <a:blip r:embed="rId20"/>
                    <a:stretch>
                      <a:fillRect/>
                    </a:stretch>
                  </pic:blipFill>
                  <pic:spPr>
                    <a:xfrm>
                      <a:off x="0" y="0"/>
                      <a:ext cx="3730200" cy="1643977"/>
                    </a:xfrm>
                    <a:prstGeom prst="rect">
                      <a:avLst/>
                    </a:prstGeom>
                  </pic:spPr>
                </pic:pic>
              </a:graphicData>
            </a:graphic>
          </wp:inline>
        </w:drawing>
      </w:r>
    </w:p>
    <w:p w14:paraId="0E93FB3F" w14:textId="792A1D74" w:rsidR="00D617FF" w:rsidRDefault="006240FC" w:rsidP="006240FC">
      <w:pPr>
        <w:pStyle w:val="Caption"/>
        <w:jc w:val="center"/>
        <w:rPr>
          <w:sz w:val="24"/>
          <w:szCs w:val="24"/>
        </w:rPr>
      </w:pPr>
      <w:bookmarkStart w:id="361" w:name="_Toc173268148"/>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3</w:t>
      </w:r>
      <w:r w:rsidRPr="00F662E3">
        <w:rPr>
          <w:b/>
          <w:bCs/>
          <w:sz w:val="24"/>
          <w:szCs w:val="24"/>
        </w:rPr>
        <w:fldChar w:fldCharType="end"/>
      </w:r>
      <w:r w:rsidRPr="00944675">
        <w:rPr>
          <w:sz w:val="24"/>
          <w:szCs w:val="24"/>
        </w:rPr>
        <w:t xml:space="preserve"> </w:t>
      </w:r>
      <w:r w:rsidRPr="00632AA9">
        <w:rPr>
          <w:sz w:val="24"/>
          <w:szCs w:val="24"/>
        </w:rPr>
        <w:t>ESP 32 CAM</w:t>
      </w:r>
      <w:r w:rsidR="00CB4B1F">
        <w:rPr>
          <w:i/>
          <w:iCs w:val="0"/>
          <w:sz w:val="24"/>
          <w:szCs w:val="24"/>
        </w:rPr>
        <w:t xml:space="preserve"> </w:t>
      </w:r>
      <w:r w:rsidRPr="00944675">
        <w:rPr>
          <w:sz w:val="24"/>
          <w:szCs w:val="24"/>
        </w:rPr>
        <w:fldChar w:fldCharType="begin" w:fldLock="1"/>
      </w:r>
      <w:r w:rsidR="004F677E" w:rsidRPr="00944675">
        <w:rPr>
          <w:sz w:val="24"/>
          <w:szCs w:val="24"/>
        </w:rPr>
        <w:instrText>ADDIN CSL_CITATION {"citationItems":[{"id":"ITEM-1","itemData":{"URL":"https://randomnerdtutorials.com/","accessed":{"date-parts":[["2024","6","4"]]},"author":[{"dropping-particle":"","family":"Andomnerdtutorials","given":"","non-dropping-particle":"","parse-names":false,"suffix":""}],"id":"ITEM-1","issued":{"date-parts":[["0"]]},"title":"ESP32 CAM","type":"webpage"},"uris":["http://www.mendeley.com/documents/?uuid=82f8f9eb-0546-4100-9d98-587c5bb003f4"]}],"mendeley":{"formattedCitation":"[11]","plainTextFormattedCitation":"[11]","previouslyFormattedCitation":"[11]"},"properties":{"noteIndex":0},"schema":"https://github.com/citation-style-language/schema/raw/master/csl-citation.json"}</w:instrText>
      </w:r>
      <w:r w:rsidRPr="00944675">
        <w:rPr>
          <w:sz w:val="24"/>
          <w:szCs w:val="24"/>
        </w:rPr>
        <w:fldChar w:fldCharType="separate"/>
      </w:r>
      <w:r w:rsidR="00CE1AAB" w:rsidRPr="00944675">
        <w:rPr>
          <w:noProof/>
          <w:sz w:val="24"/>
          <w:szCs w:val="24"/>
        </w:rPr>
        <w:t>[11]</w:t>
      </w:r>
      <w:bookmarkEnd w:id="361"/>
      <w:r w:rsidRPr="00944675">
        <w:rPr>
          <w:sz w:val="24"/>
          <w:szCs w:val="24"/>
        </w:rPr>
        <w:fldChar w:fldCharType="end"/>
      </w:r>
    </w:p>
    <w:p w14:paraId="30B75D18" w14:textId="77777777" w:rsidR="006B3EE3" w:rsidRPr="006B3EE3" w:rsidRDefault="006B3EE3" w:rsidP="006B3EE3">
      <w:pPr>
        <w:spacing w:line="240" w:lineRule="auto"/>
      </w:pPr>
    </w:p>
    <w:p w14:paraId="390A9DDD" w14:textId="77777777" w:rsidR="001F002B" w:rsidRPr="00945B91" w:rsidRDefault="001F002B" w:rsidP="00C442F8">
      <w:pPr>
        <w:pStyle w:val="Heading3"/>
      </w:pPr>
      <w:bookmarkStart w:id="362" w:name="_Toc159569430"/>
      <w:bookmarkStart w:id="363" w:name="_Toc175172366"/>
      <w:r w:rsidRPr="00945B91">
        <w:t>Motor Servo</w:t>
      </w:r>
      <w:bookmarkEnd w:id="362"/>
      <w:bookmarkEnd w:id="363"/>
      <w:r w:rsidRPr="00945B91">
        <w:t xml:space="preserve">  </w:t>
      </w:r>
    </w:p>
    <w:p w14:paraId="056D86CC" w14:textId="52726585" w:rsidR="001F002B" w:rsidRDefault="001F002B" w:rsidP="001F002B">
      <w:pPr>
        <w:spacing w:after="0" w:line="360" w:lineRule="auto"/>
      </w:pPr>
      <w:r w:rsidRPr="00145577">
        <w:rPr>
          <w:rFonts w:cs="Times New Roman"/>
          <w:szCs w:val="24"/>
        </w:rPr>
        <w:t>Motor servo</w:t>
      </w:r>
      <w:r w:rsidRPr="001F002B">
        <w:rPr>
          <w:rFonts w:cs="Times New Roman"/>
          <w:szCs w:val="24"/>
        </w:rPr>
        <w:t xml:space="preserve"> adalah sebuah motor dengan sistem </w:t>
      </w:r>
      <w:r w:rsidRPr="00945B91">
        <w:rPr>
          <w:rFonts w:cs="Times New Roman"/>
          <w:i/>
          <w:iCs/>
          <w:szCs w:val="24"/>
        </w:rPr>
        <w:t>closed feedback</w:t>
      </w:r>
      <w:r w:rsidRPr="001F002B">
        <w:rPr>
          <w:rFonts w:cs="Times New Roman"/>
          <w:szCs w:val="24"/>
        </w:rPr>
        <w:t xml:space="preserve"> di mana posisi dari motor akan di informasikan kembali ke rangkaian kontrol yang ada di dalam </w:t>
      </w:r>
      <w:r w:rsidRPr="00145577">
        <w:rPr>
          <w:rFonts w:cs="Times New Roman"/>
          <w:szCs w:val="24"/>
        </w:rPr>
        <w:t>motor servo.</w:t>
      </w:r>
      <w:r w:rsidRPr="001F002B">
        <w:rPr>
          <w:rFonts w:cs="Times New Roman"/>
          <w:szCs w:val="24"/>
        </w:rPr>
        <w:t xml:space="preserve"> Dengan </w:t>
      </w:r>
      <w:r w:rsidR="00930CB2" w:rsidRPr="00930CB2">
        <w:rPr>
          <w:rFonts w:cs="Times New Roman"/>
          <w:i/>
          <w:szCs w:val="24"/>
        </w:rPr>
        <w:t>input</w:t>
      </w:r>
      <w:r w:rsidRPr="001F002B">
        <w:rPr>
          <w:rFonts w:cs="Times New Roman"/>
          <w:szCs w:val="24"/>
        </w:rPr>
        <w:t xml:space="preserve"> ke kontrol nya yang bisa berupa sinyal analog ataupun sinyal digital, pada dasarnya motor servo banyak digunakan sebagai aktuator yang membutuhkan posisi putaran motor yang presisi. Sedangkan sudut dari sumbu motor servo diatur berdasarkan lebar pulsa yang dikirim melalui kaki sinyal dari kabel motor. Motor servo biasanya hanya bergerak mencapai sudut tertentu saja dan tidak secara kontinyu</w:t>
      </w:r>
      <w:r w:rsidR="001961FA">
        <w:rPr>
          <w:rFonts w:cs="Times New Roman"/>
          <w:szCs w:val="24"/>
        </w:rPr>
        <w:t xml:space="preserve"> </w:t>
      </w:r>
      <w:r w:rsidRPr="001F002B">
        <w:rPr>
          <w:rFonts w:cs="Times New Roman"/>
          <w:szCs w:val="24"/>
        </w:rPr>
        <w:fldChar w:fldCharType="begin" w:fldLock="1"/>
      </w:r>
      <w:r w:rsidR="004F677E">
        <w:rPr>
          <w:rFonts w:cs="Times New Roman"/>
          <w:szCs w:val="24"/>
        </w:rPr>
        <w:instrText>ADDIN CSL_CITATION {"citationItems":[{"id":"ITEM-1","itemData":{"DOI":"10.12962/j23373520.v10i1.59127","ISSN":"2301-928X","abstract":"… stroke bisa disembuhkan dengan berbagai metode dari para ahli kesehatan. Sembuh yang dimaksudkan adalah hasil dari penanganan … dapat tercakup dalam penilaian. Hasil nilai …","author":[{"dropping-particle":"","family":"Amali","given":"Lukman Yassir","non-dropping-particle":"","parse-names":false,"suffix":""},{"dropping-particle":"","family":"Batan","given":"I Made Londen","non-dropping-particle":"","parse-names":false,"suffix":""}],"container-title":"Jurnal Sains dan Seni ITS","id":"ITEM-1","issue":"1","issued":{"date-parts":[["2021"]]},"title":"Perancangan Alat Rehabilitasi Pergelangan Tangan Pasien Pasca Stroke yang Digerakkan Motor Servo","type":"article-journal","volume":"10"},"uris":["http://www.mendeley.com/documents/?uuid=da514bd7-d53d-4e79-92ed-197c2cefd5e1"]}],"mendeley":{"formattedCitation":"[12]","plainTextFormattedCitation":"[12]","previouslyFormattedCitation":"[12]"},"properties":{"noteIndex":0},"schema":"https://github.com/citation-style-language/schema/raw/master/csl-citation.json"}</w:instrText>
      </w:r>
      <w:r w:rsidRPr="001F002B">
        <w:rPr>
          <w:rFonts w:cs="Times New Roman"/>
          <w:szCs w:val="24"/>
        </w:rPr>
        <w:fldChar w:fldCharType="separate"/>
      </w:r>
      <w:r w:rsidR="00CE1AAB" w:rsidRPr="00CE1AAB">
        <w:rPr>
          <w:rFonts w:cs="Times New Roman"/>
          <w:noProof/>
          <w:szCs w:val="24"/>
        </w:rPr>
        <w:t>[12]</w:t>
      </w:r>
      <w:r w:rsidRPr="001F002B">
        <w:rPr>
          <w:rFonts w:cs="Times New Roman"/>
          <w:szCs w:val="24"/>
        </w:rPr>
        <w:fldChar w:fldCharType="end"/>
      </w:r>
      <w:r w:rsidR="00E90C8E">
        <w:rPr>
          <w:rFonts w:cs="Times New Roman"/>
          <w:szCs w:val="24"/>
        </w:rPr>
        <w:t>.</w:t>
      </w:r>
    </w:p>
    <w:p w14:paraId="18930E04" w14:textId="77777777" w:rsidR="00A67BC5" w:rsidRDefault="00D617FF" w:rsidP="00A67BC5">
      <w:pPr>
        <w:keepNext/>
        <w:spacing w:before="240" w:after="0" w:line="360" w:lineRule="auto"/>
        <w:jc w:val="center"/>
      </w:pPr>
      <w:r w:rsidRPr="00D617FF">
        <w:rPr>
          <w:noProof/>
        </w:rPr>
        <w:drawing>
          <wp:inline distT="0" distB="0" distL="0" distR="0" wp14:anchorId="7E10DD9D" wp14:editId="0D2A584A">
            <wp:extent cx="1232266" cy="889355"/>
            <wp:effectExtent l="0" t="0" r="0" b="0"/>
            <wp:docPr id="3278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93189" name=""/>
                    <pic:cNvPicPr/>
                  </pic:nvPicPr>
                  <pic:blipFill>
                    <a:blip r:embed="rId21"/>
                    <a:stretch>
                      <a:fillRect/>
                    </a:stretch>
                  </pic:blipFill>
                  <pic:spPr>
                    <a:xfrm>
                      <a:off x="0" y="0"/>
                      <a:ext cx="1261305" cy="910313"/>
                    </a:xfrm>
                    <a:prstGeom prst="rect">
                      <a:avLst/>
                    </a:prstGeom>
                  </pic:spPr>
                </pic:pic>
              </a:graphicData>
            </a:graphic>
          </wp:inline>
        </w:drawing>
      </w:r>
    </w:p>
    <w:p w14:paraId="5BF90AC2" w14:textId="1DFF04B3" w:rsidR="001B16E2" w:rsidRDefault="00A67BC5" w:rsidP="00F662E3">
      <w:pPr>
        <w:pStyle w:val="Caption"/>
        <w:jc w:val="center"/>
        <w:rPr>
          <w:sz w:val="24"/>
          <w:szCs w:val="24"/>
        </w:rPr>
      </w:pPr>
      <w:bookmarkStart w:id="364" w:name="_Toc173268149"/>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4</w:t>
      </w:r>
      <w:r w:rsidRPr="00F662E3">
        <w:rPr>
          <w:b/>
          <w:bCs/>
          <w:sz w:val="24"/>
          <w:szCs w:val="24"/>
        </w:rPr>
        <w:fldChar w:fldCharType="end"/>
      </w:r>
      <w:r w:rsidRPr="00CB4B1F">
        <w:rPr>
          <w:sz w:val="24"/>
          <w:szCs w:val="24"/>
        </w:rPr>
        <w:t xml:space="preserve"> Servo SG90</w:t>
      </w:r>
      <w:r w:rsidR="00CB4B1F" w:rsidRPr="00CB4B1F">
        <w:rPr>
          <w:sz w:val="24"/>
          <w:szCs w:val="24"/>
        </w:rPr>
        <w:t xml:space="preserve"> </w:t>
      </w:r>
      <w:r w:rsidRPr="00944675">
        <w:rPr>
          <w:sz w:val="24"/>
          <w:szCs w:val="24"/>
        </w:rPr>
        <w:fldChar w:fldCharType="begin" w:fldLock="1"/>
      </w:r>
      <w:r w:rsidR="004F677E" w:rsidRPr="00944675">
        <w:rPr>
          <w:sz w:val="24"/>
          <w:szCs w:val="24"/>
        </w:rPr>
        <w:instrText>ADDIN CSL_CITATION {"citationItems":[{"id":"ITEM-1","itemData":{"URL":"https://lastminuteengineers.com/","accessed":{"date-parts":[["2024","6","5"]]},"author":[{"dropping-particle":"","family":"Lastminuteengineers","given":"","non-dropping-particle":"","parse-names":false,"suffix":""}],"id":"ITEM-1","issued":{"date-parts":[["0"]]},"title":"SERVO SG90","type":"webpage"},"uris":["http://www.mendeley.com/documents/?uuid=42f7cb54-c8f2-46c0-9436-a3a697a37d35"]}],"mendeley":{"formattedCitation":"[13]","plainTextFormattedCitation":"[13]","previouslyFormattedCitation":"[13]"},"properties":{"noteIndex":0},"schema":"https://github.com/citation-style-language/schema/raw/master/csl-citation.json"}</w:instrText>
      </w:r>
      <w:r w:rsidRPr="00944675">
        <w:rPr>
          <w:sz w:val="24"/>
          <w:szCs w:val="24"/>
        </w:rPr>
        <w:fldChar w:fldCharType="separate"/>
      </w:r>
      <w:r w:rsidR="00CE1AAB" w:rsidRPr="00944675">
        <w:rPr>
          <w:noProof/>
          <w:sz w:val="24"/>
          <w:szCs w:val="24"/>
        </w:rPr>
        <w:t>[13]</w:t>
      </w:r>
      <w:bookmarkEnd w:id="364"/>
      <w:r w:rsidRPr="00944675">
        <w:rPr>
          <w:sz w:val="24"/>
          <w:szCs w:val="24"/>
        </w:rPr>
        <w:fldChar w:fldCharType="end"/>
      </w:r>
    </w:p>
    <w:p w14:paraId="699AB28C" w14:textId="77777777" w:rsidR="006B3EE3" w:rsidRPr="006B3EE3" w:rsidRDefault="006B3EE3" w:rsidP="006B3EE3"/>
    <w:p w14:paraId="7F3A2A45" w14:textId="553A13CD" w:rsidR="001F002B" w:rsidRDefault="001F002B" w:rsidP="00C442F8">
      <w:pPr>
        <w:pStyle w:val="Heading3"/>
      </w:pPr>
      <w:bookmarkStart w:id="365" w:name="_Toc159569431"/>
      <w:bookmarkStart w:id="366" w:name="_Toc175172367"/>
      <w:r w:rsidRPr="00DC6329">
        <w:t xml:space="preserve">GPS </w:t>
      </w:r>
      <w:bookmarkEnd w:id="365"/>
      <w:r>
        <w:t>U-</w:t>
      </w:r>
      <w:r w:rsidR="008C1438">
        <w:t>Box</w:t>
      </w:r>
      <w:r>
        <w:t xml:space="preserve"> Neo Series M</w:t>
      </w:r>
      <w:bookmarkEnd w:id="366"/>
    </w:p>
    <w:p w14:paraId="2403F541" w14:textId="62D0B9E1" w:rsidR="001F002B" w:rsidRPr="00945B91" w:rsidRDefault="00945B91" w:rsidP="00945B91">
      <w:pPr>
        <w:spacing w:after="0" w:line="360" w:lineRule="auto"/>
        <w:rPr>
          <w:rFonts w:eastAsia="Times New Roman" w:cs="Times New Roman"/>
          <w:kern w:val="0"/>
          <w:szCs w:val="24"/>
          <w:lang w:val="en-ID" w:eastAsia="en-ID"/>
          <w14:ligatures w14:val="none"/>
        </w:rPr>
      </w:pPr>
      <w:r w:rsidRPr="00945B91">
        <w:rPr>
          <w:rFonts w:eastAsia="Times New Roman" w:cs="Times New Roman"/>
          <w:kern w:val="0"/>
          <w:szCs w:val="24"/>
          <w:lang w:val="en-ID" w:eastAsia="en-ID"/>
          <w14:ligatures w14:val="none"/>
        </w:rPr>
        <w:t xml:space="preserve">GPS digunakan untuk menentukan posisi dengan mengambil data dari satelit, termasuk waktu, </w:t>
      </w:r>
      <w:r w:rsidRPr="00F2659D">
        <w:rPr>
          <w:rFonts w:eastAsia="Times New Roman" w:cs="Times New Roman"/>
          <w:i/>
          <w:iCs/>
          <w:kern w:val="0"/>
          <w:szCs w:val="24"/>
          <w:lang w:val="en-ID" w:eastAsia="en-ID"/>
          <w14:ligatures w14:val="none"/>
        </w:rPr>
        <w:t>latitude</w:t>
      </w:r>
      <w:r w:rsidRPr="00945B91">
        <w:rPr>
          <w:rFonts w:eastAsia="Times New Roman" w:cs="Times New Roman"/>
          <w:kern w:val="0"/>
          <w:szCs w:val="24"/>
          <w:lang w:val="en-ID" w:eastAsia="en-ID"/>
          <w14:ligatures w14:val="none"/>
        </w:rPr>
        <w:t xml:space="preserve">, </w:t>
      </w:r>
      <w:r w:rsidRPr="00F2659D">
        <w:rPr>
          <w:rFonts w:eastAsia="Times New Roman" w:cs="Times New Roman"/>
          <w:i/>
          <w:iCs/>
          <w:kern w:val="0"/>
          <w:szCs w:val="24"/>
          <w:lang w:val="en-ID" w:eastAsia="en-ID"/>
          <w14:ligatures w14:val="none"/>
        </w:rPr>
        <w:t>longitude</w:t>
      </w:r>
      <w:r w:rsidRPr="00945B91">
        <w:rPr>
          <w:rFonts w:eastAsia="Times New Roman" w:cs="Times New Roman"/>
          <w:kern w:val="0"/>
          <w:szCs w:val="24"/>
          <w:lang w:val="en-ID" w:eastAsia="en-ID"/>
          <w14:ligatures w14:val="none"/>
        </w:rPr>
        <w:t>, ketinggian, dan kecepatan</w:t>
      </w:r>
      <w:r w:rsidRPr="00945B91">
        <w:rPr>
          <w:rFonts w:eastAsia="Times New Roman" w:cs="Times New Roman"/>
          <w:i/>
          <w:iCs/>
          <w:kern w:val="0"/>
          <w:szCs w:val="24"/>
          <w:lang w:val="en-ID" w:eastAsia="en-ID"/>
          <w14:ligatures w14:val="none"/>
        </w:rPr>
        <w:t>. GPS receiver U-</w:t>
      </w:r>
      <w:proofErr w:type="spellStart"/>
      <w:r w:rsidRPr="00945B91">
        <w:rPr>
          <w:rFonts w:eastAsia="Times New Roman" w:cs="Times New Roman"/>
          <w:i/>
          <w:iCs/>
          <w:kern w:val="0"/>
          <w:szCs w:val="24"/>
          <w:lang w:val="en-ID" w:eastAsia="en-ID"/>
          <w14:ligatures w14:val="none"/>
        </w:rPr>
        <w:t>blox</w:t>
      </w:r>
      <w:proofErr w:type="spellEnd"/>
      <w:r w:rsidRPr="00945B91">
        <w:rPr>
          <w:rFonts w:eastAsia="Times New Roman" w:cs="Times New Roman"/>
          <w:i/>
          <w:iCs/>
          <w:kern w:val="0"/>
          <w:szCs w:val="24"/>
          <w:lang w:val="en-ID" w:eastAsia="en-ID"/>
          <w14:ligatures w14:val="none"/>
        </w:rPr>
        <w:t xml:space="preserve"> Neo-8m</w:t>
      </w:r>
      <w:r w:rsidRPr="00945B91">
        <w:rPr>
          <w:rFonts w:eastAsia="Times New Roman" w:cs="Times New Roman"/>
          <w:kern w:val="0"/>
          <w:szCs w:val="24"/>
          <w:lang w:val="en-ID" w:eastAsia="en-ID"/>
          <w14:ligatures w14:val="none"/>
        </w:rPr>
        <w:t xml:space="preserve"> adalah penerima sinyal GPS stand-alone dengan performa baik. Parameter pentingnya, </w:t>
      </w:r>
      <w:r w:rsidRPr="001C2108">
        <w:rPr>
          <w:rFonts w:eastAsia="Times New Roman" w:cs="Times New Roman"/>
          <w:i/>
          <w:iCs/>
          <w:kern w:val="0"/>
          <w:szCs w:val="24"/>
          <w:lang w:val="en-ID" w:eastAsia="en-ID"/>
          <w14:ligatures w14:val="none"/>
        </w:rPr>
        <w:t>Time to First Fix</w:t>
      </w:r>
      <w:r w:rsidRPr="00945B91">
        <w:rPr>
          <w:rFonts w:eastAsia="Times New Roman" w:cs="Times New Roman"/>
          <w:kern w:val="0"/>
          <w:szCs w:val="24"/>
          <w:lang w:val="en-ID" w:eastAsia="en-ID"/>
          <w14:ligatures w14:val="none"/>
        </w:rPr>
        <w:t xml:space="preserve"> (TIFF), menunjukkan kecepatan modul </w:t>
      </w:r>
      <w:proofErr w:type="spellStart"/>
      <w:r w:rsidR="00CB4B1F">
        <w:rPr>
          <w:rFonts w:eastAsia="Times New Roman" w:cs="Times New Roman"/>
          <w:kern w:val="0"/>
          <w:szCs w:val="24"/>
          <w:lang w:val="en-ID" w:eastAsia="en-ID"/>
          <w14:ligatures w14:val="none"/>
        </w:rPr>
        <w:t>gps</w:t>
      </w:r>
      <w:proofErr w:type="spellEnd"/>
      <w:r w:rsidRPr="00945B91">
        <w:rPr>
          <w:rFonts w:eastAsia="Times New Roman" w:cs="Times New Roman"/>
          <w:kern w:val="0"/>
          <w:szCs w:val="24"/>
          <w:lang w:val="en-ID" w:eastAsia="en-ID"/>
          <w14:ligatures w14:val="none"/>
        </w:rPr>
        <w:t xml:space="preserve"> dalam mengakses data dari satelit, dengan TIFF Neo-8m mencapai 27 detik.</w:t>
      </w:r>
      <w:r w:rsidR="00E738E8">
        <w:rPr>
          <w:rFonts w:eastAsia="Times New Roman" w:cs="Times New Roman"/>
          <w:kern w:val="0"/>
          <w:szCs w:val="24"/>
          <w:lang w:val="en-ID" w:eastAsia="en-ID"/>
          <w14:ligatures w14:val="none"/>
        </w:rPr>
        <w:t xml:space="preserve"> </w:t>
      </w:r>
      <w:r w:rsidRPr="00945B91">
        <w:rPr>
          <w:rFonts w:eastAsia="Times New Roman" w:cs="Times New Roman"/>
          <w:kern w:val="0"/>
          <w:szCs w:val="24"/>
          <w:lang w:val="en-ID" w:eastAsia="en-ID"/>
          <w14:ligatures w14:val="none"/>
        </w:rPr>
        <w:t>Spesifikasi GPS U-</w:t>
      </w:r>
      <w:proofErr w:type="spellStart"/>
      <w:r w:rsidRPr="00945B91">
        <w:rPr>
          <w:rFonts w:eastAsia="Times New Roman" w:cs="Times New Roman"/>
          <w:kern w:val="0"/>
          <w:szCs w:val="24"/>
          <w:lang w:val="en-ID" w:eastAsia="en-ID"/>
          <w14:ligatures w14:val="none"/>
        </w:rPr>
        <w:t>blox</w:t>
      </w:r>
      <w:proofErr w:type="spellEnd"/>
      <w:r w:rsidRPr="00945B91">
        <w:rPr>
          <w:rFonts w:eastAsia="Times New Roman" w:cs="Times New Roman"/>
          <w:kern w:val="0"/>
          <w:szCs w:val="24"/>
          <w:lang w:val="en-ID" w:eastAsia="en-ID"/>
          <w14:ligatures w14:val="none"/>
        </w:rPr>
        <w:t xml:space="preserve"> Neo-8m mencakup tegangan </w:t>
      </w:r>
      <w:r w:rsidR="00930CB2" w:rsidRPr="00930CB2">
        <w:rPr>
          <w:rFonts w:eastAsia="Times New Roman" w:cs="Times New Roman"/>
          <w:i/>
          <w:kern w:val="0"/>
          <w:szCs w:val="24"/>
          <w:lang w:val="en-ID" w:eastAsia="en-ID"/>
          <w14:ligatures w14:val="none"/>
        </w:rPr>
        <w:t>input</w:t>
      </w:r>
      <w:r w:rsidRPr="00945B91">
        <w:rPr>
          <w:rFonts w:eastAsia="Times New Roman" w:cs="Times New Roman"/>
          <w:kern w:val="0"/>
          <w:szCs w:val="24"/>
          <w:lang w:val="en-ID" w:eastAsia="en-ID"/>
          <w14:ligatures w14:val="none"/>
        </w:rPr>
        <w:t xml:space="preserve"> 3~5 volt, sensitivitas navigasi -161 dBm, sensitivitas cold-start -147 dBm, dan sensitivitas hot-start -</w:t>
      </w:r>
      <w:r w:rsidRPr="00945B91">
        <w:rPr>
          <w:rFonts w:eastAsia="Times New Roman" w:cs="Times New Roman"/>
          <w:kern w:val="0"/>
          <w:szCs w:val="24"/>
          <w:lang w:val="en-ID" w:eastAsia="en-ID"/>
          <w14:ligatures w14:val="none"/>
        </w:rPr>
        <w:lastRenderedPageBreak/>
        <w:t>156 dBm. Kecepatan pembaruan data adalah 5 Hz, akurasi penetapan lokasi 2,5 meter, rentang frekuensi 0,25 Hz hingga 1 kHz, akurasi kecepatan 0,1 m/detik, dan akurasi arah 0,5°. Batasan operasionalnya termasuk daya tarik maksimum 4g, ketinggian maksimum 50 km, dan kecepatan maksimum 500 m/detik (1800 km/jam)</w:t>
      </w:r>
      <w:r w:rsidR="00F106F5">
        <w:rPr>
          <w:rFonts w:eastAsia="Times New Roman" w:cs="Times New Roman"/>
          <w:kern w:val="0"/>
          <w:szCs w:val="24"/>
          <w:lang w:val="en-ID" w:eastAsia="en-ID"/>
          <w14:ligatures w14:val="none"/>
        </w:rPr>
        <w:t xml:space="preserve"> </w:t>
      </w:r>
      <w:r w:rsidR="001F002B" w:rsidRPr="001F002B">
        <w:rPr>
          <w:rFonts w:cs="Times New Roman"/>
          <w:szCs w:val="24"/>
        </w:rPr>
        <w:fldChar w:fldCharType="begin" w:fldLock="1"/>
      </w:r>
      <w:r w:rsidR="004F677E">
        <w:rPr>
          <w:rFonts w:cs="Times New Roman"/>
          <w:szCs w:val="24"/>
        </w:rPr>
        <w:instrText>ADDIN CSL_CITATION {"citationItems":[{"id":"ITEM-1","itemData":{"DOI":"10.17973/MMSJ.2023_10_2023080","ISSN":"18050476","abstract":"Global Navigation Satellite System (GNSS) positioning is nowadays used for many applications, including navigation of various man-drived or autonomous vehicles and pedestrians. As a significant part of these activities take place in cities or other environments which are not favourable for GNSS signal transmission, there is an option to improve the quality of positioning in them by combining the GNSS with other technologies. A fusion with inertial measurement units is probably the most common. The main objective of this paper was the evaluation of low-cost u-blox NEO-M8U module in kinematic positioning. Despite the module is primarily aiming on automotive industry, it was tested for a performance in low speed scenarios. The fusion mode combining input from a single-frequency multi-GNSS receiver and inertial unit was initialized and firstly calibrated on a standard passenger car and lately tested on a remotely controlled small vehicle. In a set of testing drives on three individual routes with a speed of motion around 5 km/h, the accuracy of horizontal position of the u-blox M8U module was in 35% of all measurements better than 1 m and in 84% better than 3 m.","author":[{"dropping-particle":"","family":"Kacmarik","given":"Michal","non-dropping-particle":"","parse-names":false,"suffix":""},{"dropping-particle":"","family":"Fojtik","given":"David","non-dropping-particle":"","parse-names":false,"suffix":""}],"container-title":"MM Science Journal","id":"ITEM-1","issued":{"date-parts":[["2023"]]},"page":"6776-6784","title":"Positioning Performance of Low-Cost U-Blox Neo-M8U Module in Urban Environment","type":"article-journal","volume":"2023-Octob"},"uris":["http://www.mendeley.com/documents/?uuid=c64d8078-c42a-41d6-a4d8-0b00f2eb9004"]}],"mendeley":{"formattedCitation":"[14]","plainTextFormattedCitation":"[14]","previouslyFormattedCitation":"[14]"},"properties":{"noteIndex":0},"schema":"https://github.com/citation-style-language/schema/raw/master/csl-citation.json"}</w:instrText>
      </w:r>
      <w:r w:rsidR="001F002B" w:rsidRPr="001F002B">
        <w:rPr>
          <w:rFonts w:cs="Times New Roman"/>
          <w:szCs w:val="24"/>
        </w:rPr>
        <w:fldChar w:fldCharType="separate"/>
      </w:r>
      <w:r w:rsidR="00CE1AAB" w:rsidRPr="00CE1AAB">
        <w:rPr>
          <w:rFonts w:cs="Times New Roman"/>
          <w:noProof/>
          <w:szCs w:val="24"/>
        </w:rPr>
        <w:t>[14]</w:t>
      </w:r>
      <w:r w:rsidR="001F002B" w:rsidRPr="001F002B">
        <w:rPr>
          <w:rFonts w:cs="Times New Roman"/>
          <w:szCs w:val="24"/>
        </w:rPr>
        <w:fldChar w:fldCharType="end"/>
      </w:r>
      <w:r w:rsidR="0077123D">
        <w:rPr>
          <w:rFonts w:cs="Times New Roman"/>
          <w:szCs w:val="24"/>
        </w:rPr>
        <w:t>.</w:t>
      </w:r>
      <w:r w:rsidR="001B78C9">
        <w:rPr>
          <w:rFonts w:cs="Times New Roman"/>
          <w:szCs w:val="24"/>
        </w:rPr>
        <w:t>s</w:t>
      </w:r>
    </w:p>
    <w:p w14:paraId="7CAAC98E" w14:textId="77777777" w:rsidR="00A67BC5" w:rsidRDefault="00D617FF" w:rsidP="00A67BC5">
      <w:pPr>
        <w:keepNext/>
        <w:spacing w:after="0" w:line="360" w:lineRule="auto"/>
        <w:jc w:val="center"/>
      </w:pPr>
      <w:r w:rsidRPr="00D617FF">
        <w:rPr>
          <w:rFonts w:cs="Times New Roman"/>
          <w:noProof/>
          <w:szCs w:val="24"/>
        </w:rPr>
        <w:drawing>
          <wp:inline distT="0" distB="0" distL="0" distR="0" wp14:anchorId="36F64359" wp14:editId="13754152">
            <wp:extent cx="1364672" cy="985744"/>
            <wp:effectExtent l="0" t="0" r="0" b="0"/>
            <wp:docPr id="18350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9923" name=""/>
                    <pic:cNvPicPr/>
                  </pic:nvPicPr>
                  <pic:blipFill>
                    <a:blip r:embed="rId22"/>
                    <a:stretch>
                      <a:fillRect/>
                    </a:stretch>
                  </pic:blipFill>
                  <pic:spPr>
                    <a:xfrm>
                      <a:off x="0" y="0"/>
                      <a:ext cx="1384129" cy="999798"/>
                    </a:xfrm>
                    <a:prstGeom prst="rect">
                      <a:avLst/>
                    </a:prstGeom>
                  </pic:spPr>
                </pic:pic>
              </a:graphicData>
            </a:graphic>
          </wp:inline>
        </w:drawing>
      </w:r>
    </w:p>
    <w:p w14:paraId="4C4403E2" w14:textId="65C60151" w:rsidR="00D617FF" w:rsidRDefault="00A67BC5" w:rsidP="00A67BC5">
      <w:pPr>
        <w:pStyle w:val="Caption"/>
        <w:jc w:val="center"/>
        <w:rPr>
          <w:rFonts w:cs="Times New Roman"/>
          <w:szCs w:val="24"/>
        </w:rPr>
      </w:pPr>
      <w:bookmarkStart w:id="367" w:name="_Toc173268150"/>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5</w:t>
      </w:r>
      <w:r w:rsidRPr="00F662E3">
        <w:rPr>
          <w:b/>
          <w:bCs/>
          <w:sz w:val="24"/>
          <w:szCs w:val="24"/>
        </w:rPr>
        <w:fldChar w:fldCharType="end"/>
      </w:r>
      <w:r w:rsidRPr="006C555D">
        <w:rPr>
          <w:i/>
          <w:iCs w:val="0"/>
          <w:sz w:val="24"/>
          <w:szCs w:val="24"/>
        </w:rPr>
        <w:t xml:space="preserve"> </w:t>
      </w:r>
      <w:r w:rsidRPr="00CB4B1F">
        <w:rPr>
          <w:sz w:val="24"/>
          <w:szCs w:val="24"/>
        </w:rPr>
        <w:t>NEO-8M GPS</w:t>
      </w:r>
      <w:r w:rsidR="00CB4B1F">
        <w:rPr>
          <w:sz w:val="24"/>
          <w:szCs w:val="24"/>
        </w:rPr>
        <w:t xml:space="preserve"> </w:t>
      </w:r>
      <w:r w:rsidRPr="00215DCB">
        <w:rPr>
          <w:sz w:val="24"/>
          <w:szCs w:val="24"/>
        </w:rPr>
        <w:fldChar w:fldCharType="begin" w:fldLock="1"/>
      </w:r>
      <w:r w:rsidR="004F677E" w:rsidRPr="00215DCB">
        <w:rPr>
          <w:sz w:val="24"/>
          <w:szCs w:val="24"/>
        </w:rPr>
        <w:instrText>ADDIN CSL_CITATION {"citationItems":[{"id":"ITEM-1","itemData":{"URL":"https://electropeak.com/","accessed":{"date-parts":[["2024","6","5"]]},"author":[{"dropping-particle":"","family":"Electro peak","given":"","non-dropping-particle":"","parse-names":false,"suffix":""}],"id":"ITEM-1","issued":{"date-parts":[["0"]]},"title":"NEO-8M GPS","type":"webpage"},"uris":["http://www.mendeley.com/documents/?uuid=20ae2c0f-6a70-427a-9ea2-f3b587232eb8"]}],"mendeley":{"formattedCitation":"[15]","plainTextFormattedCitation":"[15]","previouslyFormattedCitation":"[15]"},"properties":{"noteIndex":0},"schema":"https://github.com/citation-style-language/schema/raw/master/csl-citation.json"}</w:instrText>
      </w:r>
      <w:r w:rsidRPr="00215DCB">
        <w:rPr>
          <w:sz w:val="24"/>
          <w:szCs w:val="24"/>
        </w:rPr>
        <w:fldChar w:fldCharType="separate"/>
      </w:r>
      <w:r w:rsidR="00CE1AAB" w:rsidRPr="00215DCB">
        <w:rPr>
          <w:noProof/>
          <w:sz w:val="24"/>
          <w:szCs w:val="24"/>
        </w:rPr>
        <w:t>[15]</w:t>
      </w:r>
      <w:bookmarkEnd w:id="367"/>
      <w:r w:rsidRPr="00215DCB">
        <w:rPr>
          <w:sz w:val="24"/>
          <w:szCs w:val="24"/>
        </w:rPr>
        <w:fldChar w:fldCharType="end"/>
      </w:r>
    </w:p>
    <w:p w14:paraId="26BB0AB2" w14:textId="7C698723" w:rsidR="001F002B" w:rsidRPr="006C78F8" w:rsidRDefault="001F002B" w:rsidP="00C442F8">
      <w:pPr>
        <w:pStyle w:val="Heading3"/>
      </w:pPr>
      <w:bookmarkStart w:id="368" w:name="_Toc175172368"/>
      <w:r w:rsidRPr="006C78F8">
        <w:t>Buzzer</w:t>
      </w:r>
      <w:bookmarkEnd w:id="368"/>
    </w:p>
    <w:p w14:paraId="7772354F" w14:textId="27BF3DF8" w:rsidR="001F002B" w:rsidRDefault="00945B91" w:rsidP="001F002B">
      <w:pPr>
        <w:spacing w:after="0" w:line="360" w:lineRule="auto"/>
        <w:rPr>
          <w:rFonts w:cs="Times New Roman"/>
          <w:szCs w:val="24"/>
        </w:rPr>
      </w:pPr>
      <w:r w:rsidRPr="00BA0595">
        <w:rPr>
          <w:rFonts w:cs="Times New Roman"/>
          <w:szCs w:val="24"/>
        </w:rPr>
        <w:t>Buzzer</w:t>
      </w:r>
      <w:r w:rsidRPr="006C555D">
        <w:rPr>
          <w:rFonts w:cs="Times New Roman"/>
          <w:i/>
          <w:iCs/>
          <w:szCs w:val="24"/>
        </w:rPr>
        <w:t xml:space="preserve"> </w:t>
      </w:r>
      <w:r w:rsidRPr="00945B91">
        <w:rPr>
          <w:rFonts w:cs="Times New Roman"/>
          <w:szCs w:val="24"/>
        </w:rPr>
        <w:t xml:space="preserve">adalah perangkat elektronik yang mengubah getaran listrik menjadi suara untuk menyalakan alarm, menandakan proses selesai, atau menunjukkan kesalahan pada alat. Jenis </w:t>
      </w:r>
      <w:r w:rsidR="00930CB2" w:rsidRPr="00930CB2">
        <w:rPr>
          <w:rFonts w:cs="Times New Roman"/>
          <w:i/>
          <w:iCs/>
          <w:szCs w:val="24"/>
        </w:rPr>
        <w:t>buzzer</w:t>
      </w:r>
      <w:r w:rsidRPr="00945B91">
        <w:rPr>
          <w:rFonts w:cs="Times New Roman"/>
          <w:szCs w:val="24"/>
        </w:rPr>
        <w:t xml:space="preserve"> yang umum digunakan adalah </w:t>
      </w:r>
      <w:r w:rsidR="00930CB2" w:rsidRPr="00930CB2">
        <w:rPr>
          <w:rFonts w:cs="Times New Roman"/>
          <w:i/>
          <w:iCs/>
          <w:szCs w:val="24"/>
        </w:rPr>
        <w:t>buzzer</w:t>
      </w:r>
      <w:r w:rsidRPr="006C78F8">
        <w:rPr>
          <w:rFonts w:cs="Times New Roman"/>
          <w:i/>
          <w:iCs/>
          <w:szCs w:val="24"/>
        </w:rPr>
        <w:t xml:space="preserve"> </w:t>
      </w:r>
      <w:r w:rsidRPr="00945B91">
        <w:rPr>
          <w:rFonts w:cs="Times New Roman"/>
          <w:szCs w:val="24"/>
        </w:rPr>
        <w:t xml:space="preserve">Piezoelectric, yang mudah digabungkan dengan perangkat lain, murah, dan ringan. </w:t>
      </w:r>
      <w:r w:rsidRPr="006C78F8">
        <w:rPr>
          <w:rFonts w:cs="Times New Roman"/>
          <w:i/>
          <w:iCs/>
          <w:szCs w:val="24"/>
        </w:rPr>
        <w:t>Buzzer</w:t>
      </w:r>
      <w:r w:rsidRPr="00945B91">
        <w:rPr>
          <w:rFonts w:cs="Times New Roman"/>
          <w:szCs w:val="24"/>
        </w:rPr>
        <w:t xml:space="preserve"> bekerja dengan kumparan yang terpasang pada diafragma, menyebabkan diafragma bergetar dan menghasilkan suara melalui getaran udara. Kumparan menarik diafragma tergantung pada polaritas magnet dan arah arus, sehingga berfungsi sebagai elektromagnet</w:t>
      </w:r>
      <w:r w:rsidR="00DD7DC3">
        <w:rPr>
          <w:rFonts w:cs="Times New Roman"/>
          <w:szCs w:val="24"/>
        </w:rPr>
        <w:t xml:space="preserve"> </w:t>
      </w:r>
      <w:r w:rsidR="001F002B" w:rsidRPr="001F002B">
        <w:rPr>
          <w:rFonts w:cs="Times New Roman"/>
          <w:szCs w:val="24"/>
        </w:rPr>
        <w:fldChar w:fldCharType="begin" w:fldLock="1"/>
      </w:r>
      <w:r w:rsidR="00B02559">
        <w:rPr>
          <w:rFonts w:cs="Times New Roman"/>
          <w:szCs w:val="24"/>
        </w:rPr>
        <w:instrText>ADDIN CSL_CITATION {"citationItems":[{"id":"ITEM-1","itemData":{"abstract":"Abstrak: Helm adalah salah satu alat keamanan transportasi sepeda motor. Kekurangan helm belum memiliki sistem keamanan terhadap pencurian helm sehingga banyak pengendara motor kehilangan helm yang terparkir di tempat umum. Tujuan penelitian merancang alat keamanan helm berbasis alarm menggunakan arduino nano untuk mengantisipasi adanya kehilangan atau pencurian helm. Metode pengujian yang digunakan adalah white-box, dimana pengujian sistem programnya berdasarkan komponen alat agar berfungsi semestinya dengan melihat internal kode program. Hasil pengujian alat ini adalah alat alarm yang dipasangkan pada helm akan terkoneksi dengan sensor jarak yang diletakkan dibagasi motor. Jika, posisi helm berada 1 s.d. 7 meter dari posisi sensor jarak maka otomatis alarm akan berbunyi. sistem dapat beroperasi dengan baik, dimana pengoperasian menggunakan Sensor magnetic reed switch, alarm buzzer, LCD OLED dan Arduino nano sebagai pusat kendali rangkaian yang diprogram menggunakan Software Arduino IDE. Kata Kunci: alarm, arduino nano, helm, perancangan Abstract: Helmet is one of the safety tools for motorcycle transportation. The shortage of helmets does not yet have a security system against helmet theft, so many motorcyclists lose their helmets parked in public places. The purpose of the study was to design an alarm-based helmet security device using Arduino nano to anticipate the loss or theft of a helmet. The testing method used is white-box, where testing the program system is based on the components of the tool so that it functions properly by looking at the internal program code. The result of testing this tool is that the alarm device mounted on the helmet will be connected to the proximity sensor which is placed in the trunk of the motorcycle. If, the position of the helmet is 1 s.d. 7 meters from the proximity sensor position, the alarm will automatically sound. the system can operate properly, where the operation uses a magnetic reed switch sensor, buzzer alarm, OLED LCD and Arduino nano as a circuit control center programmed using Arduino IDE Software.","author":[{"dropping-particle":"","family":"Hanafie","given":"Ahmad","non-dropping-particle":"","parse-names":false,"suffix":""},{"dropping-particle":"","family":"Haslindah","given":"Andi","non-dropping-particle":"","parse-names":false,"suffix":""},{"dropping-particle":"","family":"Pratama","given":"Romi","non-dropping-particle":"","parse-names":false,"suffix":""}],"container-title":"Jurnal Pengabdian Masyarakat","id":"ITEM-1","issue":"1","issued":{"date-parts":[["2022"]]},"page":"25-33","title":"Perancangan alat keamanan helm berbasis alarm dalam mengatasi pencurian helm di parkiran","type":"article-journal","volume":"1"},"uris":["http://www.mendeley.com/documents/?uuid=291c2dab-8ae0-4d22-8e2d-d8314609db4b"]}],"mendeley":{"formattedCitation":"[1]","plainTextFormattedCitation":"[1]","previouslyFormattedCitation":"[1]"},"properties":{"noteIndex":0},"schema":"https://github.com/citation-style-language/schema/raw/master/csl-citation.json"}</w:instrText>
      </w:r>
      <w:r w:rsidR="001F002B" w:rsidRPr="001F002B">
        <w:rPr>
          <w:rFonts w:cs="Times New Roman"/>
          <w:szCs w:val="24"/>
        </w:rPr>
        <w:fldChar w:fldCharType="separate"/>
      </w:r>
      <w:r w:rsidR="005B69BA" w:rsidRPr="005B69BA">
        <w:rPr>
          <w:rFonts w:cs="Times New Roman"/>
          <w:noProof/>
          <w:szCs w:val="24"/>
        </w:rPr>
        <w:t>[1]</w:t>
      </w:r>
      <w:r w:rsidR="001F002B" w:rsidRPr="001F002B">
        <w:rPr>
          <w:rFonts w:cs="Times New Roman"/>
          <w:szCs w:val="24"/>
        </w:rPr>
        <w:fldChar w:fldCharType="end"/>
      </w:r>
      <w:r w:rsidR="0077123D">
        <w:rPr>
          <w:rFonts w:cs="Times New Roman"/>
          <w:szCs w:val="24"/>
        </w:rPr>
        <w:t>.</w:t>
      </w:r>
    </w:p>
    <w:p w14:paraId="44D6B911" w14:textId="77777777" w:rsidR="001B78C9" w:rsidRDefault="001B78C9" w:rsidP="001B78C9">
      <w:pPr>
        <w:spacing w:after="0" w:line="240" w:lineRule="auto"/>
        <w:rPr>
          <w:rFonts w:cs="Times New Roman"/>
          <w:szCs w:val="24"/>
        </w:rPr>
      </w:pPr>
    </w:p>
    <w:p w14:paraId="00D7E517" w14:textId="77777777" w:rsidR="00A67BC5" w:rsidRDefault="00322A4A" w:rsidP="00A67BC5">
      <w:pPr>
        <w:keepNext/>
        <w:spacing w:after="0" w:line="360" w:lineRule="auto"/>
        <w:jc w:val="center"/>
      </w:pPr>
      <w:r w:rsidRPr="00322A4A">
        <w:rPr>
          <w:rFonts w:cs="Times New Roman"/>
          <w:noProof/>
          <w:szCs w:val="24"/>
        </w:rPr>
        <w:drawing>
          <wp:inline distT="0" distB="0" distL="0" distR="0" wp14:anchorId="66D5B09C" wp14:editId="26F50066">
            <wp:extent cx="946342" cy="1011382"/>
            <wp:effectExtent l="0" t="0" r="0" b="0"/>
            <wp:docPr id="6134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5878" name=""/>
                    <pic:cNvPicPr/>
                  </pic:nvPicPr>
                  <pic:blipFill>
                    <a:blip r:embed="rId23"/>
                    <a:stretch>
                      <a:fillRect/>
                    </a:stretch>
                  </pic:blipFill>
                  <pic:spPr>
                    <a:xfrm>
                      <a:off x="0" y="0"/>
                      <a:ext cx="970338" cy="1037027"/>
                    </a:xfrm>
                    <a:prstGeom prst="rect">
                      <a:avLst/>
                    </a:prstGeom>
                  </pic:spPr>
                </pic:pic>
              </a:graphicData>
            </a:graphic>
          </wp:inline>
        </w:drawing>
      </w:r>
    </w:p>
    <w:p w14:paraId="3FB61F02" w14:textId="760F4219" w:rsidR="005D29A8" w:rsidRPr="00B33940" w:rsidRDefault="00A67BC5" w:rsidP="00B33940">
      <w:pPr>
        <w:pStyle w:val="Caption"/>
        <w:jc w:val="center"/>
        <w:rPr>
          <w:sz w:val="24"/>
          <w:szCs w:val="24"/>
        </w:rPr>
      </w:pPr>
      <w:bookmarkStart w:id="369" w:name="_Toc173268151"/>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6</w:t>
      </w:r>
      <w:r w:rsidRPr="00F662E3">
        <w:rPr>
          <w:b/>
          <w:bCs/>
          <w:sz w:val="24"/>
          <w:szCs w:val="24"/>
        </w:rPr>
        <w:fldChar w:fldCharType="end"/>
      </w:r>
      <w:r w:rsidRPr="00F30D10">
        <w:rPr>
          <w:sz w:val="24"/>
          <w:szCs w:val="24"/>
        </w:rPr>
        <w:t xml:space="preserve"> </w:t>
      </w:r>
      <w:r w:rsidRPr="006C78F8">
        <w:rPr>
          <w:i/>
          <w:iCs w:val="0"/>
          <w:sz w:val="24"/>
          <w:szCs w:val="24"/>
        </w:rPr>
        <w:t>Buzzer</w:t>
      </w:r>
      <w:r w:rsidR="00F30D10">
        <w:rPr>
          <w:i/>
          <w:iCs w:val="0"/>
          <w:sz w:val="24"/>
          <w:szCs w:val="24"/>
        </w:rPr>
        <w:t xml:space="preserve"> </w:t>
      </w:r>
      <w:r w:rsidR="007C6DCD" w:rsidRPr="00215DCB">
        <w:rPr>
          <w:sz w:val="24"/>
          <w:szCs w:val="24"/>
        </w:rPr>
        <w:fldChar w:fldCharType="begin" w:fldLock="1"/>
      </w:r>
      <w:r w:rsidR="004F677E" w:rsidRPr="00215DCB">
        <w:rPr>
          <w:sz w:val="24"/>
          <w:szCs w:val="24"/>
        </w:rPr>
        <w:instrText>ADDIN CSL_CITATION {"citationItems":[{"id":"ITEM-1","itemData":{"URL":"https://components101.com/","accessed":{"date-parts":[["2024","6","6"]]},"author":[{"dropping-particle":"","family":"Omponents101","given":"","non-dropping-particle":"","parse-names":false,"suffix":""}],"id":"ITEM-1","issued":{"date-parts":[["0"]]},"title":"buzzer","type":"webpage"},"uris":["http://www.mendeley.com/documents/?uuid=79d54935-09fd-40b2-a9fe-8862ab9b8c3c"]}],"mendeley":{"formattedCitation":"[16]","plainTextFormattedCitation":"[16]","previouslyFormattedCitation":"[16]"},"properties":{"noteIndex":0},"schema":"https://github.com/citation-style-language/schema/raw/master/csl-citation.json"}</w:instrText>
      </w:r>
      <w:r w:rsidR="007C6DCD" w:rsidRPr="00215DCB">
        <w:rPr>
          <w:sz w:val="24"/>
          <w:szCs w:val="24"/>
        </w:rPr>
        <w:fldChar w:fldCharType="separate"/>
      </w:r>
      <w:r w:rsidR="00CE1AAB" w:rsidRPr="00215DCB">
        <w:rPr>
          <w:noProof/>
          <w:sz w:val="24"/>
          <w:szCs w:val="24"/>
        </w:rPr>
        <w:t>[16]</w:t>
      </w:r>
      <w:bookmarkEnd w:id="369"/>
      <w:r w:rsidR="007C6DCD" w:rsidRPr="00215DCB">
        <w:rPr>
          <w:sz w:val="24"/>
          <w:szCs w:val="24"/>
        </w:rPr>
        <w:fldChar w:fldCharType="end"/>
      </w:r>
    </w:p>
    <w:p w14:paraId="7E79A340" w14:textId="3CB1FB65" w:rsidR="001F002B" w:rsidRDefault="001F002B" w:rsidP="00C442F8">
      <w:pPr>
        <w:pStyle w:val="Heading3"/>
      </w:pPr>
      <w:bookmarkStart w:id="370" w:name="_Toc175172369"/>
      <w:proofErr w:type="spellStart"/>
      <w:r>
        <w:t>Kodular</w:t>
      </w:r>
      <w:bookmarkEnd w:id="370"/>
      <w:proofErr w:type="spellEnd"/>
    </w:p>
    <w:p w14:paraId="3415DA00" w14:textId="76329B9D" w:rsidR="00945B91" w:rsidRDefault="00945B91" w:rsidP="00945B91">
      <w:pPr>
        <w:spacing w:after="0" w:line="360" w:lineRule="auto"/>
        <w:rPr>
          <w:rFonts w:eastAsia="Times New Roman" w:cs="Times New Roman"/>
          <w:kern w:val="0"/>
          <w:szCs w:val="24"/>
          <w:lang w:val="en-ID" w:eastAsia="en-ID"/>
          <w14:ligatures w14:val="none"/>
        </w:rPr>
      </w:pPr>
      <w:proofErr w:type="spellStart"/>
      <w:r w:rsidRPr="006C78F8">
        <w:rPr>
          <w:rFonts w:eastAsia="Times New Roman" w:cs="Times New Roman"/>
          <w:i/>
          <w:iCs/>
          <w:kern w:val="0"/>
          <w:szCs w:val="24"/>
          <w:lang w:val="en-ID" w:eastAsia="en-ID"/>
          <w14:ligatures w14:val="none"/>
        </w:rPr>
        <w:t>Kodular</w:t>
      </w:r>
      <w:proofErr w:type="spellEnd"/>
      <w:r w:rsidRPr="00DB0AC5">
        <w:rPr>
          <w:rFonts w:eastAsia="Times New Roman" w:cs="Times New Roman"/>
          <w:kern w:val="0"/>
          <w:szCs w:val="24"/>
          <w:lang w:val="en-ID" w:eastAsia="en-ID"/>
          <w14:ligatures w14:val="none"/>
        </w:rPr>
        <w:t xml:space="preserve"> </w:t>
      </w:r>
      <w:r w:rsidRPr="00945B91">
        <w:rPr>
          <w:rFonts w:eastAsia="Times New Roman" w:cs="Times New Roman"/>
          <w:kern w:val="0"/>
          <w:szCs w:val="24"/>
          <w:lang w:val="en-ID" w:eastAsia="en-ID"/>
          <w14:ligatures w14:val="none"/>
        </w:rPr>
        <w:t xml:space="preserve">adalah situs web yang menyediakan alat untuk membuat aplikasi </w:t>
      </w:r>
      <w:r w:rsidR="00930CB2" w:rsidRPr="00930CB2">
        <w:rPr>
          <w:rFonts w:eastAsia="Times New Roman" w:cs="Times New Roman"/>
          <w:i/>
          <w:kern w:val="0"/>
          <w:szCs w:val="24"/>
          <w:lang w:val="en-ID" w:eastAsia="en-ID"/>
          <w14:ligatures w14:val="none"/>
        </w:rPr>
        <w:t>Android</w:t>
      </w:r>
      <w:r w:rsidRPr="00945B91">
        <w:rPr>
          <w:rFonts w:eastAsia="Times New Roman" w:cs="Times New Roman"/>
          <w:kern w:val="0"/>
          <w:szCs w:val="24"/>
          <w:lang w:val="en-ID" w:eastAsia="en-ID"/>
          <w14:ligatures w14:val="none"/>
        </w:rPr>
        <w:t xml:space="preserve"> menggunakan Designer dan Blocks sebagai alternatif </w:t>
      </w:r>
      <w:r w:rsidRPr="000F5815">
        <w:rPr>
          <w:rFonts w:eastAsia="Times New Roman" w:cs="Times New Roman"/>
          <w:i/>
          <w:iCs/>
          <w:kern w:val="0"/>
          <w:szCs w:val="24"/>
          <w:lang w:val="en-ID" w:eastAsia="en-ID"/>
          <w14:ligatures w14:val="none"/>
        </w:rPr>
        <w:t>coding</w:t>
      </w:r>
      <w:r w:rsidRPr="00945B91">
        <w:rPr>
          <w:rFonts w:eastAsia="Times New Roman" w:cs="Times New Roman"/>
          <w:kern w:val="0"/>
          <w:szCs w:val="24"/>
          <w:lang w:val="en-ID" w:eastAsia="en-ID"/>
          <w14:ligatures w14:val="none"/>
        </w:rPr>
        <w:t xml:space="preserve">. Blok-blok ini diproses untuk membentuk aplikasi seluler. Dengan </w:t>
      </w:r>
      <w:proofErr w:type="spellStart"/>
      <w:r w:rsidRPr="006C78F8">
        <w:rPr>
          <w:rFonts w:eastAsia="Times New Roman" w:cs="Times New Roman"/>
          <w:i/>
          <w:iCs/>
          <w:kern w:val="0"/>
          <w:szCs w:val="24"/>
          <w:lang w:val="en-ID" w:eastAsia="en-ID"/>
          <w14:ligatures w14:val="none"/>
        </w:rPr>
        <w:t>Kodular</w:t>
      </w:r>
      <w:proofErr w:type="spellEnd"/>
      <w:r w:rsidRPr="00DB0AC5">
        <w:rPr>
          <w:rFonts w:eastAsia="Times New Roman" w:cs="Times New Roman"/>
          <w:kern w:val="0"/>
          <w:szCs w:val="24"/>
          <w:lang w:val="en-ID" w:eastAsia="en-ID"/>
          <w14:ligatures w14:val="none"/>
        </w:rPr>
        <w:t>,</w:t>
      </w:r>
      <w:r w:rsidRPr="00945B91">
        <w:rPr>
          <w:rFonts w:eastAsia="Times New Roman" w:cs="Times New Roman"/>
          <w:kern w:val="0"/>
          <w:szCs w:val="24"/>
          <w:lang w:val="en-ID" w:eastAsia="en-ID"/>
          <w14:ligatures w14:val="none"/>
        </w:rPr>
        <w:t xml:space="preserve"> dapat membuat aplikasi sederhana tanpa </w:t>
      </w:r>
      <w:proofErr w:type="spellStart"/>
      <w:r w:rsidR="00CC4BFD">
        <w:rPr>
          <w:rFonts w:eastAsia="Times New Roman" w:cs="Times New Roman"/>
          <w:i/>
          <w:iCs/>
          <w:kern w:val="0"/>
          <w:szCs w:val="24"/>
          <w:lang w:val="en-ID" w:eastAsia="en-ID"/>
          <w14:ligatures w14:val="none"/>
        </w:rPr>
        <w:t>databasae</w:t>
      </w:r>
      <w:proofErr w:type="spellEnd"/>
      <w:r w:rsidRPr="003E3004">
        <w:rPr>
          <w:rFonts w:eastAsia="Times New Roman" w:cs="Times New Roman"/>
          <w:i/>
          <w:iCs/>
          <w:kern w:val="0"/>
          <w:szCs w:val="24"/>
          <w:lang w:val="en-ID" w:eastAsia="en-ID"/>
          <w14:ligatures w14:val="none"/>
        </w:rPr>
        <w:t>,</w:t>
      </w:r>
      <w:r w:rsidRPr="00945B91">
        <w:rPr>
          <w:rFonts w:eastAsia="Times New Roman" w:cs="Times New Roman"/>
          <w:kern w:val="0"/>
          <w:szCs w:val="24"/>
          <w:lang w:val="en-ID" w:eastAsia="en-ID"/>
          <w14:ligatures w14:val="none"/>
        </w:rPr>
        <w:t xml:space="preserve"> seperti kalkulator, daftar antrian, atau aplikasi terjemahan. Aplikasi yang lebih kompleks dapat menggunakan </w:t>
      </w:r>
      <w:proofErr w:type="spellStart"/>
      <w:r w:rsidR="00CC4BFD">
        <w:rPr>
          <w:rFonts w:eastAsia="Times New Roman" w:cs="Times New Roman"/>
          <w:i/>
          <w:iCs/>
          <w:kern w:val="0"/>
          <w:szCs w:val="24"/>
          <w:lang w:val="en-ID" w:eastAsia="en-ID"/>
          <w14:ligatures w14:val="none"/>
        </w:rPr>
        <w:t>databasae</w:t>
      </w:r>
      <w:proofErr w:type="spellEnd"/>
      <w:r w:rsidRPr="00945B91">
        <w:rPr>
          <w:rFonts w:eastAsia="Times New Roman" w:cs="Times New Roman"/>
          <w:kern w:val="0"/>
          <w:szCs w:val="24"/>
          <w:lang w:val="en-ID" w:eastAsia="en-ID"/>
          <w14:ligatures w14:val="none"/>
        </w:rPr>
        <w:t xml:space="preserve"> </w:t>
      </w:r>
      <w:proofErr w:type="spellStart"/>
      <w:r w:rsidRPr="00945B91">
        <w:rPr>
          <w:rFonts w:eastAsia="Times New Roman" w:cs="Times New Roman"/>
          <w:kern w:val="0"/>
          <w:szCs w:val="24"/>
          <w:lang w:val="en-ID" w:eastAsia="en-ID"/>
          <w14:ligatures w14:val="none"/>
        </w:rPr>
        <w:t>TinyDB</w:t>
      </w:r>
      <w:proofErr w:type="spellEnd"/>
      <w:r w:rsidRPr="00945B91">
        <w:rPr>
          <w:rFonts w:eastAsia="Times New Roman" w:cs="Times New Roman"/>
          <w:kern w:val="0"/>
          <w:szCs w:val="24"/>
          <w:lang w:val="en-ID" w:eastAsia="en-ID"/>
          <w14:ligatures w14:val="none"/>
        </w:rPr>
        <w:t xml:space="preserve"> yang terintegrasi, atau </w:t>
      </w:r>
      <w:proofErr w:type="spellStart"/>
      <w:r w:rsidR="00CC4BFD">
        <w:rPr>
          <w:rFonts w:eastAsia="Times New Roman" w:cs="Times New Roman"/>
          <w:i/>
          <w:iCs/>
          <w:kern w:val="0"/>
          <w:szCs w:val="24"/>
          <w:lang w:val="en-ID" w:eastAsia="en-ID"/>
          <w14:ligatures w14:val="none"/>
        </w:rPr>
        <w:t>databasae</w:t>
      </w:r>
      <w:proofErr w:type="spellEnd"/>
      <w:r w:rsidRPr="000F5815">
        <w:rPr>
          <w:rFonts w:eastAsia="Times New Roman" w:cs="Times New Roman"/>
          <w:i/>
          <w:iCs/>
          <w:kern w:val="0"/>
          <w:szCs w:val="24"/>
          <w:lang w:val="en-ID" w:eastAsia="en-ID"/>
          <w14:ligatures w14:val="none"/>
        </w:rPr>
        <w:t xml:space="preserve"> </w:t>
      </w:r>
      <w:r w:rsidRPr="00945B91">
        <w:rPr>
          <w:rFonts w:eastAsia="Times New Roman" w:cs="Times New Roman"/>
          <w:kern w:val="0"/>
          <w:szCs w:val="24"/>
          <w:lang w:val="en-ID" w:eastAsia="en-ID"/>
          <w14:ligatures w14:val="none"/>
        </w:rPr>
        <w:t xml:space="preserve">eksternal seperti </w:t>
      </w:r>
      <w:r w:rsidRPr="007305C8">
        <w:rPr>
          <w:rFonts w:eastAsia="Times New Roman" w:cs="Times New Roman"/>
          <w:i/>
          <w:iCs/>
          <w:kern w:val="0"/>
          <w:szCs w:val="24"/>
          <w:lang w:val="en-ID" w:eastAsia="en-ID"/>
          <w14:ligatures w14:val="none"/>
        </w:rPr>
        <w:t xml:space="preserve">Google Sheets </w:t>
      </w:r>
      <w:r w:rsidRPr="00945B91">
        <w:rPr>
          <w:rFonts w:eastAsia="Times New Roman" w:cs="Times New Roman"/>
          <w:kern w:val="0"/>
          <w:szCs w:val="24"/>
          <w:lang w:val="en-ID" w:eastAsia="en-ID"/>
          <w14:ligatures w14:val="none"/>
        </w:rPr>
        <w:t xml:space="preserve">dan </w:t>
      </w:r>
      <w:r w:rsidRPr="007305C8">
        <w:rPr>
          <w:rFonts w:eastAsia="Times New Roman" w:cs="Times New Roman"/>
          <w:i/>
          <w:iCs/>
          <w:kern w:val="0"/>
          <w:szCs w:val="24"/>
          <w:lang w:val="en-ID" w:eastAsia="en-ID"/>
          <w14:ligatures w14:val="none"/>
        </w:rPr>
        <w:lastRenderedPageBreak/>
        <w:t>MySQL</w:t>
      </w:r>
      <w:r w:rsidRPr="00945B91">
        <w:rPr>
          <w:rFonts w:eastAsia="Times New Roman" w:cs="Times New Roman"/>
          <w:kern w:val="0"/>
          <w:szCs w:val="24"/>
          <w:lang w:val="en-ID" w:eastAsia="en-ID"/>
          <w14:ligatures w14:val="none"/>
        </w:rPr>
        <w:t xml:space="preserve">. </w:t>
      </w:r>
      <w:proofErr w:type="spellStart"/>
      <w:r w:rsidRPr="00945B91">
        <w:rPr>
          <w:rFonts w:eastAsia="Times New Roman" w:cs="Times New Roman"/>
          <w:kern w:val="0"/>
          <w:szCs w:val="24"/>
          <w:lang w:val="en-ID" w:eastAsia="en-ID"/>
          <w14:ligatures w14:val="none"/>
        </w:rPr>
        <w:t>Kodular</w:t>
      </w:r>
      <w:proofErr w:type="spellEnd"/>
      <w:r w:rsidRPr="00945B91">
        <w:rPr>
          <w:rFonts w:eastAsia="Times New Roman" w:cs="Times New Roman"/>
          <w:kern w:val="0"/>
          <w:szCs w:val="24"/>
          <w:lang w:val="en-ID" w:eastAsia="en-ID"/>
          <w14:ligatures w14:val="none"/>
        </w:rPr>
        <w:t xml:space="preserve"> juga mendukung ekstensi untuk pengembangan aplikasi dan integrasi dengan </w:t>
      </w:r>
      <w:r w:rsidRPr="007305C8">
        <w:rPr>
          <w:rFonts w:eastAsia="Times New Roman" w:cs="Times New Roman"/>
          <w:i/>
          <w:iCs/>
          <w:kern w:val="0"/>
          <w:szCs w:val="24"/>
          <w:lang w:val="en-ID" w:eastAsia="en-ID"/>
          <w14:ligatures w14:val="none"/>
        </w:rPr>
        <w:t>Play Store</w:t>
      </w:r>
      <w:r w:rsidR="00DD7DC3" w:rsidRPr="007305C8">
        <w:rPr>
          <w:rFonts w:eastAsia="Times New Roman" w:cs="Times New Roman"/>
          <w:i/>
          <w:iCs/>
          <w:kern w:val="0"/>
          <w:szCs w:val="24"/>
          <w:lang w:val="en-ID" w:eastAsia="en-ID"/>
          <w14:ligatures w14:val="none"/>
        </w:rPr>
        <w:t xml:space="preserve"> </w:t>
      </w:r>
      <w:r>
        <w:rPr>
          <w:rFonts w:eastAsia="Times New Roman" w:cs="Times New Roman"/>
          <w:kern w:val="0"/>
          <w:szCs w:val="24"/>
          <w:lang w:val="en-ID" w:eastAsia="en-ID"/>
          <w14:ligatures w14:val="none"/>
        </w:rPr>
        <w:fldChar w:fldCharType="begin" w:fldLock="1"/>
      </w:r>
      <w:r w:rsidR="00C35607">
        <w:rPr>
          <w:rFonts w:eastAsia="Times New Roman" w:cs="Times New Roman"/>
          <w:kern w:val="0"/>
          <w:szCs w:val="24"/>
          <w:lang w:val="en-ID" w:eastAsia="en-ID"/>
          <w14:ligatures w14:val="none"/>
        </w:rPr>
        <w:instrText>ADDIN CSL_CITATION {"citationItems":[{"id":"ITEM-1","itemData":{"URL":"https://www.kodular.io/","accessed":{"date-parts":[["2024","6","6"]]},"author":[{"dropping-particle":"","family":"Kodular.io","given":"","non-dropping-particle":"","parse-names":false,"suffix":""}],"id":"ITEM-1","issued":{"date-parts":[["0"]]},"title":"kodular","type":"webpage"},"uris":["http://www.mendeley.com/documents/?uuid=50152600-6501-415c-97ae-969ffc4a5294"]}],"mendeley":{"formattedCitation":"[17]","plainTextFormattedCitation":"[17]","previouslyFormattedCitation":"[17]"},"properties":{"noteIndex":0},"schema":"https://github.com/citation-style-language/schema/raw/master/csl-citation.json"}</w:instrText>
      </w:r>
      <w:r>
        <w:rPr>
          <w:rFonts w:eastAsia="Times New Roman" w:cs="Times New Roman"/>
          <w:kern w:val="0"/>
          <w:szCs w:val="24"/>
          <w:lang w:val="en-ID" w:eastAsia="en-ID"/>
          <w14:ligatures w14:val="none"/>
        </w:rPr>
        <w:fldChar w:fldCharType="separate"/>
      </w:r>
      <w:r w:rsidRPr="00945B91">
        <w:rPr>
          <w:rFonts w:eastAsia="Times New Roman" w:cs="Times New Roman"/>
          <w:noProof/>
          <w:kern w:val="0"/>
          <w:szCs w:val="24"/>
          <w:lang w:val="en-ID" w:eastAsia="en-ID"/>
          <w14:ligatures w14:val="none"/>
        </w:rPr>
        <w:t>[17]</w:t>
      </w:r>
      <w:r>
        <w:rPr>
          <w:rFonts w:eastAsia="Times New Roman" w:cs="Times New Roman"/>
          <w:kern w:val="0"/>
          <w:szCs w:val="24"/>
          <w:lang w:val="en-ID" w:eastAsia="en-ID"/>
          <w14:ligatures w14:val="none"/>
        </w:rPr>
        <w:fldChar w:fldCharType="end"/>
      </w:r>
      <w:r w:rsidRPr="00945B91">
        <w:rPr>
          <w:rFonts w:eastAsia="Times New Roman" w:cs="Times New Roman"/>
          <w:kern w:val="0"/>
          <w:szCs w:val="24"/>
          <w:lang w:val="en-ID" w:eastAsia="en-ID"/>
          <w14:ligatures w14:val="none"/>
        </w:rPr>
        <w:t>.</w:t>
      </w:r>
    </w:p>
    <w:p w14:paraId="040F89FB" w14:textId="77777777" w:rsidR="002E133D" w:rsidRPr="00945B91" w:rsidRDefault="002E133D" w:rsidP="002E133D">
      <w:pPr>
        <w:spacing w:after="0" w:line="240" w:lineRule="auto"/>
        <w:rPr>
          <w:rFonts w:eastAsia="Times New Roman" w:cs="Times New Roman"/>
          <w:kern w:val="0"/>
          <w:szCs w:val="24"/>
          <w:lang w:val="en-ID" w:eastAsia="en-ID"/>
          <w14:ligatures w14:val="none"/>
        </w:rPr>
      </w:pPr>
    </w:p>
    <w:p w14:paraId="0CDFBC66" w14:textId="77777777" w:rsidR="007C6DCD" w:rsidRDefault="00322A4A" w:rsidP="007C6DCD">
      <w:pPr>
        <w:keepNext/>
        <w:spacing w:after="0" w:line="360" w:lineRule="auto"/>
        <w:jc w:val="center"/>
      </w:pPr>
      <w:r w:rsidRPr="00322A4A">
        <w:rPr>
          <w:rFonts w:cs="Times New Roman"/>
          <w:noProof/>
          <w:szCs w:val="24"/>
        </w:rPr>
        <w:drawing>
          <wp:inline distT="0" distB="0" distL="0" distR="0" wp14:anchorId="7015C9DE" wp14:editId="76F53DB2">
            <wp:extent cx="1967346" cy="1289421"/>
            <wp:effectExtent l="0" t="0" r="0" b="0"/>
            <wp:docPr id="8749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0139" name=""/>
                    <pic:cNvPicPr/>
                  </pic:nvPicPr>
                  <pic:blipFill>
                    <a:blip r:embed="rId24"/>
                    <a:stretch>
                      <a:fillRect/>
                    </a:stretch>
                  </pic:blipFill>
                  <pic:spPr>
                    <a:xfrm>
                      <a:off x="0" y="0"/>
                      <a:ext cx="1986639" cy="1302066"/>
                    </a:xfrm>
                    <a:prstGeom prst="rect">
                      <a:avLst/>
                    </a:prstGeom>
                  </pic:spPr>
                </pic:pic>
              </a:graphicData>
            </a:graphic>
          </wp:inline>
        </w:drawing>
      </w:r>
    </w:p>
    <w:p w14:paraId="6613212E" w14:textId="25EBE7B0" w:rsidR="00C01F64" w:rsidRDefault="007C6DCD" w:rsidP="007C6DCD">
      <w:pPr>
        <w:pStyle w:val="Caption"/>
        <w:jc w:val="center"/>
        <w:rPr>
          <w:rFonts w:cs="Times New Roman"/>
          <w:szCs w:val="24"/>
        </w:rPr>
      </w:pPr>
      <w:bookmarkStart w:id="371" w:name="_Toc173268152"/>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7</w:t>
      </w:r>
      <w:r w:rsidRPr="00F662E3">
        <w:rPr>
          <w:b/>
          <w:bCs/>
          <w:sz w:val="24"/>
          <w:szCs w:val="24"/>
        </w:rPr>
        <w:fldChar w:fldCharType="end"/>
      </w:r>
      <w:r w:rsidRPr="00215DCB">
        <w:rPr>
          <w:sz w:val="24"/>
          <w:szCs w:val="24"/>
        </w:rPr>
        <w:t xml:space="preserve"> </w:t>
      </w:r>
      <w:proofErr w:type="spellStart"/>
      <w:r w:rsidRPr="006C78F8">
        <w:rPr>
          <w:i/>
          <w:iCs w:val="0"/>
          <w:sz w:val="24"/>
          <w:szCs w:val="24"/>
        </w:rPr>
        <w:t>Kodular</w:t>
      </w:r>
      <w:proofErr w:type="spellEnd"/>
      <w:r w:rsidR="00D44A1E">
        <w:rPr>
          <w:sz w:val="24"/>
          <w:szCs w:val="24"/>
        </w:rPr>
        <w:t xml:space="preserve"> </w:t>
      </w:r>
      <w:r w:rsidRPr="00215DCB">
        <w:rPr>
          <w:sz w:val="24"/>
          <w:szCs w:val="24"/>
        </w:rPr>
        <w:fldChar w:fldCharType="begin" w:fldLock="1"/>
      </w:r>
      <w:r w:rsidR="004F677E" w:rsidRPr="00215DCB">
        <w:rPr>
          <w:sz w:val="24"/>
          <w:szCs w:val="24"/>
        </w:rPr>
        <w:instrText>ADDIN CSL_CITATION {"citationItems":[{"id":"ITEM-1","itemData":{"URL":"https://www.kodular.io/","accessed":{"date-parts":[["2024","6","6"]]},"author":[{"dropping-particle":"","family":"Kodular.io","given":"","non-dropping-particle":"","parse-names":false,"suffix":""}],"id":"ITEM-1","issued":{"date-parts":[["0"]]},"title":"kodular","type":"webpage"},"uris":["http://www.mendeley.com/documents/?uuid=50152600-6501-415c-97ae-969ffc4a5294"]}],"mendeley":{"formattedCitation":"[17]","plainTextFormattedCitation":"[17]","previouslyFormattedCitation":"[17]"},"properties":{"noteIndex":0},"schema":"https://github.com/citation-style-language/schema/raw/master/csl-citation.json"}</w:instrText>
      </w:r>
      <w:r w:rsidRPr="00215DCB">
        <w:rPr>
          <w:sz w:val="24"/>
          <w:szCs w:val="24"/>
        </w:rPr>
        <w:fldChar w:fldCharType="separate"/>
      </w:r>
      <w:r w:rsidR="00CE1AAB" w:rsidRPr="00215DCB">
        <w:rPr>
          <w:noProof/>
          <w:sz w:val="24"/>
          <w:szCs w:val="24"/>
        </w:rPr>
        <w:t>[17]</w:t>
      </w:r>
      <w:bookmarkEnd w:id="371"/>
      <w:r w:rsidRPr="00215DCB">
        <w:rPr>
          <w:sz w:val="24"/>
          <w:szCs w:val="24"/>
        </w:rPr>
        <w:fldChar w:fldCharType="end"/>
      </w:r>
    </w:p>
    <w:p w14:paraId="0CC377E8" w14:textId="098059D1" w:rsidR="005051F6" w:rsidRDefault="005051F6" w:rsidP="00C442F8">
      <w:pPr>
        <w:pStyle w:val="Heading3"/>
      </w:pPr>
      <w:bookmarkStart w:id="372" w:name="_Toc159569433"/>
      <w:bookmarkStart w:id="373" w:name="_Toc175172370"/>
      <w:r w:rsidRPr="002E133D">
        <w:t>Modul</w:t>
      </w:r>
      <w:r w:rsidRPr="00DC6329">
        <w:t xml:space="preserve"> </w:t>
      </w:r>
      <w:r w:rsidR="00CC6A8B" w:rsidRPr="00CC6A8B">
        <w:t>Bluetooth</w:t>
      </w:r>
      <w:r w:rsidRPr="00DC6329">
        <w:t xml:space="preserve"> HC-05</w:t>
      </w:r>
      <w:bookmarkEnd w:id="372"/>
      <w:bookmarkEnd w:id="373"/>
    </w:p>
    <w:p w14:paraId="07D481F5" w14:textId="268B0B34" w:rsidR="005051F6" w:rsidRDefault="00CC6A8B" w:rsidP="00A30821">
      <w:pPr>
        <w:spacing w:after="0" w:line="360" w:lineRule="auto"/>
      </w:pPr>
      <w:r w:rsidRPr="00CC6A8B">
        <w:rPr>
          <w:i/>
          <w:iCs/>
          <w:lang w:val="en-ID"/>
        </w:rPr>
        <w:t>Bluetooth</w:t>
      </w:r>
      <w:r w:rsidR="005330FB" w:rsidRPr="006566DD">
        <w:rPr>
          <w:i/>
          <w:iCs/>
          <w:lang w:val="en-ID"/>
        </w:rPr>
        <w:t xml:space="preserve"> </w:t>
      </w:r>
      <w:r w:rsidR="005330FB" w:rsidRPr="005330FB">
        <w:rPr>
          <w:lang w:val="en-ID"/>
        </w:rPr>
        <w:t xml:space="preserve">adalah standar komunikasi nirkabel jarak pendek yang menggunakan teknologi radio (McDermott, 2004). </w:t>
      </w:r>
      <w:r w:rsidR="005330FB" w:rsidRPr="006A1203">
        <w:rPr>
          <w:lang w:val="en-ID"/>
        </w:rPr>
        <w:t xml:space="preserve">Modul </w:t>
      </w:r>
      <w:r w:rsidRPr="00CC6A8B">
        <w:rPr>
          <w:i/>
          <w:iCs/>
          <w:lang w:val="en-ID"/>
        </w:rPr>
        <w:t>Bluetooth</w:t>
      </w:r>
      <w:r w:rsidR="005330FB" w:rsidRPr="00DE6D43">
        <w:rPr>
          <w:i/>
          <w:iCs/>
          <w:lang w:val="en-ID"/>
        </w:rPr>
        <w:t xml:space="preserve"> HC-05</w:t>
      </w:r>
      <w:r w:rsidR="005330FB" w:rsidRPr="005330FB">
        <w:rPr>
          <w:lang w:val="en-ID"/>
        </w:rPr>
        <w:t>, yang berbasis</w:t>
      </w:r>
      <w:r w:rsidR="00936F85">
        <w:rPr>
          <w:lang w:val="en-ID"/>
        </w:rPr>
        <w:t>.</w:t>
      </w:r>
      <w:r w:rsidR="005330FB" w:rsidRPr="005330FB">
        <w:rPr>
          <w:lang w:val="en-ID"/>
        </w:rPr>
        <w:t xml:space="preserve"> </w:t>
      </w:r>
      <w:r w:rsidR="005330FB" w:rsidRPr="00AC6CE2">
        <w:rPr>
          <w:i/>
          <w:iCs/>
          <w:lang w:val="en-ID"/>
        </w:rPr>
        <w:t>Serial Port Protocol</w:t>
      </w:r>
      <w:r w:rsidR="005330FB" w:rsidRPr="005330FB">
        <w:rPr>
          <w:lang w:val="en-ID"/>
        </w:rPr>
        <w:t xml:space="preserve"> (SPP), dirancang untuk komunikasi serial nirkabel dan dapat beroperasi sebagai </w:t>
      </w:r>
      <w:r w:rsidR="007E7DFC" w:rsidRPr="007E7DFC">
        <w:rPr>
          <w:i/>
          <w:iCs/>
          <w:lang w:val="en-ID"/>
        </w:rPr>
        <w:t>master</w:t>
      </w:r>
      <w:r w:rsidR="005330FB" w:rsidRPr="00CE4604">
        <w:rPr>
          <w:lang w:val="en-ID"/>
        </w:rPr>
        <w:t xml:space="preserve"> </w:t>
      </w:r>
      <w:r w:rsidR="005330FB" w:rsidRPr="005330FB">
        <w:rPr>
          <w:lang w:val="en-ID"/>
        </w:rPr>
        <w:t xml:space="preserve">atau </w:t>
      </w:r>
      <w:r w:rsidR="007E7DFC" w:rsidRPr="007E7DFC">
        <w:rPr>
          <w:i/>
          <w:iCs/>
          <w:lang w:val="en-ID"/>
        </w:rPr>
        <w:t>slave</w:t>
      </w:r>
      <w:r w:rsidR="005330FB" w:rsidRPr="005330FB">
        <w:rPr>
          <w:lang w:val="en-ID"/>
        </w:rPr>
        <w:t>. HC-05 memiliki dua mode</w:t>
      </w:r>
      <w:r w:rsidR="00BE67A9">
        <w:rPr>
          <w:lang w:val="en-ID"/>
        </w:rPr>
        <w:t>.</w:t>
      </w:r>
      <w:r w:rsidR="005330FB" w:rsidRPr="005330FB">
        <w:rPr>
          <w:lang w:val="en-ID"/>
        </w:rPr>
        <w:t xml:space="preserve"> </w:t>
      </w:r>
      <w:r w:rsidR="005330FB" w:rsidRPr="007305C8">
        <w:rPr>
          <w:i/>
          <w:iCs/>
          <w:lang w:val="en-ID"/>
        </w:rPr>
        <w:t xml:space="preserve">AT Command </w:t>
      </w:r>
      <w:r w:rsidR="005330FB" w:rsidRPr="006A1203">
        <w:rPr>
          <w:i/>
          <w:iCs/>
          <w:lang w:val="en-ID"/>
        </w:rPr>
        <w:t>Mode</w:t>
      </w:r>
      <w:r w:rsidR="005330FB" w:rsidRPr="005330FB">
        <w:rPr>
          <w:lang w:val="en-ID"/>
        </w:rPr>
        <w:t xml:space="preserve"> untuk konfigurasi modul dan </w:t>
      </w:r>
      <w:r w:rsidR="006A1203">
        <w:rPr>
          <w:lang w:val="en-ID"/>
        </w:rPr>
        <w:t>d</w:t>
      </w:r>
      <w:r w:rsidR="005330FB" w:rsidRPr="00CE4604">
        <w:rPr>
          <w:lang w:val="en-ID"/>
        </w:rPr>
        <w:t xml:space="preserve">ata </w:t>
      </w:r>
      <w:r w:rsidR="006A1203">
        <w:rPr>
          <w:lang w:val="en-ID"/>
        </w:rPr>
        <w:t>m</w:t>
      </w:r>
      <w:r w:rsidR="005330FB" w:rsidRPr="00CE4604">
        <w:rPr>
          <w:lang w:val="en-ID"/>
        </w:rPr>
        <w:t>ode</w:t>
      </w:r>
      <w:r w:rsidR="007305C8">
        <w:rPr>
          <w:lang w:val="en-ID"/>
        </w:rPr>
        <w:t xml:space="preserve"> </w:t>
      </w:r>
      <w:r w:rsidR="005330FB" w:rsidRPr="005330FB">
        <w:rPr>
          <w:lang w:val="en-ID"/>
        </w:rPr>
        <w:t xml:space="preserve">untuk mengirim serta menerima data dari perangkat </w:t>
      </w:r>
      <w:proofErr w:type="spellStart"/>
      <w:r w:rsidRPr="00CC6A8B">
        <w:rPr>
          <w:i/>
          <w:iCs/>
          <w:lang w:val="en-ID"/>
        </w:rPr>
        <w:t>bluetooth</w:t>
      </w:r>
      <w:proofErr w:type="spellEnd"/>
      <w:r w:rsidR="005330FB" w:rsidRPr="006566DD">
        <w:rPr>
          <w:i/>
          <w:iCs/>
          <w:lang w:val="en-ID"/>
        </w:rPr>
        <w:t xml:space="preserve"> </w:t>
      </w:r>
      <w:r w:rsidR="005330FB" w:rsidRPr="005330FB">
        <w:rPr>
          <w:lang w:val="en-ID"/>
        </w:rPr>
        <w:t>lainnya</w:t>
      </w:r>
      <w:r w:rsidR="00861752">
        <w:rPr>
          <w:lang w:val="en-ID"/>
        </w:rPr>
        <w:t xml:space="preserve"> </w:t>
      </w:r>
      <w:r w:rsidR="005051F6">
        <w:fldChar w:fldCharType="begin" w:fldLock="1"/>
      </w:r>
      <w:r w:rsidR="004F677E">
        <w:instrText>ADDIN CSL_CITATION {"citationItems":[{"id":"ITEM-1","itemData":{"author":[{"dropping-particle":"","family":"Arduino","given":"Hc- Berbasis Mikrokontroler","non-dropping-particle":"","parse-names":false,"suffix":""},{"dropping-particle":"","family":"Setiawan","given":"Wahyu","non-dropping-particle":"","parse-names":false,"suffix":""},{"dropping-particle":"","family":"Andrianto","given":"Romi","non-dropping-particle":"","parse-names":false,"suffix":""}],"id":"ITEM-1","issue":"3","issued":{"date-parts":[["2024"]]},"page":"557-564","title":"Sistem Keamanan Garasi Menggunakan Modul Bluetooth","type":"article-journal","volume":"3"},"uris":["http://www.mendeley.com/documents/?uuid=671faa70-a3ef-4fa7-a79c-86fd6004850a"]}],"mendeley":{"formattedCitation":"[18]","plainTextFormattedCitation":"[18]","previouslyFormattedCitation":"[18]"},"properties":{"noteIndex":0},"schema":"https://github.com/citation-style-language/schema/raw/master/csl-citation.json"}</w:instrText>
      </w:r>
      <w:r w:rsidR="005051F6">
        <w:fldChar w:fldCharType="separate"/>
      </w:r>
      <w:r w:rsidR="00CE1AAB" w:rsidRPr="00CE1AAB">
        <w:rPr>
          <w:noProof/>
        </w:rPr>
        <w:t>[18]</w:t>
      </w:r>
      <w:r w:rsidR="005051F6">
        <w:fldChar w:fldCharType="end"/>
      </w:r>
      <w:r w:rsidR="005330FB">
        <w:t>.</w:t>
      </w:r>
    </w:p>
    <w:p w14:paraId="5765D6FE" w14:textId="21CDD934" w:rsidR="002E133D" w:rsidRPr="005330FB" w:rsidRDefault="002E133D" w:rsidP="002E133D">
      <w:pPr>
        <w:spacing w:after="0" w:line="240" w:lineRule="auto"/>
        <w:rPr>
          <w:lang w:val="en-ID"/>
        </w:rPr>
      </w:pPr>
    </w:p>
    <w:p w14:paraId="2C822CC9" w14:textId="77777777" w:rsidR="007C6DCD" w:rsidRDefault="00322A4A" w:rsidP="007C6DCD">
      <w:pPr>
        <w:keepNext/>
        <w:spacing w:after="0" w:line="360" w:lineRule="auto"/>
        <w:ind w:right="240" w:firstLine="142"/>
        <w:jc w:val="center"/>
      </w:pPr>
      <w:r w:rsidRPr="00322A4A">
        <w:rPr>
          <w:noProof/>
        </w:rPr>
        <w:drawing>
          <wp:inline distT="0" distB="0" distL="0" distR="0" wp14:anchorId="241BA17B" wp14:editId="79F6691D">
            <wp:extent cx="1146079" cy="1488830"/>
            <wp:effectExtent l="0" t="0" r="0" b="0"/>
            <wp:docPr id="13054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47860" name=""/>
                    <pic:cNvPicPr/>
                  </pic:nvPicPr>
                  <pic:blipFill>
                    <a:blip r:embed="rId25"/>
                    <a:stretch>
                      <a:fillRect/>
                    </a:stretch>
                  </pic:blipFill>
                  <pic:spPr>
                    <a:xfrm>
                      <a:off x="0" y="0"/>
                      <a:ext cx="1189188" cy="1544832"/>
                    </a:xfrm>
                    <a:prstGeom prst="rect">
                      <a:avLst/>
                    </a:prstGeom>
                  </pic:spPr>
                </pic:pic>
              </a:graphicData>
            </a:graphic>
          </wp:inline>
        </w:drawing>
      </w:r>
    </w:p>
    <w:p w14:paraId="4380234E" w14:textId="73CDD9F3" w:rsidR="00913BA8" w:rsidRPr="007B160F" w:rsidRDefault="007C6DCD" w:rsidP="007B160F">
      <w:pPr>
        <w:pStyle w:val="Caption"/>
        <w:jc w:val="center"/>
        <w:rPr>
          <w:sz w:val="24"/>
          <w:szCs w:val="24"/>
        </w:rPr>
      </w:pPr>
      <w:bookmarkStart w:id="374" w:name="_Toc173268153"/>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8</w:t>
      </w:r>
      <w:r w:rsidRPr="00F662E3">
        <w:rPr>
          <w:b/>
          <w:bCs/>
          <w:sz w:val="24"/>
          <w:szCs w:val="24"/>
        </w:rPr>
        <w:fldChar w:fldCharType="end"/>
      </w:r>
      <w:r w:rsidRPr="00215DCB">
        <w:rPr>
          <w:sz w:val="24"/>
          <w:szCs w:val="24"/>
        </w:rPr>
        <w:t xml:space="preserve"> </w:t>
      </w:r>
      <w:r w:rsidRPr="00A8638F">
        <w:rPr>
          <w:sz w:val="24"/>
          <w:szCs w:val="24"/>
        </w:rPr>
        <w:t xml:space="preserve">HC05 </w:t>
      </w:r>
      <w:r w:rsidR="00CC6A8B" w:rsidRPr="00CC6A8B">
        <w:rPr>
          <w:i/>
          <w:iCs w:val="0"/>
          <w:sz w:val="24"/>
          <w:szCs w:val="24"/>
        </w:rPr>
        <w:t>Bluetooth</w:t>
      </w:r>
      <w:r w:rsidRPr="00215DCB">
        <w:rPr>
          <w:sz w:val="24"/>
          <w:szCs w:val="24"/>
        </w:rPr>
        <w:t xml:space="preserve"> </w:t>
      </w:r>
      <w:r w:rsidRPr="00215DCB">
        <w:rPr>
          <w:sz w:val="24"/>
          <w:szCs w:val="24"/>
        </w:rPr>
        <w:fldChar w:fldCharType="begin" w:fldLock="1"/>
      </w:r>
      <w:r w:rsidR="004F677E" w:rsidRPr="00215DCB">
        <w:rPr>
          <w:sz w:val="24"/>
          <w:szCs w:val="24"/>
        </w:rPr>
        <w:instrText>ADDIN CSL_CITATION {"citationItems":[{"id":"ITEM-1","itemData":{"URL":"https://lastminuteengineers.com/hc05-bluetooth","accessed":{"date-parts":[["2024","6","7"]]},"author":[{"dropping-particle":"","family":"Lastminuteengineers","given":"","non-dropping-particle":"","parse-names":false,"suffix":""}],"id":"ITEM-1","issued":{"date-parts":[["0"]]},"title":"HC05 Bluetooth","type":"webpage"},"uris":["http://www.mendeley.com/documents/?uuid=7043e1bd-15aa-4174-82f6-dab4fd8174a2"]}],"mendeley":{"formattedCitation":"[19]","plainTextFormattedCitation":"[19]","previouslyFormattedCitation":"[19]"},"properties":{"noteIndex":0},"schema":"https://github.com/citation-style-language/schema/raw/master/csl-citation.json"}</w:instrText>
      </w:r>
      <w:r w:rsidRPr="00215DCB">
        <w:rPr>
          <w:sz w:val="24"/>
          <w:szCs w:val="24"/>
        </w:rPr>
        <w:fldChar w:fldCharType="separate"/>
      </w:r>
      <w:r w:rsidR="00CE1AAB" w:rsidRPr="00215DCB">
        <w:rPr>
          <w:noProof/>
          <w:sz w:val="24"/>
          <w:szCs w:val="24"/>
        </w:rPr>
        <w:t>[19]</w:t>
      </w:r>
      <w:bookmarkEnd w:id="374"/>
      <w:r w:rsidRPr="00215DCB">
        <w:rPr>
          <w:sz w:val="24"/>
          <w:szCs w:val="24"/>
        </w:rPr>
        <w:fldChar w:fldCharType="end"/>
      </w:r>
    </w:p>
    <w:p w14:paraId="67B0650E" w14:textId="77777777" w:rsidR="005051F6" w:rsidRDefault="005051F6" w:rsidP="00C442F8">
      <w:pPr>
        <w:pStyle w:val="Heading3"/>
      </w:pPr>
      <w:bookmarkStart w:id="375" w:name="_Toc159569434"/>
      <w:bookmarkStart w:id="376" w:name="_Toc175172371"/>
      <w:r w:rsidRPr="0078086B">
        <w:t>Modul TP4056</w:t>
      </w:r>
      <w:bookmarkEnd w:id="375"/>
      <w:bookmarkEnd w:id="376"/>
    </w:p>
    <w:p w14:paraId="2BC26791" w14:textId="167E68A4" w:rsidR="00322A4A" w:rsidRDefault="005051F6" w:rsidP="00F83EB9">
      <w:pPr>
        <w:spacing w:after="0" w:line="360" w:lineRule="auto"/>
        <w:rPr>
          <w:b/>
        </w:rPr>
      </w:pPr>
      <w:r w:rsidRPr="00FC7FB2">
        <w:t>TP</w:t>
      </w:r>
      <w:r w:rsidRPr="005051F6">
        <w:t>4056 adalah modul untuk mengisi baterai isi ulang</w:t>
      </w:r>
      <w:r w:rsidR="007305C8">
        <w:t>.</w:t>
      </w:r>
      <w:r w:rsidRPr="005051F6">
        <w:t xml:space="preserve"> Lithium (Li-ion </w:t>
      </w:r>
      <w:r w:rsidRPr="002E133D">
        <w:rPr>
          <w:i/>
          <w:iCs/>
        </w:rPr>
        <w:t xml:space="preserve">rechargeable </w:t>
      </w:r>
      <w:r w:rsidR="00930CB2" w:rsidRPr="00930CB2">
        <w:rPr>
          <w:i/>
          <w:iCs/>
        </w:rPr>
        <w:t>battery</w:t>
      </w:r>
      <w:r w:rsidRPr="005051F6">
        <w:t>) 1</w:t>
      </w:r>
      <w:r w:rsidR="001A6C96">
        <w:t xml:space="preserve"> a</w:t>
      </w:r>
      <w:r w:rsidRPr="005051F6">
        <w:t xml:space="preserve">mpere yang dilengkapi dengan 2 lampu  indikator, masing-masing menunjukkan status saat mengisi ulang (LED merah) dan saat baterai sudah terisi penuh (LED biru). Modul ini menggunakan IC TP4056 yang merupakan </w:t>
      </w:r>
      <w:r w:rsidR="002E133D">
        <w:t>IC</w:t>
      </w:r>
      <w:r w:rsidRPr="005051F6">
        <w:t xml:space="preserve"> pengisi ulang linear untuk baterai lithium-ion sel tunggal dengan arus dan tegangan yang konstan yang dilengkapi dengan sistem pengaturan suhu </w:t>
      </w:r>
      <w:r w:rsidRPr="002E133D">
        <w:rPr>
          <w:i/>
          <w:iCs/>
        </w:rPr>
        <w:t>thermal regulation</w:t>
      </w:r>
      <w:r w:rsidR="00767DCE">
        <w:t xml:space="preserve"> </w:t>
      </w:r>
      <w:r w:rsidR="00B70E57">
        <w:fldChar w:fldCharType="begin" w:fldLock="1"/>
      </w:r>
      <w:r w:rsidR="00207E6A">
        <w:instrText>ADDIN CSL_CITATION {"citationItems":[{"id":"ITEM-1","itemData":{"abstract":"The Betawi Traditional House, especially the Kebaya House, has a large terrace which is used for entertaining guests and as a place for family relaxation. In ancient times, the Betawi people made a well in front of their house and a cemetery next to the house. And, the walls of his house are made of panels that can be opened and shifted to the edges. This is intended to make the house feel more spacious. The purpose of this research is to design emergency lights that can be used when the power goes out, so that this spacious kebaya house has at least lighting. The design starts from assembling the devices connected with tenol and solder, then the design of the kebaya house and finally the application.","author":[{"dropping-particle":"","family":"Atsal","given":"Hafidz","non-dropping-particle":"","parse-names":false,"suffix":""},{"dropping-particle":"","family":"Ramadhan","given":"Irfan","non-dropping-particle":"","parse-names":false,"suffix":""},{"dropping-particle":"","family":"Hastuti","given":"Pipin Tri","non-dropping-particle":"","parse-names":false,"suffix":""},{"dropping-particle":"","family":"Fatmawati","given":"Sintia Rahayu","non-dropping-particle":"","parse-names":false,"suffix":""}],"container-title":"Jurnal Elektronika, Listtrik dan Teknologi Informasi Terapan","id":"ITEM-1","issue":"1","issued":{"date-parts":[["2023"]]},"page":"2023-2031","title":"Rangkaian Lampu Emergency Untuk Miniature Rumah Adat Betawi Dengan Transistor Dan Modul Tp4056","type":"article-journal","volume":"5"},"uris":["http://www.mendeley.com/documents/?uuid=609a8445-2ab1-47b2-b32a-fd2a885fff59"]}],"mendeley":{"formattedCitation":"[20]","plainTextFormattedCitation":"[20]","previouslyFormattedCitation":"[20]"},"properties":{"noteIndex":0},"schema":"https://github.com/citation-style-language/schema/raw/master/csl-citation.json"}</w:instrText>
      </w:r>
      <w:r w:rsidR="00B70E57">
        <w:fldChar w:fldCharType="separate"/>
      </w:r>
      <w:r w:rsidR="00B70E57" w:rsidRPr="00B70E57">
        <w:rPr>
          <w:noProof/>
        </w:rPr>
        <w:t>[20]</w:t>
      </w:r>
      <w:r w:rsidR="00B70E57">
        <w:fldChar w:fldCharType="end"/>
      </w:r>
      <w:r w:rsidR="00B70E57">
        <w:t>.</w:t>
      </w:r>
      <w:r w:rsidRPr="005051F6">
        <w:rPr>
          <w:b/>
        </w:rPr>
        <w:t xml:space="preserve">  </w:t>
      </w:r>
    </w:p>
    <w:p w14:paraId="165B3D9F" w14:textId="77777777" w:rsidR="007C6DCD" w:rsidRDefault="00322A4A" w:rsidP="007C6DCD">
      <w:pPr>
        <w:keepNext/>
        <w:spacing w:after="0" w:line="360" w:lineRule="auto"/>
        <w:ind w:right="240"/>
        <w:jc w:val="center"/>
      </w:pPr>
      <w:r w:rsidRPr="00322A4A">
        <w:rPr>
          <w:noProof/>
        </w:rPr>
        <w:lastRenderedPageBreak/>
        <w:drawing>
          <wp:inline distT="0" distB="0" distL="0" distR="0" wp14:anchorId="076D527F" wp14:editId="75C32E93">
            <wp:extent cx="1424354" cy="636230"/>
            <wp:effectExtent l="0" t="0" r="0" b="0"/>
            <wp:docPr id="3673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06399" name=""/>
                    <pic:cNvPicPr/>
                  </pic:nvPicPr>
                  <pic:blipFill>
                    <a:blip r:embed="rId26"/>
                    <a:stretch>
                      <a:fillRect/>
                    </a:stretch>
                  </pic:blipFill>
                  <pic:spPr>
                    <a:xfrm>
                      <a:off x="0" y="0"/>
                      <a:ext cx="1442812" cy="644475"/>
                    </a:xfrm>
                    <a:prstGeom prst="rect">
                      <a:avLst/>
                    </a:prstGeom>
                  </pic:spPr>
                </pic:pic>
              </a:graphicData>
            </a:graphic>
          </wp:inline>
        </w:drawing>
      </w:r>
    </w:p>
    <w:p w14:paraId="79797B82" w14:textId="2A2A02D7" w:rsidR="00C01F64" w:rsidRPr="00C23FB1" w:rsidRDefault="007C6DCD" w:rsidP="00044E36">
      <w:pPr>
        <w:pStyle w:val="Caption"/>
        <w:jc w:val="center"/>
      </w:pPr>
      <w:bookmarkStart w:id="377" w:name="_Toc173268154"/>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9</w:t>
      </w:r>
      <w:r w:rsidRPr="00F662E3">
        <w:rPr>
          <w:b/>
          <w:bCs/>
          <w:sz w:val="24"/>
          <w:szCs w:val="24"/>
        </w:rPr>
        <w:fldChar w:fldCharType="end"/>
      </w:r>
      <w:r w:rsidRPr="00215DCB">
        <w:rPr>
          <w:sz w:val="24"/>
          <w:szCs w:val="24"/>
        </w:rPr>
        <w:t xml:space="preserve"> </w:t>
      </w:r>
      <w:r w:rsidRPr="00F85E4E">
        <w:rPr>
          <w:sz w:val="24"/>
          <w:szCs w:val="24"/>
        </w:rPr>
        <w:t xml:space="preserve">Modul </w:t>
      </w:r>
      <w:r w:rsidR="007E7DFC" w:rsidRPr="007E7DFC">
        <w:rPr>
          <w:i/>
          <w:sz w:val="24"/>
          <w:szCs w:val="24"/>
        </w:rPr>
        <w:t>Charger</w:t>
      </w:r>
      <w:r w:rsidR="00A15E0A">
        <w:rPr>
          <w:i/>
          <w:iCs w:val="0"/>
          <w:sz w:val="24"/>
          <w:szCs w:val="24"/>
        </w:rPr>
        <w:t xml:space="preserve"> </w:t>
      </w:r>
      <w:r w:rsidR="00044E36" w:rsidRPr="00215DCB">
        <w:rPr>
          <w:sz w:val="24"/>
          <w:szCs w:val="24"/>
        </w:rPr>
        <w:fldChar w:fldCharType="begin" w:fldLock="1"/>
      </w:r>
      <w:r w:rsidR="004F677E" w:rsidRPr="00215DCB">
        <w:rPr>
          <w:sz w:val="24"/>
          <w:szCs w:val="24"/>
        </w:rPr>
        <w:instrText>ADDIN CSL_CITATION {"citationItems":[{"id":"ITEM-1","itemData":{"URL":"https://www.hwlibre.com/id/tp4056/","accessed":{"date-parts":[["2024","6","7"]]},"author":[{"dropping-particle":"","family":"Hwlibre","given":"","non-dropping-particle":"","parse-names":false,"suffix":""}],"id":"ITEM-1","issued":{"date-parts":[["0"]]},"title":"TP4056","type":"webpage"},"uris":["http://www.mendeley.com/documents/?uuid=9c5e6106-269a-410e-8ece-65cbacd55f1f"]}],"mendeley":{"formattedCitation":"[21]","plainTextFormattedCitation":"[21]","previouslyFormattedCitation":"[21]"},"properties":{"noteIndex":0},"schema":"https://github.com/citation-style-language/schema/raw/master/csl-citation.json"}</w:instrText>
      </w:r>
      <w:r w:rsidR="00044E36" w:rsidRPr="00215DCB">
        <w:rPr>
          <w:sz w:val="24"/>
          <w:szCs w:val="24"/>
        </w:rPr>
        <w:fldChar w:fldCharType="separate"/>
      </w:r>
      <w:r w:rsidR="00CE1AAB" w:rsidRPr="00215DCB">
        <w:rPr>
          <w:noProof/>
          <w:sz w:val="24"/>
          <w:szCs w:val="24"/>
        </w:rPr>
        <w:t>[21]</w:t>
      </w:r>
      <w:bookmarkEnd w:id="377"/>
      <w:r w:rsidR="00044E36" w:rsidRPr="00215DCB">
        <w:rPr>
          <w:sz w:val="24"/>
          <w:szCs w:val="24"/>
        </w:rPr>
        <w:fldChar w:fldCharType="end"/>
      </w:r>
    </w:p>
    <w:p w14:paraId="281C6DBC" w14:textId="26821BCF" w:rsidR="005051F6" w:rsidRDefault="00CC6A8B" w:rsidP="00C442F8">
      <w:pPr>
        <w:pStyle w:val="Heading3"/>
      </w:pPr>
      <w:r w:rsidRPr="00CC6A8B">
        <w:t>Arduino nano</w:t>
      </w:r>
    </w:p>
    <w:p w14:paraId="0F90DEC6" w14:textId="7A790EC4" w:rsidR="00A04F6C" w:rsidRDefault="00CC6A8B" w:rsidP="00DE4FD4">
      <w:pPr>
        <w:spacing w:after="0" w:line="360" w:lineRule="auto"/>
      </w:pPr>
      <w:r w:rsidRPr="00CC6A8B">
        <w:rPr>
          <w:i/>
        </w:rPr>
        <w:t>Arduino nano</w:t>
      </w:r>
      <w:r w:rsidR="00C01F64">
        <w:t xml:space="preserve"> Merupakan suatu board </w:t>
      </w:r>
      <w:r w:rsidR="00930CB2" w:rsidRPr="00930CB2">
        <w:rPr>
          <w:i/>
          <w:iCs/>
        </w:rPr>
        <w:t>microcontroller</w:t>
      </w:r>
      <w:r w:rsidR="00C01F64">
        <w:t xml:space="preserve"> yang mempunyai ukuran mikro dengan kelengkapan yang mampu </w:t>
      </w:r>
      <w:r w:rsidR="006C555D">
        <w:t>men support</w:t>
      </w:r>
      <w:r w:rsidR="00C01F64">
        <w:t xml:space="preserve"> pada saat menggunakan </w:t>
      </w:r>
      <w:r w:rsidR="00C01F64" w:rsidRPr="00252727">
        <w:rPr>
          <w:i/>
          <w:iCs/>
        </w:rPr>
        <w:t xml:space="preserve">breadboard. </w:t>
      </w:r>
      <w:r w:rsidR="00C01F64">
        <w:t xml:space="preserve">Dengan basis </w:t>
      </w:r>
      <w:r w:rsidR="00930CB2" w:rsidRPr="00930CB2">
        <w:rPr>
          <w:i/>
          <w:iCs/>
        </w:rPr>
        <w:t>microcontroller</w:t>
      </w:r>
      <w:r w:rsidR="00C01F64">
        <w:t xml:space="preserve"> </w:t>
      </w:r>
      <w:r w:rsidR="00252727">
        <w:t>a</w:t>
      </w:r>
      <w:r w:rsidR="006C555D">
        <w:t>t mega</w:t>
      </w:r>
      <w:r w:rsidR="00C01F64">
        <w:t xml:space="preserve"> 16 (Arduino versi 2.x) atau </w:t>
      </w:r>
      <w:r w:rsidR="00252727">
        <w:t xml:space="preserve">at </w:t>
      </w:r>
      <w:r w:rsidR="00C01F64">
        <w:t>mega328 (</w:t>
      </w:r>
      <w:r w:rsidRPr="00CC6A8B">
        <w:rPr>
          <w:i/>
        </w:rPr>
        <w:t>Arduino nano</w:t>
      </w:r>
      <w:r w:rsidR="00C01F64">
        <w:t xml:space="preserve"> versi 3.x)</w:t>
      </w:r>
      <w:r w:rsidR="006C555D">
        <w:t xml:space="preserve">. </w:t>
      </w:r>
      <w:r w:rsidRPr="00CC6A8B">
        <w:rPr>
          <w:i/>
        </w:rPr>
        <w:t>Arduino nano</w:t>
      </w:r>
      <w:r w:rsidR="00C01F64">
        <w:t xml:space="preserve"> tersebut diciptakan</w:t>
      </w:r>
      <w:r w:rsidR="00252727">
        <w:t xml:space="preserve"> </w:t>
      </w:r>
      <w:r w:rsidRPr="00CC6A8B">
        <w:rPr>
          <w:i/>
        </w:rPr>
        <w:t>Arduino nano</w:t>
      </w:r>
      <w:r w:rsidR="00C01F64">
        <w:t xml:space="preserve"> memiliki fungsi yang kurang lebih hampir signifikan dengan </w:t>
      </w:r>
      <w:proofErr w:type="spellStart"/>
      <w:r w:rsidR="00252727">
        <w:t>a</w:t>
      </w:r>
      <w:r w:rsidR="00C01F64">
        <w:t>rduino</w:t>
      </w:r>
      <w:proofErr w:type="spellEnd"/>
      <w:r w:rsidR="00C01F64">
        <w:t xml:space="preserve"> </w:t>
      </w:r>
      <w:proofErr w:type="spellStart"/>
      <w:r w:rsidR="00252727">
        <w:t>d</w:t>
      </w:r>
      <w:r w:rsidR="00C01F64">
        <w:t>uemilanove</w:t>
      </w:r>
      <w:proofErr w:type="spellEnd"/>
      <w:r w:rsidR="00C01F64">
        <w:t xml:space="preserve"> akan tetapi berbeda dalam </w:t>
      </w:r>
      <w:r w:rsidR="006C555D">
        <w:t>paket nya</w:t>
      </w:r>
      <w:r w:rsidR="00103ECC">
        <w:t xml:space="preserve"> </w:t>
      </w:r>
      <w:r w:rsidR="00C35607">
        <w:fldChar w:fldCharType="begin" w:fldLock="1"/>
      </w:r>
      <w:r w:rsidR="00B70E57">
        <w:instrText>ADDIN CSL_CITATION {"citationItems":[{"id":"ITEM-1","itemData":{"URL":"https://www.mouser.co.id/","accessed":{"date-parts":[["2024","6","7"]]},"author":[{"dropping-particle":"","family":"Mouser","given":"","non-dropping-particle":"","parse-names":false,"suffix":""}],"id":"ITEM-1","issued":{"date-parts":[["0"]]},"title":"Arduino Nano","type":"webpage"},"uris":["http://www.mendeley.com/documents/?uuid=e27d65fd-c538-41a6-b490-571bc2a70705"]}],"mendeley":{"formattedCitation":"[22]","plainTextFormattedCitation":"[22]","previouslyFormattedCitation":"[22]"},"properties":{"noteIndex":0},"schema":"https://github.com/citation-style-language/schema/raw/master/csl-citation.json"}</w:instrText>
      </w:r>
      <w:r w:rsidR="00C35607">
        <w:fldChar w:fldCharType="separate"/>
      </w:r>
      <w:r w:rsidR="00C35607" w:rsidRPr="00C35607">
        <w:rPr>
          <w:noProof/>
        </w:rPr>
        <w:t>[22]</w:t>
      </w:r>
      <w:r w:rsidR="00C35607">
        <w:fldChar w:fldCharType="end"/>
      </w:r>
      <w:r w:rsidR="00C35607">
        <w:t>.</w:t>
      </w:r>
    </w:p>
    <w:p w14:paraId="1AAFD71D" w14:textId="77777777" w:rsidR="002E133D" w:rsidRDefault="002E133D" w:rsidP="002E133D">
      <w:pPr>
        <w:spacing w:after="0" w:line="240" w:lineRule="auto"/>
      </w:pPr>
    </w:p>
    <w:p w14:paraId="4CF7F65D" w14:textId="77777777" w:rsidR="00044E36" w:rsidRDefault="00C01F64" w:rsidP="00044E36">
      <w:pPr>
        <w:keepNext/>
        <w:spacing w:after="0" w:line="360" w:lineRule="auto"/>
        <w:ind w:right="240" w:firstLine="360"/>
        <w:jc w:val="center"/>
      </w:pPr>
      <w:r w:rsidRPr="00C01F64">
        <w:rPr>
          <w:noProof/>
        </w:rPr>
        <w:drawing>
          <wp:inline distT="0" distB="0" distL="0" distR="0" wp14:anchorId="609AF906" wp14:editId="39F9B79D">
            <wp:extent cx="2631844" cy="1950849"/>
            <wp:effectExtent l="0" t="0" r="0" b="0"/>
            <wp:docPr id="7572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3654" name=""/>
                    <pic:cNvPicPr/>
                  </pic:nvPicPr>
                  <pic:blipFill>
                    <a:blip r:embed="rId27"/>
                    <a:stretch>
                      <a:fillRect/>
                    </a:stretch>
                  </pic:blipFill>
                  <pic:spPr>
                    <a:xfrm>
                      <a:off x="0" y="0"/>
                      <a:ext cx="2643840" cy="1959741"/>
                    </a:xfrm>
                    <a:prstGeom prst="rect">
                      <a:avLst/>
                    </a:prstGeom>
                  </pic:spPr>
                </pic:pic>
              </a:graphicData>
            </a:graphic>
          </wp:inline>
        </w:drawing>
      </w:r>
    </w:p>
    <w:p w14:paraId="0D3A08BF" w14:textId="6EA27B16" w:rsidR="00D04223" w:rsidRDefault="00044E36" w:rsidP="00F662E3">
      <w:pPr>
        <w:pStyle w:val="Caption"/>
        <w:jc w:val="center"/>
        <w:rPr>
          <w:sz w:val="24"/>
          <w:szCs w:val="24"/>
        </w:rPr>
      </w:pPr>
      <w:bookmarkStart w:id="378" w:name="_Toc173268155"/>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10</w:t>
      </w:r>
      <w:r w:rsidRPr="00F662E3">
        <w:rPr>
          <w:b/>
          <w:bCs/>
          <w:sz w:val="24"/>
          <w:szCs w:val="24"/>
        </w:rPr>
        <w:fldChar w:fldCharType="end"/>
      </w:r>
      <w:r w:rsidRPr="00215DCB">
        <w:rPr>
          <w:sz w:val="24"/>
          <w:szCs w:val="24"/>
        </w:rPr>
        <w:t xml:space="preserve"> </w:t>
      </w:r>
      <w:r w:rsidR="00CC6A8B" w:rsidRPr="00CC6A8B">
        <w:rPr>
          <w:i/>
          <w:sz w:val="24"/>
          <w:szCs w:val="24"/>
        </w:rPr>
        <w:t>Arduino nano</w:t>
      </w:r>
      <w:r w:rsidR="0042359A">
        <w:rPr>
          <w:sz w:val="24"/>
          <w:szCs w:val="24"/>
        </w:rPr>
        <w:t xml:space="preserve"> </w:t>
      </w:r>
      <w:r w:rsidRPr="00215DCB">
        <w:rPr>
          <w:sz w:val="24"/>
          <w:szCs w:val="24"/>
        </w:rPr>
        <w:fldChar w:fldCharType="begin" w:fldLock="1"/>
      </w:r>
      <w:r w:rsidR="004F677E" w:rsidRPr="00215DCB">
        <w:rPr>
          <w:sz w:val="24"/>
          <w:szCs w:val="24"/>
        </w:rPr>
        <w:instrText>ADDIN CSL_CITATION {"citationItems":[{"id":"ITEM-1","itemData":{"URL":"https://www.mouser.co.id/","accessed":{"date-parts":[["2024","6","7"]]},"author":[{"dropping-particle":"","family":"Mouser","given":"","non-dropping-particle":"","parse-names":false,"suffix":""}],"id":"ITEM-1","issued":{"date-parts":[["0"]]},"title":"Arduino Nano","type":"webpage"},"uris":["http://www.mendeley.com/documents/?uuid=e27d65fd-c538-41a6-b490-571bc2a70705"]}],"mendeley":{"formattedCitation":"[22]","plainTextFormattedCitation":"[22]","previouslyFormattedCitation":"[22]"},"properties":{"noteIndex":0},"schema":"https://github.com/citation-style-language/schema/raw/master/csl-citation.json"}</w:instrText>
      </w:r>
      <w:r w:rsidRPr="00215DCB">
        <w:rPr>
          <w:sz w:val="24"/>
          <w:szCs w:val="24"/>
        </w:rPr>
        <w:fldChar w:fldCharType="separate"/>
      </w:r>
      <w:r w:rsidR="00CE1AAB" w:rsidRPr="00215DCB">
        <w:rPr>
          <w:noProof/>
          <w:sz w:val="24"/>
          <w:szCs w:val="24"/>
        </w:rPr>
        <w:t>[22]</w:t>
      </w:r>
      <w:bookmarkEnd w:id="378"/>
      <w:r w:rsidRPr="00215DCB">
        <w:rPr>
          <w:sz w:val="24"/>
          <w:szCs w:val="24"/>
        </w:rPr>
        <w:fldChar w:fldCharType="end"/>
      </w:r>
      <w:r w:rsidR="00C01F64" w:rsidRPr="00215DCB">
        <w:rPr>
          <w:sz w:val="24"/>
          <w:szCs w:val="24"/>
        </w:rPr>
        <w:tab/>
      </w:r>
    </w:p>
    <w:p w14:paraId="71EE2A15" w14:textId="77777777" w:rsidR="000D3385" w:rsidRPr="000D3385" w:rsidRDefault="000D3385" w:rsidP="000D3385">
      <w:pPr>
        <w:spacing w:line="240" w:lineRule="auto"/>
      </w:pPr>
    </w:p>
    <w:p w14:paraId="6FFC61D4" w14:textId="3974551E" w:rsidR="00A04F6C" w:rsidRPr="000B5BAC" w:rsidRDefault="00A04F6C" w:rsidP="00C442F8">
      <w:pPr>
        <w:pStyle w:val="Heading3"/>
      </w:pPr>
      <w:bookmarkStart w:id="379" w:name="_Toc175172373"/>
      <w:r w:rsidRPr="000B5BAC">
        <w:t>Google Scrip</w:t>
      </w:r>
      <w:bookmarkEnd w:id="379"/>
      <w:r w:rsidR="000B5BAC" w:rsidRPr="000B5BAC">
        <w:t>t</w:t>
      </w:r>
    </w:p>
    <w:p w14:paraId="1D4590BF" w14:textId="130A422E" w:rsidR="00C01F64" w:rsidRDefault="00A04F6C" w:rsidP="002D1512">
      <w:pPr>
        <w:spacing w:after="0" w:line="360" w:lineRule="auto"/>
      </w:pPr>
      <w:r w:rsidRPr="000B5BAC">
        <w:rPr>
          <w:i/>
          <w:iCs/>
        </w:rPr>
        <w:t>Google app script</w:t>
      </w:r>
      <w:r w:rsidRPr="002D1512">
        <w:rPr>
          <w:i/>
          <w:iCs/>
        </w:rPr>
        <w:t xml:space="preserve"> </w:t>
      </w:r>
      <w:r>
        <w:t xml:space="preserve">merupakan script berbasis </w:t>
      </w:r>
      <w:r w:rsidRPr="000B5BAC">
        <w:rPr>
          <w:i/>
          <w:iCs/>
        </w:rPr>
        <w:t>pemrograman</w:t>
      </w:r>
      <w:r>
        <w:t xml:space="preserve"> </w:t>
      </w:r>
      <w:r w:rsidR="001A5951">
        <w:t>JavaScript</w:t>
      </w:r>
      <w:r>
        <w:t xml:space="preserve"> yang berjalan </w:t>
      </w:r>
      <w:r w:rsidR="001A5951">
        <w:t>di sisi</w:t>
      </w:r>
      <w:r>
        <w:t xml:space="preserve"> server sehingga bisa dikatakan </w:t>
      </w:r>
      <w:r w:rsidRPr="000D3385">
        <w:rPr>
          <w:i/>
          <w:iCs/>
        </w:rPr>
        <w:t>script</w:t>
      </w:r>
      <w:r>
        <w:t xml:space="preserve"> berbasis </w:t>
      </w:r>
      <w:r w:rsidRPr="000D3385">
        <w:rPr>
          <w:i/>
          <w:iCs/>
        </w:rPr>
        <w:t>cloud</w:t>
      </w:r>
      <w:r>
        <w:t xml:space="preserve"> khususnya pada </w:t>
      </w:r>
      <w:r w:rsidRPr="000B5BAC">
        <w:rPr>
          <w:i/>
          <w:iCs/>
        </w:rPr>
        <w:t>platform Google</w:t>
      </w:r>
      <w:r>
        <w:t xml:space="preserve">. Keunggulan dari </w:t>
      </w:r>
      <w:r w:rsidRPr="000B5BAC">
        <w:rPr>
          <w:i/>
          <w:iCs/>
        </w:rPr>
        <w:t>Google app</w:t>
      </w:r>
      <w:r>
        <w:t xml:space="preserve"> </w:t>
      </w:r>
      <w:r w:rsidRPr="000D3385">
        <w:rPr>
          <w:i/>
          <w:iCs/>
        </w:rPr>
        <w:t>script</w:t>
      </w:r>
      <w:r>
        <w:t xml:space="preserve"> yaitu dapat memodifikasi aplikasi</w:t>
      </w:r>
      <w:r w:rsidRPr="000D3385">
        <w:rPr>
          <w:i/>
          <w:iCs/>
        </w:rPr>
        <w:t xml:space="preserve"> cloud</w:t>
      </w:r>
      <w:r>
        <w:t xml:space="preserve"> dari </w:t>
      </w:r>
      <w:r w:rsidRPr="000B5BAC">
        <w:rPr>
          <w:i/>
          <w:iCs/>
        </w:rPr>
        <w:t>Google</w:t>
      </w:r>
      <w:r>
        <w:t xml:space="preserve">, khususnya </w:t>
      </w:r>
      <w:r w:rsidRPr="00F4414E">
        <w:rPr>
          <w:i/>
          <w:iCs/>
        </w:rPr>
        <w:t>spreadsheet</w:t>
      </w:r>
      <w:r>
        <w:t xml:space="preserve"> yang digunakan dalam penelitian ini. Implementasi </w:t>
      </w:r>
      <w:r w:rsidRPr="000B5BAC">
        <w:rPr>
          <w:i/>
          <w:iCs/>
        </w:rPr>
        <w:t>Google app</w:t>
      </w:r>
      <w:r>
        <w:t xml:space="preserve"> </w:t>
      </w:r>
      <w:r w:rsidRPr="000D3385">
        <w:rPr>
          <w:i/>
          <w:iCs/>
        </w:rPr>
        <w:t xml:space="preserve">script </w:t>
      </w:r>
      <w:r>
        <w:t xml:space="preserve">pada pencarian data pada penelitian ini juga menggunakan </w:t>
      </w:r>
      <w:r w:rsidRPr="000B5BAC">
        <w:rPr>
          <w:i/>
          <w:iCs/>
        </w:rPr>
        <w:t>script</w:t>
      </w:r>
      <w:r>
        <w:t xml:space="preserve"> tambahan untuk mendesain tatap muka atau </w:t>
      </w:r>
      <w:r w:rsidRPr="000B5BAC">
        <w:rPr>
          <w:i/>
          <w:iCs/>
        </w:rPr>
        <w:t>user</w:t>
      </w:r>
      <w:r w:rsidRPr="002D1512">
        <w:rPr>
          <w:i/>
          <w:iCs/>
        </w:rPr>
        <w:t xml:space="preserve"> interface</w:t>
      </w:r>
      <w:r w:rsidR="000B5BAC">
        <w:rPr>
          <w:i/>
          <w:iCs/>
        </w:rPr>
        <w:t xml:space="preserve"> </w:t>
      </w:r>
      <w:r>
        <w:t xml:space="preserve">aplikasi yang berbasis website, yaitu HTML, CSS dan </w:t>
      </w:r>
      <w:r w:rsidR="001A5951">
        <w:t>JavaScript</w:t>
      </w:r>
      <w:r w:rsidR="002D1512">
        <w:t xml:space="preserve"> </w:t>
      </w:r>
      <w:r>
        <w:fldChar w:fldCharType="begin" w:fldLock="1"/>
      </w:r>
      <w:r w:rsidR="004F677E">
        <w:instrText>ADDIN CSL_CITATION {"citationItems":[{"id":"ITEM-1","itemData":{"author":[{"dropping-particle":"","family":"Asry","given":"Asyraful Insan","non-dropping-particle":"","parse-names":false,"suffix":""}],"container-title":"JEAT : Journal of Electrical and Automation Technology","id":"ITEM-1","issue":"2","issued":{"date-parts":[["2022"]]},"page":"88-93","title":"Implementation of Google App Script in Cloud-Based Data Search Application","type":"article-journal","volume":"1"},"uris":["http://www.mendeley.com/documents/?uuid=f001d664-ed45-44cb-b6a0-cacb83919474"]}],"mendeley":{"formattedCitation":"[23]","plainTextFormattedCitation":"[23]","previouslyFormattedCitation":"[23]"},"properties":{"noteIndex":0},"schema":"https://github.com/citation-style-language/schema/raw/master/csl-citation.json"}</w:instrText>
      </w:r>
      <w:r>
        <w:fldChar w:fldCharType="separate"/>
      </w:r>
      <w:r w:rsidR="00CE1AAB" w:rsidRPr="00CE1AAB">
        <w:rPr>
          <w:noProof/>
        </w:rPr>
        <w:t>[23]</w:t>
      </w:r>
      <w:r>
        <w:fldChar w:fldCharType="end"/>
      </w:r>
      <w:r w:rsidR="00C35607">
        <w:t>.</w:t>
      </w:r>
    </w:p>
    <w:p w14:paraId="383FD7D3" w14:textId="77777777" w:rsidR="00263DDF" w:rsidRDefault="00263DDF" w:rsidP="002D1512">
      <w:pPr>
        <w:spacing w:after="0" w:line="360" w:lineRule="auto"/>
      </w:pPr>
    </w:p>
    <w:p w14:paraId="36F1F13E" w14:textId="169561F5" w:rsidR="00A04F6C" w:rsidRDefault="00930CB2" w:rsidP="00C442F8">
      <w:pPr>
        <w:pStyle w:val="Heading3"/>
      </w:pPr>
      <w:bookmarkStart w:id="380" w:name="_Toc159569436"/>
      <w:bookmarkStart w:id="381" w:name="_Toc175172374"/>
      <w:r w:rsidRPr="00930CB2">
        <w:lastRenderedPageBreak/>
        <w:t>Battery</w:t>
      </w:r>
      <w:r w:rsidR="00A04F6C" w:rsidRPr="00DC6329">
        <w:t xml:space="preserve"> Li-Ion 18650</w:t>
      </w:r>
      <w:bookmarkEnd w:id="380"/>
      <w:bookmarkEnd w:id="381"/>
      <w:r w:rsidR="00A04F6C">
        <w:t xml:space="preserve"> </w:t>
      </w:r>
    </w:p>
    <w:p w14:paraId="1B95BAC7" w14:textId="55CFF96B" w:rsidR="004A4E9B" w:rsidRDefault="00A04F6C" w:rsidP="004A4E9B">
      <w:pPr>
        <w:spacing w:after="0" w:line="360" w:lineRule="auto"/>
      </w:pPr>
      <w:r w:rsidRPr="00C23FB1">
        <w:t>Baterai litium ion (Li-Ion) merupakan baterai yang memiliki struktur elektroda positif (katoda) dari bahan litium ion, elektroda negatif (anoda) dari karbon seperti</w:t>
      </w:r>
      <w:r w:rsidR="000B5BAC">
        <w:t xml:space="preserve"> </w:t>
      </w:r>
      <w:r w:rsidRPr="00C23FB1">
        <w:t>graphite,</w:t>
      </w:r>
      <w:r w:rsidR="000B5BAC">
        <w:t xml:space="preserve"> </w:t>
      </w:r>
      <w:r w:rsidRPr="00C23FB1">
        <w:t xml:space="preserve">dan elektrolit dari bahan garam litium seperti lithium </w:t>
      </w:r>
      <w:r w:rsidR="001A5951" w:rsidRPr="00C23FB1">
        <w:t>hexafluorophosphate</w:t>
      </w:r>
      <w:r w:rsidRPr="00C23FB1">
        <w:t xml:space="preserve"> (LiPF6), lithium </w:t>
      </w:r>
      <w:r w:rsidR="001A5951" w:rsidRPr="00C23FB1">
        <w:t>hexafluoro arsenate</w:t>
      </w:r>
      <w:r w:rsidRPr="00C23FB1">
        <w:t xml:space="preserve"> monohydrate (LiAsF6), lithium perchlorate (LiClO4), lithium tetrafluoroborate (LiBF4), lithium triflate (LiCF3SO3). Elektroda positif sendiri memiliki beberapa jenis litium ion seperti lithium ion cobalt oxide (LiCoO2) lithium iron phosphate (LiFePO4), lithium manganese oxide (LiMn2O4) (Bruno </w:t>
      </w:r>
      <w:r w:rsidR="001A5951" w:rsidRPr="00C23FB1">
        <w:t>Sc Rosati</w:t>
      </w:r>
      <w:r w:rsidRPr="00C23FB1">
        <w:t xml:space="preserve"> et all, 2002). Litium ion 18650 merupakan baterai litium dengan bentuk silinder dengan diameter 18 mm dan panjang 65 mm</w:t>
      </w:r>
      <w:r w:rsidR="000B5BAC">
        <w:t xml:space="preserve"> </w:t>
      </w:r>
      <w:r>
        <w:fldChar w:fldCharType="begin" w:fldLock="1"/>
      </w:r>
      <w:r w:rsidR="00B70E57">
        <w:instrText>ADDIN CSL_CITATION {"citationItems":[{"id":"ITEM-1","itemData":{"abstract":"Berkembangnya kebutuhan akan penyimpanan energi menyebabkan kebutuhan baterai \nsemakin meningkat misalnya pada penggunaan baterai litium hal tersebut dikarenakan baterai \nlitium ion memiliki banyak kelebihan mulai dari kerapatan energi yang tinggi hingga perawatanya \nyang mudah. Baterai lithium ion yang dihubungkan secara seri memberikan masalah teknis berupa \nketidak seimbangan tegangan yang terjadi pada battery pack. Pada penelitian ini dibuat sistem\npenyeimbangan tegangan sel baterai dengan menggunakan topologi flyback converter arsitektur \npack to cell, dimana energi pada pack yang memiliki tegangan paling tinggi akan ditransfer ke sel \nuntuk menyeimbangkan tegangan antar sel. Battery pack yang digunakan memiliki konfigurasi \n4S1P, pada BMS yang dirancang memiliki tiga fitur utama yaitu monitoring, balancing, dan \nproteksi. Hasil pengujian menunjukan performa BMS untuk monitoring nilai tegangan dan nilai \narus memiliki akurasi sebesar 99,99% dan 91,7%. Pada fitur balancing lama waktu yang \ndibutuhkan untuk melakukan penyeimbangan tegangan baterai bergantung pada besarnya \nperbedaan tegangan antar baterai dan banyaknya baterai yang memiliki nilai tegangan yang \nberbeda. Pada fitur proteksi dapat melakukan kinerja yang baik saat mengatasi masalah \novercharge.","author":[{"dropping-particle":"","family":"Lubudi","given":"M Nurul Hilal","non-dropping-particle":"","parse-names":false,"suffix":""}],"container-title":"Sarjana S1 Jurusan Teknik Elektro Fakultas Teknologi Industri Universitas Islam Indonesia Yogyakarta","id":"ITEM-1","issued":{"date-parts":[["2020"]]},"page":"1-46","title":"RANCANG BANGUN BATTERY MANAGEMENT SYSTEM ACTIVE BALANCING PADA BATERAI LI-ION 12V 2 , 5Ah","type":"article-journal"},"uris":["http://www.mendeley.com/documents/?uuid=53bce296-f3bb-4beb-8c96-47c1816aba0a"]}],"mendeley":{"formattedCitation":"[24]","plainTextFormattedCitation":"[24]","previouslyFormattedCitation":"[24]"},"properties":{"noteIndex":0},"schema":"https://github.com/citation-style-language/schema/raw/master/csl-citation.json"}</w:instrText>
      </w:r>
      <w:r>
        <w:fldChar w:fldCharType="separate"/>
      </w:r>
      <w:r w:rsidR="00C35607" w:rsidRPr="00C35607">
        <w:rPr>
          <w:noProof/>
        </w:rPr>
        <w:t>[24]</w:t>
      </w:r>
      <w:r>
        <w:fldChar w:fldCharType="end"/>
      </w:r>
      <w:r w:rsidR="00C35607">
        <w:t>.</w:t>
      </w:r>
    </w:p>
    <w:p w14:paraId="45076C67" w14:textId="45C8177D" w:rsidR="00C61D1B" w:rsidRDefault="004A4E9B" w:rsidP="00C61D1B">
      <w:pPr>
        <w:keepNext/>
        <w:spacing w:after="0" w:line="360" w:lineRule="auto"/>
        <w:ind w:right="240"/>
        <w:jc w:val="center"/>
      </w:pPr>
      <w:r>
        <w:rPr>
          <w:noProof/>
        </w:rPr>
        <w:drawing>
          <wp:inline distT="0" distB="0" distL="0" distR="0" wp14:anchorId="35853802" wp14:editId="64541535">
            <wp:extent cx="2015843" cy="1471246"/>
            <wp:effectExtent l="0" t="0" r="0" b="0"/>
            <wp:docPr id="533743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623" t="29587" r="20306" b="41496"/>
                    <a:stretch/>
                  </pic:blipFill>
                  <pic:spPr bwMode="auto">
                    <a:xfrm>
                      <a:off x="0" y="0"/>
                      <a:ext cx="2015843" cy="1471246"/>
                    </a:xfrm>
                    <a:prstGeom prst="rect">
                      <a:avLst/>
                    </a:prstGeom>
                    <a:noFill/>
                    <a:ln>
                      <a:noFill/>
                    </a:ln>
                    <a:extLst>
                      <a:ext uri="{53640926-AAD7-44D8-BBD7-CCE9431645EC}">
                        <a14:shadowObscured xmlns:a14="http://schemas.microsoft.com/office/drawing/2010/main"/>
                      </a:ext>
                    </a:extLst>
                  </pic:spPr>
                </pic:pic>
              </a:graphicData>
            </a:graphic>
          </wp:inline>
        </w:drawing>
      </w:r>
    </w:p>
    <w:p w14:paraId="11C05075" w14:textId="3416D278" w:rsidR="007B160F" w:rsidRDefault="00C61D1B" w:rsidP="00C70AD7">
      <w:pPr>
        <w:pStyle w:val="Caption"/>
        <w:jc w:val="center"/>
        <w:rPr>
          <w:sz w:val="24"/>
          <w:szCs w:val="24"/>
        </w:rPr>
      </w:pPr>
      <w:bookmarkStart w:id="382" w:name="_Toc173268156"/>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11</w:t>
      </w:r>
      <w:r w:rsidRPr="00F662E3">
        <w:rPr>
          <w:b/>
          <w:bCs/>
          <w:sz w:val="24"/>
          <w:szCs w:val="24"/>
        </w:rPr>
        <w:fldChar w:fldCharType="end"/>
      </w:r>
      <w:r w:rsidRPr="00215DCB">
        <w:rPr>
          <w:sz w:val="24"/>
          <w:szCs w:val="24"/>
        </w:rPr>
        <w:t xml:space="preserve">  </w:t>
      </w:r>
      <w:r w:rsidR="00930CB2" w:rsidRPr="00930CB2">
        <w:rPr>
          <w:i/>
          <w:sz w:val="24"/>
          <w:szCs w:val="24"/>
        </w:rPr>
        <w:t>Battery</w:t>
      </w:r>
      <w:r w:rsidRPr="00215DCB">
        <w:rPr>
          <w:sz w:val="24"/>
          <w:szCs w:val="24"/>
        </w:rPr>
        <w:t xml:space="preserve"> Li-Ion 18650</w:t>
      </w:r>
      <w:r w:rsidR="000B5BAC">
        <w:rPr>
          <w:sz w:val="24"/>
          <w:szCs w:val="24"/>
        </w:rPr>
        <w:t xml:space="preserve"> </w:t>
      </w:r>
      <w:r w:rsidRPr="00215DCB">
        <w:rPr>
          <w:sz w:val="24"/>
          <w:szCs w:val="24"/>
        </w:rPr>
        <w:fldChar w:fldCharType="begin" w:fldLock="1"/>
      </w:r>
      <w:r w:rsidR="00B70E57">
        <w:rPr>
          <w:sz w:val="24"/>
          <w:szCs w:val="24"/>
        </w:rPr>
        <w:instrText>ADDIN CSL_CITATION {"citationItems":[{"id":"ITEM-1","itemData":{"URL":"https://ecotreelithium.co.uk/","accessed":{"date-parts":[["2024","6","9"]]},"author":[{"dropping-particle":"","family":"Ecotreelithium","given":"","non-dropping-particle":"","parse-names":false,"suffix":""}],"id":"ITEM-1","issued":{"date-parts":[["0"]]},"title":"battery li-ion","type":"webpage"},"uris":["http://www.mendeley.com/documents/?uuid=18a6e870-c78f-4044-a70a-c9a62d1fcca5"]}],"mendeley":{"formattedCitation":"[25]","plainTextFormattedCitation":"[25]","previouslyFormattedCitation":"[25]"},"properties":{"noteIndex":0},"schema":"https://github.com/citation-style-language/schema/raw/master/csl-citation.json"}</w:instrText>
      </w:r>
      <w:r w:rsidRPr="00215DCB">
        <w:rPr>
          <w:sz w:val="24"/>
          <w:szCs w:val="24"/>
        </w:rPr>
        <w:fldChar w:fldCharType="separate"/>
      </w:r>
      <w:r w:rsidR="00C35607" w:rsidRPr="00C35607">
        <w:rPr>
          <w:noProof/>
          <w:sz w:val="24"/>
          <w:szCs w:val="24"/>
        </w:rPr>
        <w:t>[25]</w:t>
      </w:r>
      <w:bookmarkEnd w:id="382"/>
      <w:r w:rsidRPr="00215DCB">
        <w:rPr>
          <w:sz w:val="24"/>
          <w:szCs w:val="24"/>
        </w:rPr>
        <w:fldChar w:fldCharType="end"/>
      </w:r>
    </w:p>
    <w:p w14:paraId="7109AA82" w14:textId="77777777" w:rsidR="000B5BAC" w:rsidRPr="000B5BAC" w:rsidRDefault="000B5BAC" w:rsidP="000B5BAC">
      <w:pPr>
        <w:spacing w:line="240" w:lineRule="auto"/>
      </w:pPr>
    </w:p>
    <w:p w14:paraId="5D3F2E88" w14:textId="34A0FC11" w:rsidR="00A04F6C" w:rsidRDefault="00A04F6C" w:rsidP="00C442F8">
      <w:pPr>
        <w:pStyle w:val="Heading3"/>
      </w:pPr>
      <w:bookmarkStart w:id="383" w:name="_Toc175172375"/>
      <w:r>
        <w:t>Step Down</w:t>
      </w:r>
      <w:bookmarkEnd w:id="383"/>
    </w:p>
    <w:p w14:paraId="18F0AC94" w14:textId="5F98E202" w:rsidR="005051F6" w:rsidRDefault="001A5951" w:rsidP="00DE4FD4">
      <w:pPr>
        <w:spacing w:after="0" w:line="360" w:lineRule="auto"/>
        <w:rPr>
          <w:rFonts w:cs="Times New Roman"/>
          <w:szCs w:val="24"/>
        </w:rPr>
      </w:pPr>
      <w:r w:rsidRPr="00DE4FD4">
        <w:t>Step Down</w:t>
      </w:r>
      <w:r w:rsidR="00A04F6C" w:rsidRPr="00DE4FD4">
        <w:t xml:space="preserve"> MP1584 adalah regulator </w:t>
      </w:r>
      <w:r w:rsidR="00930CB2" w:rsidRPr="00930CB2">
        <w:rPr>
          <w:i/>
        </w:rPr>
        <w:t>switching</w:t>
      </w:r>
      <w:r w:rsidR="00A04F6C" w:rsidRPr="00DE4FD4">
        <w:t xml:space="preserve"> step-down frekuensi tinggi dengan MOSFET daya tegangan tinggi sisi tinggi internal yang terintegrasi. Ini memberikan </w:t>
      </w:r>
      <w:r w:rsidR="00A04F6C" w:rsidRPr="00D14A27">
        <w:rPr>
          <w:i/>
          <w:iCs/>
        </w:rPr>
        <w:t>output</w:t>
      </w:r>
      <w:r w:rsidR="00A04F6C" w:rsidRPr="00DE4FD4">
        <w:t xml:space="preserve"> 3A dengan kontrol mode saat ini untuk </w:t>
      </w:r>
      <w:r w:rsidR="00A04F6C" w:rsidRPr="000B5BAC">
        <w:rPr>
          <w:i/>
          <w:iCs/>
        </w:rPr>
        <w:t>respons loop</w:t>
      </w:r>
      <w:r w:rsidR="00A04F6C" w:rsidRPr="00DE4FD4">
        <w:t xml:space="preserve"> cepat dan kompensasi yang mudah. Rentang </w:t>
      </w:r>
      <w:r w:rsidR="00930CB2" w:rsidRPr="00930CB2">
        <w:rPr>
          <w:i/>
        </w:rPr>
        <w:t>input</w:t>
      </w:r>
      <w:r w:rsidR="00A04F6C" w:rsidRPr="00DE4FD4">
        <w:t xml:space="preserve"> 4,5V hingga 28V yang lebar mengakomodasi berbagai aplikasi </w:t>
      </w:r>
      <w:r w:rsidR="00A04F6C" w:rsidRPr="000B5BAC">
        <w:rPr>
          <w:i/>
          <w:iCs/>
        </w:rPr>
        <w:t>step-down</w:t>
      </w:r>
      <w:r w:rsidR="000B5BAC">
        <w:t xml:space="preserve"> </w:t>
      </w:r>
      <w:r w:rsidR="00A04F6C" w:rsidRPr="00DE4FD4">
        <w:t xml:space="preserve">termasuk yang ada di lingkungan </w:t>
      </w:r>
      <w:r w:rsidR="00930CB2" w:rsidRPr="00930CB2">
        <w:rPr>
          <w:i/>
        </w:rPr>
        <w:t>input</w:t>
      </w:r>
      <w:r w:rsidR="00A04F6C" w:rsidRPr="00DE4FD4">
        <w:t xml:space="preserve"> otomotif. Arus diam operasional 100μA memungkinkan penggunaan dalam aplikasi bertenaga baterai. Efisiensi konversi daya yang tinggi pada rentang beban yang lebar dicapai dengan menurunkan frekuensi </w:t>
      </w:r>
      <w:r w:rsidR="00930CB2" w:rsidRPr="00930CB2">
        <w:rPr>
          <w:i/>
          <w:iCs/>
        </w:rPr>
        <w:t>switching</w:t>
      </w:r>
      <w:r w:rsidR="00A04F6C" w:rsidRPr="00557912">
        <w:rPr>
          <w:i/>
          <w:iCs/>
        </w:rPr>
        <w:t xml:space="preserve"> </w:t>
      </w:r>
      <w:r w:rsidR="00A04F6C" w:rsidRPr="00DE4FD4">
        <w:t xml:space="preserve">pada kondisi </w:t>
      </w:r>
      <w:r w:rsidR="008C1438" w:rsidRPr="00DE4FD4">
        <w:t xml:space="preserve">beban ringan untuk mengurangi kerugian </w:t>
      </w:r>
      <w:r w:rsidR="00930CB2" w:rsidRPr="00930CB2">
        <w:rPr>
          <w:i/>
          <w:iCs/>
        </w:rPr>
        <w:t>switching</w:t>
      </w:r>
      <w:r w:rsidR="008C1438" w:rsidRPr="00557912">
        <w:rPr>
          <w:i/>
          <w:iCs/>
        </w:rPr>
        <w:t xml:space="preserve"> </w:t>
      </w:r>
      <w:r w:rsidR="008C1438" w:rsidRPr="00DE4FD4">
        <w:t>dan penggerak gerbang</w:t>
      </w:r>
      <w:r w:rsidR="000F66AE" w:rsidRPr="00DE4FD4">
        <w:t xml:space="preserve"> </w:t>
      </w:r>
      <w:r w:rsidR="008C1438" w:rsidRPr="00DE4FD4">
        <w:fldChar w:fldCharType="begin" w:fldLock="1"/>
      </w:r>
      <w:r w:rsidR="00B70E57" w:rsidRPr="00DE4FD4">
        <w:instrText>ADDIN CSL_CITATION {"citationItems":[{"id":"ITEM-1","itemData":{"DOI":"10.33373/sigmateknika.v5i2.4590","ISSN":"2614-5979","abstract":"ABSTRAK             Seiring dengan berkembangnya teknologi pada zaman ini, kemampuan teknologi digital semakin beragam salah satu Contohnya.Sistem otomatis membuka pintu menggunakan face recognition. Dengan adanya face recognition tidak semua orang dapat mengakses pintu rumah. Perangkat yang dibutuhkan untuk metode pengenalan wajah (face recognition) adalah kamera sebagai perangkat untuk Pengenalan wajah. Tujuan dari penelitian ini adalah merancang sistem keamanan pintu dengan menggunakan face recognition berbasis internet of thinks menggunakan App Blynk sebagai monitoring agar pemilik rumah tahu siapa saja yang tertangkap kamera. Sistem ini dibuat dengan ESP32-Cam, DfPlayer Mini, dan Motor Servo. Berdasarkan hasil analisis dan pengujian yang telah di lakukan, diperoleh kesimpulan bahwa sistem keamanan pintu rumah dengan menggunakan ESP32-Cam berbasis internet of thinks dalam penelitian ini dapat bekerja secara optimal. Alat ini dapat membuka menggunakan face recognition, Touch Sensor dan App Blynk, sehingga dapat meminimalkan tindak kejahatan pencurian terhadap barang berharga. Hasil Pengujian Sistem Face Detection dan Face Recognition Berjalan Dengan Baik. Walaupun memiliki delay saat pendaftaran wajah dan pendeteksian wajah.  ","author":[{"dropping-particle":"","family":"Ipanhar","given":"A.","non-dropping-particle":"","parse-names":false,"suffix":""},{"dropping-particle":"","family":"Wijaya","given":"Toni Kusuma","non-dropping-particle":"","parse-names":false,"suffix":""},{"dropping-particle":"","family":"Gunoto","given":"Pamor","non-dropping-particle":"","parse-names":false,"suffix":""}],"container-title":"Sigma Teknika","id":"ITEM-1","issue":"2","issued":{"date-parts":[["2022"]]},"page":"333-350","title":"Perancangan Sistem Monitoring Pintu Otomatis Berbasis Iot Menggunakan Esp32-Cam","type":"article-journal","volume":"5"},"uris":["http://www.mendeley.com/documents/?uuid=bb8d15e5-60bc-4a28-9b53-392a8c65e12e"]}],"mendeley":{"formattedCitation":"[26]","plainTextFormattedCitation":"[26]","previouslyFormattedCitation":"[26]"},"properties":{"noteIndex":0},"schema":"https://github.com/citation-style-language/schema/raw/master/csl-citation.json"}</w:instrText>
      </w:r>
      <w:r w:rsidR="008C1438" w:rsidRPr="00DE4FD4">
        <w:fldChar w:fldCharType="separate"/>
      </w:r>
      <w:r w:rsidR="00C35607" w:rsidRPr="00DE4FD4">
        <w:rPr>
          <w:noProof/>
        </w:rPr>
        <w:t>[26]</w:t>
      </w:r>
      <w:r w:rsidR="008C1438" w:rsidRPr="00DE4FD4">
        <w:fldChar w:fldCharType="end"/>
      </w:r>
      <w:r w:rsidR="000F66AE" w:rsidRPr="00DE4FD4">
        <w:t>.</w:t>
      </w:r>
    </w:p>
    <w:p w14:paraId="6874561E" w14:textId="77777777" w:rsidR="00C61D1B" w:rsidRDefault="00900B9E" w:rsidP="00C61D1B">
      <w:pPr>
        <w:keepNext/>
        <w:spacing w:after="0" w:line="360" w:lineRule="auto"/>
        <w:ind w:right="240"/>
        <w:jc w:val="center"/>
      </w:pPr>
      <w:r w:rsidRPr="00900B9E">
        <w:rPr>
          <w:rFonts w:cs="Times New Roman"/>
          <w:noProof/>
          <w:szCs w:val="24"/>
        </w:rPr>
        <w:lastRenderedPageBreak/>
        <w:drawing>
          <wp:inline distT="0" distB="0" distL="0" distR="0" wp14:anchorId="6F584F88" wp14:editId="55B54267">
            <wp:extent cx="1220360" cy="1021976"/>
            <wp:effectExtent l="0" t="0" r="0" b="0"/>
            <wp:docPr id="15478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5000" name=""/>
                    <pic:cNvPicPr/>
                  </pic:nvPicPr>
                  <pic:blipFill>
                    <a:blip r:embed="rId29"/>
                    <a:stretch>
                      <a:fillRect/>
                    </a:stretch>
                  </pic:blipFill>
                  <pic:spPr>
                    <a:xfrm>
                      <a:off x="0" y="0"/>
                      <a:ext cx="1252188" cy="1048630"/>
                    </a:xfrm>
                    <a:prstGeom prst="rect">
                      <a:avLst/>
                    </a:prstGeom>
                  </pic:spPr>
                </pic:pic>
              </a:graphicData>
            </a:graphic>
          </wp:inline>
        </w:drawing>
      </w:r>
    </w:p>
    <w:p w14:paraId="01E4D8B1" w14:textId="47C2AD5A" w:rsidR="00F50B31" w:rsidRDefault="00C61D1B" w:rsidP="00C178AA">
      <w:pPr>
        <w:pStyle w:val="Caption"/>
        <w:jc w:val="center"/>
        <w:rPr>
          <w:sz w:val="24"/>
          <w:szCs w:val="24"/>
        </w:rPr>
      </w:pPr>
      <w:bookmarkStart w:id="384" w:name="_Toc173268157"/>
      <w:r w:rsidRPr="00F662E3">
        <w:rPr>
          <w:b/>
          <w:bCs/>
          <w:sz w:val="24"/>
          <w:szCs w:val="24"/>
        </w:rPr>
        <w:t xml:space="preserve">Gambar 2. </w:t>
      </w:r>
      <w:r w:rsidRPr="00F662E3">
        <w:rPr>
          <w:b/>
          <w:bCs/>
          <w:sz w:val="24"/>
          <w:szCs w:val="24"/>
        </w:rPr>
        <w:fldChar w:fldCharType="begin"/>
      </w:r>
      <w:r w:rsidRPr="00F662E3">
        <w:rPr>
          <w:b/>
          <w:bCs/>
          <w:sz w:val="24"/>
          <w:szCs w:val="24"/>
        </w:rPr>
        <w:instrText xml:space="preserve"> SEQ Gambar_2. \* ARABIC </w:instrText>
      </w:r>
      <w:r w:rsidRPr="00F662E3">
        <w:rPr>
          <w:b/>
          <w:bCs/>
          <w:sz w:val="24"/>
          <w:szCs w:val="24"/>
        </w:rPr>
        <w:fldChar w:fldCharType="separate"/>
      </w:r>
      <w:r w:rsidR="00C048B8">
        <w:rPr>
          <w:b/>
          <w:bCs/>
          <w:noProof/>
          <w:sz w:val="24"/>
          <w:szCs w:val="24"/>
        </w:rPr>
        <w:t>12</w:t>
      </w:r>
      <w:r w:rsidRPr="00F662E3">
        <w:rPr>
          <w:b/>
          <w:bCs/>
          <w:sz w:val="24"/>
          <w:szCs w:val="24"/>
        </w:rPr>
        <w:fldChar w:fldCharType="end"/>
      </w:r>
      <w:r w:rsidRPr="00215DCB">
        <w:rPr>
          <w:sz w:val="24"/>
          <w:szCs w:val="24"/>
        </w:rPr>
        <w:t xml:space="preserve"> Step Down</w:t>
      </w:r>
      <w:r w:rsidR="00CB4B1F">
        <w:rPr>
          <w:sz w:val="24"/>
          <w:szCs w:val="24"/>
        </w:rPr>
        <w:t xml:space="preserve"> </w:t>
      </w:r>
      <w:r w:rsidRPr="00215DCB">
        <w:rPr>
          <w:sz w:val="24"/>
          <w:szCs w:val="24"/>
        </w:rPr>
        <w:fldChar w:fldCharType="begin" w:fldLock="1"/>
      </w:r>
      <w:r w:rsidR="00B70E57">
        <w:rPr>
          <w:sz w:val="24"/>
          <w:szCs w:val="24"/>
        </w:rPr>
        <w:instrText>ADDIN CSL_CITATION {"citationItems":[{"id":"ITEM-1","itemData":{"URL":"https://store.ichibot.id/","accessed":{"date-parts":[["2024","6","10"]]},"author":[{"dropping-particle":"","family":"Ichibot","given":"","non-dropping-particle":"","parse-names":false,"suffix":""}],"id":"ITEM-1","issued":{"date-parts":[["0"]]},"title":"Step down","type":"webpage"},"uris":["http://www.mendeley.com/documents/?uuid=35300985-3741-41be-b985-b52c899c6ba4"]}],"mendeley":{"formattedCitation":"[27]","plainTextFormattedCitation":"[27]","previouslyFormattedCitation":"[27]"},"properties":{"noteIndex":0},"schema":"https://github.com/citation-style-language/schema/raw/master/csl-citation.json"}</w:instrText>
      </w:r>
      <w:r w:rsidRPr="00215DCB">
        <w:rPr>
          <w:sz w:val="24"/>
          <w:szCs w:val="24"/>
        </w:rPr>
        <w:fldChar w:fldCharType="separate"/>
      </w:r>
      <w:r w:rsidR="00C35607" w:rsidRPr="00C35607">
        <w:rPr>
          <w:noProof/>
          <w:sz w:val="24"/>
          <w:szCs w:val="24"/>
        </w:rPr>
        <w:t>[27]</w:t>
      </w:r>
      <w:bookmarkEnd w:id="384"/>
      <w:r w:rsidRPr="00215DCB">
        <w:rPr>
          <w:sz w:val="24"/>
          <w:szCs w:val="24"/>
        </w:rPr>
        <w:fldChar w:fldCharType="end"/>
      </w:r>
    </w:p>
    <w:p w14:paraId="4FB22B7C" w14:textId="77777777" w:rsidR="00557912" w:rsidRPr="00557912" w:rsidRDefault="00557912" w:rsidP="00557912">
      <w:pPr>
        <w:spacing w:line="240" w:lineRule="auto"/>
      </w:pPr>
    </w:p>
    <w:p w14:paraId="319681DC" w14:textId="44426BF3" w:rsidR="00E66ECC" w:rsidRDefault="000F66AE" w:rsidP="00C442F8">
      <w:pPr>
        <w:pStyle w:val="Heading3"/>
      </w:pPr>
      <w:bookmarkStart w:id="385" w:name="_Toc168518933"/>
      <w:bookmarkStart w:id="386" w:name="_Toc175172376"/>
      <w:r w:rsidRPr="00AF276A">
        <w:t>Quality of Service</w:t>
      </w:r>
      <w:r>
        <w:t xml:space="preserve"> (</w:t>
      </w:r>
      <w:r w:rsidR="00930CB2" w:rsidRPr="00930CB2">
        <w:t>QOS</w:t>
      </w:r>
      <w:r>
        <w:t>)</w:t>
      </w:r>
      <w:bookmarkEnd w:id="385"/>
      <w:bookmarkEnd w:id="386"/>
    </w:p>
    <w:p w14:paraId="0E54093C" w14:textId="75281BDC" w:rsidR="00EC7683" w:rsidRDefault="000F66AE" w:rsidP="000F66AE">
      <w:pPr>
        <w:spacing w:after="0" w:line="360" w:lineRule="auto"/>
      </w:pPr>
      <w:r w:rsidRPr="00557912">
        <w:rPr>
          <w:rFonts w:eastAsia="Times New Roman"/>
          <w:i/>
          <w:iCs/>
          <w:kern w:val="0"/>
          <w:lang w:eastAsia="id-ID"/>
          <w14:ligatures w14:val="none"/>
        </w:rPr>
        <w:t>Quality of Service</w:t>
      </w:r>
      <w:r>
        <w:rPr>
          <w:rFonts w:eastAsia="Times New Roman"/>
          <w:kern w:val="0"/>
          <w:lang w:eastAsia="id-ID"/>
          <w14:ligatures w14:val="none"/>
        </w:rPr>
        <w:t xml:space="preserve"> merupakan t</w:t>
      </w:r>
      <w:r w:rsidRPr="007174F4">
        <w:rPr>
          <w:rFonts w:eastAsia="Times New Roman"/>
          <w:kern w:val="0"/>
          <w:lang w:eastAsia="id-ID"/>
          <w14:ligatures w14:val="none"/>
        </w:rPr>
        <w:t xml:space="preserve">eknik untuk mengelola </w:t>
      </w:r>
      <w:r w:rsidRPr="007174F4">
        <w:rPr>
          <w:rFonts w:eastAsia="Times New Roman"/>
          <w:i/>
          <w:iCs/>
          <w:kern w:val="0"/>
          <w:lang w:eastAsia="id-ID"/>
          <w14:ligatures w14:val="none"/>
        </w:rPr>
        <w:t>bandwidth</w:t>
      </w:r>
      <w:r w:rsidRPr="007174F4">
        <w:rPr>
          <w:rFonts w:eastAsia="Times New Roman"/>
          <w:kern w:val="0"/>
          <w:lang w:eastAsia="id-ID"/>
          <w14:ligatures w14:val="none"/>
        </w:rPr>
        <w:t xml:space="preserve">, </w:t>
      </w:r>
      <w:r w:rsidR="007E7DFC" w:rsidRPr="007E7DFC">
        <w:rPr>
          <w:rFonts w:eastAsia="Times New Roman"/>
          <w:i/>
          <w:iCs/>
          <w:kern w:val="0"/>
          <w:lang w:eastAsia="id-ID"/>
          <w14:ligatures w14:val="none"/>
        </w:rPr>
        <w:t>delay</w:t>
      </w:r>
      <w:r w:rsidRPr="007174F4">
        <w:rPr>
          <w:rFonts w:eastAsia="Times New Roman"/>
          <w:kern w:val="0"/>
          <w:lang w:eastAsia="id-ID"/>
          <w14:ligatures w14:val="none"/>
        </w:rPr>
        <w:t xml:space="preserve">, dan </w:t>
      </w:r>
      <w:r w:rsidR="00930CB2" w:rsidRPr="00930CB2">
        <w:rPr>
          <w:rFonts w:eastAsia="Times New Roman"/>
          <w:i/>
          <w:iCs/>
          <w:kern w:val="0"/>
          <w:lang w:eastAsia="id-ID"/>
          <w14:ligatures w14:val="none"/>
        </w:rPr>
        <w:t>packet</w:t>
      </w:r>
      <w:r w:rsidRPr="007174F4">
        <w:rPr>
          <w:rFonts w:eastAsia="Times New Roman"/>
          <w:kern w:val="0"/>
          <w:lang w:eastAsia="id-ID"/>
          <w14:ligatures w14:val="none"/>
        </w:rPr>
        <w:t xml:space="preserve"> </w:t>
      </w:r>
      <w:r w:rsidRPr="007174F4">
        <w:rPr>
          <w:rFonts w:eastAsia="Times New Roman"/>
          <w:i/>
          <w:iCs/>
          <w:kern w:val="0"/>
          <w:lang w:eastAsia="id-ID"/>
          <w14:ligatures w14:val="none"/>
        </w:rPr>
        <w:t>loss</w:t>
      </w:r>
      <w:r w:rsidRPr="007174F4">
        <w:rPr>
          <w:rFonts w:eastAsia="Times New Roman"/>
          <w:kern w:val="0"/>
          <w:lang w:eastAsia="id-ID"/>
          <w14:ligatures w14:val="none"/>
        </w:rPr>
        <w:t xml:space="preserve"> untuk aliran jaringan. </w:t>
      </w:r>
      <w:r w:rsidR="00930CB2" w:rsidRPr="00930CB2">
        <w:rPr>
          <w:rFonts w:eastAsia="Times New Roman"/>
          <w:i/>
          <w:kern w:val="0"/>
          <w:lang w:eastAsia="id-ID"/>
          <w14:ligatures w14:val="none"/>
        </w:rPr>
        <w:t>QOS</w:t>
      </w:r>
      <w:r w:rsidRPr="007174F4">
        <w:rPr>
          <w:rFonts w:eastAsia="Times New Roman"/>
          <w:kern w:val="0"/>
          <w:lang w:eastAsia="id-ID"/>
          <w14:ligatures w14:val="none"/>
        </w:rPr>
        <w:t xml:space="preserve"> mengacu pada kemampuan jaringan untuk menyediakan layanan yang lebih baik pada trafik jaringan tertentu melalui berbagai teknologi untuk membantu </w:t>
      </w:r>
      <w:r w:rsidRPr="007174F4">
        <w:rPr>
          <w:rFonts w:eastAsia="Times New Roman"/>
          <w:i/>
          <w:iCs/>
          <w:kern w:val="0"/>
          <w:lang w:eastAsia="id-ID"/>
          <w14:ligatures w14:val="none"/>
        </w:rPr>
        <w:t>end user</w:t>
      </w:r>
      <w:r w:rsidRPr="007174F4">
        <w:rPr>
          <w:rFonts w:eastAsia="Times New Roman"/>
          <w:kern w:val="0"/>
          <w:lang w:eastAsia="id-ID"/>
          <w14:ligatures w14:val="none"/>
        </w:rPr>
        <w:t xml:space="preserve"> (</w:t>
      </w:r>
      <w:r w:rsidRPr="007174F4">
        <w:rPr>
          <w:rFonts w:eastAsia="Times New Roman"/>
          <w:i/>
          <w:iCs/>
          <w:kern w:val="0"/>
          <w:lang w:eastAsia="id-ID"/>
          <w14:ligatures w14:val="none"/>
        </w:rPr>
        <w:t>client</w:t>
      </w:r>
      <w:r w:rsidRPr="007174F4">
        <w:rPr>
          <w:rFonts w:eastAsia="Times New Roman"/>
          <w:kern w:val="0"/>
          <w:lang w:eastAsia="id-ID"/>
          <w14:ligatures w14:val="none"/>
        </w:rPr>
        <w:t xml:space="preserve">) menjadi lebih produktif dan memastikan bahwa aplikasi berbasis jaringan memiliki kinerja yang handal. </w:t>
      </w:r>
      <w:r w:rsidR="00930CB2" w:rsidRPr="00930CB2">
        <w:rPr>
          <w:rFonts w:eastAsia="Times New Roman"/>
          <w:i/>
          <w:kern w:val="0"/>
          <w:lang w:eastAsia="id-ID"/>
          <w14:ligatures w14:val="none"/>
        </w:rPr>
        <w:t>QOS</w:t>
      </w:r>
      <w:r w:rsidRPr="007174F4">
        <w:rPr>
          <w:rFonts w:eastAsia="Times New Roman"/>
          <w:kern w:val="0"/>
          <w:lang w:eastAsia="id-ID"/>
          <w14:ligatures w14:val="none"/>
        </w:rPr>
        <w:t xml:space="preserve"> merupakan </w:t>
      </w:r>
      <w:r>
        <w:rPr>
          <w:rFonts w:eastAsia="Times New Roman"/>
          <w:kern w:val="0"/>
          <w:lang w:eastAsia="id-ID"/>
          <w14:ligatures w14:val="none"/>
        </w:rPr>
        <w:t>salah satu tantangan</w:t>
      </w:r>
      <w:r w:rsidRPr="007174F4">
        <w:rPr>
          <w:rFonts w:eastAsia="Times New Roman"/>
          <w:kern w:val="0"/>
          <w:lang w:eastAsia="id-ID"/>
          <w14:ligatures w14:val="none"/>
        </w:rPr>
        <w:t xml:space="preserve"> dalam jaringan berbasis IP dan internet secara keseluruhan</w:t>
      </w:r>
      <w:r>
        <w:rPr>
          <w:rFonts w:eastAsia="Times New Roman"/>
          <w:kern w:val="0"/>
          <w:lang w:eastAsia="id-ID"/>
          <w14:ligatures w14:val="none"/>
        </w:rPr>
        <w:t xml:space="preserve"> </w:t>
      </w:r>
      <w:r w:rsidR="00F22AEF">
        <w:fldChar w:fldCharType="begin" w:fldLock="1"/>
      </w:r>
      <w:r w:rsidR="00B70E57">
        <w:instrText>ADDIN CSL_CITATION {"citationItems":[{"id":"ITEM-1","itemData":{"author":[{"dropping-particle":"","family":"Bandar","given":"Kantor","non-dropping-particle":"","parse-names":false,"suffix":""},{"dropping-particle":"","family":"Rendani","given":"Udara","non-dropping-particle":"","parse-names":false,"suffix":""}],"id":"ITEM-1","issue":"6","issued":{"date-parts":[["2021"]]},"title":"No Title","type":"article-journal","volume":"6"},"uris":["http://www.mendeley.com/documents/?uuid=00cd0c7e-e963-4a24-83cd-e64b1947f40b"]}],"mendeley":{"formattedCitation":"[28]","plainTextFormattedCitation":"[28]","previouslyFormattedCitation":"[28]"},"properties":{"noteIndex":0},"schema":"https://github.com/citation-style-language/schema/raw/master/csl-citation.json"}</w:instrText>
      </w:r>
      <w:r w:rsidR="00F22AEF">
        <w:fldChar w:fldCharType="separate"/>
      </w:r>
      <w:r w:rsidR="00C35607" w:rsidRPr="00C35607">
        <w:rPr>
          <w:noProof/>
        </w:rPr>
        <w:t>[28]</w:t>
      </w:r>
      <w:r w:rsidR="00F22AEF">
        <w:fldChar w:fldCharType="end"/>
      </w:r>
      <w:r>
        <w:t>.</w:t>
      </w:r>
      <w:r w:rsidRPr="000F66AE">
        <w:t xml:space="preserve"> </w:t>
      </w:r>
      <w:r>
        <w:t xml:space="preserve">Parameter </w:t>
      </w:r>
      <w:r w:rsidR="00930CB2" w:rsidRPr="00930CB2">
        <w:rPr>
          <w:i/>
        </w:rPr>
        <w:t>QOS</w:t>
      </w:r>
      <w:r>
        <w:t xml:space="preserve"> yang digunakan yaitu:</w:t>
      </w:r>
    </w:p>
    <w:p w14:paraId="0663D984" w14:textId="5B4F6CB4" w:rsidR="00207E6A" w:rsidRPr="00207E6A" w:rsidRDefault="00207E6A" w:rsidP="002C69F1">
      <w:pPr>
        <w:pStyle w:val="ListParagraph"/>
        <w:numPr>
          <w:ilvl w:val="0"/>
          <w:numId w:val="27"/>
        </w:numPr>
        <w:spacing w:after="0" w:line="360" w:lineRule="auto"/>
        <w:ind w:left="284" w:hanging="284"/>
      </w:pPr>
      <w:r w:rsidRPr="00207E6A">
        <w:rPr>
          <w:i/>
          <w:iCs/>
        </w:rPr>
        <w:t>Throughput</w:t>
      </w:r>
    </w:p>
    <w:p w14:paraId="7A7F6755" w14:textId="7C56700A" w:rsidR="00C048B8" w:rsidRDefault="00207E6A" w:rsidP="00C048B8">
      <w:pPr>
        <w:spacing w:after="0" w:line="360" w:lineRule="auto"/>
        <w:ind w:left="284"/>
        <w:rPr>
          <w:rFonts w:eastAsia="Times New Roman"/>
          <w:kern w:val="0"/>
          <w:lang w:eastAsia="id-ID"/>
          <w14:ligatures w14:val="none"/>
        </w:rPr>
      </w:pPr>
      <w:r w:rsidRPr="001231BA">
        <w:rPr>
          <w:rFonts w:eastAsia="Times New Roman"/>
          <w:i/>
          <w:iCs/>
          <w:kern w:val="0"/>
          <w:lang w:eastAsia="id-ID"/>
          <w14:ligatures w14:val="none"/>
        </w:rPr>
        <w:t>Throughput</w:t>
      </w:r>
      <w:r w:rsidRPr="001231BA">
        <w:rPr>
          <w:rFonts w:eastAsia="Times New Roman"/>
          <w:kern w:val="0"/>
          <w:lang w:eastAsia="id-ID"/>
          <w14:ligatures w14:val="none"/>
        </w:rPr>
        <w:t xml:space="preserve"> </w:t>
      </w:r>
      <w:r w:rsidRPr="00DB4EFA">
        <w:rPr>
          <w:rFonts w:eastAsia="Times New Roman"/>
          <w:kern w:val="0"/>
          <w:lang w:eastAsia="id-ID"/>
          <w14:ligatures w14:val="none"/>
        </w:rPr>
        <w:t xml:space="preserve">adalah jumlah total kedatangan paket yang sukses yang diamati pada destinasi selama interval waktu tertentu dibagi oleh durasi interval waktu tersebut </w:t>
      </w:r>
      <w:r w:rsidRPr="00DB4EFA">
        <w:rPr>
          <w:rFonts w:eastAsia="Times New Roman"/>
          <w:i/>
          <w:iCs/>
          <w:kern w:val="0"/>
          <w:lang w:eastAsia="id-ID"/>
          <w14:ligatures w14:val="none"/>
        </w:rPr>
        <w:t xml:space="preserve">Throughput </w:t>
      </w:r>
      <w:r w:rsidRPr="00DB4EFA">
        <w:rPr>
          <w:rFonts w:eastAsia="Times New Roman"/>
          <w:kern w:val="0"/>
          <w:lang w:eastAsia="id-ID"/>
          <w14:ligatures w14:val="none"/>
        </w:rPr>
        <w:t xml:space="preserve">diukur dengan satuan </w:t>
      </w:r>
      <w:r w:rsidRPr="00DB4EFA">
        <w:rPr>
          <w:rFonts w:eastAsia="Times New Roman"/>
          <w:i/>
          <w:iCs/>
          <w:kern w:val="0"/>
          <w:lang w:eastAsia="id-ID"/>
          <w14:ligatures w14:val="none"/>
        </w:rPr>
        <w:t>bit per second</w:t>
      </w:r>
      <w:r w:rsidRPr="00DB4EFA">
        <w:rPr>
          <w:rFonts w:eastAsia="Times New Roman"/>
          <w:kern w:val="0"/>
          <w:lang w:eastAsia="id-ID"/>
          <w14:ligatures w14:val="none"/>
        </w:rPr>
        <w:t xml:space="preserve"> (bps). Rumus yang digunakan untuk menghitung </w:t>
      </w:r>
      <w:r w:rsidRPr="00DB4EFA">
        <w:rPr>
          <w:rFonts w:eastAsia="Times New Roman"/>
          <w:i/>
          <w:iCs/>
          <w:kern w:val="0"/>
          <w:lang w:eastAsia="id-ID"/>
          <w14:ligatures w14:val="none"/>
        </w:rPr>
        <w:t>throughput</w:t>
      </w:r>
      <w:r w:rsidRPr="00DB4EFA">
        <w:rPr>
          <w:rFonts w:eastAsia="Times New Roman"/>
          <w:kern w:val="0"/>
          <w:lang w:eastAsia="id-ID"/>
          <w14:ligatures w14:val="none"/>
        </w:rPr>
        <w:t xml:space="preserve"> adalah sebagai berikut</w:t>
      </w:r>
      <w:r w:rsidR="0059649D">
        <w:rPr>
          <w:rFonts w:eastAsia="Times New Roman"/>
          <w:kern w:val="0"/>
          <w:lang w:eastAsia="id-ID"/>
          <w14:ligatures w14:val="none"/>
        </w:rPr>
        <w:t xml:space="preserve"> </w:t>
      </w:r>
      <w:r>
        <w:rPr>
          <w:rFonts w:eastAsia="Times New Roman"/>
          <w:kern w:val="0"/>
          <w:lang w:eastAsia="id-ID"/>
          <w14:ligatures w14:val="none"/>
        </w:rPr>
        <w:fldChar w:fldCharType="begin" w:fldLock="1"/>
      </w:r>
      <w:r w:rsidR="004A6A6F">
        <w:rPr>
          <w:rFonts w:eastAsia="Times New Roman"/>
          <w:kern w:val="0"/>
          <w:lang w:eastAsia="id-ID"/>
          <w14:ligatures w14:val="none"/>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Pr>
          <w:rFonts w:eastAsia="Times New Roman"/>
          <w:kern w:val="0"/>
          <w:lang w:eastAsia="id-ID"/>
          <w14:ligatures w14:val="none"/>
        </w:rPr>
        <w:fldChar w:fldCharType="separate"/>
      </w:r>
      <w:r w:rsidRPr="00207E6A">
        <w:rPr>
          <w:rFonts w:eastAsia="Times New Roman"/>
          <w:noProof/>
          <w:kern w:val="0"/>
          <w:lang w:eastAsia="id-ID"/>
          <w14:ligatures w14:val="none"/>
        </w:rPr>
        <w:t>[29]</w:t>
      </w:r>
      <w:r>
        <w:rPr>
          <w:rFonts w:eastAsia="Times New Roman"/>
          <w:kern w:val="0"/>
          <w:lang w:eastAsia="id-ID"/>
          <w14:ligatures w14:val="none"/>
        </w:rPr>
        <w:fldChar w:fldCharType="end"/>
      </w:r>
      <w:r w:rsidRPr="00DB4EFA">
        <w:rPr>
          <w:rFonts w:eastAsia="Times New Roman"/>
          <w:kern w:val="0"/>
          <w:lang w:eastAsia="id-ID"/>
          <w14:ligatures w14:val="none"/>
        </w:rPr>
        <w:t>.</w:t>
      </w:r>
    </w:p>
    <w:p w14:paraId="15F0210B" w14:textId="77777777" w:rsidR="00C048B8" w:rsidRPr="00C048B8" w:rsidRDefault="00C048B8" w:rsidP="00C048B8">
      <w:pPr>
        <w:spacing w:after="0" w:line="360" w:lineRule="auto"/>
        <w:ind w:left="284"/>
        <w:rPr>
          <w:rFonts w:eastAsia="Times New Roman"/>
          <w:kern w:val="0"/>
          <w:lang w:eastAsia="id-ID"/>
          <w14:ligatures w14:val="none"/>
        </w:rPr>
      </w:pPr>
    </w:p>
    <w:p w14:paraId="3DCAC171" w14:textId="5770031A" w:rsidR="00C048B8" w:rsidRPr="00C048B8" w:rsidRDefault="0059649D" w:rsidP="00C048B8">
      <w:pPr>
        <w:pStyle w:val="Caption"/>
        <w:ind w:left="284"/>
        <w:rPr>
          <w:sz w:val="24"/>
          <w:szCs w:val="24"/>
        </w:rPr>
      </w:pPr>
      <m:oMath>
        <m:r>
          <w:rPr>
            <w:rFonts w:ascii="Cambria Math" w:hAnsi="Cambria Math"/>
            <w:sz w:val="24"/>
            <w:szCs w:val="24"/>
          </w:rPr>
          <m:t>Throughput=</m:t>
        </m:r>
        <m:f>
          <m:fPr>
            <m:ctrlPr>
              <w:rPr>
                <w:rFonts w:ascii="Cambria Math" w:hAnsi="Cambria Math"/>
                <w:i/>
                <w:sz w:val="32"/>
                <w:szCs w:val="32"/>
              </w:rPr>
            </m:ctrlPr>
          </m:fPr>
          <m:num>
            <m:r>
              <w:rPr>
                <w:rFonts w:ascii="Cambria Math" w:hAnsi="Cambria Math"/>
                <w:sz w:val="24"/>
                <w:szCs w:val="24"/>
              </w:rPr>
              <m:t>Bytes</m:t>
            </m:r>
          </m:num>
          <m:den>
            <m:r>
              <w:rPr>
                <w:rFonts w:ascii="Cambria Math" w:hAnsi="Cambria Math"/>
                <w:sz w:val="24"/>
                <w:szCs w:val="24"/>
              </w:rPr>
              <m:t>Span Time</m:t>
            </m:r>
          </m:den>
        </m:f>
        <m:r>
          <w:rPr>
            <w:rFonts w:ascii="Cambria Math" w:hAnsi="Cambria Math"/>
            <w:sz w:val="32"/>
            <w:szCs w:val="32"/>
          </w:rPr>
          <m:t xml:space="preserve">   </m:t>
        </m:r>
      </m:oMath>
      <w:r w:rsidR="00C80B86">
        <w:rPr>
          <w:rFonts w:eastAsiaTheme="minorEastAsia"/>
          <w:sz w:val="32"/>
          <w:szCs w:val="32"/>
        </w:rPr>
        <w:tab/>
      </w:r>
      <w:r w:rsidR="00C048B8">
        <w:rPr>
          <w:rFonts w:eastAsiaTheme="minorEastAsia"/>
          <w:sz w:val="32"/>
          <w:szCs w:val="32"/>
        </w:rPr>
        <w:tab/>
      </w:r>
      <w:r w:rsidR="00C048B8">
        <w:rPr>
          <w:rFonts w:eastAsiaTheme="minorEastAsia"/>
          <w:sz w:val="32"/>
          <w:szCs w:val="32"/>
        </w:rPr>
        <w:tab/>
      </w:r>
      <w:r w:rsidR="00C048B8">
        <w:rPr>
          <w:rFonts w:eastAsiaTheme="minorEastAsia"/>
          <w:sz w:val="32"/>
          <w:szCs w:val="32"/>
        </w:rPr>
        <w:tab/>
      </w:r>
      <w:r w:rsidR="00C048B8">
        <w:rPr>
          <w:rFonts w:eastAsiaTheme="minorEastAsia"/>
          <w:sz w:val="32"/>
          <w:szCs w:val="32"/>
        </w:rPr>
        <w:tab/>
      </w:r>
      <w:r w:rsidR="00C048B8">
        <w:rPr>
          <w:rFonts w:eastAsiaTheme="minorEastAsia"/>
          <w:sz w:val="32"/>
          <w:szCs w:val="32"/>
        </w:rPr>
        <w:tab/>
      </w:r>
      <w:r w:rsidR="008A08E9" w:rsidRPr="007A7711">
        <w:rPr>
          <w:sz w:val="24"/>
          <w:szCs w:val="24"/>
        </w:rPr>
        <w:t xml:space="preserve">( </w:t>
      </w:r>
      <w:r w:rsidR="008A08E9" w:rsidRPr="007A7711">
        <w:rPr>
          <w:sz w:val="24"/>
          <w:szCs w:val="24"/>
        </w:rPr>
        <w:fldChar w:fldCharType="begin"/>
      </w:r>
      <w:r w:rsidR="008A08E9" w:rsidRPr="007A7711">
        <w:rPr>
          <w:sz w:val="24"/>
          <w:szCs w:val="24"/>
        </w:rPr>
        <w:instrText xml:space="preserve"> SEQ ( \* ARABIC </w:instrText>
      </w:r>
      <w:r w:rsidR="008A08E9" w:rsidRPr="007A7711">
        <w:rPr>
          <w:sz w:val="24"/>
          <w:szCs w:val="24"/>
        </w:rPr>
        <w:fldChar w:fldCharType="separate"/>
      </w:r>
      <w:r w:rsidR="00C048B8">
        <w:rPr>
          <w:noProof/>
          <w:sz w:val="24"/>
          <w:szCs w:val="24"/>
        </w:rPr>
        <w:t>1</w:t>
      </w:r>
      <w:r w:rsidR="008A08E9" w:rsidRPr="007A7711">
        <w:rPr>
          <w:sz w:val="24"/>
          <w:szCs w:val="24"/>
        </w:rPr>
        <w:fldChar w:fldCharType="end"/>
      </w:r>
      <w:r w:rsidR="008A08E9" w:rsidRPr="007A7711">
        <w:rPr>
          <w:sz w:val="24"/>
          <w:szCs w:val="24"/>
        </w:rPr>
        <w:t xml:space="preserve"> )</w:t>
      </w:r>
    </w:p>
    <w:p w14:paraId="4B44C9AC" w14:textId="0DDD5DFB" w:rsidR="004A6A6F" w:rsidRDefault="004A6A6F" w:rsidP="00F662E3">
      <w:pPr>
        <w:pStyle w:val="Caption"/>
        <w:keepNext/>
        <w:spacing w:after="0"/>
        <w:jc w:val="center"/>
      </w:pPr>
      <w:r w:rsidRPr="00F662E3">
        <w:rPr>
          <w:b/>
          <w:bCs/>
          <w:sz w:val="24"/>
          <w:szCs w:val="24"/>
        </w:rPr>
        <w:t xml:space="preserve">Tabel 2. </w:t>
      </w:r>
      <w:r w:rsidRPr="00F662E3">
        <w:rPr>
          <w:b/>
          <w:bCs/>
          <w:sz w:val="24"/>
          <w:szCs w:val="24"/>
        </w:rPr>
        <w:fldChar w:fldCharType="begin"/>
      </w:r>
      <w:r w:rsidRPr="00F662E3">
        <w:rPr>
          <w:b/>
          <w:bCs/>
          <w:sz w:val="24"/>
          <w:szCs w:val="24"/>
        </w:rPr>
        <w:instrText xml:space="preserve"> SEQ Tabel_2. \* ARABIC </w:instrText>
      </w:r>
      <w:r w:rsidRPr="00F662E3">
        <w:rPr>
          <w:b/>
          <w:bCs/>
          <w:sz w:val="24"/>
          <w:szCs w:val="24"/>
        </w:rPr>
        <w:fldChar w:fldCharType="separate"/>
      </w:r>
      <w:r w:rsidR="00C048B8">
        <w:rPr>
          <w:b/>
          <w:bCs/>
          <w:noProof/>
          <w:sz w:val="24"/>
          <w:szCs w:val="24"/>
        </w:rPr>
        <w:t>2</w:t>
      </w:r>
      <w:r w:rsidRPr="00F662E3">
        <w:rPr>
          <w:b/>
          <w:bCs/>
          <w:sz w:val="24"/>
          <w:szCs w:val="24"/>
        </w:rPr>
        <w:fldChar w:fldCharType="end"/>
      </w:r>
      <w:r w:rsidRPr="00311809">
        <w:rPr>
          <w:sz w:val="24"/>
          <w:szCs w:val="24"/>
        </w:rPr>
        <w:t xml:space="preserve"> Kategori </w:t>
      </w:r>
      <w:r w:rsidRPr="00311809">
        <w:rPr>
          <w:i/>
          <w:iCs w:val="0"/>
          <w:sz w:val="24"/>
          <w:szCs w:val="24"/>
        </w:rPr>
        <w:t>Throughput</w:t>
      </w:r>
      <w:r w:rsidR="0059649D">
        <w:rPr>
          <w:i/>
          <w:iCs w:val="0"/>
          <w:sz w:val="24"/>
          <w:szCs w:val="24"/>
        </w:rPr>
        <w:t xml:space="preserve"> </w:t>
      </w:r>
      <w:r w:rsidRPr="00311809">
        <w:rPr>
          <w:sz w:val="24"/>
          <w:szCs w:val="24"/>
        </w:rPr>
        <w:fldChar w:fldCharType="begin" w:fldLock="1"/>
      </w:r>
      <w:r w:rsidR="00747808" w:rsidRPr="00311809">
        <w:rPr>
          <w:sz w:val="24"/>
          <w:szCs w:val="24"/>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sidRPr="00311809">
        <w:rPr>
          <w:sz w:val="24"/>
          <w:szCs w:val="24"/>
        </w:rPr>
        <w:fldChar w:fldCharType="separate"/>
      </w:r>
      <w:r w:rsidRPr="00311809">
        <w:rPr>
          <w:noProof/>
          <w:sz w:val="24"/>
          <w:szCs w:val="24"/>
        </w:rPr>
        <w:t>[29]</w:t>
      </w:r>
      <w:r w:rsidRPr="00311809">
        <w:rPr>
          <w:sz w:val="24"/>
          <w:szCs w:val="24"/>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0"/>
        <w:gridCol w:w="1560"/>
        <w:gridCol w:w="1505"/>
      </w:tblGrid>
      <w:tr w:rsidR="004A6A6F" w14:paraId="24F3011B" w14:textId="77777777" w:rsidTr="00557912">
        <w:trPr>
          <w:jc w:val="center"/>
        </w:trPr>
        <w:tc>
          <w:tcPr>
            <w:tcW w:w="1750" w:type="dxa"/>
          </w:tcPr>
          <w:p w14:paraId="198A8602" w14:textId="77777777" w:rsidR="004A6A6F" w:rsidRPr="00C96C22" w:rsidRDefault="004A6A6F" w:rsidP="00ED1435">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 xml:space="preserve">Kategori </w:t>
            </w:r>
            <w:r w:rsidRPr="00C96C22">
              <w:rPr>
                <w:rFonts w:eastAsia="Times New Roman"/>
                <w:b/>
                <w:bCs/>
                <w:i/>
                <w:iCs/>
                <w:kern w:val="0"/>
                <w:sz w:val="20"/>
                <w:szCs w:val="20"/>
                <w:lang w:eastAsia="id-ID"/>
                <w14:ligatures w14:val="none"/>
              </w:rPr>
              <w:t>Throughput</w:t>
            </w:r>
          </w:p>
        </w:tc>
        <w:tc>
          <w:tcPr>
            <w:tcW w:w="1560" w:type="dxa"/>
            <w:vAlign w:val="center"/>
          </w:tcPr>
          <w:p w14:paraId="7243A92E" w14:textId="77777777" w:rsidR="004A6A6F" w:rsidRPr="00C96C22" w:rsidRDefault="004A6A6F" w:rsidP="00557912">
            <w:pPr>
              <w:spacing w:after="0" w:line="240" w:lineRule="auto"/>
              <w:jc w:val="center"/>
              <w:rPr>
                <w:rFonts w:eastAsia="Times New Roman"/>
                <w:b/>
                <w:bCs/>
                <w:kern w:val="0"/>
                <w:sz w:val="20"/>
                <w:szCs w:val="20"/>
                <w:lang w:eastAsia="id-ID"/>
                <w14:ligatures w14:val="none"/>
              </w:rPr>
            </w:pPr>
            <w:r w:rsidRPr="00C96C22">
              <w:rPr>
                <w:rFonts w:eastAsia="Times New Roman"/>
                <w:b/>
                <w:bCs/>
                <w:i/>
                <w:iCs/>
                <w:kern w:val="0"/>
                <w:sz w:val="20"/>
                <w:szCs w:val="20"/>
                <w:lang w:eastAsia="id-ID"/>
                <w14:ligatures w14:val="none"/>
              </w:rPr>
              <w:t>Throughput</w:t>
            </w:r>
          </w:p>
        </w:tc>
        <w:tc>
          <w:tcPr>
            <w:tcW w:w="1505" w:type="dxa"/>
            <w:vAlign w:val="center"/>
          </w:tcPr>
          <w:p w14:paraId="28BE3B3B" w14:textId="77777777" w:rsidR="004A6A6F" w:rsidRPr="00C96C22" w:rsidRDefault="004A6A6F" w:rsidP="00557912">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Indeks</w:t>
            </w:r>
          </w:p>
        </w:tc>
      </w:tr>
      <w:tr w:rsidR="004A6A6F" w14:paraId="132FD859" w14:textId="77777777" w:rsidTr="00CE67DF">
        <w:trPr>
          <w:jc w:val="center"/>
        </w:trPr>
        <w:tc>
          <w:tcPr>
            <w:tcW w:w="1750" w:type="dxa"/>
          </w:tcPr>
          <w:p w14:paraId="197E24E7"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Sangat Bagus</w:t>
            </w:r>
          </w:p>
        </w:tc>
        <w:tc>
          <w:tcPr>
            <w:tcW w:w="1560" w:type="dxa"/>
          </w:tcPr>
          <w:p w14:paraId="175A7F52"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76-100</w:t>
            </w:r>
          </w:p>
        </w:tc>
        <w:tc>
          <w:tcPr>
            <w:tcW w:w="1505" w:type="dxa"/>
          </w:tcPr>
          <w:p w14:paraId="05D3389F"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4</w:t>
            </w:r>
          </w:p>
        </w:tc>
      </w:tr>
      <w:tr w:rsidR="004A6A6F" w14:paraId="698DB48C" w14:textId="77777777" w:rsidTr="00CE67DF">
        <w:trPr>
          <w:jc w:val="center"/>
        </w:trPr>
        <w:tc>
          <w:tcPr>
            <w:tcW w:w="1750" w:type="dxa"/>
          </w:tcPr>
          <w:p w14:paraId="2D8B84BB"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Bagus</w:t>
            </w:r>
          </w:p>
        </w:tc>
        <w:tc>
          <w:tcPr>
            <w:tcW w:w="1560" w:type="dxa"/>
          </w:tcPr>
          <w:p w14:paraId="5C6FCED3"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51-75</w:t>
            </w:r>
          </w:p>
        </w:tc>
        <w:tc>
          <w:tcPr>
            <w:tcW w:w="1505" w:type="dxa"/>
          </w:tcPr>
          <w:p w14:paraId="485E6D23"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3</w:t>
            </w:r>
          </w:p>
        </w:tc>
      </w:tr>
      <w:tr w:rsidR="004A6A6F" w14:paraId="2156EC43" w14:textId="77777777" w:rsidTr="00CE67DF">
        <w:trPr>
          <w:jc w:val="center"/>
        </w:trPr>
        <w:tc>
          <w:tcPr>
            <w:tcW w:w="1750" w:type="dxa"/>
          </w:tcPr>
          <w:p w14:paraId="7C546115"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Sedang</w:t>
            </w:r>
          </w:p>
        </w:tc>
        <w:tc>
          <w:tcPr>
            <w:tcW w:w="1560" w:type="dxa"/>
          </w:tcPr>
          <w:p w14:paraId="4C1D56FE"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26-50</w:t>
            </w:r>
          </w:p>
        </w:tc>
        <w:tc>
          <w:tcPr>
            <w:tcW w:w="1505" w:type="dxa"/>
          </w:tcPr>
          <w:p w14:paraId="1C9F2B90"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2</w:t>
            </w:r>
          </w:p>
        </w:tc>
      </w:tr>
      <w:tr w:rsidR="004A6A6F" w14:paraId="613F698C" w14:textId="77777777" w:rsidTr="00CE67DF">
        <w:trPr>
          <w:jc w:val="center"/>
        </w:trPr>
        <w:tc>
          <w:tcPr>
            <w:tcW w:w="1750" w:type="dxa"/>
          </w:tcPr>
          <w:p w14:paraId="1EB27B9E" w14:textId="1F586739"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Buruk</w:t>
            </w:r>
          </w:p>
        </w:tc>
        <w:tc>
          <w:tcPr>
            <w:tcW w:w="1560" w:type="dxa"/>
          </w:tcPr>
          <w:p w14:paraId="403D157E" w14:textId="77777777" w:rsidR="004A6A6F" w:rsidRPr="00C96C22" w:rsidRDefault="004A6A6F" w:rsidP="00ED1435">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&lt;25</w:t>
            </w:r>
          </w:p>
        </w:tc>
        <w:tc>
          <w:tcPr>
            <w:tcW w:w="1505" w:type="dxa"/>
          </w:tcPr>
          <w:p w14:paraId="026E6C5A" w14:textId="77777777" w:rsidR="004A6A6F" w:rsidRPr="00C96C22" w:rsidRDefault="004A6A6F" w:rsidP="00ED1435">
            <w:pPr>
              <w:keepNext/>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w:t>
            </w:r>
          </w:p>
        </w:tc>
      </w:tr>
    </w:tbl>
    <w:p w14:paraId="1931328F" w14:textId="77777777" w:rsidR="00443DA6" w:rsidRPr="00F4414E" w:rsidRDefault="00443DA6" w:rsidP="00443DA6">
      <w:pPr>
        <w:spacing w:after="0" w:line="360" w:lineRule="auto"/>
      </w:pPr>
    </w:p>
    <w:p w14:paraId="77308DBB" w14:textId="4A480649" w:rsidR="00AC33F5" w:rsidRPr="00AC33F5" w:rsidRDefault="007E7DFC" w:rsidP="00E20B72">
      <w:pPr>
        <w:pStyle w:val="ListParagraph"/>
        <w:numPr>
          <w:ilvl w:val="0"/>
          <w:numId w:val="27"/>
        </w:numPr>
        <w:spacing w:after="0" w:line="360" w:lineRule="auto"/>
        <w:ind w:left="426" w:hanging="426"/>
      </w:pPr>
      <w:r w:rsidRPr="007E7DFC">
        <w:rPr>
          <w:i/>
          <w:iCs/>
        </w:rPr>
        <w:t>Delay</w:t>
      </w:r>
    </w:p>
    <w:p w14:paraId="6EAE695F" w14:textId="5831A3C2" w:rsidR="00443DA6" w:rsidRDefault="007E7DFC" w:rsidP="00DC2C6C">
      <w:pPr>
        <w:spacing w:after="0" w:line="360" w:lineRule="auto"/>
        <w:ind w:left="426"/>
        <w:rPr>
          <w:rFonts w:eastAsia="Times New Roman"/>
          <w:kern w:val="0"/>
          <w:lang w:eastAsia="id-ID"/>
          <w14:ligatures w14:val="none"/>
        </w:rPr>
      </w:pPr>
      <w:r w:rsidRPr="007E7DFC">
        <w:rPr>
          <w:rFonts w:eastAsia="Times New Roman"/>
          <w:i/>
          <w:iCs/>
          <w:kern w:val="0"/>
          <w:lang w:eastAsia="id-ID"/>
          <w14:ligatures w14:val="none"/>
        </w:rPr>
        <w:t>Delay</w:t>
      </w:r>
      <w:r w:rsidR="00747808" w:rsidRPr="00AC33F5">
        <w:rPr>
          <w:rFonts w:eastAsia="Times New Roman"/>
          <w:kern w:val="0"/>
          <w:lang w:eastAsia="id-ID"/>
          <w14:ligatures w14:val="none"/>
        </w:rPr>
        <w:t xml:space="preserve"> adalah waktu tunda suatu paket yang terjadi karena proses pengiriman dari satu titik ke titik lain sebagai tujuan paket. </w:t>
      </w:r>
      <w:r w:rsidRPr="007E7DFC">
        <w:rPr>
          <w:rFonts w:eastAsia="Times New Roman"/>
          <w:i/>
          <w:iCs/>
          <w:kern w:val="0"/>
          <w:lang w:eastAsia="id-ID"/>
          <w14:ligatures w14:val="none"/>
        </w:rPr>
        <w:t>Delay</w:t>
      </w:r>
      <w:r w:rsidR="00747808" w:rsidRPr="00AC33F5">
        <w:rPr>
          <w:rFonts w:eastAsia="Times New Roman"/>
          <w:kern w:val="0"/>
          <w:lang w:eastAsia="id-ID"/>
          <w14:ligatures w14:val="none"/>
        </w:rPr>
        <w:t xml:space="preserve"> dibagi menjadi tiga, yaitu</w:t>
      </w:r>
      <w:r w:rsidR="0001358F">
        <w:rPr>
          <w:rFonts w:eastAsia="Times New Roman"/>
          <w:kern w:val="0"/>
          <w:lang w:eastAsia="id-ID"/>
          <w14:ligatures w14:val="none"/>
        </w:rPr>
        <w:t xml:space="preserve"> </w:t>
      </w:r>
      <w:r w:rsidR="00747808" w:rsidRPr="00AC33F5">
        <w:rPr>
          <w:rFonts w:eastAsia="Times New Roman"/>
          <w:kern w:val="0"/>
          <w:lang w:eastAsia="id-ID"/>
          <w14:ligatures w14:val="none"/>
        </w:rPr>
        <w:fldChar w:fldCharType="begin" w:fldLock="1"/>
      </w:r>
      <w:r w:rsidR="00927478" w:rsidRPr="00AC33F5">
        <w:rPr>
          <w:rFonts w:eastAsia="Times New Roman"/>
          <w:kern w:val="0"/>
          <w:lang w:eastAsia="id-ID"/>
          <w14:ligatures w14:val="none"/>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sidR="00747808" w:rsidRPr="00AC33F5">
        <w:rPr>
          <w:rFonts w:eastAsia="Times New Roman"/>
          <w:kern w:val="0"/>
          <w:lang w:eastAsia="id-ID"/>
          <w14:ligatures w14:val="none"/>
        </w:rPr>
        <w:fldChar w:fldCharType="separate"/>
      </w:r>
      <w:r w:rsidR="00747808" w:rsidRPr="00AC33F5">
        <w:rPr>
          <w:rFonts w:eastAsia="Times New Roman"/>
          <w:kern w:val="0"/>
          <w:lang w:eastAsia="id-ID"/>
          <w14:ligatures w14:val="none"/>
        </w:rPr>
        <w:t>[29]</w:t>
      </w:r>
      <w:r w:rsidR="00747808" w:rsidRPr="00AC33F5">
        <w:rPr>
          <w:rFonts w:eastAsia="Times New Roman"/>
          <w:kern w:val="0"/>
          <w:lang w:eastAsia="id-ID"/>
          <w14:ligatures w14:val="none"/>
        </w:rPr>
        <w:fldChar w:fldCharType="end"/>
      </w:r>
      <w:r w:rsidR="00747808" w:rsidRPr="00AC33F5">
        <w:rPr>
          <w:rFonts w:eastAsia="Times New Roman"/>
          <w:kern w:val="0"/>
          <w:lang w:eastAsia="id-ID"/>
          <w14:ligatures w14:val="none"/>
        </w:rPr>
        <w:t>:</w:t>
      </w:r>
    </w:p>
    <w:p w14:paraId="5CB53ECC" w14:textId="77777777" w:rsidR="00DC2C6C" w:rsidRPr="00DC2C6C" w:rsidRDefault="00DC2C6C" w:rsidP="00C048B8">
      <w:pPr>
        <w:spacing w:after="0" w:line="360" w:lineRule="auto"/>
        <w:rPr>
          <w:rFonts w:eastAsia="Times New Roman"/>
          <w:kern w:val="0"/>
          <w:lang w:eastAsia="id-ID"/>
          <w14:ligatures w14:val="none"/>
        </w:rPr>
      </w:pPr>
    </w:p>
    <w:p w14:paraId="772D1B3D" w14:textId="35803705" w:rsidR="00EC7683" w:rsidRDefault="00EC7683" w:rsidP="00534EA9">
      <w:pPr>
        <w:pStyle w:val="ListParagraph"/>
        <w:numPr>
          <w:ilvl w:val="0"/>
          <w:numId w:val="123"/>
        </w:numPr>
        <w:spacing w:after="0" w:line="360" w:lineRule="auto"/>
        <w:rPr>
          <w:i/>
          <w:iCs/>
        </w:rPr>
      </w:pPr>
      <w:r w:rsidRPr="00452C95">
        <w:rPr>
          <w:i/>
          <w:iCs/>
        </w:rPr>
        <w:lastRenderedPageBreak/>
        <w:t xml:space="preserve">Packetization </w:t>
      </w:r>
      <w:r w:rsidR="007E7DFC" w:rsidRPr="007E7DFC">
        <w:rPr>
          <w:i/>
          <w:iCs/>
        </w:rPr>
        <w:t>delay</w:t>
      </w:r>
    </w:p>
    <w:p w14:paraId="187AFC82" w14:textId="2413453C" w:rsidR="00EC7683" w:rsidRPr="00534EA9" w:rsidRDefault="007E7DFC" w:rsidP="00534EA9">
      <w:pPr>
        <w:pStyle w:val="ListParagraph"/>
        <w:spacing w:after="0" w:line="360" w:lineRule="auto"/>
        <w:rPr>
          <w:rFonts w:eastAsia="Times New Roman"/>
          <w:kern w:val="0"/>
          <w:lang w:eastAsia="id-ID"/>
          <w14:ligatures w14:val="none"/>
        </w:rPr>
      </w:pPr>
      <w:r w:rsidRPr="007E7DFC">
        <w:rPr>
          <w:rFonts w:eastAsia="Times New Roman"/>
          <w:i/>
          <w:iCs/>
          <w:kern w:val="0"/>
          <w:lang w:eastAsia="id-ID"/>
          <w14:ligatures w14:val="none"/>
        </w:rPr>
        <w:t>Delay</w:t>
      </w:r>
      <w:r w:rsidR="00EC7683" w:rsidRPr="00534EA9">
        <w:rPr>
          <w:rFonts w:eastAsia="Times New Roman"/>
          <w:kern w:val="0"/>
          <w:lang w:eastAsia="id-ID"/>
          <w14:ligatures w14:val="none"/>
        </w:rPr>
        <w:t xml:space="preserve"> yang disebabkan oleh waktu yang dibutuhkan untuk proses pembentukan paket IP dari informasi </w:t>
      </w:r>
      <w:r w:rsidR="00EC7683" w:rsidRPr="00534EA9">
        <w:rPr>
          <w:rFonts w:eastAsia="Times New Roman"/>
          <w:i/>
          <w:iCs/>
          <w:kern w:val="0"/>
          <w:lang w:eastAsia="id-ID"/>
          <w14:ligatures w14:val="none"/>
        </w:rPr>
        <w:t>user</w:t>
      </w:r>
      <w:r w:rsidR="00EC7683" w:rsidRPr="00534EA9">
        <w:rPr>
          <w:rFonts w:eastAsia="Times New Roman"/>
          <w:kern w:val="0"/>
          <w:lang w:eastAsia="id-ID"/>
          <w14:ligatures w14:val="none"/>
        </w:rPr>
        <w:t xml:space="preserve">. Hal ini hanya terjadi pada sumber data. </w:t>
      </w:r>
    </w:p>
    <w:p w14:paraId="4135B8C1" w14:textId="362ABCBE" w:rsidR="00EC7683" w:rsidRDefault="00EC7683" w:rsidP="00534EA9">
      <w:pPr>
        <w:pStyle w:val="ListParagraph"/>
        <w:numPr>
          <w:ilvl w:val="0"/>
          <w:numId w:val="123"/>
        </w:numPr>
        <w:spacing w:after="0" w:line="360" w:lineRule="auto"/>
      </w:pPr>
      <w:r w:rsidRPr="00452C95">
        <w:rPr>
          <w:i/>
          <w:iCs/>
        </w:rPr>
        <w:t>Queuing</w:t>
      </w:r>
      <w:r w:rsidRPr="00747808">
        <w:rPr>
          <w:i/>
          <w:iCs/>
        </w:rPr>
        <w:t xml:space="preserve"> </w:t>
      </w:r>
      <w:r w:rsidR="007E7DFC" w:rsidRPr="007E7DFC">
        <w:rPr>
          <w:i/>
          <w:iCs/>
        </w:rPr>
        <w:t>delay</w:t>
      </w:r>
    </w:p>
    <w:p w14:paraId="7B89F947" w14:textId="2A29DCDF" w:rsidR="00EC7683" w:rsidRDefault="007E7DFC" w:rsidP="00534EA9">
      <w:pPr>
        <w:pStyle w:val="ListParagraph"/>
        <w:spacing w:after="0" w:line="360" w:lineRule="auto"/>
      </w:pPr>
      <w:r w:rsidRPr="007E7DFC">
        <w:rPr>
          <w:rFonts w:eastAsia="Times New Roman"/>
          <w:i/>
          <w:iCs/>
          <w:kern w:val="0"/>
          <w:lang w:eastAsia="id-ID"/>
          <w14:ligatures w14:val="none"/>
        </w:rPr>
        <w:t>Delay</w:t>
      </w:r>
      <w:r w:rsidR="00EC7683" w:rsidRPr="00534EA9">
        <w:rPr>
          <w:rFonts w:eastAsia="Times New Roman"/>
          <w:kern w:val="0"/>
          <w:lang w:eastAsia="id-ID"/>
          <w14:ligatures w14:val="none"/>
        </w:rPr>
        <w:t xml:space="preserve"> ini terjadi karena waktu proses yang  diperlukan oleh </w:t>
      </w:r>
      <w:r w:rsidR="00EC7683" w:rsidRPr="00534EA9">
        <w:rPr>
          <w:rFonts w:eastAsia="Times New Roman"/>
          <w:i/>
          <w:iCs/>
          <w:kern w:val="0"/>
          <w:lang w:eastAsia="id-ID"/>
          <w14:ligatures w14:val="none"/>
        </w:rPr>
        <w:t>router</w:t>
      </w:r>
      <w:r w:rsidR="00EC7683" w:rsidRPr="00534EA9">
        <w:rPr>
          <w:rFonts w:eastAsia="Times New Roman"/>
          <w:kern w:val="0"/>
          <w:lang w:eastAsia="id-ID"/>
          <w14:ligatures w14:val="none"/>
        </w:rPr>
        <w:t xml:space="preserve"> dalam menangani  pengiriman paket di jaringan. Pada umumnya </w:t>
      </w:r>
      <w:r w:rsidRPr="007E7DFC">
        <w:rPr>
          <w:rFonts w:eastAsia="Times New Roman"/>
          <w:i/>
          <w:iCs/>
          <w:kern w:val="0"/>
          <w:lang w:eastAsia="id-ID"/>
          <w14:ligatures w14:val="none"/>
        </w:rPr>
        <w:t>delay</w:t>
      </w:r>
      <w:r w:rsidR="00EC7683" w:rsidRPr="00534EA9">
        <w:rPr>
          <w:rFonts w:eastAsia="Times New Roman"/>
          <w:kern w:val="0"/>
          <w:lang w:eastAsia="id-ID"/>
          <w14:ligatures w14:val="none"/>
        </w:rPr>
        <w:t xml:space="preserve"> ini sangat kecil, kurang lebih sekitar 100 mikro detik.</w:t>
      </w:r>
    </w:p>
    <w:p w14:paraId="1EE05120" w14:textId="7B503B8D" w:rsidR="00EC7683" w:rsidRDefault="007E7DFC" w:rsidP="00534EA9">
      <w:pPr>
        <w:pStyle w:val="ListParagraph"/>
        <w:numPr>
          <w:ilvl w:val="0"/>
          <w:numId w:val="123"/>
        </w:numPr>
        <w:spacing w:after="0" w:line="360" w:lineRule="auto"/>
      </w:pPr>
      <w:r w:rsidRPr="007E7DFC">
        <w:rPr>
          <w:i/>
          <w:iCs/>
        </w:rPr>
        <w:t>Delay</w:t>
      </w:r>
      <w:r w:rsidR="00EC7683" w:rsidRPr="00CF0876">
        <w:rPr>
          <w:i/>
          <w:iCs/>
        </w:rPr>
        <w:t xml:space="preserve"> </w:t>
      </w:r>
      <w:proofErr w:type="spellStart"/>
      <w:r w:rsidR="00EC7683" w:rsidRPr="00CF0876">
        <w:t>propagasi</w:t>
      </w:r>
      <w:proofErr w:type="spellEnd"/>
    </w:p>
    <w:p w14:paraId="0EC8C84C" w14:textId="713B1C2C" w:rsidR="007C49F3" w:rsidRDefault="007E7DFC" w:rsidP="00534EA9">
      <w:pPr>
        <w:pStyle w:val="ListParagraph"/>
        <w:spacing w:after="0" w:line="360" w:lineRule="auto"/>
        <w:rPr>
          <w:rFonts w:eastAsia="Times New Roman"/>
          <w:kern w:val="0"/>
          <w:lang w:eastAsia="id-ID"/>
          <w14:ligatures w14:val="none"/>
        </w:rPr>
      </w:pPr>
      <w:r w:rsidRPr="007E7DFC">
        <w:rPr>
          <w:rFonts w:eastAsia="Times New Roman"/>
          <w:i/>
          <w:iCs/>
          <w:kern w:val="0"/>
          <w:lang w:eastAsia="id-ID"/>
          <w14:ligatures w14:val="none"/>
        </w:rPr>
        <w:t>Delay</w:t>
      </w:r>
      <w:r w:rsidR="00EC7683" w:rsidRPr="00534EA9">
        <w:rPr>
          <w:rFonts w:eastAsia="Times New Roman"/>
          <w:i/>
          <w:iCs/>
          <w:kern w:val="0"/>
          <w:lang w:eastAsia="id-ID"/>
          <w14:ligatures w14:val="none"/>
        </w:rPr>
        <w:t xml:space="preserve"> </w:t>
      </w:r>
      <w:proofErr w:type="spellStart"/>
      <w:r w:rsidR="00EC7683" w:rsidRPr="00534EA9">
        <w:rPr>
          <w:rFonts w:eastAsia="Times New Roman"/>
          <w:kern w:val="0"/>
          <w:lang w:eastAsia="id-ID"/>
          <w14:ligatures w14:val="none"/>
        </w:rPr>
        <w:t>propagasi</w:t>
      </w:r>
      <w:proofErr w:type="spellEnd"/>
      <w:r w:rsidR="00EC7683" w:rsidRPr="00534EA9">
        <w:rPr>
          <w:rFonts w:eastAsia="Times New Roman"/>
          <w:kern w:val="0"/>
          <w:lang w:eastAsia="id-ID"/>
          <w14:ligatures w14:val="none"/>
        </w:rPr>
        <w:t xml:space="preserve"> terjadi ketika informasi melalui media transmisi seperti kabel SDH, </w:t>
      </w:r>
      <w:r w:rsidR="00930CB2" w:rsidRPr="00930CB2">
        <w:rPr>
          <w:rFonts w:eastAsia="Times New Roman"/>
          <w:i/>
          <w:kern w:val="0"/>
          <w:lang w:eastAsia="id-ID"/>
          <w14:ligatures w14:val="none"/>
        </w:rPr>
        <w:t>coaxial</w:t>
      </w:r>
      <w:r w:rsidR="00EC7683" w:rsidRPr="00534EA9">
        <w:rPr>
          <w:rFonts w:eastAsia="Times New Roman"/>
          <w:kern w:val="0"/>
          <w:lang w:eastAsia="id-ID"/>
          <w14:ligatures w14:val="none"/>
        </w:rPr>
        <w:t>, atau tembaga</w:t>
      </w:r>
      <w:r w:rsidR="0059649D" w:rsidRPr="00534EA9">
        <w:rPr>
          <w:rFonts w:eastAsia="Times New Roman"/>
          <w:kern w:val="0"/>
          <w:lang w:eastAsia="id-ID"/>
          <w14:ligatures w14:val="none"/>
        </w:rPr>
        <w:t xml:space="preserve"> </w:t>
      </w:r>
      <w:r w:rsidR="008C675D" w:rsidRPr="00534EA9">
        <w:rPr>
          <w:rFonts w:eastAsia="Times New Roman"/>
          <w:kern w:val="0"/>
          <w:lang w:eastAsia="id-ID"/>
          <w14:ligatures w14:val="none"/>
        </w:rPr>
        <w:fldChar w:fldCharType="begin" w:fldLock="1"/>
      </w:r>
      <w:r w:rsidR="00B70E57" w:rsidRPr="00534EA9">
        <w:rPr>
          <w:rFonts w:eastAsia="Times New Roman"/>
          <w:kern w:val="0"/>
          <w:lang w:eastAsia="id-ID"/>
          <w14:ligatures w14:val="none"/>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sidR="008C675D" w:rsidRPr="00534EA9">
        <w:rPr>
          <w:rFonts w:eastAsia="Times New Roman"/>
          <w:kern w:val="0"/>
          <w:lang w:eastAsia="id-ID"/>
          <w14:ligatures w14:val="none"/>
        </w:rPr>
        <w:fldChar w:fldCharType="separate"/>
      </w:r>
      <w:r w:rsidR="00C35607" w:rsidRPr="00534EA9">
        <w:rPr>
          <w:rFonts w:eastAsia="Times New Roman"/>
          <w:kern w:val="0"/>
          <w:lang w:eastAsia="id-ID"/>
          <w14:ligatures w14:val="none"/>
        </w:rPr>
        <w:t>[29]</w:t>
      </w:r>
      <w:r w:rsidR="008C675D" w:rsidRPr="00534EA9">
        <w:rPr>
          <w:rFonts w:eastAsia="Times New Roman"/>
          <w:kern w:val="0"/>
          <w:lang w:eastAsia="id-ID"/>
          <w14:ligatures w14:val="none"/>
        </w:rPr>
        <w:fldChar w:fldCharType="end"/>
      </w:r>
      <w:r w:rsidR="0059649D" w:rsidRPr="00534EA9">
        <w:rPr>
          <w:rFonts w:eastAsia="Times New Roman"/>
          <w:kern w:val="0"/>
          <w:lang w:eastAsia="id-ID"/>
          <w14:ligatures w14:val="none"/>
        </w:rPr>
        <w:t>.</w:t>
      </w:r>
      <w:r w:rsidR="00EC7683" w:rsidRPr="00534EA9">
        <w:rPr>
          <w:rFonts w:eastAsia="Times New Roman"/>
          <w:kern w:val="0"/>
          <w:lang w:eastAsia="id-ID"/>
          <w14:ligatures w14:val="none"/>
        </w:rPr>
        <w:t xml:space="preserve"> Rumus yang digunakan untuk menghitung </w:t>
      </w:r>
      <w:r w:rsidRPr="007E7DFC">
        <w:rPr>
          <w:rFonts w:eastAsia="Times New Roman"/>
          <w:i/>
          <w:iCs/>
          <w:kern w:val="0"/>
          <w:lang w:eastAsia="id-ID"/>
          <w14:ligatures w14:val="none"/>
        </w:rPr>
        <w:t>delay</w:t>
      </w:r>
      <w:r w:rsidR="00EC7683" w:rsidRPr="00534EA9">
        <w:rPr>
          <w:rFonts w:eastAsia="Times New Roman"/>
          <w:i/>
          <w:iCs/>
          <w:kern w:val="0"/>
          <w:lang w:eastAsia="id-ID"/>
          <w14:ligatures w14:val="none"/>
        </w:rPr>
        <w:t xml:space="preserve"> </w:t>
      </w:r>
      <w:r w:rsidR="00EC7683" w:rsidRPr="00534EA9">
        <w:rPr>
          <w:rFonts w:eastAsia="Times New Roman"/>
          <w:kern w:val="0"/>
          <w:lang w:eastAsia="id-ID"/>
          <w14:ligatures w14:val="none"/>
        </w:rPr>
        <w:t>ditunjukkan pada persamaan</w:t>
      </w:r>
      <w:r w:rsidR="0059649D" w:rsidRPr="00534EA9">
        <w:rPr>
          <w:rFonts w:eastAsia="Times New Roman"/>
          <w:kern w:val="0"/>
          <w:lang w:eastAsia="id-ID"/>
          <w14:ligatures w14:val="none"/>
        </w:rPr>
        <w:t xml:space="preserve"> </w:t>
      </w:r>
      <w:r w:rsidR="00EC7683" w:rsidRPr="00534EA9">
        <w:rPr>
          <w:rFonts w:eastAsia="Times New Roman"/>
          <w:kern w:val="0"/>
          <w:lang w:eastAsia="id-ID"/>
          <w14:ligatures w14:val="none"/>
        </w:rPr>
        <w:fldChar w:fldCharType="begin" w:fldLock="1"/>
      </w:r>
      <w:r w:rsidR="00B70E57" w:rsidRPr="00534EA9">
        <w:rPr>
          <w:rFonts w:eastAsia="Times New Roman"/>
          <w:kern w:val="0"/>
          <w:lang w:eastAsia="id-ID"/>
          <w14:ligatures w14:val="none"/>
        </w:rPr>
        <w:instrText>ADDIN CSL_CITATION {"citationItems":[{"id":"ITEM-1","itemData":{"DOI":"10.37034/jsisfotek.v4i1.116","ISSN":"2686-3154","abstract":"The Internet network during a pandemic as it is today is the main actor in all aspects. For example, obtaining information, economics, offices, education, and many more. On September 20, 2021, the City of Padang Panjang is included in the Level 3 area, sourced from the circular letter of the Minister of Home Affairs number 44 of 2021 concerning the implementation of restrictions on community activities at level 4, level 3, level 2, and level 1. level 3. 50% of the total number of employees in an office must be WFH (Work From Home) where employees continue to work as usual but stay at home. Then in the field of education 50% of students and teachers carry out online learning or lectures. From the explanation above, it has been illustrated how important a network is today. Employees can continue to work only from home by relying on the Internet Network. Students and students can still get an education even if they don't go to school and campus. And the Internet network plays a big role in that. Padang Panjang City currently has a Smart City program","author":[{"dropping-particle":"","family":"Sari","given":"Indah Permata","non-dropping-particle":"","parse-names":false,"suffix":""}],"container-title":"Jurnal Sistim Informasi dan Teknologi","id":"ITEM-1","issued":{"date-parts":[["2022"]]},"page":"25-29","title":"Evaluasi Kualitas Jaringan Internet Pemerintah Daerah Kota Padang Panjang Menggunakan Metode Quality of Service","type":"article-journal","volume":"4"},"uris":["http://www.mendeley.com/documents/?uuid=4ca1e8ec-cb03-47a1-a8f4-83829cc53ebc"]}],"mendeley":{"formattedCitation":"[30]","plainTextFormattedCitation":"[30]","previouslyFormattedCitation":"[30]"},"properties":{"noteIndex":0},"schema":"https://github.com/citation-style-language/schema/raw/master/csl-citation.json"}</w:instrText>
      </w:r>
      <w:r w:rsidR="00EC7683" w:rsidRPr="00534EA9">
        <w:rPr>
          <w:rFonts w:eastAsia="Times New Roman"/>
          <w:kern w:val="0"/>
          <w:lang w:eastAsia="id-ID"/>
          <w14:ligatures w14:val="none"/>
        </w:rPr>
        <w:fldChar w:fldCharType="separate"/>
      </w:r>
      <w:r w:rsidR="00C35607" w:rsidRPr="00534EA9">
        <w:rPr>
          <w:rFonts w:eastAsia="Times New Roman"/>
          <w:kern w:val="0"/>
          <w:lang w:eastAsia="id-ID"/>
          <w14:ligatures w14:val="none"/>
        </w:rPr>
        <w:t>[30]</w:t>
      </w:r>
      <w:r w:rsidR="00EC7683" w:rsidRPr="00534EA9">
        <w:rPr>
          <w:rFonts w:eastAsia="Times New Roman"/>
          <w:kern w:val="0"/>
          <w:lang w:eastAsia="id-ID"/>
          <w14:ligatures w14:val="none"/>
        </w:rPr>
        <w:fldChar w:fldCharType="end"/>
      </w:r>
      <w:r w:rsidR="00D85352" w:rsidRPr="00534EA9">
        <w:rPr>
          <w:rFonts w:eastAsia="Times New Roman"/>
          <w:kern w:val="0"/>
          <w:lang w:eastAsia="id-ID"/>
          <w14:ligatures w14:val="none"/>
        </w:rPr>
        <w:t>.</w:t>
      </w:r>
    </w:p>
    <w:p w14:paraId="4817BB80" w14:textId="77777777" w:rsidR="00DC2C6C" w:rsidRPr="00534EA9" w:rsidRDefault="00DC2C6C" w:rsidP="00C048B8">
      <w:pPr>
        <w:pStyle w:val="ListParagraph"/>
        <w:spacing w:after="0" w:line="240" w:lineRule="auto"/>
        <w:rPr>
          <w:rFonts w:eastAsia="Times New Roman"/>
          <w:kern w:val="0"/>
          <w:lang w:eastAsia="id-ID"/>
          <w14:ligatures w14:val="none"/>
        </w:rPr>
      </w:pPr>
    </w:p>
    <w:p w14:paraId="5B509C39" w14:textId="25033F35" w:rsidR="00F22AEF" w:rsidRPr="00EC7683" w:rsidRDefault="00F22AEF" w:rsidP="00B56BE2">
      <w:pPr>
        <w:pStyle w:val="Caption"/>
        <w:rPr>
          <w:rFonts w:eastAsiaTheme="minorEastAsia"/>
        </w:rPr>
      </w:pPr>
      <m:oMath>
        <m:r>
          <w:rPr>
            <w:rFonts w:ascii="Cambria Math" w:hAnsi="Cambria Math"/>
            <w:color w:val="auto"/>
            <w:sz w:val="24"/>
            <w:szCs w:val="22"/>
          </w:rPr>
          <m:t xml:space="preserve">Delay=Waktu terima-Waktu kirim </m:t>
        </m:r>
      </m:oMath>
      <w:r w:rsidR="00294DF0">
        <w:rPr>
          <w:rFonts w:eastAsiaTheme="minorEastAsia"/>
          <w:color w:val="auto"/>
          <w:sz w:val="24"/>
          <w:szCs w:val="22"/>
        </w:rPr>
        <w:tab/>
      </w:r>
      <w:r w:rsidR="00294DF0">
        <w:rPr>
          <w:rFonts w:eastAsiaTheme="minorEastAsia"/>
          <w:color w:val="auto"/>
          <w:sz w:val="24"/>
          <w:szCs w:val="22"/>
        </w:rPr>
        <w:tab/>
      </w:r>
      <w:r w:rsidR="00294DF0">
        <w:rPr>
          <w:rFonts w:eastAsiaTheme="minorEastAsia"/>
          <w:color w:val="auto"/>
          <w:sz w:val="24"/>
          <w:szCs w:val="22"/>
        </w:rPr>
        <w:tab/>
      </w:r>
      <w:r w:rsidR="00294DF0">
        <w:rPr>
          <w:rFonts w:eastAsiaTheme="minorEastAsia"/>
          <w:color w:val="auto"/>
          <w:sz w:val="24"/>
          <w:szCs w:val="22"/>
        </w:rPr>
        <w:tab/>
      </w:r>
      <w:r w:rsidR="00B56BE2">
        <w:rPr>
          <w:rFonts w:eastAsiaTheme="minorEastAsia"/>
          <w:color w:val="auto"/>
          <w:sz w:val="24"/>
          <w:szCs w:val="22"/>
        </w:rPr>
        <w:tab/>
      </w:r>
      <w:r w:rsidR="00E67AC2" w:rsidRPr="007A7711">
        <w:rPr>
          <w:sz w:val="24"/>
          <w:szCs w:val="24"/>
        </w:rPr>
        <w:t xml:space="preserve">( </w:t>
      </w:r>
      <w:r w:rsidR="00E67AC2" w:rsidRPr="007A7711">
        <w:rPr>
          <w:sz w:val="24"/>
          <w:szCs w:val="24"/>
        </w:rPr>
        <w:fldChar w:fldCharType="begin"/>
      </w:r>
      <w:r w:rsidR="00E67AC2" w:rsidRPr="00294DF0">
        <w:rPr>
          <w:sz w:val="24"/>
          <w:szCs w:val="24"/>
        </w:rPr>
        <w:instrText xml:space="preserve"> SEQ ( \* ARABIC </w:instrText>
      </w:r>
      <w:r w:rsidR="00E67AC2" w:rsidRPr="007A7711">
        <w:rPr>
          <w:sz w:val="24"/>
          <w:szCs w:val="24"/>
        </w:rPr>
        <w:fldChar w:fldCharType="separate"/>
      </w:r>
      <w:r w:rsidR="00C048B8">
        <w:rPr>
          <w:noProof/>
          <w:sz w:val="24"/>
          <w:szCs w:val="24"/>
        </w:rPr>
        <w:t>2</w:t>
      </w:r>
      <w:r w:rsidR="00E67AC2" w:rsidRPr="007A7711">
        <w:rPr>
          <w:sz w:val="24"/>
          <w:szCs w:val="24"/>
        </w:rPr>
        <w:fldChar w:fldCharType="end"/>
      </w:r>
      <w:r w:rsidR="00E67AC2" w:rsidRPr="007A7711">
        <w:rPr>
          <w:sz w:val="24"/>
          <w:szCs w:val="24"/>
        </w:rPr>
        <w:t xml:space="preserve"> )</w:t>
      </w:r>
    </w:p>
    <w:p w14:paraId="1A052F3A" w14:textId="7C3872F8" w:rsidR="00F22AEF" w:rsidRPr="00EC7683" w:rsidRDefault="00F22AEF" w:rsidP="00B56BE2">
      <w:pPr>
        <w:pStyle w:val="Caption"/>
        <w:jc w:val="left"/>
        <w:rPr>
          <w:rFonts w:eastAsiaTheme="minorEastAsia"/>
        </w:rPr>
      </w:pPr>
      <m:oMath>
        <m:r>
          <w:rPr>
            <w:rFonts w:ascii="Cambria Math" w:hAnsi="Cambria Math"/>
            <w:sz w:val="24"/>
            <w:szCs w:val="24"/>
          </w:rPr>
          <m:t>Rata-rata Delay=</m:t>
        </m:r>
        <m:f>
          <m:fPr>
            <m:ctrlPr>
              <w:rPr>
                <w:rFonts w:ascii="Cambria Math" w:hAnsi="Cambria Math"/>
                <w:i/>
                <w:sz w:val="24"/>
                <w:szCs w:val="24"/>
              </w:rPr>
            </m:ctrlPr>
          </m:fPr>
          <m:num>
            <m:r>
              <w:rPr>
                <w:rFonts w:ascii="Cambria Math" w:hAnsi="Cambria Math"/>
                <w:sz w:val="24"/>
                <w:szCs w:val="24"/>
              </w:rPr>
              <m:t>Total Delay</m:t>
            </m:r>
          </m:num>
          <m:den>
            <m:r>
              <w:rPr>
                <w:rFonts w:ascii="Cambria Math" w:hAnsi="Cambria Math"/>
                <w:sz w:val="24"/>
                <w:szCs w:val="24"/>
              </w:rPr>
              <m:t>Jumlah paket</m:t>
            </m:r>
          </m:den>
        </m:f>
      </m:oMath>
      <w:r w:rsidR="00294DF0">
        <w:rPr>
          <w:rFonts w:eastAsiaTheme="minorEastAsia"/>
        </w:rPr>
        <w:t xml:space="preserve">  </w:t>
      </w:r>
      <w:r w:rsidR="00294DF0">
        <w:rPr>
          <w:rFonts w:eastAsiaTheme="minorEastAsia"/>
        </w:rPr>
        <w:tab/>
      </w:r>
      <w:r w:rsidR="00294DF0">
        <w:rPr>
          <w:rFonts w:eastAsiaTheme="minorEastAsia"/>
        </w:rPr>
        <w:tab/>
      </w:r>
      <w:r w:rsidR="00294DF0">
        <w:rPr>
          <w:rFonts w:eastAsiaTheme="minorEastAsia"/>
        </w:rPr>
        <w:tab/>
      </w:r>
      <w:r w:rsidR="00294DF0">
        <w:rPr>
          <w:rFonts w:eastAsiaTheme="minorEastAsia"/>
        </w:rPr>
        <w:tab/>
      </w:r>
      <w:r w:rsidR="00294DF0">
        <w:rPr>
          <w:rFonts w:eastAsiaTheme="minorEastAsia"/>
        </w:rPr>
        <w:tab/>
      </w:r>
      <w:r w:rsidR="00B56BE2">
        <w:rPr>
          <w:rFonts w:eastAsiaTheme="minorEastAsia"/>
        </w:rPr>
        <w:tab/>
      </w:r>
      <w:r w:rsidR="00294DF0" w:rsidRPr="00294DF0">
        <w:rPr>
          <w:sz w:val="24"/>
          <w:szCs w:val="24"/>
        </w:rPr>
        <w:t xml:space="preserve">( </w:t>
      </w:r>
      <w:r w:rsidR="00294DF0" w:rsidRPr="00294DF0">
        <w:rPr>
          <w:sz w:val="24"/>
          <w:szCs w:val="24"/>
        </w:rPr>
        <w:fldChar w:fldCharType="begin"/>
      </w:r>
      <w:r w:rsidR="00294DF0" w:rsidRPr="00294DF0">
        <w:rPr>
          <w:sz w:val="24"/>
          <w:szCs w:val="24"/>
        </w:rPr>
        <w:instrText xml:space="preserve"> SEQ ( \* ARABIC </w:instrText>
      </w:r>
      <w:r w:rsidR="00294DF0" w:rsidRPr="00294DF0">
        <w:rPr>
          <w:sz w:val="24"/>
          <w:szCs w:val="24"/>
        </w:rPr>
        <w:fldChar w:fldCharType="separate"/>
      </w:r>
      <w:r w:rsidR="00C048B8">
        <w:rPr>
          <w:noProof/>
          <w:sz w:val="24"/>
          <w:szCs w:val="24"/>
        </w:rPr>
        <w:t>3</w:t>
      </w:r>
      <w:r w:rsidR="00294DF0" w:rsidRPr="00294DF0">
        <w:rPr>
          <w:sz w:val="24"/>
          <w:szCs w:val="24"/>
        </w:rPr>
        <w:fldChar w:fldCharType="end"/>
      </w:r>
      <w:r w:rsidR="00294DF0" w:rsidRPr="00294DF0">
        <w:rPr>
          <w:sz w:val="24"/>
          <w:szCs w:val="24"/>
        </w:rPr>
        <w:t xml:space="preserve"> )</w:t>
      </w:r>
    </w:p>
    <w:p w14:paraId="77F962B9" w14:textId="2BD39C0D" w:rsidR="00311809" w:rsidRPr="00311809" w:rsidRDefault="00311809" w:rsidP="00F662E3">
      <w:pPr>
        <w:pStyle w:val="Caption"/>
        <w:keepNext/>
        <w:spacing w:before="240" w:after="0"/>
        <w:jc w:val="center"/>
        <w:rPr>
          <w:sz w:val="24"/>
          <w:szCs w:val="24"/>
        </w:rPr>
      </w:pPr>
      <w:r w:rsidRPr="00FC086F">
        <w:rPr>
          <w:b/>
          <w:bCs/>
          <w:sz w:val="24"/>
          <w:szCs w:val="24"/>
        </w:rPr>
        <w:t xml:space="preserve">Tabel 2. </w:t>
      </w:r>
      <w:r w:rsidRPr="00FC086F">
        <w:rPr>
          <w:b/>
          <w:bCs/>
          <w:sz w:val="24"/>
          <w:szCs w:val="24"/>
        </w:rPr>
        <w:fldChar w:fldCharType="begin"/>
      </w:r>
      <w:r w:rsidRPr="00FC086F">
        <w:rPr>
          <w:b/>
          <w:bCs/>
          <w:sz w:val="24"/>
          <w:szCs w:val="24"/>
        </w:rPr>
        <w:instrText xml:space="preserve"> SEQ Tabel_2. \* ARABIC </w:instrText>
      </w:r>
      <w:r w:rsidRPr="00FC086F">
        <w:rPr>
          <w:b/>
          <w:bCs/>
          <w:sz w:val="24"/>
          <w:szCs w:val="24"/>
        </w:rPr>
        <w:fldChar w:fldCharType="separate"/>
      </w:r>
      <w:r w:rsidR="00C048B8">
        <w:rPr>
          <w:b/>
          <w:bCs/>
          <w:noProof/>
          <w:sz w:val="24"/>
          <w:szCs w:val="24"/>
        </w:rPr>
        <w:t>3</w:t>
      </w:r>
      <w:r w:rsidRPr="00FC086F">
        <w:rPr>
          <w:b/>
          <w:bCs/>
          <w:sz w:val="24"/>
          <w:szCs w:val="24"/>
        </w:rPr>
        <w:fldChar w:fldCharType="end"/>
      </w:r>
      <w:r w:rsidRPr="00311809">
        <w:rPr>
          <w:sz w:val="24"/>
          <w:szCs w:val="24"/>
        </w:rPr>
        <w:t xml:space="preserve"> Kategori </w:t>
      </w:r>
      <w:r w:rsidR="007E7DFC" w:rsidRPr="007E7DFC">
        <w:rPr>
          <w:i/>
          <w:iCs w:val="0"/>
          <w:sz w:val="24"/>
          <w:szCs w:val="24"/>
        </w:rPr>
        <w:t>Delay</w:t>
      </w:r>
      <w:r w:rsidR="00FC086F">
        <w:rPr>
          <w:sz w:val="24"/>
          <w:szCs w:val="24"/>
        </w:rPr>
        <w:t xml:space="preserve"> </w:t>
      </w:r>
      <w:r w:rsidR="00927478">
        <w:rPr>
          <w:sz w:val="24"/>
          <w:szCs w:val="24"/>
        </w:rPr>
        <w:fldChar w:fldCharType="begin" w:fldLock="1"/>
      </w:r>
      <w:r w:rsidR="00CB1455">
        <w:rPr>
          <w:sz w:val="24"/>
          <w:szCs w:val="24"/>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sidR="00927478">
        <w:rPr>
          <w:sz w:val="24"/>
          <w:szCs w:val="24"/>
        </w:rPr>
        <w:fldChar w:fldCharType="separate"/>
      </w:r>
      <w:r w:rsidR="00927478" w:rsidRPr="00927478">
        <w:rPr>
          <w:noProof/>
          <w:sz w:val="24"/>
          <w:szCs w:val="24"/>
        </w:rPr>
        <w:t>[29]</w:t>
      </w:r>
      <w:r w:rsidR="00927478">
        <w:rPr>
          <w:sz w:val="24"/>
          <w:szCs w:val="24"/>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0"/>
        <w:gridCol w:w="1789"/>
        <w:gridCol w:w="1418"/>
      </w:tblGrid>
      <w:tr w:rsidR="00F22AEF" w14:paraId="2E35AD9D" w14:textId="77777777" w:rsidTr="00E276C4">
        <w:trPr>
          <w:tblHeader/>
          <w:jc w:val="center"/>
        </w:trPr>
        <w:tc>
          <w:tcPr>
            <w:tcW w:w="1750" w:type="dxa"/>
          </w:tcPr>
          <w:p w14:paraId="13E937D8" w14:textId="77777777" w:rsidR="00F22AEF" w:rsidRPr="00C96C22" w:rsidRDefault="00F22AEF" w:rsidP="007C49F3">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 xml:space="preserve">Kategori </w:t>
            </w:r>
            <w:r w:rsidRPr="00C96C22">
              <w:rPr>
                <w:rFonts w:eastAsia="Times New Roman"/>
                <w:b/>
                <w:bCs/>
                <w:i/>
                <w:iCs/>
                <w:kern w:val="0"/>
                <w:sz w:val="20"/>
                <w:szCs w:val="20"/>
                <w:lang w:eastAsia="id-ID"/>
                <w14:ligatures w14:val="none"/>
              </w:rPr>
              <w:t>Latency</w:t>
            </w:r>
          </w:p>
        </w:tc>
        <w:tc>
          <w:tcPr>
            <w:tcW w:w="1789" w:type="dxa"/>
          </w:tcPr>
          <w:p w14:paraId="7510225F" w14:textId="25814780" w:rsidR="00F22AEF" w:rsidRPr="00C96C22" w:rsidRDefault="007E7DFC" w:rsidP="007C49F3">
            <w:pPr>
              <w:spacing w:after="0" w:line="240" w:lineRule="auto"/>
              <w:jc w:val="center"/>
              <w:rPr>
                <w:rFonts w:eastAsia="Times New Roman"/>
                <w:b/>
                <w:bCs/>
                <w:i/>
                <w:iCs/>
                <w:kern w:val="0"/>
                <w:sz w:val="20"/>
                <w:szCs w:val="20"/>
                <w:lang w:eastAsia="id-ID"/>
                <w14:ligatures w14:val="none"/>
              </w:rPr>
            </w:pPr>
            <w:r w:rsidRPr="007E7DFC">
              <w:rPr>
                <w:rFonts w:eastAsia="Times New Roman"/>
                <w:b/>
                <w:bCs/>
                <w:i/>
                <w:iCs/>
                <w:kern w:val="0"/>
                <w:sz w:val="20"/>
                <w:szCs w:val="20"/>
                <w:lang w:eastAsia="id-ID"/>
                <w14:ligatures w14:val="none"/>
              </w:rPr>
              <w:t>Delay</w:t>
            </w:r>
          </w:p>
        </w:tc>
        <w:tc>
          <w:tcPr>
            <w:tcW w:w="1418" w:type="dxa"/>
          </w:tcPr>
          <w:p w14:paraId="07038C9A" w14:textId="77777777" w:rsidR="00F22AEF" w:rsidRPr="00C96C22" w:rsidRDefault="00F22AEF" w:rsidP="007C49F3">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Indeks</w:t>
            </w:r>
          </w:p>
        </w:tc>
      </w:tr>
      <w:tr w:rsidR="00F22AEF" w14:paraId="37D1980E" w14:textId="77777777" w:rsidTr="00CE67DF">
        <w:trPr>
          <w:jc w:val="center"/>
        </w:trPr>
        <w:tc>
          <w:tcPr>
            <w:tcW w:w="1750" w:type="dxa"/>
          </w:tcPr>
          <w:p w14:paraId="5C522651"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Sangat Bagus</w:t>
            </w:r>
          </w:p>
        </w:tc>
        <w:tc>
          <w:tcPr>
            <w:tcW w:w="1789" w:type="dxa"/>
          </w:tcPr>
          <w:p w14:paraId="5694D9CD"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&lt; 150 ms</w:t>
            </w:r>
          </w:p>
        </w:tc>
        <w:tc>
          <w:tcPr>
            <w:tcW w:w="1418" w:type="dxa"/>
          </w:tcPr>
          <w:p w14:paraId="2774684A"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4</w:t>
            </w:r>
          </w:p>
        </w:tc>
      </w:tr>
      <w:tr w:rsidR="00F22AEF" w14:paraId="15929FB9" w14:textId="77777777" w:rsidTr="00CE67DF">
        <w:trPr>
          <w:jc w:val="center"/>
        </w:trPr>
        <w:tc>
          <w:tcPr>
            <w:tcW w:w="1750" w:type="dxa"/>
          </w:tcPr>
          <w:p w14:paraId="7EC31B43"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Bagus</w:t>
            </w:r>
          </w:p>
        </w:tc>
        <w:tc>
          <w:tcPr>
            <w:tcW w:w="1789" w:type="dxa"/>
          </w:tcPr>
          <w:p w14:paraId="1DF9D2CD"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150 s/d 300 ms</w:t>
            </w:r>
          </w:p>
        </w:tc>
        <w:tc>
          <w:tcPr>
            <w:tcW w:w="1418" w:type="dxa"/>
          </w:tcPr>
          <w:p w14:paraId="1418C6E3"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3</w:t>
            </w:r>
          </w:p>
        </w:tc>
      </w:tr>
      <w:tr w:rsidR="00F22AEF" w14:paraId="664BEBD3" w14:textId="77777777" w:rsidTr="00CE67DF">
        <w:trPr>
          <w:jc w:val="center"/>
        </w:trPr>
        <w:tc>
          <w:tcPr>
            <w:tcW w:w="1750" w:type="dxa"/>
          </w:tcPr>
          <w:p w14:paraId="35064AF5"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Sedang</w:t>
            </w:r>
          </w:p>
        </w:tc>
        <w:tc>
          <w:tcPr>
            <w:tcW w:w="1789" w:type="dxa"/>
          </w:tcPr>
          <w:p w14:paraId="4D766F2C"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300 s/d 450 ms</w:t>
            </w:r>
          </w:p>
        </w:tc>
        <w:tc>
          <w:tcPr>
            <w:tcW w:w="1418" w:type="dxa"/>
          </w:tcPr>
          <w:p w14:paraId="5393C07A"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2</w:t>
            </w:r>
          </w:p>
        </w:tc>
      </w:tr>
      <w:tr w:rsidR="00F22AEF" w14:paraId="34F2F7C6" w14:textId="77777777" w:rsidTr="00CE67DF">
        <w:trPr>
          <w:jc w:val="center"/>
        </w:trPr>
        <w:tc>
          <w:tcPr>
            <w:tcW w:w="1750" w:type="dxa"/>
          </w:tcPr>
          <w:p w14:paraId="09A2DFE3"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Buruk</w:t>
            </w:r>
          </w:p>
        </w:tc>
        <w:tc>
          <w:tcPr>
            <w:tcW w:w="1789" w:type="dxa"/>
          </w:tcPr>
          <w:p w14:paraId="4873BFF6" w14:textId="77777777" w:rsidR="00F22AEF" w:rsidRPr="00C96C22" w:rsidRDefault="00F22AEF"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&gt; 450 ms</w:t>
            </w:r>
          </w:p>
        </w:tc>
        <w:tc>
          <w:tcPr>
            <w:tcW w:w="1418" w:type="dxa"/>
          </w:tcPr>
          <w:p w14:paraId="1B98188F" w14:textId="77777777" w:rsidR="00F22AEF" w:rsidRPr="00C96C22" w:rsidRDefault="00F22AEF" w:rsidP="007C49F3">
            <w:pPr>
              <w:keepNext/>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w:t>
            </w:r>
          </w:p>
        </w:tc>
      </w:tr>
    </w:tbl>
    <w:p w14:paraId="605391F8" w14:textId="04C823A5" w:rsidR="00927478" w:rsidRPr="00B96836" w:rsidRDefault="00927478" w:rsidP="00B96836">
      <w:pPr>
        <w:pStyle w:val="ListParagraph"/>
        <w:spacing w:after="0" w:line="360" w:lineRule="auto"/>
        <w:ind w:left="284"/>
      </w:pPr>
    </w:p>
    <w:p w14:paraId="202DA1BB" w14:textId="0D0C1C07" w:rsidR="00B96836" w:rsidRPr="00927478" w:rsidRDefault="00B96836" w:rsidP="009B0833">
      <w:pPr>
        <w:pStyle w:val="ListParagraph"/>
        <w:numPr>
          <w:ilvl w:val="0"/>
          <w:numId w:val="27"/>
        </w:numPr>
        <w:spacing w:after="0" w:line="360" w:lineRule="auto"/>
        <w:ind w:left="284" w:hanging="284"/>
      </w:pPr>
      <w:r w:rsidRPr="00742D79">
        <w:rPr>
          <w:i/>
          <w:iCs/>
        </w:rPr>
        <w:t>Packet Loss</w:t>
      </w:r>
    </w:p>
    <w:p w14:paraId="2FB9BFD0" w14:textId="2973A555" w:rsidR="00F22AEF" w:rsidRDefault="00927478" w:rsidP="00C93E4D">
      <w:pPr>
        <w:spacing w:after="0" w:line="360" w:lineRule="auto"/>
        <w:ind w:left="284"/>
      </w:pPr>
      <w:r w:rsidRPr="00EA5A4D">
        <w:rPr>
          <w:i/>
          <w:iCs/>
        </w:rPr>
        <w:t>Packet Loss</w:t>
      </w:r>
      <w:r w:rsidR="000D4F6B">
        <w:rPr>
          <w:i/>
          <w:iCs/>
        </w:rPr>
        <w:t xml:space="preserve"> </w:t>
      </w:r>
      <w:r w:rsidRPr="00EA5A4D">
        <w:t>merupakan kegagalan paket data dalam mengirimkan paket sampai ke tujuannya. Kegagalan paket dalam mencapai tujuannya terjadi karena beberapa faktor</w:t>
      </w:r>
      <w:r w:rsidR="00C623E8">
        <w:t xml:space="preserve"> </w:t>
      </w:r>
      <w:r w:rsidR="00CB1455">
        <w:fldChar w:fldCharType="begin" w:fldLock="1"/>
      </w:r>
      <w:r w:rsidR="00031A24">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sidR="00CB1455">
        <w:fldChar w:fldCharType="separate"/>
      </w:r>
      <w:r w:rsidR="00CB1455" w:rsidRPr="00CB1455">
        <w:rPr>
          <w:noProof/>
        </w:rPr>
        <w:t>[29]</w:t>
      </w:r>
      <w:r w:rsidR="00CB1455">
        <w:fldChar w:fldCharType="end"/>
      </w:r>
      <w:r w:rsidR="00A342E0">
        <w:t xml:space="preserve"> </w:t>
      </w:r>
      <w:r w:rsidR="00BB256A" w:rsidRPr="00EA5A4D">
        <w:t>yaitu</w:t>
      </w:r>
      <w:r w:rsidR="00BB256A">
        <w:t>:</w:t>
      </w:r>
    </w:p>
    <w:p w14:paraId="711E0382" w14:textId="77777777" w:rsidR="00CB1455" w:rsidRDefault="00CB1455" w:rsidP="00C93E4D">
      <w:pPr>
        <w:pStyle w:val="ListParagraph"/>
        <w:numPr>
          <w:ilvl w:val="0"/>
          <w:numId w:val="102"/>
        </w:numPr>
        <w:spacing w:line="360" w:lineRule="auto"/>
        <w:ind w:left="426" w:hanging="218"/>
      </w:pPr>
      <w:r>
        <w:t xml:space="preserve">Terjadi </w:t>
      </w:r>
      <w:r>
        <w:rPr>
          <w:i/>
          <w:iCs/>
        </w:rPr>
        <w:t xml:space="preserve">overload </w:t>
      </w:r>
      <w:r>
        <w:t>pada trafik jaringan.</w:t>
      </w:r>
    </w:p>
    <w:p w14:paraId="277995F4" w14:textId="7162B4B2" w:rsidR="00CB1455" w:rsidRDefault="00CB1455" w:rsidP="00C93E4D">
      <w:pPr>
        <w:pStyle w:val="ListParagraph"/>
        <w:numPr>
          <w:ilvl w:val="0"/>
          <w:numId w:val="102"/>
        </w:numPr>
        <w:spacing w:line="360" w:lineRule="auto"/>
        <w:ind w:left="426" w:hanging="218"/>
      </w:pPr>
      <w:r>
        <w:t xml:space="preserve">Tumbukan atau </w:t>
      </w:r>
      <w:r w:rsidR="00CC6A8B" w:rsidRPr="00CC6A8B">
        <w:rPr>
          <w:i/>
        </w:rPr>
        <w:t>congestion</w:t>
      </w:r>
      <w:r>
        <w:t xml:space="preserve"> di dalam jaringan.</w:t>
      </w:r>
    </w:p>
    <w:p w14:paraId="7E7A7D17" w14:textId="77777777" w:rsidR="00CB1455" w:rsidRDefault="00CB1455" w:rsidP="00C93E4D">
      <w:pPr>
        <w:pStyle w:val="ListParagraph"/>
        <w:numPr>
          <w:ilvl w:val="0"/>
          <w:numId w:val="102"/>
        </w:numPr>
        <w:spacing w:line="360" w:lineRule="auto"/>
        <w:ind w:left="426" w:hanging="218"/>
      </w:pPr>
      <w:r>
        <w:t>Galat yang terjadi pada media fisik.</w:t>
      </w:r>
    </w:p>
    <w:p w14:paraId="0EF3D23D" w14:textId="7140FDC0" w:rsidR="00CB1455" w:rsidRDefault="00CB1455" w:rsidP="00C93E4D">
      <w:pPr>
        <w:pStyle w:val="ListParagraph"/>
        <w:numPr>
          <w:ilvl w:val="0"/>
          <w:numId w:val="102"/>
        </w:numPr>
        <w:spacing w:line="360" w:lineRule="auto"/>
        <w:ind w:left="426" w:hanging="218"/>
      </w:pPr>
      <w:r>
        <w:t xml:space="preserve">Kegagalan yang terjadi pada sisi penerima karena </w:t>
      </w:r>
      <w:r w:rsidR="00CC00AB" w:rsidRPr="00CC00AB">
        <w:rPr>
          <w:i/>
        </w:rPr>
        <w:t>overflow</w:t>
      </w:r>
      <w:r>
        <w:t xml:space="preserve"> yang terjadi pada </w:t>
      </w:r>
      <w:r w:rsidR="00CC6A8B" w:rsidRPr="00CC6A8B">
        <w:rPr>
          <w:i/>
        </w:rPr>
        <w:t>buffer</w:t>
      </w:r>
      <w:r w:rsidR="00BB256A">
        <w:t>.</w:t>
      </w:r>
    </w:p>
    <w:p w14:paraId="630A61F7" w14:textId="79BC7021" w:rsidR="00CB1455" w:rsidRDefault="00CB1455" w:rsidP="00C93E4D">
      <w:pPr>
        <w:pStyle w:val="ListParagraph"/>
        <w:numPr>
          <w:ilvl w:val="0"/>
          <w:numId w:val="102"/>
        </w:numPr>
        <w:spacing w:line="360" w:lineRule="auto"/>
        <w:ind w:left="426" w:hanging="142"/>
      </w:pPr>
      <w:r>
        <w:t xml:space="preserve">Rumus untuk menghitung Packet Loss ditunjukkan pada persamaan </w:t>
      </w:r>
      <w:r w:rsidR="008A790C">
        <w:t>2</w:t>
      </w:r>
    </w:p>
    <w:p w14:paraId="0563490F" w14:textId="05188B55" w:rsidR="00CB1455" w:rsidRDefault="00CB1455" w:rsidP="007C49F3">
      <w:pPr>
        <w:pStyle w:val="Caption"/>
      </w:pPr>
      <m:oMath>
        <m:r>
          <w:rPr>
            <w:rFonts w:ascii="Cambria Math" w:hAnsi="Cambria Math"/>
            <w:sz w:val="24"/>
            <w:szCs w:val="24"/>
          </w:rPr>
          <m:t>Packet Loss=</m:t>
        </m:r>
        <m:f>
          <m:fPr>
            <m:ctrlPr>
              <w:rPr>
                <w:rFonts w:ascii="Cambria Math" w:hAnsi="Cambria Math"/>
                <w:i/>
                <w:sz w:val="24"/>
                <w:szCs w:val="24"/>
              </w:rPr>
            </m:ctrlPr>
          </m:fPr>
          <m:num>
            <m:r>
              <w:rPr>
                <w:rFonts w:ascii="Cambria Math" w:hAnsi="Cambria Math"/>
                <w:sz w:val="24"/>
                <w:szCs w:val="24"/>
              </w:rPr>
              <m:t>Paket dikirim-Paket diterima</m:t>
            </m:r>
          </m:num>
          <m:den>
            <m:r>
              <w:rPr>
                <w:rFonts w:ascii="Cambria Math" w:hAnsi="Cambria Math"/>
                <w:sz w:val="24"/>
                <w:szCs w:val="24"/>
              </w:rPr>
              <m:t>Paket dikirim</m:t>
            </m:r>
          </m:den>
        </m:f>
        <m:r>
          <w:rPr>
            <w:rFonts w:ascii="Cambria Math" w:hAnsi="Cambria Math"/>
            <w:sz w:val="24"/>
            <w:szCs w:val="24"/>
          </w:rPr>
          <m:t xml:space="preserve">×100   </m:t>
        </m:r>
      </m:oMath>
      <w:r w:rsidR="007C49F3">
        <w:rPr>
          <w:rFonts w:eastAsiaTheme="minorEastAsia"/>
          <w:sz w:val="24"/>
          <w:szCs w:val="24"/>
        </w:rPr>
        <w:tab/>
      </w:r>
      <w:r w:rsidR="007C49F3">
        <w:rPr>
          <w:rFonts w:eastAsiaTheme="minorEastAsia"/>
          <w:sz w:val="24"/>
          <w:szCs w:val="24"/>
        </w:rPr>
        <w:tab/>
      </w:r>
      <w:r w:rsidR="007C49F3">
        <w:rPr>
          <w:rFonts w:eastAsiaTheme="minorEastAsia"/>
          <w:sz w:val="24"/>
          <w:szCs w:val="24"/>
        </w:rPr>
        <w:tab/>
      </w:r>
      <w:r w:rsidR="007C49F3">
        <w:rPr>
          <w:rFonts w:eastAsiaTheme="minorEastAsia"/>
          <w:sz w:val="24"/>
          <w:szCs w:val="24"/>
        </w:rPr>
        <w:tab/>
      </w:r>
      <w:r w:rsidRPr="007A7711">
        <w:rPr>
          <w:sz w:val="24"/>
          <w:szCs w:val="24"/>
        </w:rPr>
        <w:t xml:space="preserve">( </w:t>
      </w:r>
      <w:r w:rsidRPr="007A7711">
        <w:rPr>
          <w:sz w:val="24"/>
          <w:szCs w:val="24"/>
        </w:rPr>
        <w:fldChar w:fldCharType="begin"/>
      </w:r>
      <w:r w:rsidRPr="007A7711">
        <w:rPr>
          <w:sz w:val="24"/>
          <w:szCs w:val="24"/>
        </w:rPr>
        <w:instrText xml:space="preserve"> SEQ ( \* ARABIC </w:instrText>
      </w:r>
      <w:r w:rsidRPr="007A7711">
        <w:rPr>
          <w:sz w:val="24"/>
          <w:szCs w:val="24"/>
        </w:rPr>
        <w:fldChar w:fldCharType="separate"/>
      </w:r>
      <w:r w:rsidR="00C048B8">
        <w:rPr>
          <w:noProof/>
          <w:sz w:val="24"/>
          <w:szCs w:val="24"/>
        </w:rPr>
        <w:t>4</w:t>
      </w:r>
      <w:r w:rsidRPr="007A7711">
        <w:rPr>
          <w:sz w:val="24"/>
          <w:szCs w:val="24"/>
        </w:rPr>
        <w:fldChar w:fldCharType="end"/>
      </w:r>
      <w:r w:rsidRPr="007A7711">
        <w:rPr>
          <w:sz w:val="24"/>
          <w:szCs w:val="24"/>
        </w:rPr>
        <w:t xml:space="preserve"> )</w:t>
      </w:r>
    </w:p>
    <w:p w14:paraId="2300C6A4" w14:textId="4D2E7444" w:rsidR="00031A24" w:rsidRDefault="00031A24" w:rsidP="00F662E3">
      <w:pPr>
        <w:pStyle w:val="Caption"/>
        <w:keepNext/>
        <w:spacing w:before="240" w:after="0"/>
        <w:jc w:val="center"/>
      </w:pPr>
      <w:r w:rsidRPr="00F662E3">
        <w:rPr>
          <w:b/>
          <w:bCs/>
          <w:sz w:val="24"/>
          <w:szCs w:val="24"/>
        </w:rPr>
        <w:lastRenderedPageBreak/>
        <w:t xml:space="preserve">Tabel 2. </w:t>
      </w:r>
      <w:r w:rsidRPr="00F662E3">
        <w:rPr>
          <w:b/>
          <w:bCs/>
          <w:sz w:val="24"/>
          <w:szCs w:val="24"/>
        </w:rPr>
        <w:fldChar w:fldCharType="begin"/>
      </w:r>
      <w:r w:rsidRPr="00F662E3">
        <w:rPr>
          <w:b/>
          <w:bCs/>
          <w:sz w:val="24"/>
          <w:szCs w:val="24"/>
        </w:rPr>
        <w:instrText xml:space="preserve"> SEQ Tabel_2. \* ARABIC </w:instrText>
      </w:r>
      <w:r w:rsidRPr="00F662E3">
        <w:rPr>
          <w:b/>
          <w:bCs/>
          <w:sz w:val="24"/>
          <w:szCs w:val="24"/>
        </w:rPr>
        <w:fldChar w:fldCharType="separate"/>
      </w:r>
      <w:r w:rsidR="00C048B8">
        <w:rPr>
          <w:b/>
          <w:bCs/>
          <w:noProof/>
          <w:sz w:val="24"/>
          <w:szCs w:val="24"/>
        </w:rPr>
        <w:t>4</w:t>
      </w:r>
      <w:r w:rsidRPr="00F662E3">
        <w:rPr>
          <w:b/>
          <w:bCs/>
          <w:sz w:val="24"/>
          <w:szCs w:val="24"/>
        </w:rPr>
        <w:fldChar w:fldCharType="end"/>
      </w:r>
      <w:r w:rsidRPr="00031A24">
        <w:rPr>
          <w:sz w:val="24"/>
          <w:szCs w:val="24"/>
        </w:rPr>
        <w:t xml:space="preserve"> </w:t>
      </w:r>
      <w:r w:rsidRPr="00FC086F">
        <w:rPr>
          <w:sz w:val="24"/>
          <w:szCs w:val="24"/>
        </w:rPr>
        <w:t xml:space="preserve">Kategori </w:t>
      </w:r>
      <w:r w:rsidRPr="00FC086F">
        <w:rPr>
          <w:i/>
          <w:iCs w:val="0"/>
          <w:sz w:val="24"/>
          <w:szCs w:val="24"/>
        </w:rPr>
        <w:t>Packet Loss</w:t>
      </w:r>
      <w:r>
        <w:rPr>
          <w:i/>
          <w:iCs w:val="0"/>
          <w:sz w:val="24"/>
          <w:szCs w:val="24"/>
        </w:rPr>
        <w:fldChar w:fldCharType="begin" w:fldLock="1"/>
      </w:r>
      <w:r>
        <w:rPr>
          <w:i/>
          <w:iCs w:val="0"/>
          <w:sz w:val="24"/>
          <w:szCs w:val="24"/>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Pr>
          <w:i/>
          <w:iCs w:val="0"/>
          <w:sz w:val="24"/>
          <w:szCs w:val="24"/>
        </w:rPr>
        <w:fldChar w:fldCharType="separate"/>
      </w:r>
      <w:r w:rsidRPr="00031A24">
        <w:rPr>
          <w:iCs w:val="0"/>
          <w:noProof/>
          <w:sz w:val="24"/>
          <w:szCs w:val="24"/>
        </w:rPr>
        <w:t>[29]</w:t>
      </w:r>
      <w:r>
        <w:rPr>
          <w:i/>
          <w:iCs w:val="0"/>
          <w:sz w:val="24"/>
          <w:szCs w:val="24"/>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0"/>
        <w:gridCol w:w="1789"/>
        <w:gridCol w:w="1418"/>
      </w:tblGrid>
      <w:tr w:rsidR="00031A24" w14:paraId="74EC300F" w14:textId="77777777" w:rsidTr="00CE67DF">
        <w:trPr>
          <w:trHeight w:val="225"/>
          <w:jc w:val="center"/>
        </w:trPr>
        <w:tc>
          <w:tcPr>
            <w:tcW w:w="1750" w:type="dxa"/>
          </w:tcPr>
          <w:p w14:paraId="6DDBDEBE" w14:textId="77777777" w:rsidR="00031A24" w:rsidRPr="00C96C22" w:rsidRDefault="00031A24" w:rsidP="007C49F3">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 xml:space="preserve">Kategori </w:t>
            </w:r>
          </w:p>
        </w:tc>
        <w:tc>
          <w:tcPr>
            <w:tcW w:w="1789" w:type="dxa"/>
          </w:tcPr>
          <w:p w14:paraId="26FCFF15" w14:textId="77777777" w:rsidR="00031A24" w:rsidRPr="00C96C22" w:rsidRDefault="00031A24" w:rsidP="007C49F3">
            <w:pPr>
              <w:spacing w:after="0" w:line="240" w:lineRule="auto"/>
              <w:jc w:val="center"/>
              <w:rPr>
                <w:rFonts w:eastAsia="Times New Roman"/>
                <w:b/>
                <w:bCs/>
                <w:i/>
                <w:iCs/>
                <w:kern w:val="0"/>
                <w:sz w:val="20"/>
                <w:szCs w:val="20"/>
                <w:lang w:eastAsia="id-ID"/>
                <w14:ligatures w14:val="none"/>
              </w:rPr>
            </w:pPr>
            <w:r w:rsidRPr="00C96C22">
              <w:rPr>
                <w:rFonts w:eastAsia="Times New Roman"/>
                <w:b/>
                <w:bCs/>
                <w:i/>
                <w:iCs/>
                <w:kern w:val="0"/>
                <w:sz w:val="20"/>
                <w:szCs w:val="20"/>
                <w:lang w:eastAsia="id-ID"/>
                <w14:ligatures w14:val="none"/>
              </w:rPr>
              <w:t>Packet Loss</w:t>
            </w:r>
          </w:p>
        </w:tc>
        <w:tc>
          <w:tcPr>
            <w:tcW w:w="1418" w:type="dxa"/>
          </w:tcPr>
          <w:p w14:paraId="52D29D5F" w14:textId="77777777" w:rsidR="00031A24" w:rsidRPr="00C96C22" w:rsidRDefault="00031A24" w:rsidP="007C49F3">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Indeks</w:t>
            </w:r>
          </w:p>
        </w:tc>
      </w:tr>
      <w:tr w:rsidR="00031A24" w14:paraId="5259225A" w14:textId="77777777" w:rsidTr="008A790C">
        <w:trPr>
          <w:trHeight w:val="195"/>
          <w:jc w:val="center"/>
        </w:trPr>
        <w:tc>
          <w:tcPr>
            <w:tcW w:w="1750" w:type="dxa"/>
            <w:vAlign w:val="center"/>
          </w:tcPr>
          <w:p w14:paraId="23FC9488"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Sangat Bagus</w:t>
            </w:r>
          </w:p>
        </w:tc>
        <w:tc>
          <w:tcPr>
            <w:tcW w:w="1789" w:type="dxa"/>
            <w:vAlign w:val="center"/>
          </w:tcPr>
          <w:p w14:paraId="2BDADA3B"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0 – 2%</w:t>
            </w:r>
          </w:p>
        </w:tc>
        <w:tc>
          <w:tcPr>
            <w:tcW w:w="1418" w:type="dxa"/>
            <w:vAlign w:val="center"/>
          </w:tcPr>
          <w:p w14:paraId="05F2E573"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4</w:t>
            </w:r>
          </w:p>
        </w:tc>
      </w:tr>
      <w:tr w:rsidR="00031A24" w14:paraId="31495919" w14:textId="77777777" w:rsidTr="000E15A0">
        <w:trPr>
          <w:trHeight w:val="44"/>
          <w:jc w:val="center"/>
        </w:trPr>
        <w:tc>
          <w:tcPr>
            <w:tcW w:w="1750" w:type="dxa"/>
            <w:vAlign w:val="center"/>
          </w:tcPr>
          <w:p w14:paraId="4087ABAA"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Bagus</w:t>
            </w:r>
          </w:p>
        </w:tc>
        <w:tc>
          <w:tcPr>
            <w:tcW w:w="1789" w:type="dxa"/>
            <w:vAlign w:val="center"/>
          </w:tcPr>
          <w:p w14:paraId="2FD171D9"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3 – 14%</w:t>
            </w:r>
          </w:p>
        </w:tc>
        <w:tc>
          <w:tcPr>
            <w:tcW w:w="1418" w:type="dxa"/>
            <w:vAlign w:val="center"/>
          </w:tcPr>
          <w:p w14:paraId="11096A8D"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3</w:t>
            </w:r>
          </w:p>
        </w:tc>
      </w:tr>
      <w:tr w:rsidR="00031A24" w14:paraId="2B1107A5" w14:textId="77777777" w:rsidTr="000E15A0">
        <w:trPr>
          <w:trHeight w:val="44"/>
          <w:jc w:val="center"/>
        </w:trPr>
        <w:tc>
          <w:tcPr>
            <w:tcW w:w="1750" w:type="dxa"/>
            <w:vAlign w:val="center"/>
          </w:tcPr>
          <w:p w14:paraId="65EBDE8F"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Sedang</w:t>
            </w:r>
          </w:p>
        </w:tc>
        <w:tc>
          <w:tcPr>
            <w:tcW w:w="1789" w:type="dxa"/>
            <w:vAlign w:val="center"/>
          </w:tcPr>
          <w:p w14:paraId="24C602EC"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15 – 24%</w:t>
            </w:r>
          </w:p>
        </w:tc>
        <w:tc>
          <w:tcPr>
            <w:tcW w:w="1418" w:type="dxa"/>
            <w:vAlign w:val="center"/>
          </w:tcPr>
          <w:p w14:paraId="5B6ACB95"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2</w:t>
            </w:r>
          </w:p>
        </w:tc>
      </w:tr>
      <w:tr w:rsidR="00031A24" w14:paraId="2B290C88" w14:textId="77777777" w:rsidTr="008A790C">
        <w:trPr>
          <w:trHeight w:val="80"/>
          <w:jc w:val="center"/>
        </w:trPr>
        <w:tc>
          <w:tcPr>
            <w:tcW w:w="1750" w:type="dxa"/>
            <w:vAlign w:val="center"/>
          </w:tcPr>
          <w:p w14:paraId="475F09BA"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Buruk</w:t>
            </w:r>
          </w:p>
        </w:tc>
        <w:tc>
          <w:tcPr>
            <w:tcW w:w="1789" w:type="dxa"/>
            <w:vAlign w:val="center"/>
          </w:tcPr>
          <w:p w14:paraId="2404F4AC" w14:textId="77777777" w:rsidR="00031A24" w:rsidRPr="00C96C22" w:rsidRDefault="00031A24" w:rsidP="008A790C">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&gt;25%</w:t>
            </w:r>
          </w:p>
        </w:tc>
        <w:tc>
          <w:tcPr>
            <w:tcW w:w="1418" w:type="dxa"/>
            <w:vAlign w:val="center"/>
          </w:tcPr>
          <w:p w14:paraId="6D2B24A0" w14:textId="77777777" w:rsidR="00031A24" w:rsidRPr="00C96C22" w:rsidRDefault="00031A24" w:rsidP="008A790C">
            <w:pPr>
              <w:keepNext/>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w:t>
            </w:r>
          </w:p>
        </w:tc>
      </w:tr>
    </w:tbl>
    <w:p w14:paraId="03501B47" w14:textId="77777777" w:rsidR="00BA5CCA" w:rsidRPr="00BA5CCA" w:rsidRDefault="00BA5CCA" w:rsidP="00A342E0">
      <w:pPr>
        <w:spacing w:after="0" w:line="240" w:lineRule="auto"/>
      </w:pPr>
    </w:p>
    <w:p w14:paraId="0AD6CF50" w14:textId="70B74D00" w:rsidR="00031A24" w:rsidRDefault="00CC4BFD" w:rsidP="006370E9">
      <w:pPr>
        <w:pStyle w:val="ListParagraph"/>
        <w:numPr>
          <w:ilvl w:val="0"/>
          <w:numId w:val="27"/>
        </w:numPr>
        <w:spacing w:after="0" w:line="360" w:lineRule="auto"/>
        <w:ind w:left="284" w:hanging="284"/>
      </w:pPr>
      <w:r w:rsidRPr="00CC4BFD">
        <w:rPr>
          <w:i/>
          <w:iCs/>
        </w:rPr>
        <w:t>Cell</w:t>
      </w:r>
    </w:p>
    <w:p w14:paraId="34171CAF" w14:textId="371D51C6" w:rsidR="00031A24" w:rsidRDefault="00CC4BFD" w:rsidP="00C93E4D">
      <w:pPr>
        <w:spacing w:after="0" w:line="360" w:lineRule="auto"/>
        <w:ind w:left="284"/>
        <w:rPr>
          <w:rFonts w:eastAsia="Times New Roman"/>
          <w:kern w:val="0"/>
          <w:lang w:eastAsia="id-ID"/>
          <w14:ligatures w14:val="none"/>
        </w:rPr>
      </w:pPr>
      <w:r w:rsidRPr="00CC4BFD">
        <w:rPr>
          <w:i/>
          <w:iCs/>
        </w:rPr>
        <w:t>Cell</w:t>
      </w:r>
      <w:r w:rsidR="00031A24" w:rsidRPr="00EA5A4D">
        <w:rPr>
          <w:i/>
          <w:iCs/>
        </w:rPr>
        <w:t xml:space="preserve"> </w:t>
      </w:r>
      <w:r w:rsidR="00031A24" w:rsidRPr="00EA5A4D">
        <w:rPr>
          <w:rFonts w:eastAsia="Times New Roman"/>
          <w:kern w:val="0"/>
          <w:lang w:eastAsia="id-ID"/>
          <w14:ligatures w14:val="none"/>
        </w:rPr>
        <w:t xml:space="preserve">adalah pergeseran waktu antar paket yang terjadi pada jaringan IP. Besarnya nilai </w:t>
      </w:r>
      <w:r w:rsidRPr="00CC4BFD">
        <w:rPr>
          <w:rFonts w:eastAsia="Times New Roman"/>
          <w:i/>
          <w:iCs/>
          <w:kern w:val="0"/>
          <w:lang w:eastAsia="id-ID"/>
          <w14:ligatures w14:val="none"/>
        </w:rPr>
        <w:t>cell</w:t>
      </w:r>
      <w:r w:rsidR="00031A24" w:rsidRPr="00EA5A4D">
        <w:rPr>
          <w:rFonts w:eastAsia="Times New Roman"/>
          <w:kern w:val="0"/>
          <w:lang w:eastAsia="id-ID"/>
          <w14:ligatures w14:val="none"/>
        </w:rPr>
        <w:t xml:space="preserve"> sangat dipengaruhi oleh variasi beban trafik dan tumbukan antar paket, yang juga dikenal sebagai </w:t>
      </w:r>
      <w:r w:rsidR="00CC6A8B" w:rsidRPr="00CC6A8B">
        <w:rPr>
          <w:rFonts w:eastAsia="Times New Roman"/>
          <w:i/>
          <w:iCs/>
          <w:kern w:val="0"/>
          <w:lang w:eastAsia="id-ID"/>
          <w14:ligatures w14:val="none"/>
        </w:rPr>
        <w:t>congestion</w:t>
      </w:r>
      <w:r w:rsidR="00031A24" w:rsidRPr="00EA5A4D">
        <w:rPr>
          <w:rFonts w:eastAsia="Times New Roman"/>
          <w:kern w:val="0"/>
          <w:lang w:eastAsia="id-ID"/>
          <w14:ligatures w14:val="none"/>
        </w:rPr>
        <w:t xml:space="preserve">, di dalam jaringan IP. Semakin besar beban trafik di dalam jaringan, semakin besar peluang terjadinya </w:t>
      </w:r>
      <w:r w:rsidR="00CC6A8B" w:rsidRPr="00CC6A8B">
        <w:rPr>
          <w:rFonts w:eastAsia="Times New Roman"/>
          <w:i/>
          <w:iCs/>
          <w:kern w:val="0"/>
          <w:lang w:eastAsia="id-ID"/>
          <w14:ligatures w14:val="none"/>
        </w:rPr>
        <w:t>congestion</w:t>
      </w:r>
      <w:r w:rsidR="00031A24" w:rsidRPr="00EA5A4D">
        <w:rPr>
          <w:rFonts w:eastAsia="Times New Roman"/>
          <w:kern w:val="0"/>
          <w:lang w:eastAsia="id-ID"/>
          <w14:ligatures w14:val="none"/>
        </w:rPr>
        <w:t xml:space="preserve">, sehingga nilai </w:t>
      </w:r>
      <w:r w:rsidRPr="00CC4BFD">
        <w:rPr>
          <w:rFonts w:eastAsia="Times New Roman"/>
          <w:i/>
          <w:iCs/>
          <w:kern w:val="0"/>
          <w:lang w:eastAsia="id-ID"/>
          <w14:ligatures w14:val="none"/>
        </w:rPr>
        <w:t>cell</w:t>
      </w:r>
      <w:r w:rsidR="00031A24" w:rsidRPr="00EA5A4D">
        <w:rPr>
          <w:rFonts w:eastAsia="Times New Roman"/>
          <w:kern w:val="0"/>
          <w:lang w:eastAsia="id-ID"/>
          <w14:ligatures w14:val="none"/>
        </w:rPr>
        <w:t xml:space="preserve"> yang lebih besar akan mengakibatkan nilai </w:t>
      </w:r>
      <w:r w:rsidR="00930CB2" w:rsidRPr="00930CB2">
        <w:rPr>
          <w:rFonts w:eastAsia="Times New Roman"/>
          <w:i/>
          <w:iCs/>
          <w:kern w:val="0"/>
          <w:lang w:eastAsia="id-ID"/>
          <w14:ligatures w14:val="none"/>
        </w:rPr>
        <w:t>QOS</w:t>
      </w:r>
      <w:r w:rsidR="00031A24" w:rsidRPr="00EA5A4D">
        <w:rPr>
          <w:rFonts w:eastAsia="Times New Roman"/>
          <w:kern w:val="0"/>
          <w:lang w:eastAsia="id-ID"/>
          <w14:ligatures w14:val="none"/>
        </w:rPr>
        <w:t xml:space="preserve"> yang lebih rendah. Sebaliknya, jika nilai </w:t>
      </w:r>
      <w:r w:rsidRPr="00CC4BFD">
        <w:rPr>
          <w:rFonts w:eastAsia="Times New Roman"/>
          <w:i/>
          <w:iCs/>
          <w:kern w:val="0"/>
          <w:lang w:eastAsia="id-ID"/>
          <w14:ligatures w14:val="none"/>
        </w:rPr>
        <w:t>cell</w:t>
      </w:r>
      <w:r w:rsidR="00BB256A">
        <w:rPr>
          <w:rFonts w:eastAsia="Times New Roman"/>
          <w:i/>
          <w:iCs/>
          <w:kern w:val="0"/>
          <w:lang w:eastAsia="id-ID"/>
          <w14:ligatures w14:val="none"/>
        </w:rPr>
        <w:t xml:space="preserve"> </w:t>
      </w:r>
      <w:r w:rsidR="00031A24" w:rsidRPr="00EA5A4D">
        <w:rPr>
          <w:rFonts w:eastAsia="Times New Roman"/>
          <w:kern w:val="0"/>
          <w:lang w:eastAsia="id-ID"/>
          <w14:ligatures w14:val="none"/>
        </w:rPr>
        <w:t xml:space="preserve">rendah maka nilai </w:t>
      </w:r>
      <w:r w:rsidR="00930CB2" w:rsidRPr="00930CB2">
        <w:rPr>
          <w:rFonts w:eastAsia="Times New Roman"/>
          <w:i/>
          <w:iCs/>
          <w:kern w:val="0"/>
          <w:lang w:eastAsia="id-ID"/>
          <w14:ligatures w14:val="none"/>
        </w:rPr>
        <w:t>QOS</w:t>
      </w:r>
      <w:r w:rsidR="00031A24" w:rsidRPr="00EA5A4D">
        <w:rPr>
          <w:rFonts w:eastAsia="Times New Roman"/>
          <w:kern w:val="0"/>
          <w:lang w:eastAsia="id-ID"/>
          <w14:ligatures w14:val="none"/>
        </w:rPr>
        <w:t xml:space="preserve"> akan tinggi. Rumus untuk menghitung </w:t>
      </w:r>
      <w:r w:rsidRPr="00CC4BFD">
        <w:rPr>
          <w:rFonts w:eastAsia="Times New Roman"/>
          <w:i/>
          <w:iCs/>
          <w:kern w:val="0"/>
          <w:lang w:eastAsia="id-ID"/>
          <w14:ligatures w14:val="none"/>
        </w:rPr>
        <w:t>cell</w:t>
      </w:r>
      <w:r w:rsidR="00031A24" w:rsidRPr="00EA5A4D">
        <w:rPr>
          <w:rFonts w:eastAsia="Times New Roman"/>
          <w:kern w:val="0"/>
          <w:lang w:eastAsia="id-ID"/>
          <w14:ligatures w14:val="none"/>
        </w:rPr>
        <w:t xml:space="preserve"> </w:t>
      </w:r>
      <w:r w:rsidR="00031A24">
        <w:rPr>
          <w:rFonts w:eastAsia="Times New Roman"/>
          <w:kern w:val="0"/>
          <w:lang w:eastAsia="id-ID"/>
          <w14:ligatures w14:val="none"/>
        </w:rPr>
        <w:t xml:space="preserve">ditunjukkan pada persamaan </w:t>
      </w:r>
      <w:r w:rsidR="005315A7">
        <w:rPr>
          <w:rFonts w:eastAsia="Times New Roman"/>
          <w:kern w:val="0"/>
          <w:lang w:eastAsia="id-ID"/>
          <w14:ligatures w14:val="none"/>
        </w:rPr>
        <w:t>5</w:t>
      </w:r>
      <w:r w:rsidR="005F1E68">
        <w:rPr>
          <w:rFonts w:eastAsia="Times New Roman"/>
          <w:kern w:val="0"/>
          <w:lang w:eastAsia="id-ID"/>
          <w14:ligatures w14:val="none"/>
        </w:rPr>
        <w:t xml:space="preserve"> </w:t>
      </w:r>
      <w:r w:rsidR="00031A24">
        <w:rPr>
          <w:rFonts w:eastAsia="Times New Roman"/>
          <w:kern w:val="0"/>
          <w:lang w:eastAsia="id-ID"/>
          <w14:ligatures w14:val="none"/>
        </w:rPr>
        <w:fldChar w:fldCharType="begin" w:fldLock="1"/>
      </w:r>
      <w:r w:rsidR="0076123B">
        <w:rPr>
          <w:rFonts w:eastAsia="Times New Roman"/>
          <w:kern w:val="0"/>
          <w:lang w:eastAsia="id-ID"/>
          <w14:ligatures w14:val="none"/>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sidR="00031A24">
        <w:rPr>
          <w:rFonts w:eastAsia="Times New Roman"/>
          <w:kern w:val="0"/>
          <w:lang w:eastAsia="id-ID"/>
          <w14:ligatures w14:val="none"/>
        </w:rPr>
        <w:fldChar w:fldCharType="separate"/>
      </w:r>
      <w:r w:rsidR="00031A24" w:rsidRPr="00031A24">
        <w:rPr>
          <w:rFonts w:eastAsia="Times New Roman"/>
          <w:noProof/>
          <w:kern w:val="0"/>
          <w:lang w:eastAsia="id-ID"/>
          <w14:ligatures w14:val="none"/>
        </w:rPr>
        <w:t>[29]</w:t>
      </w:r>
      <w:r w:rsidR="00031A24">
        <w:rPr>
          <w:rFonts w:eastAsia="Times New Roman"/>
          <w:kern w:val="0"/>
          <w:lang w:eastAsia="id-ID"/>
          <w14:ligatures w14:val="none"/>
        </w:rPr>
        <w:fldChar w:fldCharType="end"/>
      </w:r>
      <w:r w:rsidR="00031A24">
        <w:rPr>
          <w:rFonts w:eastAsia="Times New Roman"/>
          <w:kern w:val="0"/>
          <w:lang w:eastAsia="id-ID"/>
          <w14:ligatures w14:val="none"/>
        </w:rPr>
        <w:t>.</w:t>
      </w:r>
    </w:p>
    <w:p w14:paraId="20ECBDF7" w14:textId="77777777" w:rsidR="00A342E0" w:rsidRPr="00A342E0" w:rsidRDefault="00A342E0" w:rsidP="00A342E0">
      <w:pPr>
        <w:spacing w:after="0" w:line="240" w:lineRule="auto"/>
        <w:ind w:left="284"/>
        <w:rPr>
          <w:rFonts w:eastAsia="Times New Roman"/>
          <w:kern w:val="0"/>
          <w:lang w:eastAsia="id-ID"/>
          <w14:ligatures w14:val="none"/>
        </w:rPr>
      </w:pPr>
    </w:p>
    <w:p w14:paraId="748F8918" w14:textId="1B5EADB7" w:rsidR="00553157" w:rsidRPr="00553157" w:rsidRDefault="00A342E0" w:rsidP="007C49F3">
      <w:pPr>
        <w:spacing w:line="360" w:lineRule="auto"/>
        <w:rPr>
          <w:rFonts w:eastAsiaTheme="minorEastAsia"/>
        </w:rPr>
      </w:pPr>
      <m:oMath>
        <m:r>
          <w:rPr>
            <w:rFonts w:ascii="Cambria Math" w:eastAsiaTheme="minorEastAsia" w:hAnsi="Cambria Math"/>
          </w:rPr>
          <m:t xml:space="preserve">  </m:t>
        </m:r>
        <m:r>
          <w:rPr>
            <w:rFonts w:ascii="Cambria Math" w:eastAsiaTheme="minorEastAsia" w:hAnsi="Cambria Math"/>
          </w:rPr>
          <m:t xml:space="preserve">Jitter=Delay1-Delay2      </m:t>
        </m:r>
      </m:oMath>
      <w:r w:rsidR="007C49F3">
        <w:rPr>
          <w:rFonts w:ascii="Cambria Math" w:eastAsiaTheme="minorEastAsia" w:hAnsi="Cambria Math"/>
          <w:i/>
        </w:rPr>
        <w:tab/>
      </w:r>
      <w:r w:rsidR="007C49F3">
        <w:rPr>
          <w:rFonts w:ascii="Cambria Math" w:eastAsiaTheme="minorEastAsia" w:hAnsi="Cambria Math"/>
          <w:i/>
        </w:rPr>
        <w:tab/>
      </w:r>
      <w:r w:rsidR="007C49F3">
        <w:rPr>
          <w:rFonts w:ascii="Cambria Math" w:eastAsiaTheme="minorEastAsia" w:hAnsi="Cambria Math"/>
          <w:i/>
        </w:rPr>
        <w:tab/>
      </w:r>
      <w:r w:rsidR="007C49F3">
        <w:rPr>
          <w:rFonts w:ascii="Cambria Math" w:eastAsiaTheme="minorEastAsia" w:hAnsi="Cambria Math"/>
          <w:i/>
        </w:rPr>
        <w:tab/>
      </w:r>
      <w:r w:rsidR="007C49F3">
        <w:rPr>
          <w:rFonts w:ascii="Cambria Math" w:eastAsiaTheme="minorEastAsia" w:hAnsi="Cambria Math"/>
          <w:i/>
        </w:rPr>
        <w:tab/>
      </w:r>
      <w:r w:rsidR="007C49F3">
        <w:rPr>
          <w:rFonts w:ascii="Cambria Math" w:eastAsiaTheme="minorEastAsia" w:hAnsi="Cambria Math"/>
          <w:i/>
        </w:rPr>
        <w:tab/>
      </w:r>
      <w:r w:rsidR="00553157" w:rsidRPr="00553157">
        <w:rPr>
          <w:rFonts w:ascii="Cambria Math" w:eastAsiaTheme="minorEastAsia" w:hAnsi="Cambria Math"/>
          <w:i/>
        </w:rPr>
        <w:t xml:space="preserve">( </w:t>
      </w:r>
      <w:r w:rsidR="00553157" w:rsidRPr="00553157">
        <w:rPr>
          <w:rFonts w:ascii="Cambria Math" w:eastAsiaTheme="minorEastAsia" w:hAnsi="Cambria Math"/>
          <w:i/>
        </w:rPr>
        <w:fldChar w:fldCharType="begin"/>
      </w:r>
      <w:r w:rsidR="00553157" w:rsidRPr="00553157">
        <w:rPr>
          <w:rFonts w:ascii="Cambria Math" w:eastAsiaTheme="minorEastAsia" w:hAnsi="Cambria Math"/>
          <w:i/>
        </w:rPr>
        <w:instrText xml:space="preserve"> SEQ ( \* ARABIC </w:instrText>
      </w:r>
      <w:r w:rsidR="00553157" w:rsidRPr="00553157">
        <w:rPr>
          <w:rFonts w:ascii="Cambria Math" w:eastAsiaTheme="minorEastAsia" w:hAnsi="Cambria Math"/>
          <w:i/>
        </w:rPr>
        <w:fldChar w:fldCharType="separate"/>
      </w:r>
      <w:r w:rsidR="00C048B8">
        <w:rPr>
          <w:rFonts w:ascii="Cambria Math" w:eastAsiaTheme="minorEastAsia" w:hAnsi="Cambria Math"/>
          <w:i/>
          <w:noProof/>
        </w:rPr>
        <w:t>5</w:t>
      </w:r>
      <w:r w:rsidR="00553157" w:rsidRPr="00553157">
        <w:rPr>
          <w:rFonts w:ascii="Cambria Math" w:eastAsiaTheme="minorEastAsia" w:hAnsi="Cambria Math"/>
          <w:i/>
        </w:rPr>
        <w:fldChar w:fldCharType="end"/>
      </w:r>
      <w:r w:rsidR="00553157" w:rsidRPr="00553157">
        <w:rPr>
          <w:rFonts w:ascii="Cambria Math" w:eastAsiaTheme="minorEastAsia" w:hAnsi="Cambria Math"/>
          <w:i/>
        </w:rPr>
        <w:t>)</w:t>
      </w:r>
    </w:p>
    <w:p w14:paraId="3A76A472" w14:textId="0087E041" w:rsidR="00553157" w:rsidRPr="00553157" w:rsidRDefault="00A342E0" w:rsidP="007C49F3">
      <w:pPr>
        <w:pStyle w:val="Caption"/>
        <w:rPr>
          <w:rFonts w:eastAsia="Times New Roman"/>
          <w:kern w:val="0"/>
          <w:lang w:eastAsia="id-ID"/>
          <w14:ligatures w14:val="none"/>
        </w:rPr>
      </w:pPr>
      <m:oMath>
        <m:r>
          <w:rPr>
            <w:rFonts w:ascii="Cambria Math" w:eastAsiaTheme="minorEastAsia" w:hAnsi="Cambria Math"/>
            <w:sz w:val="24"/>
            <w:szCs w:val="24"/>
          </w:rPr>
          <m:t xml:space="preserve"> </m:t>
        </m:r>
        <m:r>
          <m:rPr>
            <m:sty m:val="p"/>
          </m:rPr>
          <w:rPr>
            <w:rFonts w:ascii="Cambria Math" w:eastAsiaTheme="minorEastAsia" w:hAnsi="Cambria Math"/>
            <w:sz w:val="24"/>
            <w:szCs w:val="24"/>
          </w:rPr>
          <m:t xml:space="preserve">Rata-rata </m:t>
        </m:r>
        <m:r>
          <w:rPr>
            <w:rFonts w:ascii="Cambria Math" w:eastAsiaTheme="minorEastAsia" w:hAnsi="Cambria Math"/>
            <w:sz w:val="24"/>
            <w:szCs w:val="24"/>
          </w:rPr>
          <m:t>jitter=</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Total</m:t>
            </m:r>
            <m:r>
              <w:rPr>
                <w:rFonts w:ascii="Cambria Math" w:eastAsiaTheme="minorEastAsia" w:hAnsi="Cambria Math"/>
                <w:sz w:val="24"/>
                <w:szCs w:val="24"/>
              </w:rPr>
              <m:t xml:space="preserve"> jitter</m:t>
            </m:r>
          </m:num>
          <m:den>
            <m:r>
              <m:rPr>
                <m:sty m:val="p"/>
              </m:rPr>
              <w:rPr>
                <w:rFonts w:ascii="Cambria Math" w:eastAsiaTheme="minorEastAsia" w:hAnsi="Cambria Math"/>
                <w:sz w:val="24"/>
                <w:szCs w:val="24"/>
              </w:rPr>
              <m:t>paket</m:t>
            </m:r>
          </m:den>
        </m:f>
      </m:oMath>
      <w:r w:rsidR="007C49F3">
        <w:rPr>
          <w:rFonts w:eastAsiaTheme="minorEastAsia"/>
          <w:sz w:val="24"/>
          <w:szCs w:val="24"/>
        </w:rPr>
        <w:tab/>
      </w:r>
      <w:r w:rsidR="007C49F3">
        <w:rPr>
          <w:rFonts w:eastAsiaTheme="minorEastAsia"/>
          <w:sz w:val="24"/>
          <w:szCs w:val="24"/>
        </w:rPr>
        <w:tab/>
      </w:r>
      <w:r w:rsidR="007C49F3">
        <w:rPr>
          <w:rFonts w:eastAsiaTheme="minorEastAsia"/>
          <w:sz w:val="24"/>
          <w:szCs w:val="24"/>
        </w:rPr>
        <w:tab/>
      </w:r>
      <w:r w:rsidR="007C49F3">
        <w:rPr>
          <w:rFonts w:eastAsiaTheme="minorEastAsia"/>
          <w:sz w:val="24"/>
          <w:szCs w:val="24"/>
        </w:rPr>
        <w:tab/>
      </w:r>
      <w:r w:rsidR="007C49F3">
        <w:rPr>
          <w:rFonts w:eastAsiaTheme="minorEastAsia"/>
          <w:sz w:val="24"/>
          <w:szCs w:val="24"/>
        </w:rPr>
        <w:tab/>
      </w:r>
      <w:r w:rsidR="007C49F3" w:rsidRPr="007C49F3">
        <w:rPr>
          <w:rFonts w:eastAsiaTheme="minorEastAsia"/>
          <w:sz w:val="36"/>
          <w:szCs w:val="36"/>
        </w:rPr>
        <w:tab/>
      </w:r>
      <w:r w:rsidR="007C49F3" w:rsidRPr="007C49F3">
        <w:rPr>
          <w:sz w:val="24"/>
          <w:szCs w:val="24"/>
        </w:rPr>
        <w:t xml:space="preserve">( </w:t>
      </w:r>
      <w:r w:rsidR="007C49F3" w:rsidRPr="007C49F3">
        <w:rPr>
          <w:sz w:val="24"/>
          <w:szCs w:val="24"/>
        </w:rPr>
        <w:fldChar w:fldCharType="begin"/>
      </w:r>
      <w:r w:rsidR="007C49F3" w:rsidRPr="007C49F3">
        <w:rPr>
          <w:sz w:val="24"/>
          <w:szCs w:val="24"/>
        </w:rPr>
        <w:instrText xml:space="preserve"> SEQ ( \* ARABIC </w:instrText>
      </w:r>
      <w:r w:rsidR="007C49F3" w:rsidRPr="007C49F3">
        <w:rPr>
          <w:sz w:val="24"/>
          <w:szCs w:val="24"/>
        </w:rPr>
        <w:fldChar w:fldCharType="separate"/>
      </w:r>
      <w:r w:rsidR="00C048B8">
        <w:rPr>
          <w:noProof/>
          <w:sz w:val="24"/>
          <w:szCs w:val="24"/>
        </w:rPr>
        <w:t>6</w:t>
      </w:r>
      <w:r w:rsidR="007C49F3" w:rsidRPr="007C49F3">
        <w:rPr>
          <w:sz w:val="24"/>
          <w:szCs w:val="24"/>
        </w:rPr>
        <w:fldChar w:fldCharType="end"/>
      </w:r>
      <w:r w:rsidR="007C49F3" w:rsidRPr="007C49F3">
        <w:rPr>
          <w:sz w:val="24"/>
          <w:szCs w:val="24"/>
        </w:rPr>
        <w:t xml:space="preserve"> )</w:t>
      </w:r>
    </w:p>
    <w:p w14:paraId="201C95C1" w14:textId="3B706948" w:rsidR="0076123B" w:rsidRDefault="0076123B" w:rsidP="00F662E3">
      <w:pPr>
        <w:pStyle w:val="Caption"/>
        <w:keepNext/>
        <w:spacing w:after="0"/>
        <w:jc w:val="center"/>
      </w:pPr>
      <w:r w:rsidRPr="00F662E3">
        <w:rPr>
          <w:b/>
          <w:bCs/>
          <w:sz w:val="24"/>
          <w:szCs w:val="24"/>
        </w:rPr>
        <w:t xml:space="preserve">Tabel 2. </w:t>
      </w:r>
      <w:r w:rsidRPr="00F662E3">
        <w:rPr>
          <w:b/>
          <w:bCs/>
          <w:sz w:val="24"/>
          <w:szCs w:val="24"/>
        </w:rPr>
        <w:fldChar w:fldCharType="begin"/>
      </w:r>
      <w:r w:rsidRPr="00F662E3">
        <w:rPr>
          <w:b/>
          <w:bCs/>
          <w:sz w:val="24"/>
          <w:szCs w:val="24"/>
        </w:rPr>
        <w:instrText xml:space="preserve"> SEQ Tabel_2. \* ARABIC </w:instrText>
      </w:r>
      <w:r w:rsidRPr="00F662E3">
        <w:rPr>
          <w:b/>
          <w:bCs/>
          <w:sz w:val="24"/>
          <w:szCs w:val="24"/>
        </w:rPr>
        <w:fldChar w:fldCharType="separate"/>
      </w:r>
      <w:r w:rsidR="00C048B8">
        <w:rPr>
          <w:b/>
          <w:bCs/>
          <w:noProof/>
          <w:sz w:val="24"/>
          <w:szCs w:val="24"/>
        </w:rPr>
        <w:t>5</w:t>
      </w:r>
      <w:r w:rsidRPr="00F662E3">
        <w:rPr>
          <w:b/>
          <w:bCs/>
          <w:sz w:val="24"/>
          <w:szCs w:val="24"/>
        </w:rPr>
        <w:fldChar w:fldCharType="end"/>
      </w:r>
      <w:r w:rsidRPr="0076123B">
        <w:rPr>
          <w:sz w:val="24"/>
          <w:szCs w:val="24"/>
        </w:rPr>
        <w:t xml:space="preserve"> Kategori </w:t>
      </w:r>
      <w:r w:rsidR="00CC4BFD" w:rsidRPr="00CC4BFD">
        <w:rPr>
          <w:i/>
          <w:iCs w:val="0"/>
          <w:sz w:val="24"/>
          <w:szCs w:val="24"/>
        </w:rPr>
        <w:t>Cell</w:t>
      </w:r>
      <w:r>
        <w:rPr>
          <w:sz w:val="24"/>
          <w:szCs w:val="24"/>
        </w:rPr>
        <w:fldChar w:fldCharType="begin" w:fldLock="1"/>
      </w:r>
      <w:r w:rsidR="00E022EE">
        <w:rPr>
          <w:sz w:val="24"/>
          <w:szCs w:val="24"/>
        </w:rPr>
        <w:instrText>ADDIN CSL_CITATION {"citationItems":[{"id":"ITEM-1","itemData":{"DOI":"10.21009/pinter.4.2.6","abstract":"Hampir semua kegiatan di SMK Negeri 7 Jakarta memanfaatkan fasilitas Internet. Baik itu untuk proses kegiatan belajar mengajar, maupun pada bagian staff tata usaha. Untuk mendukung semua kegiatan tersebut diperlukan kinerja jaringan yang baik dan handal. Koneksi jaringan yang buruk pastinya akan menggagu proses kegiatan tersebut. Penerapan Quality of Service (QoS) merupakan sebuah solusi dari masalah diatas Quality of Service (QoS) merupakan teknik untuk mengelola bandwidth, delay, packet loss dan jitter untuk aliran dalam jaringan. Tujuan dari mekanisme QoS adalah   mempengaruhi setidaknya satu diantara empat parameter dasar QoS yang telah ditentukan. Untuk mengetahui seberapa besar nilai QoS pada jaringan Internet SMK Negeri 7 Jakarta, maka harus dilakukan sebuah analisis parameter QoS. Analisis Quality of Service pada jaringan Internet SMK Negeri 7 Jakarta menekankan proses monitoring dan pengukuran parameter QoS yaitu throughput, delay, packet loss dan jitter. Tools yang digunakan untuk pengukuran parameter QoS adalah Axence Net Tools Pro 5.0 dan bandwidth monitor speedtest apps. Hasil akhir yang didapatkan setelah melakukan pengukuran QoS adalah jaringan Internet SMK Negeri 7 Jakarta masuk pada kategori sedang berdasarkan standarisasi TIPHON dengan nilai indeks 2,14.","author":[{"dropping-particle":"","family":"Aprianto Budiman","given":"","non-dropping-particle":"","parse-names":false,"suffix":""},{"dropping-particle":"","family":"M. Ficky Duskarnaen","given":"","non-dropping-particle":"","parse-names":false,"suffix":""},{"dropping-particle":"","family":"Hamidillah Ajie","given":"","non-dropping-particle":"","parse-names":false,"suffix":""}],"container-title":"PINTER : Jurnal Pendidikan Teknik Informatika dan Komputer","id":"ITEM-1","issue":"2","issued":{"date-parts":[["2020"]]},"page":"32-36","title":"Analisis Quality of Service (Qos) Pada Jaringan Internet Smk Negeri 7 Jakarta","type":"article-journal","volume":"4"},"uris":["http://www.mendeley.com/documents/?uuid=1554a401-9c5a-4a1a-a650-59f27742b1fe"]}],"mendeley":{"formattedCitation":"[29]","plainTextFormattedCitation":"[29]","previouslyFormattedCitation":"[29]"},"properties":{"noteIndex":0},"schema":"https://github.com/citation-style-language/schema/raw/master/csl-citation.json"}</w:instrText>
      </w:r>
      <w:r>
        <w:rPr>
          <w:sz w:val="24"/>
          <w:szCs w:val="24"/>
        </w:rPr>
        <w:fldChar w:fldCharType="separate"/>
      </w:r>
      <w:r w:rsidRPr="0076123B">
        <w:rPr>
          <w:noProof/>
          <w:sz w:val="24"/>
          <w:szCs w:val="24"/>
        </w:rPr>
        <w:t>[29]</w:t>
      </w:r>
      <w:r>
        <w:rPr>
          <w:sz w:val="24"/>
          <w:szCs w:val="24"/>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7"/>
        <w:gridCol w:w="1538"/>
        <w:gridCol w:w="2254"/>
      </w:tblGrid>
      <w:tr w:rsidR="00553157" w14:paraId="5E9A5CDE" w14:textId="77777777" w:rsidTr="00CE67DF">
        <w:trPr>
          <w:trHeight w:val="305"/>
          <w:tblHeader/>
          <w:jc w:val="center"/>
        </w:trPr>
        <w:tc>
          <w:tcPr>
            <w:tcW w:w="1637" w:type="dxa"/>
          </w:tcPr>
          <w:p w14:paraId="618E58AB" w14:textId="77777777" w:rsidR="00553157" w:rsidRPr="00C96C22" w:rsidRDefault="00553157" w:rsidP="007C49F3">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 xml:space="preserve">Kategori </w:t>
            </w:r>
          </w:p>
        </w:tc>
        <w:tc>
          <w:tcPr>
            <w:tcW w:w="1538" w:type="dxa"/>
          </w:tcPr>
          <w:p w14:paraId="2CEC74CF" w14:textId="75412A9E" w:rsidR="00553157" w:rsidRPr="00C96C22" w:rsidRDefault="00553157" w:rsidP="007C49F3">
            <w:pPr>
              <w:spacing w:after="0" w:line="240" w:lineRule="auto"/>
              <w:jc w:val="center"/>
              <w:rPr>
                <w:rFonts w:eastAsia="Times New Roman"/>
                <w:b/>
                <w:bCs/>
                <w:i/>
                <w:iCs/>
                <w:kern w:val="0"/>
                <w:sz w:val="20"/>
                <w:szCs w:val="20"/>
                <w:lang w:eastAsia="id-ID"/>
                <w14:ligatures w14:val="none"/>
              </w:rPr>
            </w:pPr>
            <w:r w:rsidRPr="00C96C22">
              <w:rPr>
                <w:rFonts w:eastAsia="Times New Roman"/>
                <w:b/>
                <w:bCs/>
                <w:i/>
                <w:iCs/>
                <w:kern w:val="0"/>
                <w:sz w:val="20"/>
                <w:szCs w:val="20"/>
                <w:lang w:eastAsia="id-ID"/>
                <w14:ligatures w14:val="none"/>
              </w:rPr>
              <w:t xml:space="preserve">Peak </w:t>
            </w:r>
            <w:r w:rsidR="00CC4BFD" w:rsidRPr="00CC4BFD">
              <w:rPr>
                <w:rFonts w:eastAsia="Times New Roman"/>
                <w:b/>
                <w:bCs/>
                <w:i/>
                <w:iCs/>
                <w:kern w:val="0"/>
                <w:sz w:val="20"/>
                <w:szCs w:val="20"/>
                <w:lang w:eastAsia="id-ID"/>
                <w14:ligatures w14:val="none"/>
              </w:rPr>
              <w:t>Cell</w:t>
            </w:r>
          </w:p>
        </w:tc>
        <w:tc>
          <w:tcPr>
            <w:tcW w:w="2254" w:type="dxa"/>
          </w:tcPr>
          <w:p w14:paraId="0649F721" w14:textId="77777777" w:rsidR="00553157" w:rsidRPr="00C96C22" w:rsidRDefault="00553157" w:rsidP="007C49F3">
            <w:pPr>
              <w:spacing w:after="0" w:line="240" w:lineRule="auto"/>
              <w:jc w:val="center"/>
              <w:rPr>
                <w:rFonts w:eastAsia="Times New Roman"/>
                <w:b/>
                <w:bCs/>
                <w:kern w:val="0"/>
                <w:sz w:val="20"/>
                <w:szCs w:val="20"/>
                <w:lang w:eastAsia="id-ID"/>
                <w14:ligatures w14:val="none"/>
              </w:rPr>
            </w:pPr>
            <w:r w:rsidRPr="00C96C22">
              <w:rPr>
                <w:rFonts w:eastAsia="Times New Roman"/>
                <w:b/>
                <w:bCs/>
                <w:kern w:val="0"/>
                <w:sz w:val="20"/>
                <w:szCs w:val="20"/>
                <w:lang w:eastAsia="id-ID"/>
                <w14:ligatures w14:val="none"/>
              </w:rPr>
              <w:t>Indeks</w:t>
            </w:r>
          </w:p>
        </w:tc>
      </w:tr>
      <w:tr w:rsidR="00553157" w14:paraId="2D648F24" w14:textId="77777777" w:rsidTr="00CE67DF">
        <w:trPr>
          <w:trHeight w:val="149"/>
          <w:jc w:val="center"/>
        </w:trPr>
        <w:tc>
          <w:tcPr>
            <w:tcW w:w="1637" w:type="dxa"/>
          </w:tcPr>
          <w:p w14:paraId="62E98D1C"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Sangat Bagus</w:t>
            </w:r>
          </w:p>
        </w:tc>
        <w:tc>
          <w:tcPr>
            <w:tcW w:w="1538" w:type="dxa"/>
          </w:tcPr>
          <w:p w14:paraId="34D74A8E"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0 ms</w:t>
            </w:r>
          </w:p>
        </w:tc>
        <w:tc>
          <w:tcPr>
            <w:tcW w:w="2254" w:type="dxa"/>
          </w:tcPr>
          <w:p w14:paraId="42540C31"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4</w:t>
            </w:r>
          </w:p>
        </w:tc>
      </w:tr>
      <w:tr w:rsidR="00553157" w14:paraId="0F79C0F9" w14:textId="77777777" w:rsidTr="00CE67DF">
        <w:trPr>
          <w:trHeight w:val="154"/>
          <w:jc w:val="center"/>
        </w:trPr>
        <w:tc>
          <w:tcPr>
            <w:tcW w:w="1637" w:type="dxa"/>
          </w:tcPr>
          <w:p w14:paraId="05D41BAB"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Bagus</w:t>
            </w:r>
          </w:p>
        </w:tc>
        <w:tc>
          <w:tcPr>
            <w:tcW w:w="1538" w:type="dxa"/>
          </w:tcPr>
          <w:p w14:paraId="35361C74"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 s/d 75 ms</w:t>
            </w:r>
          </w:p>
        </w:tc>
        <w:tc>
          <w:tcPr>
            <w:tcW w:w="2254" w:type="dxa"/>
          </w:tcPr>
          <w:p w14:paraId="77EE63DB"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3</w:t>
            </w:r>
          </w:p>
        </w:tc>
      </w:tr>
      <w:tr w:rsidR="00553157" w14:paraId="565C7CB9" w14:textId="77777777" w:rsidTr="00CE67DF">
        <w:trPr>
          <w:trHeight w:val="305"/>
          <w:jc w:val="center"/>
        </w:trPr>
        <w:tc>
          <w:tcPr>
            <w:tcW w:w="1637" w:type="dxa"/>
          </w:tcPr>
          <w:p w14:paraId="4CECC009"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Sedang</w:t>
            </w:r>
          </w:p>
        </w:tc>
        <w:tc>
          <w:tcPr>
            <w:tcW w:w="1538" w:type="dxa"/>
          </w:tcPr>
          <w:p w14:paraId="31900039"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76 s/d 125 ms</w:t>
            </w:r>
          </w:p>
        </w:tc>
        <w:tc>
          <w:tcPr>
            <w:tcW w:w="2254" w:type="dxa"/>
          </w:tcPr>
          <w:p w14:paraId="7C655435"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2</w:t>
            </w:r>
          </w:p>
        </w:tc>
      </w:tr>
      <w:tr w:rsidR="00553157" w14:paraId="3923E103" w14:textId="77777777" w:rsidTr="00CE67DF">
        <w:trPr>
          <w:trHeight w:val="149"/>
          <w:jc w:val="center"/>
        </w:trPr>
        <w:tc>
          <w:tcPr>
            <w:tcW w:w="1637" w:type="dxa"/>
          </w:tcPr>
          <w:p w14:paraId="3529AEA2"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Buruk</w:t>
            </w:r>
          </w:p>
        </w:tc>
        <w:tc>
          <w:tcPr>
            <w:tcW w:w="1538" w:type="dxa"/>
          </w:tcPr>
          <w:p w14:paraId="1B1D4622" w14:textId="77777777" w:rsidR="00553157" w:rsidRPr="00C96C22" w:rsidRDefault="00553157" w:rsidP="007C49F3">
            <w:pPr>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&gt; 225 ms</w:t>
            </w:r>
          </w:p>
        </w:tc>
        <w:tc>
          <w:tcPr>
            <w:tcW w:w="2254" w:type="dxa"/>
          </w:tcPr>
          <w:p w14:paraId="4D18528E" w14:textId="77777777" w:rsidR="00553157" w:rsidRPr="00C96C22" w:rsidRDefault="00553157" w:rsidP="007C49F3">
            <w:pPr>
              <w:keepNext/>
              <w:spacing w:after="0" w:line="240" w:lineRule="auto"/>
              <w:jc w:val="center"/>
              <w:rPr>
                <w:rFonts w:eastAsia="Times New Roman"/>
                <w:kern w:val="0"/>
                <w:sz w:val="20"/>
                <w:szCs w:val="20"/>
                <w:lang w:eastAsia="id-ID"/>
                <w14:ligatures w14:val="none"/>
              </w:rPr>
            </w:pPr>
            <w:r w:rsidRPr="00C96C22">
              <w:rPr>
                <w:rFonts w:eastAsia="Times New Roman"/>
                <w:kern w:val="0"/>
                <w:sz w:val="20"/>
                <w:szCs w:val="20"/>
                <w:lang w:eastAsia="id-ID"/>
                <w14:ligatures w14:val="none"/>
              </w:rPr>
              <w:t>1</w:t>
            </w:r>
          </w:p>
        </w:tc>
      </w:tr>
    </w:tbl>
    <w:p w14:paraId="29D4BE1E" w14:textId="77777777" w:rsidR="00553157" w:rsidRPr="00031A24" w:rsidRDefault="00553157" w:rsidP="008A26F3">
      <w:pPr>
        <w:spacing w:after="0" w:line="360" w:lineRule="auto"/>
      </w:pPr>
    </w:p>
    <w:p w14:paraId="6FEE06DF" w14:textId="78A22DD5" w:rsidR="00E66ECC" w:rsidRPr="00C442F8" w:rsidRDefault="00E66ECC" w:rsidP="00C442F8">
      <w:pPr>
        <w:pStyle w:val="Heading3"/>
      </w:pPr>
      <w:bookmarkStart w:id="387" w:name="_Toc175172377"/>
      <w:r w:rsidRPr="00C442F8">
        <w:t>Packet Capture</w:t>
      </w:r>
      <w:bookmarkEnd w:id="387"/>
    </w:p>
    <w:p w14:paraId="6A4D36F0" w14:textId="28F706A5" w:rsidR="00A342E0" w:rsidRDefault="00E66ECC" w:rsidP="00E66ECC">
      <w:pPr>
        <w:spacing w:after="0" w:line="360" w:lineRule="auto"/>
      </w:pPr>
      <w:r>
        <w:t xml:space="preserve">Pengukuran </w:t>
      </w:r>
      <w:r w:rsidR="007E7DFC" w:rsidRPr="007E7DFC">
        <w:rPr>
          <w:i/>
          <w:iCs/>
        </w:rPr>
        <w:t>delay</w:t>
      </w:r>
      <w:r w:rsidRPr="00401B9E">
        <w:rPr>
          <w:i/>
          <w:iCs/>
        </w:rPr>
        <w:t xml:space="preserve"> </w:t>
      </w:r>
      <w:r>
        <w:t>aplikasi</w:t>
      </w:r>
      <w:r w:rsidR="00BB256A">
        <w:t xml:space="preserve"> </w:t>
      </w:r>
      <w:r w:rsidR="00930CB2" w:rsidRPr="00930CB2">
        <w:rPr>
          <w:i/>
          <w:iCs/>
        </w:rPr>
        <w:t>Android</w:t>
      </w:r>
      <w:r>
        <w:t xml:space="preserve"> dengan menggunakan </w:t>
      </w:r>
      <w:r w:rsidR="00930CB2" w:rsidRPr="00930CB2">
        <w:rPr>
          <w:i/>
          <w:iCs/>
        </w:rPr>
        <w:t>packet</w:t>
      </w:r>
      <w:r w:rsidRPr="00C67B79">
        <w:rPr>
          <w:i/>
          <w:iCs/>
        </w:rPr>
        <w:t xml:space="preserve"> capture</w:t>
      </w:r>
      <w:r>
        <w:t xml:space="preserve"> (penangkapan paket) berfungsi untuk analisis lalu lintas jaringan antara aplikasi dan </w:t>
      </w:r>
      <w:r w:rsidRPr="00721485">
        <w:rPr>
          <w:i/>
          <w:iCs/>
        </w:rPr>
        <w:t>server.</w:t>
      </w:r>
      <w:r>
        <w:t xml:space="preserve"> </w:t>
      </w:r>
      <w:r w:rsidRPr="00C67B79">
        <w:rPr>
          <w:i/>
          <w:iCs/>
        </w:rPr>
        <w:t xml:space="preserve">Software </w:t>
      </w:r>
      <w:r>
        <w:t xml:space="preserve">yang umum digunakan termasuk </w:t>
      </w:r>
      <w:r w:rsidRPr="00401B9E">
        <w:rPr>
          <w:i/>
          <w:iCs/>
        </w:rPr>
        <w:t xml:space="preserve">Wireshark, </w:t>
      </w:r>
      <w:proofErr w:type="spellStart"/>
      <w:r w:rsidRPr="00401B9E">
        <w:rPr>
          <w:i/>
          <w:iCs/>
        </w:rPr>
        <w:t>tcpdump</w:t>
      </w:r>
      <w:proofErr w:type="spellEnd"/>
      <w:r>
        <w:t>, atau alat khusus</w:t>
      </w:r>
      <w:r w:rsidR="00514089">
        <w:t>.</w:t>
      </w:r>
      <w:r>
        <w:t xml:space="preserve"> </w:t>
      </w:r>
      <w:r w:rsidR="00930CB2" w:rsidRPr="00930CB2">
        <w:rPr>
          <w:i/>
          <w:iCs/>
        </w:rPr>
        <w:t>Android</w:t>
      </w:r>
      <w:r>
        <w:t xml:space="preserve"> seperti </w:t>
      </w:r>
      <w:r w:rsidRPr="00401B9E">
        <w:rPr>
          <w:i/>
          <w:iCs/>
        </w:rPr>
        <w:t>Packet Capture</w:t>
      </w:r>
      <w:r>
        <w:t xml:space="preserve"> atau </w:t>
      </w:r>
      <w:proofErr w:type="spellStart"/>
      <w:r w:rsidR="00082A49">
        <w:rPr>
          <w:i/>
          <w:iCs/>
        </w:rPr>
        <w:t>t</w:t>
      </w:r>
      <w:r w:rsidRPr="00401B9E">
        <w:rPr>
          <w:i/>
          <w:iCs/>
        </w:rPr>
        <w:t>PacketCapture</w:t>
      </w:r>
      <w:proofErr w:type="spellEnd"/>
      <w:r w:rsidR="00401B9E" w:rsidRPr="00401B9E">
        <w:rPr>
          <w:i/>
          <w:iCs/>
        </w:rPr>
        <w:t>.</w:t>
      </w:r>
      <w:r w:rsidR="00401B9E">
        <w:t xml:space="preserve"> </w:t>
      </w:r>
      <w:r w:rsidR="00E933FB">
        <w:t xml:space="preserve">Hasil penangkapan paket yang dilakukan kemudian diolah data menggunakan </w:t>
      </w:r>
      <w:r w:rsidR="00E933FB" w:rsidRPr="00BB256A">
        <w:rPr>
          <w:i/>
          <w:iCs/>
        </w:rPr>
        <w:t>Microsoft excel</w:t>
      </w:r>
      <w:r w:rsidR="00E933FB">
        <w:t xml:space="preserve">, </w:t>
      </w:r>
      <w:r w:rsidR="00700F98">
        <w:t>selisih</w:t>
      </w:r>
      <w:r w:rsidR="00E933FB">
        <w:t xml:space="preserve"> kedua waktu komunikasi dalam satu paket dihitung menggunakan persamaan</w:t>
      </w:r>
      <w:r w:rsidR="00557494">
        <w:t xml:space="preserve"> 7 </w:t>
      </w:r>
      <w:r w:rsidR="00E933FB">
        <w:t xml:space="preserve"> berikut:</w:t>
      </w:r>
    </w:p>
    <w:p w14:paraId="402091BC" w14:textId="77777777" w:rsidR="00A342E0" w:rsidRPr="00E66ECC" w:rsidRDefault="00A342E0" w:rsidP="00E66ECC">
      <w:pPr>
        <w:spacing w:after="0" w:line="360" w:lineRule="auto"/>
      </w:pPr>
    </w:p>
    <w:p w14:paraId="423252B5" w14:textId="275B5D2D" w:rsidR="005B69BA" w:rsidRPr="00E933FB" w:rsidRDefault="00E933FB" w:rsidP="00401B9E">
      <w:pPr>
        <w:spacing w:after="0" w:line="360" w:lineRule="auto"/>
        <w:rPr>
          <w:rFonts w:eastAsiaTheme="minorEastAsia" w:cs="Times New Roman"/>
        </w:rPr>
      </w:pPr>
      <m:oMath>
        <m:r>
          <w:rPr>
            <w:rFonts w:ascii="Cambria Math" w:hAnsi="Cambria Math"/>
          </w:rPr>
          <m:t>Delay</m:t>
        </m:r>
        <m:r>
          <m:rPr>
            <m:sty m:val="p"/>
          </m:rPr>
          <w:rPr>
            <w:rFonts w:ascii="Cambria Math" w:hAnsi="Cambria Math"/>
          </w:rPr>
          <m:t>=</m:t>
        </m:r>
        <m:r>
          <w:rPr>
            <w:rFonts w:ascii="Cambria Math" w:hAnsi="Cambria Math"/>
          </w:rPr>
          <m:t>Tr</m:t>
        </m:r>
        <m:r>
          <m:rPr>
            <m:sty m:val="p"/>
          </m:rPr>
          <w:rPr>
            <w:rFonts w:ascii="Cambria Math" w:hAnsi="Cambria Math"/>
          </w:rPr>
          <m:t>-</m:t>
        </m:r>
        <m:r>
          <w:rPr>
            <w:rFonts w:ascii="Cambria Math" w:hAnsi="Cambria Math"/>
          </w:rPr>
          <m:t xml:space="preserve">Ts        </m:t>
        </m:r>
      </m:oMath>
      <w:r w:rsidR="00401B9E">
        <w:rPr>
          <w:rFonts w:eastAsiaTheme="minorEastAsia"/>
        </w:rPr>
        <w:tab/>
      </w:r>
      <w:r w:rsidR="00401B9E">
        <w:rPr>
          <w:rFonts w:eastAsiaTheme="minorEastAsia"/>
        </w:rPr>
        <w:tab/>
      </w:r>
      <w:r w:rsidR="00401B9E">
        <w:rPr>
          <w:rFonts w:eastAsiaTheme="minorEastAsia"/>
        </w:rPr>
        <w:tab/>
      </w:r>
      <w:r w:rsidR="00401B9E">
        <w:rPr>
          <w:rFonts w:eastAsiaTheme="minorEastAsia"/>
        </w:rPr>
        <w:tab/>
      </w:r>
      <w:r w:rsidR="00401B9E">
        <w:rPr>
          <w:rFonts w:eastAsiaTheme="minorEastAsia"/>
        </w:rPr>
        <w:tab/>
      </w:r>
      <w:r w:rsidR="00401B9E">
        <w:rPr>
          <w:rFonts w:eastAsiaTheme="minorEastAsia"/>
        </w:rPr>
        <w:tab/>
      </w:r>
      <w:r w:rsidR="00401B9E">
        <w:rPr>
          <w:rFonts w:eastAsiaTheme="minorEastAsia"/>
        </w:rPr>
        <w:tab/>
      </w:r>
      <w:r w:rsidR="002F567E">
        <w:t xml:space="preserve">( </w:t>
      </w:r>
      <w:r>
        <w:fldChar w:fldCharType="begin"/>
      </w:r>
      <w:r>
        <w:instrText xml:space="preserve"> SEQ ( \* ARABIC </w:instrText>
      </w:r>
      <w:r>
        <w:fldChar w:fldCharType="separate"/>
      </w:r>
      <w:r w:rsidR="00C048B8">
        <w:rPr>
          <w:noProof/>
        </w:rPr>
        <w:t>7</w:t>
      </w:r>
      <w:r>
        <w:rPr>
          <w:noProof/>
        </w:rPr>
        <w:fldChar w:fldCharType="end"/>
      </w:r>
      <w:r w:rsidR="002F567E">
        <w:t xml:space="preserve"> )</w:t>
      </w:r>
    </w:p>
    <w:p w14:paraId="08955D2A" w14:textId="7D9BDE56" w:rsidR="00E933FB" w:rsidRDefault="000E15A0" w:rsidP="00A04F6C">
      <w:pPr>
        <w:spacing w:after="0" w:line="360" w:lineRule="auto"/>
        <w:ind w:right="240"/>
      </w:pPr>
      <w:r>
        <w:t>Keterangan</w:t>
      </w:r>
      <w:r w:rsidR="00E933FB">
        <w:t xml:space="preserve">: </w:t>
      </w:r>
    </w:p>
    <w:p w14:paraId="4B63DB54" w14:textId="50E1FC35" w:rsidR="00E933FB" w:rsidRDefault="00E933FB" w:rsidP="00A04F6C">
      <w:pPr>
        <w:spacing w:after="0" w:line="360" w:lineRule="auto"/>
        <w:ind w:right="240"/>
      </w:pPr>
      <w:r>
        <w:lastRenderedPageBreak/>
        <w:t xml:space="preserve">Tr = waktu penerimaan paket (detik) </w:t>
      </w:r>
    </w:p>
    <w:p w14:paraId="7CA76D61" w14:textId="6964642C" w:rsidR="00E933FB" w:rsidRDefault="00E933FB" w:rsidP="00A04F6C">
      <w:pPr>
        <w:spacing w:after="0" w:line="360" w:lineRule="auto"/>
        <w:ind w:right="240"/>
      </w:pPr>
      <w:r>
        <w:t>Ts = waktu pengiriman paket (detik)</w:t>
      </w:r>
    </w:p>
    <w:p w14:paraId="02AE73E4" w14:textId="77777777" w:rsidR="00721485" w:rsidRDefault="00721485" w:rsidP="00721485">
      <w:pPr>
        <w:spacing w:after="0" w:line="240" w:lineRule="auto"/>
        <w:ind w:right="240"/>
      </w:pPr>
    </w:p>
    <w:p w14:paraId="3BAB8A83" w14:textId="3E9CB044" w:rsidR="00C01F64" w:rsidRDefault="00C01F64" w:rsidP="00C442F8">
      <w:pPr>
        <w:pStyle w:val="Heading3"/>
      </w:pPr>
      <w:bookmarkStart w:id="388" w:name="_Toc175172378"/>
      <w:r>
        <w:t>Haversine</w:t>
      </w:r>
      <w:bookmarkEnd w:id="388"/>
    </w:p>
    <w:p w14:paraId="1090E9D4" w14:textId="715ECA59" w:rsidR="008B2FB9" w:rsidRDefault="00C01F64" w:rsidP="00C01F64">
      <w:pPr>
        <w:spacing w:after="0" w:line="360" w:lineRule="auto"/>
      </w:pPr>
      <w:r w:rsidRPr="007A6D3F">
        <w:rPr>
          <w:i/>
          <w:iCs/>
        </w:rPr>
        <w:t>Haversine</w:t>
      </w:r>
      <w:r>
        <w:t xml:space="preserve"> merupakan sebuah metode yang digunakan dalam sistem navigasi dimana metode ini akan menghasilkan sebuah perhitungan jarak antara dua titik dari garis bujur (</w:t>
      </w:r>
      <w:r w:rsidRPr="003C10EF">
        <w:rPr>
          <w:i/>
          <w:iCs/>
        </w:rPr>
        <w:t>longitude</w:t>
      </w:r>
      <w:r>
        <w:t>) dan garis lintang (</w:t>
      </w:r>
      <w:r w:rsidRPr="003C10EF">
        <w:rPr>
          <w:i/>
          <w:iCs/>
        </w:rPr>
        <w:t>latitude</w:t>
      </w:r>
      <w:r>
        <w:t>)</w:t>
      </w:r>
      <w:r w:rsidR="00392EE0">
        <w:t>.</w:t>
      </w:r>
      <w:r w:rsidRPr="00C01F64">
        <w:t xml:space="preserve"> </w:t>
      </w:r>
      <w:r>
        <w:t xml:space="preserve">Metode </w:t>
      </w:r>
      <w:r w:rsidRPr="007A6D3F">
        <w:rPr>
          <w:i/>
          <w:iCs/>
        </w:rPr>
        <w:t>Haversine</w:t>
      </w:r>
      <w:r>
        <w:t xml:space="preserve"> merupakan suatu cara penentuan jarak dari titik koordinat berdasarkan posisi garis lintang dan garis bujur atau dalam aplikasinya kini menggunakan </w:t>
      </w:r>
      <w:r w:rsidR="00CC6A8B" w:rsidRPr="00CC6A8B">
        <w:rPr>
          <w:i/>
          <w:iCs/>
        </w:rPr>
        <w:t>Latitude</w:t>
      </w:r>
      <w:r>
        <w:t xml:space="preserve"> dan </w:t>
      </w:r>
      <w:r w:rsidR="00CC6A8B" w:rsidRPr="00CC6A8B">
        <w:rPr>
          <w:i/>
          <w:iCs/>
        </w:rPr>
        <w:t>Longitude</w:t>
      </w:r>
      <w:r>
        <w:t xml:space="preserve"> pada </w:t>
      </w:r>
      <w:r w:rsidRPr="00B5485B">
        <w:rPr>
          <w:i/>
          <w:iCs/>
        </w:rPr>
        <w:t>Google map</w:t>
      </w:r>
      <w:r>
        <w:t xml:space="preserve">, hasil dari perhitungan dengan metode </w:t>
      </w:r>
      <w:r w:rsidRPr="007A6D3F">
        <w:rPr>
          <w:i/>
          <w:iCs/>
        </w:rPr>
        <w:t>Haversine</w:t>
      </w:r>
      <w:r>
        <w:t xml:space="preserve"> </w:t>
      </w:r>
      <w:r w:rsidR="007A6D3F">
        <w:t>f</w:t>
      </w:r>
      <w:r>
        <w:t>ormula adalah jarak dari</w:t>
      </w:r>
      <w:r w:rsidR="008B2FB9">
        <w:t xml:space="preserve"> kedua titik yang dapat digambarkan dalam peta menggunakan </w:t>
      </w:r>
      <w:r w:rsidR="00900B9E">
        <w:t>fasilitas</w:t>
      </w:r>
      <w:r w:rsidR="00CC6EF5">
        <w:t>.</w:t>
      </w:r>
      <w:r w:rsidR="008B2FB9">
        <w:t xml:space="preserve"> API atau </w:t>
      </w:r>
      <w:r w:rsidR="00900B9E" w:rsidRPr="00D10F10">
        <w:rPr>
          <w:i/>
          <w:iCs/>
        </w:rPr>
        <w:t>Application</w:t>
      </w:r>
      <w:r w:rsidR="008B2FB9" w:rsidRPr="00D10F10">
        <w:rPr>
          <w:i/>
          <w:iCs/>
        </w:rPr>
        <w:t xml:space="preserve"> Programming Interface</w:t>
      </w:r>
      <w:r w:rsidR="008B2FB9">
        <w:t xml:space="preserve"> pada </w:t>
      </w:r>
      <w:r w:rsidR="008B2FB9" w:rsidRPr="00B5485B">
        <w:rPr>
          <w:i/>
          <w:iCs/>
        </w:rPr>
        <w:t>Google map</w:t>
      </w:r>
      <w:r w:rsidR="008B2FB9" w:rsidRPr="00D10F10">
        <w:rPr>
          <w:i/>
          <w:iCs/>
        </w:rPr>
        <w:t>.</w:t>
      </w:r>
      <w:r w:rsidR="008B2FB9">
        <w:t xml:space="preserve"> Bentuk pola </w:t>
      </w:r>
      <w:r w:rsidR="005C2C25" w:rsidRPr="00EE48E3">
        <w:rPr>
          <w:i/>
          <w:iCs/>
        </w:rPr>
        <w:t>h</w:t>
      </w:r>
      <w:r w:rsidR="008B2FB9" w:rsidRPr="00EE48E3">
        <w:rPr>
          <w:i/>
          <w:iCs/>
        </w:rPr>
        <w:t>aversine</w:t>
      </w:r>
      <w:r w:rsidR="008B2FB9">
        <w:t xml:space="preserve"> diperlihatkan</w:t>
      </w:r>
      <w:r w:rsidR="00F916BA">
        <w:t xml:space="preserve"> </w:t>
      </w:r>
      <w:r w:rsidR="00E25470">
        <w:fldChar w:fldCharType="begin" w:fldLock="1"/>
      </w:r>
      <w:r w:rsidR="00B70E57">
        <w:instrText>ADDIN CSL_CITATION {"citationItems":[{"id":"ITEM-1","itemData":{"DOI":"10.35315/informatika.v13i1.8439","ISSN":"2085-3343","abstract":"PT. Telkom Akses saat ini dihadapkan pada suatu masalah yang berhubungan dengan pencarian rute letak asset ODP yang mengalami gangguan masal karena belum adanya sistem yang dapat menyediakan informasi dalam bentuk peta  digital sehingga kebanyakan teknisi apabila melakukan pencarian rute letak asset ODP  yang mengalami gangguan masal (gamas) akan sering mengalami kesulitan dalam mencari lokasi terdekat OPD tersebut. Proses pencarian box ODP di PT. Telkom Akses masih menggunakan cara manual. Dengan cara tersebut tentu tidak efisien karena memerlukan jangka waktu yang lama dan banyaknya jenis box ODP yang harus dicari. Apalagi permasalahan yang rentan terjadi adalah penyimpanan box ODP yang terlalu banyak sehingga menjadi kendala saat melakukan pencarian data. Sistem pencarian rute letak asset ODP yang mengalami gamas dengan algoritma Haversine dapat menampillkan hasil pencarian semua letak asset ODP dari jarak terdekat sampai dengan jarak terjauh menggunakan metode Haversine dari lokasi teknisi. Detail informasi asset ODP pada sistem pencarian rute letak asset ODP yang mengalami gamas dengan algoritma Haversine akan menampilkan kapasitas ODP, AVAI, kordinat ODP, Connected OLT, jarak, keterangan dan tombol maps untuk menampilkan rute dari lokasi teknisi ke lokasi box ODP yang dipilih","author":[{"dropping-particle":"","family":"Amin","given":"Imam Husni","non-dropping-particle":"Al","parse-names":false,"suffix":""},{"dropping-particle":"","family":"Wahyudiyono","given":"Wahyudiyono","non-dropping-particle":"","parse-names":false,"suffix":""}],"container-title":"Jurnal Dinamika Informatika","id":"ITEM-1","issue":"1","issued":{"date-parts":[["2021"]]},"page":"28-35","title":"Implementasi Metode Haversine Untuk Pencarian Optical Distribution Point","type":"article-journal","volume":"13"},"uris":["http://www.mendeley.com/documents/?uuid=d1560955-dbd6-41e6-bd9b-c0b93ec44061"]}],"mendeley":{"formattedCitation":"[31]","plainTextFormattedCitation":"[31]","previouslyFormattedCitation":"[31]"},"properties":{"noteIndex":0},"schema":"https://github.com/citation-style-language/schema/raw/master/csl-citation.json"}</w:instrText>
      </w:r>
      <w:r w:rsidR="00E25470">
        <w:fldChar w:fldCharType="separate"/>
      </w:r>
      <w:r w:rsidR="00C35607" w:rsidRPr="00C35607">
        <w:rPr>
          <w:noProof/>
        </w:rPr>
        <w:t>[31]</w:t>
      </w:r>
      <w:r w:rsidR="00E25470">
        <w:fldChar w:fldCharType="end"/>
      </w:r>
      <w:r w:rsidR="00F8624C">
        <w:t>.</w:t>
      </w:r>
    </w:p>
    <w:p w14:paraId="502CD3E2" w14:textId="77777777" w:rsidR="00721485" w:rsidRDefault="00721485" w:rsidP="00721485">
      <w:pPr>
        <w:spacing w:after="0" w:line="240" w:lineRule="auto"/>
      </w:pPr>
    </w:p>
    <w:p w14:paraId="5C8A9779" w14:textId="1B2CFF2E" w:rsidR="008B2FB9" w:rsidRDefault="008B2FB9" w:rsidP="008B2FB9">
      <w:pPr>
        <w:spacing w:after="0" w:line="360" w:lineRule="auto"/>
        <w:ind w:firstLine="720"/>
      </w:pPr>
      <w:r>
        <w:t xml:space="preserve">Dengan mengasumsikan bahwa bumi berbentuk bulat sempurna dengan jari-jari R 6.3671 km, dan lokasi dari 2 titik di </w:t>
      </w:r>
      <w:r w:rsidR="00900B9E">
        <w:t>koordinat</w:t>
      </w:r>
      <w:r>
        <w:t xml:space="preserve"> bola (lintang dan bujur) masing-masing adalah lon1, lat1, dan lon2, lat2, maka rumus</w:t>
      </w:r>
      <w:r w:rsidRPr="00FD2632">
        <w:rPr>
          <w:i/>
          <w:iCs/>
        </w:rPr>
        <w:t xml:space="preserve"> </w:t>
      </w:r>
      <w:r w:rsidR="0083657E" w:rsidRPr="00FD2632">
        <w:rPr>
          <w:i/>
          <w:iCs/>
        </w:rPr>
        <w:t>h</w:t>
      </w:r>
      <w:r w:rsidRPr="00FD2632">
        <w:rPr>
          <w:i/>
          <w:iCs/>
        </w:rPr>
        <w:t>aversine</w:t>
      </w:r>
      <w:r>
        <w:t xml:space="preserve"> dapat ditulis dengan persamaan sebagai berikut:</w:t>
      </w:r>
      <w:r w:rsidR="00F916BA">
        <w:t xml:space="preserve"> </w:t>
      </w:r>
      <w:r w:rsidR="00E25470">
        <w:fldChar w:fldCharType="begin" w:fldLock="1"/>
      </w:r>
      <w:r w:rsidR="00B70E57">
        <w:instrText>ADDIN CSL_CITATION {"citationItems":[{"id":"ITEM-1","itemData":{"author":[{"dropping-particle":"","family":"Cucus","given":"Ahmad","non-dropping-particle":"","parse-names":false,"suffix":""},{"dropping-particle":"","family":"Endra","given":"Robby Yuli","non-dropping-particle":"","parse-names":false,"suffix":""},{"dropping-particle":"","family":"Aprilinda","given":"Yuthsi","non-dropping-particle":"","parse-names":false,"suffix":""},{"dropping-particle":"","family":"Komputer","given":"Fakultas Ilmu","non-dropping-particle":"","parse-names":false,"suffix":""},{"dropping-particle":"","family":"Lampung","given":"Universitas Bandar","non-dropping-particle":"","parse-names":false,"suffix":""}],"id":"ITEM-1","issued":{"date-parts":[["0"]]},"page":"67-74","title":"Ahmad Cucus, Robby Yuli Endra, Yuthsi Aprilinda Fakultas Ilmu Komputer, Universitas Bandar Lampung, Lampung Indonesia","type":"article-journal"},"uris":["http://www.mendeley.com/documents/?uuid=2af09405-6945-4266-820e-19b59a7ffb53"]}],"mendeley":{"formattedCitation":"[32]","plainTextFormattedCitation":"[32]","previouslyFormattedCitation":"[32]"},"properties":{"noteIndex":0},"schema":"https://github.com/citation-style-language/schema/raw/master/csl-citation.json"}</w:instrText>
      </w:r>
      <w:r w:rsidR="00E25470">
        <w:fldChar w:fldCharType="separate"/>
      </w:r>
      <w:r w:rsidR="00C35607" w:rsidRPr="00C35607">
        <w:rPr>
          <w:noProof/>
        </w:rPr>
        <w:t>[32]</w:t>
      </w:r>
      <w:r w:rsidR="00E25470">
        <w:fldChar w:fldCharType="end"/>
      </w:r>
      <w:r w:rsidR="00F916BA">
        <w:t>.</w:t>
      </w:r>
    </w:p>
    <w:p w14:paraId="52657B7A" w14:textId="77777777" w:rsidR="00C442F8" w:rsidRDefault="00C442F8" w:rsidP="00C442F8">
      <w:pPr>
        <w:spacing w:after="0" w:line="240" w:lineRule="auto"/>
      </w:pPr>
    </w:p>
    <w:p w14:paraId="200D098B" w14:textId="53009964" w:rsidR="008B2FB9" w:rsidRPr="008B2FB9" w:rsidRDefault="008B2FB9" w:rsidP="0015345B">
      <w:pPr>
        <w:pStyle w:val="Caption"/>
        <w:rPr>
          <w:rFonts w:eastAsiaTheme="minorEastAsia"/>
        </w:rPr>
      </w:pPr>
      <m:oMath>
        <m:r>
          <w:rPr>
            <w:rFonts w:ascii="Cambria Math" w:hAnsi="Cambria Math"/>
            <w:color w:val="auto"/>
            <w:sz w:val="24"/>
            <w:szCs w:val="22"/>
          </w:rPr>
          <m:t>x=</m:t>
        </m:r>
        <m:d>
          <m:dPr>
            <m:ctrlPr>
              <w:rPr>
                <w:rFonts w:ascii="Cambria Math" w:hAnsi="Cambria Math"/>
                <w:i/>
                <w:iCs w:val="0"/>
                <w:color w:val="auto"/>
                <w:sz w:val="24"/>
                <w:szCs w:val="22"/>
              </w:rPr>
            </m:ctrlPr>
          </m:dPr>
          <m:e>
            <m:r>
              <w:rPr>
                <w:rFonts w:ascii="Cambria Math" w:hAnsi="Cambria Math"/>
                <w:color w:val="auto"/>
                <w:sz w:val="24"/>
                <w:szCs w:val="22"/>
              </w:rPr>
              <m:t>lon2-lon1</m:t>
            </m:r>
          </m:e>
        </m:d>
        <m:r>
          <w:rPr>
            <w:rFonts w:ascii="Cambria Math" w:hAnsi="Cambria Math"/>
            <w:color w:val="auto"/>
            <w:sz w:val="24"/>
            <w:szCs w:val="22"/>
          </w:rPr>
          <m:t>*</m:t>
        </m:r>
        <m:func>
          <m:funcPr>
            <m:ctrlPr>
              <w:rPr>
                <w:rFonts w:ascii="Cambria Math" w:hAnsi="Cambria Math"/>
                <w:i/>
                <w:iCs w:val="0"/>
                <w:color w:val="auto"/>
                <w:sz w:val="24"/>
                <w:szCs w:val="22"/>
              </w:rPr>
            </m:ctrlPr>
          </m:funcPr>
          <m:fName>
            <m:r>
              <w:rPr>
                <w:rFonts w:ascii="Cambria Math" w:hAnsi="Cambria Math"/>
                <w:color w:val="auto"/>
                <w:sz w:val="24"/>
                <w:szCs w:val="22"/>
              </w:rPr>
              <m:t>cos</m:t>
            </m:r>
          </m:fName>
          <m:e>
            <m:r>
              <w:rPr>
                <w:rFonts w:ascii="Cambria Math" w:hAnsi="Cambria Math"/>
                <w:color w:val="auto"/>
                <w:sz w:val="24"/>
                <w:szCs w:val="22"/>
              </w:rPr>
              <m:t>(</m:t>
            </m:r>
            <m:d>
              <m:dPr>
                <m:ctrlPr>
                  <w:rPr>
                    <w:rFonts w:ascii="Cambria Math" w:hAnsi="Cambria Math"/>
                    <w:i/>
                    <w:iCs w:val="0"/>
                    <w:color w:val="auto"/>
                    <w:sz w:val="24"/>
                    <w:szCs w:val="22"/>
                  </w:rPr>
                </m:ctrlPr>
              </m:dPr>
              <m:e>
                <m:r>
                  <w:rPr>
                    <w:rFonts w:ascii="Cambria Math" w:hAnsi="Cambria Math"/>
                    <w:color w:val="auto"/>
                    <w:sz w:val="24"/>
                    <w:szCs w:val="22"/>
                  </w:rPr>
                  <m:t>lat1+lat2</m:t>
                </m:r>
              </m:e>
            </m:d>
            <m:r>
              <w:rPr>
                <w:rFonts w:ascii="Cambria Math" w:hAnsi="Cambria Math"/>
                <w:color w:val="auto"/>
                <w:sz w:val="24"/>
                <w:szCs w:val="22"/>
              </w:rPr>
              <m:t>/2)</m:t>
            </m:r>
          </m:e>
        </m:func>
      </m:oMath>
      <w:r w:rsidR="0015345B" w:rsidRPr="0015345B">
        <w:rPr>
          <w:rFonts w:ascii="Cambria Math" w:hAnsi="Cambria Math"/>
          <w:i/>
          <w:iCs w:val="0"/>
          <w:color w:val="auto"/>
          <w:sz w:val="24"/>
          <w:szCs w:val="22"/>
        </w:rPr>
        <w:t xml:space="preserve"> </w:t>
      </w:r>
      <w:r w:rsidR="0015345B">
        <w:rPr>
          <w:rFonts w:eastAsiaTheme="minorEastAsia"/>
        </w:rPr>
        <w:t xml:space="preserve"> </w:t>
      </w:r>
      <w:r w:rsidR="009A204B">
        <w:rPr>
          <w:rFonts w:eastAsiaTheme="minorEastAsia"/>
        </w:rPr>
        <w:tab/>
      </w:r>
      <w:r w:rsidR="009A204B">
        <w:rPr>
          <w:rFonts w:eastAsiaTheme="minorEastAsia"/>
        </w:rPr>
        <w:tab/>
      </w:r>
      <w:r w:rsidR="009A204B">
        <w:rPr>
          <w:rFonts w:eastAsiaTheme="minorEastAsia"/>
        </w:rPr>
        <w:tab/>
      </w:r>
      <w:r w:rsidR="009A204B">
        <w:rPr>
          <w:rFonts w:eastAsiaTheme="minorEastAsia"/>
        </w:rPr>
        <w:tab/>
      </w:r>
      <w:r w:rsidR="0015345B" w:rsidRPr="009C6184">
        <w:rPr>
          <w:sz w:val="24"/>
          <w:szCs w:val="24"/>
        </w:rPr>
        <w:t xml:space="preserve">( </w:t>
      </w:r>
      <w:r w:rsidR="0015345B" w:rsidRPr="009C6184">
        <w:rPr>
          <w:sz w:val="24"/>
          <w:szCs w:val="24"/>
        </w:rPr>
        <w:fldChar w:fldCharType="begin"/>
      </w:r>
      <w:r w:rsidR="0015345B" w:rsidRPr="009C6184">
        <w:rPr>
          <w:sz w:val="24"/>
          <w:szCs w:val="24"/>
        </w:rPr>
        <w:instrText xml:space="preserve"> SEQ ( \* ARABIC </w:instrText>
      </w:r>
      <w:r w:rsidR="0015345B" w:rsidRPr="009C6184">
        <w:rPr>
          <w:sz w:val="24"/>
          <w:szCs w:val="24"/>
        </w:rPr>
        <w:fldChar w:fldCharType="separate"/>
      </w:r>
      <w:r w:rsidR="00C048B8">
        <w:rPr>
          <w:noProof/>
          <w:sz w:val="24"/>
          <w:szCs w:val="24"/>
        </w:rPr>
        <w:t>8</w:t>
      </w:r>
      <w:r w:rsidR="0015345B" w:rsidRPr="009C6184">
        <w:rPr>
          <w:sz w:val="24"/>
          <w:szCs w:val="24"/>
        </w:rPr>
        <w:fldChar w:fldCharType="end"/>
      </w:r>
      <w:r w:rsidR="0015345B" w:rsidRPr="009C6184">
        <w:rPr>
          <w:sz w:val="24"/>
          <w:szCs w:val="24"/>
        </w:rPr>
        <w:t xml:space="preserve"> )</w:t>
      </w:r>
    </w:p>
    <w:p w14:paraId="79517065" w14:textId="04503793" w:rsidR="008B2FB9" w:rsidRPr="008B2FB9" w:rsidRDefault="008B2FB9" w:rsidP="002A6F3A">
      <w:pPr>
        <w:pStyle w:val="Caption"/>
        <w:rPr>
          <w:rFonts w:eastAsiaTheme="minorEastAsia"/>
        </w:rPr>
      </w:pPr>
      <m:oMath>
        <m:r>
          <w:rPr>
            <w:rFonts w:ascii="Cambria Math" w:hAnsi="Cambria Math"/>
            <w:color w:val="auto"/>
            <w:sz w:val="24"/>
            <w:szCs w:val="22"/>
          </w:rPr>
          <m:t>y=</m:t>
        </m:r>
        <m:d>
          <m:dPr>
            <m:ctrlPr>
              <w:rPr>
                <w:rFonts w:ascii="Cambria Math" w:hAnsi="Cambria Math"/>
                <w:i/>
                <w:iCs w:val="0"/>
                <w:color w:val="auto"/>
                <w:sz w:val="24"/>
                <w:szCs w:val="22"/>
              </w:rPr>
            </m:ctrlPr>
          </m:dPr>
          <m:e>
            <m:r>
              <w:rPr>
                <w:rFonts w:ascii="Cambria Math" w:hAnsi="Cambria Math"/>
                <w:color w:val="auto"/>
                <w:sz w:val="24"/>
                <w:szCs w:val="22"/>
              </w:rPr>
              <m:t>lat2-lat1</m:t>
            </m:r>
          </m:e>
        </m:d>
      </m:oMath>
      <w:r w:rsidR="002A6F3A" w:rsidRPr="002A6F3A">
        <w:rPr>
          <w:rFonts w:ascii="Cambria Math" w:hAnsi="Cambria Math"/>
          <w:i/>
          <w:iCs w:val="0"/>
          <w:color w:val="auto"/>
          <w:sz w:val="24"/>
          <w:szCs w:val="22"/>
        </w:rPr>
        <w:t xml:space="preserve"> </w:t>
      </w:r>
      <w:r w:rsidR="002A6F3A">
        <w:rPr>
          <w:rFonts w:ascii="Cambria Math" w:hAnsi="Cambria Math"/>
          <w:i/>
          <w:iCs w:val="0"/>
          <w:color w:val="auto"/>
          <w:sz w:val="24"/>
          <w:szCs w:val="22"/>
        </w:rPr>
        <w:t xml:space="preserve">                                              </w:t>
      </w:r>
      <w:r w:rsidR="009A204B">
        <w:rPr>
          <w:rFonts w:ascii="Cambria Math" w:hAnsi="Cambria Math"/>
          <w:i/>
          <w:iCs w:val="0"/>
          <w:color w:val="auto"/>
          <w:sz w:val="24"/>
          <w:szCs w:val="22"/>
        </w:rPr>
        <w:tab/>
      </w:r>
      <w:r w:rsidR="009A204B">
        <w:rPr>
          <w:rFonts w:ascii="Cambria Math" w:hAnsi="Cambria Math"/>
          <w:i/>
          <w:iCs w:val="0"/>
          <w:color w:val="auto"/>
          <w:sz w:val="24"/>
          <w:szCs w:val="22"/>
        </w:rPr>
        <w:tab/>
      </w:r>
      <w:r w:rsidR="009A204B">
        <w:rPr>
          <w:rFonts w:ascii="Cambria Math" w:hAnsi="Cambria Math"/>
          <w:i/>
          <w:iCs w:val="0"/>
          <w:color w:val="auto"/>
          <w:sz w:val="24"/>
          <w:szCs w:val="22"/>
        </w:rPr>
        <w:tab/>
      </w:r>
      <w:r w:rsidR="009A204B">
        <w:rPr>
          <w:rFonts w:ascii="Cambria Math" w:hAnsi="Cambria Math"/>
          <w:i/>
          <w:iCs w:val="0"/>
          <w:color w:val="auto"/>
          <w:sz w:val="24"/>
          <w:szCs w:val="22"/>
        </w:rPr>
        <w:tab/>
      </w:r>
      <w:r w:rsidR="00EE48E3">
        <w:rPr>
          <w:rFonts w:ascii="Cambria Math" w:hAnsi="Cambria Math"/>
          <w:i/>
          <w:iCs w:val="0"/>
          <w:color w:val="auto"/>
          <w:sz w:val="24"/>
          <w:szCs w:val="22"/>
        </w:rPr>
        <w:tab/>
      </w:r>
      <w:r w:rsidR="002A6F3A" w:rsidRPr="002A6F3A">
        <w:rPr>
          <w:rFonts w:ascii="Cambria Math" w:hAnsi="Cambria Math"/>
          <w:i/>
          <w:iCs w:val="0"/>
          <w:color w:val="auto"/>
          <w:sz w:val="24"/>
          <w:szCs w:val="22"/>
        </w:rPr>
        <w:t xml:space="preserve">( </w:t>
      </w:r>
      <w:r w:rsidR="002A6F3A" w:rsidRPr="002A6F3A">
        <w:rPr>
          <w:rFonts w:ascii="Cambria Math" w:hAnsi="Cambria Math"/>
          <w:i/>
          <w:iCs w:val="0"/>
          <w:color w:val="auto"/>
          <w:sz w:val="24"/>
          <w:szCs w:val="22"/>
        </w:rPr>
        <w:fldChar w:fldCharType="begin"/>
      </w:r>
      <w:r w:rsidR="002A6F3A" w:rsidRPr="002A6F3A">
        <w:rPr>
          <w:rFonts w:ascii="Cambria Math" w:hAnsi="Cambria Math"/>
          <w:i/>
          <w:iCs w:val="0"/>
          <w:color w:val="auto"/>
          <w:sz w:val="24"/>
          <w:szCs w:val="22"/>
        </w:rPr>
        <w:instrText xml:space="preserve"> SEQ ( \* ARABIC </w:instrText>
      </w:r>
      <w:r w:rsidR="002A6F3A" w:rsidRPr="002A6F3A">
        <w:rPr>
          <w:rFonts w:ascii="Cambria Math" w:hAnsi="Cambria Math"/>
          <w:i/>
          <w:iCs w:val="0"/>
          <w:color w:val="auto"/>
          <w:sz w:val="24"/>
          <w:szCs w:val="22"/>
        </w:rPr>
        <w:fldChar w:fldCharType="separate"/>
      </w:r>
      <w:r w:rsidR="00C048B8">
        <w:rPr>
          <w:rFonts w:ascii="Cambria Math" w:hAnsi="Cambria Math"/>
          <w:i/>
          <w:iCs w:val="0"/>
          <w:noProof/>
          <w:color w:val="auto"/>
          <w:sz w:val="24"/>
          <w:szCs w:val="22"/>
        </w:rPr>
        <w:t>9</w:t>
      </w:r>
      <w:r w:rsidR="002A6F3A" w:rsidRPr="002A6F3A">
        <w:rPr>
          <w:rFonts w:ascii="Cambria Math" w:hAnsi="Cambria Math"/>
          <w:i/>
          <w:iCs w:val="0"/>
          <w:color w:val="auto"/>
          <w:sz w:val="24"/>
          <w:szCs w:val="22"/>
        </w:rPr>
        <w:fldChar w:fldCharType="end"/>
      </w:r>
      <w:r w:rsidR="002A6F3A" w:rsidRPr="002A6F3A">
        <w:rPr>
          <w:rFonts w:ascii="Cambria Math" w:hAnsi="Cambria Math"/>
          <w:i/>
          <w:iCs w:val="0"/>
          <w:color w:val="auto"/>
          <w:sz w:val="24"/>
          <w:szCs w:val="22"/>
        </w:rPr>
        <w:t xml:space="preserve"> )</w:t>
      </w:r>
    </w:p>
    <w:p w14:paraId="5DD3CAF7" w14:textId="4C480A78" w:rsidR="008B2FB9" w:rsidRPr="008B2FB9" w:rsidRDefault="008B2FB9" w:rsidP="002A6F3A">
      <w:pPr>
        <w:pStyle w:val="Caption"/>
        <w:rPr>
          <w:rFonts w:eastAsiaTheme="minorEastAsia"/>
        </w:rPr>
      </w:pPr>
      <m:oMath>
        <m:r>
          <w:rPr>
            <w:rFonts w:ascii="Cambria Math" w:hAnsi="Cambria Math"/>
            <w:color w:val="auto"/>
            <w:sz w:val="24"/>
            <w:szCs w:val="22"/>
          </w:rPr>
          <m:t>d=sqrt</m:t>
        </m:r>
        <m:d>
          <m:dPr>
            <m:ctrlPr>
              <w:rPr>
                <w:rFonts w:ascii="Cambria Math" w:hAnsi="Cambria Math"/>
                <w:i/>
                <w:iCs w:val="0"/>
                <w:color w:val="auto"/>
                <w:sz w:val="24"/>
                <w:szCs w:val="22"/>
              </w:rPr>
            </m:ctrlPr>
          </m:dPr>
          <m:e>
            <m:r>
              <w:rPr>
                <w:rFonts w:ascii="Cambria Math" w:hAnsi="Cambria Math"/>
                <w:color w:val="auto"/>
                <w:sz w:val="24"/>
                <w:szCs w:val="22"/>
              </w:rPr>
              <m:t>x*x+y*y</m:t>
            </m:r>
          </m:e>
        </m:d>
        <m:r>
          <w:rPr>
            <w:rFonts w:ascii="Cambria Math" w:hAnsi="Cambria Math"/>
            <w:color w:val="auto"/>
            <w:sz w:val="24"/>
            <w:szCs w:val="22"/>
          </w:rPr>
          <m:t>*R</m:t>
        </m:r>
      </m:oMath>
      <w:r w:rsidR="002A6F3A">
        <w:rPr>
          <w:rFonts w:ascii="Cambria Math" w:eastAsiaTheme="minorEastAsia" w:hAnsi="Cambria Math"/>
          <w:i/>
          <w:iCs w:val="0"/>
          <w:color w:val="auto"/>
          <w:sz w:val="24"/>
          <w:szCs w:val="22"/>
        </w:rPr>
        <w:t xml:space="preserve">                             </w:t>
      </w:r>
      <w:r w:rsidR="009A204B">
        <w:rPr>
          <w:rFonts w:ascii="Cambria Math" w:eastAsiaTheme="minorEastAsia" w:hAnsi="Cambria Math"/>
          <w:i/>
          <w:iCs w:val="0"/>
          <w:color w:val="auto"/>
          <w:sz w:val="24"/>
          <w:szCs w:val="22"/>
        </w:rPr>
        <w:tab/>
      </w:r>
      <w:r w:rsidR="009A204B">
        <w:rPr>
          <w:rFonts w:ascii="Cambria Math" w:eastAsiaTheme="minorEastAsia" w:hAnsi="Cambria Math"/>
          <w:i/>
          <w:iCs w:val="0"/>
          <w:color w:val="auto"/>
          <w:sz w:val="24"/>
          <w:szCs w:val="22"/>
        </w:rPr>
        <w:tab/>
      </w:r>
      <w:r w:rsidR="009A204B">
        <w:rPr>
          <w:rFonts w:ascii="Cambria Math" w:eastAsiaTheme="minorEastAsia" w:hAnsi="Cambria Math"/>
          <w:i/>
          <w:iCs w:val="0"/>
          <w:color w:val="auto"/>
          <w:sz w:val="24"/>
          <w:szCs w:val="22"/>
        </w:rPr>
        <w:tab/>
      </w:r>
      <w:r w:rsidR="009A204B">
        <w:rPr>
          <w:rFonts w:ascii="Cambria Math" w:eastAsiaTheme="minorEastAsia" w:hAnsi="Cambria Math"/>
          <w:i/>
          <w:iCs w:val="0"/>
          <w:color w:val="auto"/>
          <w:sz w:val="24"/>
          <w:szCs w:val="22"/>
        </w:rPr>
        <w:tab/>
      </w:r>
      <w:r w:rsidR="009A23AE">
        <w:rPr>
          <w:rFonts w:ascii="Cambria Math" w:eastAsiaTheme="minorEastAsia" w:hAnsi="Cambria Math"/>
          <w:i/>
          <w:iCs w:val="0"/>
          <w:color w:val="auto"/>
          <w:sz w:val="24"/>
          <w:szCs w:val="22"/>
        </w:rPr>
        <w:tab/>
      </w:r>
      <w:r w:rsidR="002A6F3A" w:rsidRPr="002A6F3A">
        <w:rPr>
          <w:rFonts w:ascii="Cambria Math" w:hAnsi="Cambria Math"/>
          <w:i/>
          <w:iCs w:val="0"/>
          <w:color w:val="auto"/>
          <w:sz w:val="24"/>
          <w:szCs w:val="22"/>
        </w:rPr>
        <w:t xml:space="preserve">( </w:t>
      </w:r>
      <w:r w:rsidR="002A6F3A" w:rsidRPr="002A6F3A">
        <w:rPr>
          <w:rFonts w:ascii="Cambria Math" w:hAnsi="Cambria Math"/>
          <w:i/>
          <w:iCs w:val="0"/>
          <w:color w:val="auto"/>
          <w:sz w:val="24"/>
          <w:szCs w:val="22"/>
        </w:rPr>
        <w:fldChar w:fldCharType="begin"/>
      </w:r>
      <w:r w:rsidR="002A6F3A" w:rsidRPr="002A6F3A">
        <w:rPr>
          <w:rFonts w:ascii="Cambria Math" w:hAnsi="Cambria Math"/>
          <w:i/>
          <w:iCs w:val="0"/>
          <w:color w:val="auto"/>
          <w:sz w:val="24"/>
          <w:szCs w:val="22"/>
        </w:rPr>
        <w:instrText xml:space="preserve"> SEQ ( \* ARABIC </w:instrText>
      </w:r>
      <w:r w:rsidR="002A6F3A" w:rsidRPr="002A6F3A">
        <w:rPr>
          <w:rFonts w:ascii="Cambria Math" w:hAnsi="Cambria Math"/>
          <w:i/>
          <w:iCs w:val="0"/>
          <w:color w:val="auto"/>
          <w:sz w:val="24"/>
          <w:szCs w:val="22"/>
        </w:rPr>
        <w:fldChar w:fldCharType="separate"/>
      </w:r>
      <w:r w:rsidR="00C048B8">
        <w:rPr>
          <w:rFonts w:ascii="Cambria Math" w:hAnsi="Cambria Math"/>
          <w:i/>
          <w:iCs w:val="0"/>
          <w:noProof/>
          <w:color w:val="auto"/>
          <w:sz w:val="24"/>
          <w:szCs w:val="22"/>
        </w:rPr>
        <w:t>10</w:t>
      </w:r>
      <w:r w:rsidR="002A6F3A" w:rsidRPr="002A6F3A">
        <w:rPr>
          <w:rFonts w:ascii="Cambria Math" w:hAnsi="Cambria Math"/>
          <w:i/>
          <w:iCs w:val="0"/>
          <w:color w:val="auto"/>
          <w:sz w:val="24"/>
          <w:szCs w:val="22"/>
        </w:rPr>
        <w:fldChar w:fldCharType="end"/>
      </w:r>
      <w:r w:rsidR="002A6F3A" w:rsidRPr="002A6F3A">
        <w:rPr>
          <w:rFonts w:ascii="Cambria Math" w:hAnsi="Cambria Math"/>
          <w:i/>
          <w:iCs w:val="0"/>
          <w:color w:val="auto"/>
          <w:sz w:val="24"/>
          <w:szCs w:val="22"/>
        </w:rPr>
        <w:t xml:space="preserve"> )</w:t>
      </w:r>
    </w:p>
    <w:p w14:paraId="080D35AD" w14:textId="065EBAF6" w:rsidR="008B2FB9" w:rsidRDefault="008B2FB9" w:rsidP="008B2FB9">
      <w:pPr>
        <w:spacing w:after="0" w:line="360" w:lineRule="auto"/>
        <w:rPr>
          <w:rFonts w:eastAsiaTheme="minorEastAsia"/>
        </w:rPr>
      </w:pPr>
      <w:r>
        <w:rPr>
          <w:rFonts w:eastAsiaTheme="minorEastAsia"/>
        </w:rPr>
        <w:t>Keterangan:</w:t>
      </w:r>
    </w:p>
    <w:p w14:paraId="19481E5D" w14:textId="11F6A6A8" w:rsidR="008B2FB9" w:rsidRDefault="008B2FB9" w:rsidP="008B2FB9">
      <w:pPr>
        <w:spacing w:after="0" w:line="360" w:lineRule="auto"/>
        <w:rPr>
          <w:rFonts w:eastAsiaTheme="minorEastAsia"/>
        </w:rPr>
      </w:pPr>
      <w:r>
        <w:rPr>
          <w:rFonts w:eastAsiaTheme="minorEastAsia"/>
        </w:rPr>
        <w:t>x</w:t>
      </w:r>
      <w:r>
        <w:rPr>
          <w:rFonts w:eastAsiaTheme="minorEastAsia"/>
        </w:rPr>
        <w:tab/>
      </w:r>
      <w:r>
        <w:rPr>
          <w:rFonts w:eastAsiaTheme="minorEastAsia"/>
        </w:rPr>
        <w:tab/>
        <w:t xml:space="preserve">= </w:t>
      </w:r>
      <w:r w:rsidR="00CC6A8B" w:rsidRPr="00CC6A8B">
        <w:rPr>
          <w:i/>
        </w:rPr>
        <w:t>Longitude</w:t>
      </w:r>
      <w:r>
        <w:t xml:space="preserve"> (Bujur)</w:t>
      </w:r>
    </w:p>
    <w:p w14:paraId="204B5B5E" w14:textId="7EE03896" w:rsidR="008B2FB9" w:rsidRDefault="008B2FB9" w:rsidP="008B2FB9">
      <w:pPr>
        <w:spacing w:after="0" w:line="360" w:lineRule="auto"/>
        <w:rPr>
          <w:rFonts w:eastAsiaTheme="minorEastAsia"/>
        </w:rPr>
      </w:pPr>
      <w:r>
        <w:rPr>
          <w:rFonts w:eastAsiaTheme="minorEastAsia"/>
        </w:rPr>
        <w:t>y</w:t>
      </w:r>
      <w:r>
        <w:rPr>
          <w:rFonts w:eastAsiaTheme="minorEastAsia"/>
        </w:rPr>
        <w:tab/>
      </w:r>
      <w:r>
        <w:rPr>
          <w:rFonts w:eastAsiaTheme="minorEastAsia"/>
        </w:rPr>
        <w:tab/>
        <w:t xml:space="preserve">= </w:t>
      </w:r>
      <w:r w:rsidR="00CC6A8B" w:rsidRPr="00CC6A8B">
        <w:rPr>
          <w:i/>
        </w:rPr>
        <w:t>Latitude</w:t>
      </w:r>
      <w:r>
        <w:t xml:space="preserve"> (Lintang)</w:t>
      </w:r>
    </w:p>
    <w:p w14:paraId="201A54F1" w14:textId="7FAED0CC" w:rsidR="008B2FB9" w:rsidRDefault="008B2FB9" w:rsidP="008B2FB9">
      <w:pPr>
        <w:spacing w:after="0" w:line="360" w:lineRule="auto"/>
        <w:rPr>
          <w:rFonts w:eastAsiaTheme="minorEastAsia"/>
        </w:rPr>
      </w:pPr>
      <w:r>
        <w:rPr>
          <w:rFonts w:eastAsiaTheme="minorEastAsia"/>
        </w:rPr>
        <w:t>d</w:t>
      </w:r>
      <w:r>
        <w:rPr>
          <w:rFonts w:eastAsiaTheme="minorEastAsia"/>
        </w:rPr>
        <w:tab/>
        <w:t xml:space="preserve"> </w:t>
      </w:r>
      <w:r>
        <w:rPr>
          <w:rFonts w:eastAsiaTheme="minorEastAsia"/>
        </w:rPr>
        <w:tab/>
        <w:t xml:space="preserve">= </w:t>
      </w:r>
      <w:r>
        <w:t>Jarak (km)</w:t>
      </w:r>
    </w:p>
    <w:p w14:paraId="1D4E9AAC" w14:textId="44B0C66E" w:rsidR="008B2FB9" w:rsidRDefault="008B2FB9" w:rsidP="008B2FB9">
      <w:pPr>
        <w:spacing w:after="0" w:line="360" w:lineRule="auto"/>
        <w:rPr>
          <w:rFonts w:eastAsiaTheme="minorEastAsia"/>
        </w:rPr>
      </w:pPr>
      <w:r>
        <w:rPr>
          <w:rFonts w:eastAsiaTheme="minorEastAsia"/>
        </w:rPr>
        <w:t>1 derajat</w:t>
      </w:r>
      <w:r>
        <w:rPr>
          <w:rFonts w:eastAsiaTheme="minorEastAsia"/>
        </w:rPr>
        <w:tab/>
        <w:t xml:space="preserve">= </w:t>
      </w:r>
      <w:r>
        <w:t>0,0174532925 radian</w:t>
      </w:r>
    </w:p>
    <w:p w14:paraId="5991FD98" w14:textId="0500DC6B" w:rsidR="00900B9E" w:rsidRDefault="008B2FB9" w:rsidP="008B2FB9">
      <w:pPr>
        <w:spacing w:after="0" w:line="360" w:lineRule="auto"/>
      </w:pPr>
      <w:r>
        <w:rPr>
          <w:rFonts w:eastAsiaTheme="minorEastAsia"/>
        </w:rPr>
        <w:t>R</w:t>
      </w:r>
      <w:r>
        <w:rPr>
          <w:rFonts w:eastAsiaTheme="minorEastAsia"/>
        </w:rPr>
        <w:tab/>
      </w:r>
      <w:r>
        <w:rPr>
          <w:rFonts w:eastAsiaTheme="minorEastAsia"/>
        </w:rPr>
        <w:tab/>
        <w:t xml:space="preserve">= </w:t>
      </w:r>
      <w:r>
        <w:t>6371 km.</w:t>
      </w:r>
    </w:p>
    <w:p w14:paraId="5AACAF60" w14:textId="77777777" w:rsidR="008C675D" w:rsidRDefault="008C675D" w:rsidP="008B2FB9">
      <w:pPr>
        <w:spacing w:after="0" w:line="360" w:lineRule="auto"/>
      </w:pPr>
    </w:p>
    <w:p w14:paraId="4144340E" w14:textId="77777777" w:rsidR="008C675D" w:rsidRDefault="008C675D" w:rsidP="008B2FB9">
      <w:pPr>
        <w:spacing w:after="0" w:line="360" w:lineRule="auto"/>
      </w:pPr>
    </w:p>
    <w:p w14:paraId="0B6FBFCD" w14:textId="77777777" w:rsidR="008C675D" w:rsidRDefault="008C675D" w:rsidP="008B2FB9">
      <w:pPr>
        <w:spacing w:after="0" w:line="360" w:lineRule="auto"/>
      </w:pPr>
    </w:p>
    <w:p w14:paraId="2FCDD52A" w14:textId="77777777" w:rsidR="00863ADE" w:rsidRDefault="00863ADE" w:rsidP="008B2FB9">
      <w:pPr>
        <w:spacing w:after="0" w:line="360" w:lineRule="auto"/>
      </w:pPr>
    </w:p>
    <w:p w14:paraId="34562D61" w14:textId="732DD4C5" w:rsidR="00A04F6C" w:rsidRDefault="00A04F6C" w:rsidP="00A04F6C">
      <w:pPr>
        <w:pStyle w:val="Heading1"/>
        <w:ind w:left="0" w:firstLine="0"/>
        <w:jc w:val="center"/>
        <w:rPr>
          <w:b/>
          <w:bCs/>
        </w:rPr>
      </w:pPr>
      <w:r>
        <w:rPr>
          <w:b/>
          <w:bCs/>
        </w:rPr>
        <w:lastRenderedPageBreak/>
        <w:br/>
      </w:r>
      <w:bookmarkStart w:id="389" w:name="_Toc175172379"/>
      <w:r w:rsidR="000E0E98">
        <w:rPr>
          <w:b/>
          <w:bCs/>
        </w:rPr>
        <w:t>METODE</w:t>
      </w:r>
      <w:r w:rsidRPr="00A04F6C">
        <w:rPr>
          <w:b/>
          <w:bCs/>
        </w:rPr>
        <w:t xml:space="preserve"> PE</w:t>
      </w:r>
      <w:r w:rsidR="000E0E98">
        <w:rPr>
          <w:b/>
          <w:bCs/>
        </w:rPr>
        <w:t>NELITIAN</w:t>
      </w:r>
      <w:bookmarkEnd w:id="389"/>
    </w:p>
    <w:p w14:paraId="0FD9FAC0" w14:textId="7D6355F0" w:rsidR="00A04F6C" w:rsidRDefault="0035014C" w:rsidP="00AE3CDE">
      <w:pPr>
        <w:pStyle w:val="Heading2"/>
        <w:ind w:left="360"/>
      </w:pPr>
      <w:bookmarkStart w:id="390" w:name="_Toc167181372"/>
      <w:bookmarkStart w:id="391" w:name="_Toc175172380"/>
      <w:r w:rsidRPr="00AE3CDE">
        <w:t>Jenis</w:t>
      </w:r>
      <w:r w:rsidR="00A04F6C" w:rsidRPr="00AE3CDE">
        <w:t xml:space="preserve"> Penelitian</w:t>
      </w:r>
      <w:bookmarkEnd w:id="390"/>
      <w:bookmarkEnd w:id="391"/>
    </w:p>
    <w:p w14:paraId="22810E32" w14:textId="780C6353" w:rsidR="00A04F6C" w:rsidRDefault="00AC1958" w:rsidP="005B64C9">
      <w:pPr>
        <w:spacing w:after="0" w:line="360" w:lineRule="auto"/>
      </w:pPr>
      <w:r w:rsidRPr="00AC1958">
        <w:t xml:space="preserve">Pada penelitian ini menggunakan metode eksperimental yang mendekatkan </w:t>
      </w:r>
      <w:proofErr w:type="spellStart"/>
      <w:r w:rsidRPr="00AC1958">
        <w:t>kepadailmu</w:t>
      </w:r>
      <w:proofErr w:type="spellEnd"/>
      <w:r w:rsidRPr="00AC1958">
        <w:t xml:space="preserve"> pengetahuan dan teknologi dengan tahapan studi literatur kemudian pembahasan dan hasil. Studi literatur mencakup dari beberapa materi Jurnal, Artikel, dan Buku sebelumnya yang relevan guna memperoleh acuan referensi dan pengembangan. Pembahasan meliputi pengumpulan data yang akan diteliti sehingga dapat diperoleh hasil dari analisis data yang telah terkumpul.</w:t>
      </w:r>
    </w:p>
    <w:p w14:paraId="1CE7DAEA" w14:textId="77777777" w:rsidR="00AC1958" w:rsidRDefault="00AC1958" w:rsidP="00AC1958">
      <w:pPr>
        <w:spacing w:after="0" w:line="240" w:lineRule="auto"/>
      </w:pPr>
    </w:p>
    <w:p w14:paraId="08124E45" w14:textId="16F6EDBC" w:rsidR="00901F75" w:rsidRDefault="007A22CD" w:rsidP="00AE3CDE">
      <w:pPr>
        <w:pStyle w:val="Heading2"/>
        <w:ind w:left="360"/>
        <w:rPr>
          <w:lang w:val="en-ID"/>
        </w:rPr>
      </w:pPr>
      <w:bookmarkStart w:id="392" w:name="_Toc167181374"/>
      <w:bookmarkStart w:id="393" w:name="_Toc175172381"/>
      <w:r w:rsidRPr="00AE3CDE">
        <w:t>Metodologi</w:t>
      </w:r>
      <w:r w:rsidR="00901F75" w:rsidRPr="00AE3CDE">
        <w:t xml:space="preserve"> Penelitian</w:t>
      </w:r>
      <w:bookmarkEnd w:id="392"/>
      <w:bookmarkEnd w:id="393"/>
    </w:p>
    <w:p w14:paraId="1E6F5A9C" w14:textId="7833B664" w:rsidR="002B656D" w:rsidRDefault="00901F75" w:rsidP="001662C2">
      <w:pPr>
        <w:spacing w:after="0" w:line="360" w:lineRule="auto"/>
      </w:pPr>
      <w:bookmarkStart w:id="394" w:name="_Hlk168913574"/>
      <w:r>
        <w:t>Secara sistematis</w:t>
      </w:r>
      <w:r w:rsidR="00F9031E">
        <w:t xml:space="preserve"> </w:t>
      </w:r>
      <w:r>
        <w:t>tahapan penelitian yang dilakukan,</w:t>
      </w:r>
      <w:r w:rsidRPr="00901F75">
        <w:t xml:space="preserve"> yaitu dengan cara mengumpulkan kebutuhan, mengembangkan objek dan sistem untuk menentukan tujuan, fungsi dan kebutuhan sistem serta melakukan evaluasi dan perbaikan.</w:t>
      </w:r>
      <w:bookmarkEnd w:id="394"/>
    </w:p>
    <w:p w14:paraId="6C8C0AF0" w14:textId="2B2AA7AD" w:rsidR="00901F75" w:rsidRDefault="00901F75" w:rsidP="00901F75">
      <w:pPr>
        <w:keepNext/>
        <w:spacing w:after="0" w:line="360" w:lineRule="auto"/>
        <w:jc w:val="center"/>
      </w:pPr>
      <w:r w:rsidRPr="00430402">
        <w:rPr>
          <w:noProof/>
        </w:rPr>
        <w:drawing>
          <wp:inline distT="0" distB="0" distL="0" distR="0" wp14:anchorId="76858044" wp14:editId="46F3E0A5">
            <wp:extent cx="2449195" cy="45127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rotWithShape="1">
                    <a:blip r:embed="rId30">
                      <a:extLst>
                        <a:ext uri="{28A0092B-C50C-407E-A947-70E740481C1C}">
                          <a14:useLocalDpi xmlns:a14="http://schemas.microsoft.com/office/drawing/2010/main" val="0"/>
                        </a:ext>
                      </a:extLst>
                    </a:blip>
                    <a:srcRect l="-479" t="-669" r="479" b="-655"/>
                    <a:stretch/>
                  </pic:blipFill>
                  <pic:spPr bwMode="auto">
                    <a:xfrm>
                      <a:off x="0" y="0"/>
                      <a:ext cx="2449195" cy="4512734"/>
                    </a:xfrm>
                    <a:prstGeom prst="rect">
                      <a:avLst/>
                    </a:prstGeom>
                    <a:noFill/>
                    <a:ln>
                      <a:noFill/>
                    </a:ln>
                    <a:extLst>
                      <a:ext uri="{53640926-AAD7-44D8-BBD7-CCE9431645EC}">
                        <a14:shadowObscured xmlns:a14="http://schemas.microsoft.com/office/drawing/2010/main"/>
                      </a:ext>
                    </a:extLst>
                  </pic:spPr>
                </pic:pic>
              </a:graphicData>
            </a:graphic>
          </wp:inline>
        </w:drawing>
      </w:r>
    </w:p>
    <w:p w14:paraId="51186E51" w14:textId="132D477B" w:rsidR="00901F75" w:rsidRPr="00901F75" w:rsidRDefault="00901F75" w:rsidP="00901F75">
      <w:pPr>
        <w:pStyle w:val="Caption"/>
        <w:jc w:val="center"/>
        <w:rPr>
          <w:rFonts w:cs="Times New Roman"/>
          <w:i/>
          <w:iCs w:val="0"/>
        </w:rPr>
      </w:pPr>
      <w:bookmarkStart w:id="395" w:name="_Toc172075621"/>
      <w:bookmarkStart w:id="396" w:name="_Toc172077098"/>
      <w:r w:rsidRPr="00F662E3">
        <w:rPr>
          <w:rFonts w:cs="Times New Roman"/>
          <w:b/>
          <w:bCs/>
          <w:iCs w:val="0"/>
          <w:color w:val="auto"/>
          <w:sz w:val="24"/>
          <w:szCs w:val="24"/>
        </w:rPr>
        <w:t xml:space="preserve">Gambar 3. </w:t>
      </w:r>
      <w:r w:rsidRPr="00F662E3">
        <w:rPr>
          <w:rFonts w:cs="Times New Roman"/>
          <w:b/>
          <w:bCs/>
          <w:i/>
          <w:iCs w:val="0"/>
          <w:color w:val="auto"/>
          <w:sz w:val="24"/>
          <w:szCs w:val="24"/>
        </w:rPr>
        <w:fldChar w:fldCharType="begin"/>
      </w:r>
      <w:r w:rsidRPr="00F662E3">
        <w:rPr>
          <w:rFonts w:cs="Times New Roman"/>
          <w:b/>
          <w:bCs/>
          <w:iCs w:val="0"/>
          <w:color w:val="auto"/>
          <w:sz w:val="24"/>
          <w:szCs w:val="24"/>
        </w:rPr>
        <w:instrText xml:space="preserve"> SEQ Gambar_3. \* ARABIC </w:instrText>
      </w:r>
      <w:r w:rsidRPr="00F662E3">
        <w:rPr>
          <w:rFonts w:cs="Times New Roman"/>
          <w:b/>
          <w:bCs/>
          <w:i/>
          <w:iCs w:val="0"/>
          <w:color w:val="auto"/>
          <w:sz w:val="24"/>
          <w:szCs w:val="24"/>
        </w:rPr>
        <w:fldChar w:fldCharType="separate"/>
      </w:r>
      <w:r w:rsidR="00C048B8">
        <w:rPr>
          <w:rFonts w:cs="Times New Roman"/>
          <w:b/>
          <w:bCs/>
          <w:iCs w:val="0"/>
          <w:noProof/>
          <w:color w:val="auto"/>
          <w:sz w:val="24"/>
          <w:szCs w:val="24"/>
        </w:rPr>
        <w:t>1</w:t>
      </w:r>
      <w:r w:rsidRPr="00F662E3">
        <w:rPr>
          <w:rFonts w:cs="Times New Roman"/>
          <w:b/>
          <w:bCs/>
          <w:i/>
          <w:iCs w:val="0"/>
          <w:color w:val="auto"/>
          <w:sz w:val="24"/>
          <w:szCs w:val="24"/>
        </w:rPr>
        <w:fldChar w:fldCharType="end"/>
      </w:r>
      <w:r w:rsidRPr="005D4B21">
        <w:rPr>
          <w:rFonts w:cs="Times New Roman"/>
          <w:iCs w:val="0"/>
          <w:color w:val="auto"/>
          <w:sz w:val="24"/>
          <w:szCs w:val="24"/>
        </w:rPr>
        <w:t xml:space="preserve">  </w:t>
      </w:r>
      <w:r w:rsidR="00932B1C">
        <w:rPr>
          <w:rFonts w:cs="Times New Roman"/>
          <w:iCs w:val="0"/>
          <w:color w:val="auto"/>
          <w:sz w:val="24"/>
          <w:szCs w:val="24"/>
        </w:rPr>
        <w:t>T</w:t>
      </w:r>
      <w:r w:rsidRPr="005D4B21">
        <w:rPr>
          <w:rFonts w:cs="Times New Roman"/>
          <w:iCs w:val="0"/>
          <w:color w:val="auto"/>
          <w:sz w:val="24"/>
          <w:szCs w:val="24"/>
        </w:rPr>
        <w:t>ahapan penelitian</w:t>
      </w:r>
      <w:bookmarkEnd w:id="395"/>
      <w:bookmarkEnd w:id="396"/>
    </w:p>
    <w:p w14:paraId="7D71C732" w14:textId="77777777" w:rsidR="00725BB5" w:rsidRDefault="00725BB5" w:rsidP="00901F75">
      <w:pPr>
        <w:spacing w:after="0" w:line="360" w:lineRule="auto"/>
        <w:ind w:right="240"/>
      </w:pPr>
      <w:bookmarkStart w:id="397" w:name="_Hlk168913713"/>
    </w:p>
    <w:p w14:paraId="2238CD1D" w14:textId="73307083" w:rsidR="00901F75" w:rsidRDefault="00725BB5" w:rsidP="000E15A0">
      <w:pPr>
        <w:spacing w:after="0" w:line="360" w:lineRule="auto"/>
        <w:ind w:right="240" w:firstLine="567"/>
      </w:pPr>
      <w:r>
        <w:t>G</w:t>
      </w:r>
      <w:r w:rsidR="00901F75" w:rsidRPr="00E33904">
        <w:t>ambar 3.1 memperlihatkan tahapan rancangan penelitian yang akan dilakukan pada pembuatan alat dan sistem,</w:t>
      </w:r>
      <w:r w:rsidR="00AB4EFA">
        <w:t xml:space="preserve"> </w:t>
      </w:r>
      <w:r w:rsidR="00901F75" w:rsidRPr="00E33904">
        <w:t>yang dapat dijelaskan sebagai berikut</w:t>
      </w:r>
      <w:r w:rsidR="00901F75">
        <w:t>:</w:t>
      </w:r>
      <w:bookmarkEnd w:id="397"/>
    </w:p>
    <w:p w14:paraId="7BFD3302" w14:textId="3AAA0ECF" w:rsidR="00901F75" w:rsidRDefault="00901F75" w:rsidP="00725BB5">
      <w:pPr>
        <w:pStyle w:val="ListParagraph"/>
        <w:numPr>
          <w:ilvl w:val="0"/>
          <w:numId w:val="18"/>
        </w:numPr>
        <w:spacing w:after="0" w:line="360" w:lineRule="auto"/>
        <w:ind w:left="284" w:hanging="284"/>
      </w:pPr>
      <w:r>
        <w:t xml:space="preserve">Identifikasi masalah mengenai keamanan </w:t>
      </w:r>
      <w:r w:rsidR="008C1438">
        <w:t>helm</w:t>
      </w:r>
      <w:r>
        <w:t xml:space="preserve"> dari pencuri dilakukan melalui beberapa tahapan, diawali dengan penentuan topik dan rumusan masalah yang jelas. Pencurian helm merupakan salah satu masalah yang menjadi perhatian di kalangan masyarakat saat ini pemanfaatan </w:t>
      </w:r>
      <w:r w:rsidR="00CC6A8B" w:rsidRPr="00CC6A8B">
        <w:rPr>
          <w:i/>
          <w:iCs/>
        </w:rPr>
        <w:t>Internet of Things</w:t>
      </w:r>
      <w:r>
        <w:t xml:space="preserve"> yang dapat mendeteksi pencurian helm dan melacak lokasi helm jika tercuri</w:t>
      </w:r>
      <w:r w:rsidR="00CF31CA">
        <w:t>. S</w:t>
      </w:r>
      <w:r>
        <w:t xml:space="preserve">istem keamanan helm ini dirancang menggunakan perangkat </w:t>
      </w:r>
      <w:r w:rsidR="00930CB2" w:rsidRPr="00930CB2">
        <w:rPr>
          <w:i/>
          <w:iCs/>
        </w:rPr>
        <w:t>microcontroller</w:t>
      </w:r>
      <w:r w:rsidRPr="002D4D19">
        <w:rPr>
          <w:i/>
          <w:iCs/>
        </w:rPr>
        <w:t>.</w:t>
      </w:r>
    </w:p>
    <w:p w14:paraId="3A157FD0" w14:textId="0E34BBA0" w:rsidR="00DD4D12" w:rsidRDefault="00DD4D12" w:rsidP="00725BB5">
      <w:pPr>
        <w:pStyle w:val="ListParagraph"/>
        <w:numPr>
          <w:ilvl w:val="0"/>
          <w:numId w:val="18"/>
        </w:numPr>
        <w:spacing w:after="0" w:line="360" w:lineRule="auto"/>
        <w:ind w:left="284" w:hanging="284"/>
      </w:pPr>
      <w:r>
        <w:t xml:space="preserve">Studi </w:t>
      </w:r>
      <w:r w:rsidR="002D4D19">
        <w:t>l</w:t>
      </w:r>
      <w:r>
        <w:t xml:space="preserve">iteratur yaitu mencari sumber-sumber referensi mengenai teori </w:t>
      </w:r>
      <w:r w:rsidR="00CF31CA">
        <w:t>e</w:t>
      </w:r>
      <w:r>
        <w:t>sp32,</w:t>
      </w:r>
      <w:r w:rsidR="002D4D19">
        <w:t xml:space="preserve"> </w:t>
      </w:r>
      <w:r w:rsidR="00CF31CA">
        <w:t>e</w:t>
      </w:r>
      <w:r>
        <w:t>sp32cam,</w:t>
      </w:r>
      <w:r w:rsidR="00203FD4">
        <w:t xml:space="preserve"> </w:t>
      </w:r>
      <w:r>
        <w:t xml:space="preserve">GPS Neo Blok S </w:t>
      </w:r>
      <w:r w:rsidR="002D4D19">
        <w:t>N</w:t>
      </w:r>
      <w:r>
        <w:t>8M,</w:t>
      </w:r>
      <w:r w:rsidR="002D4D19">
        <w:t xml:space="preserve"> </w:t>
      </w:r>
      <w:r>
        <w:t xml:space="preserve">HC-05 metode </w:t>
      </w:r>
      <w:r w:rsidR="007E7DFC" w:rsidRPr="007E7DFC">
        <w:rPr>
          <w:i/>
          <w:iCs/>
        </w:rPr>
        <w:t>master</w:t>
      </w:r>
      <w:r w:rsidRPr="0067702C">
        <w:rPr>
          <w:i/>
          <w:iCs/>
        </w:rPr>
        <w:t xml:space="preserve"> </w:t>
      </w:r>
      <w:r>
        <w:t xml:space="preserve">and </w:t>
      </w:r>
      <w:r w:rsidR="007E7DFC" w:rsidRPr="007E7DFC">
        <w:rPr>
          <w:i/>
          <w:iCs/>
        </w:rPr>
        <w:t>slave</w:t>
      </w:r>
      <w:r>
        <w:t xml:space="preserve">, data </w:t>
      </w:r>
      <w:r w:rsidRPr="00176DB1">
        <w:rPr>
          <w:i/>
          <w:iCs/>
        </w:rPr>
        <w:t xml:space="preserve">base, </w:t>
      </w:r>
      <w:r w:rsidR="00930CB2" w:rsidRPr="00930CB2">
        <w:rPr>
          <w:i/>
          <w:iCs/>
        </w:rPr>
        <w:t>firebase</w:t>
      </w:r>
      <w:r w:rsidR="008C1438" w:rsidRPr="00176DB1">
        <w:rPr>
          <w:i/>
          <w:iCs/>
        </w:rPr>
        <w:t>, google</w:t>
      </w:r>
      <w:r w:rsidRPr="00176DB1">
        <w:rPr>
          <w:i/>
          <w:iCs/>
        </w:rPr>
        <w:t xml:space="preserve"> drive</w:t>
      </w:r>
      <w:r>
        <w:t>, modul</w:t>
      </w:r>
      <w:r w:rsidR="00203FD4">
        <w:t xml:space="preserve"> </w:t>
      </w:r>
      <w:proofErr w:type="spellStart"/>
      <w:r w:rsidR="00CC6A8B" w:rsidRPr="00CC6A8B">
        <w:rPr>
          <w:i/>
          <w:iCs/>
        </w:rPr>
        <w:t>wifi</w:t>
      </w:r>
      <w:proofErr w:type="spellEnd"/>
      <w:r>
        <w:t>.</w:t>
      </w:r>
      <w:r w:rsidR="00421EAE">
        <w:t xml:space="preserve"> </w:t>
      </w:r>
      <w:r w:rsidR="00203FD4" w:rsidRPr="00176DB1">
        <w:rPr>
          <w:i/>
          <w:iCs/>
        </w:rPr>
        <w:t>Pemrograman</w:t>
      </w:r>
      <w:r w:rsidRPr="00176DB1">
        <w:rPr>
          <w:i/>
          <w:iCs/>
        </w:rPr>
        <w:t xml:space="preserve"> C++,</w:t>
      </w:r>
      <w:r w:rsidR="00176DB1" w:rsidRPr="00176DB1">
        <w:rPr>
          <w:i/>
          <w:iCs/>
        </w:rPr>
        <w:t xml:space="preserve"> </w:t>
      </w:r>
      <w:r w:rsidRPr="00176DB1">
        <w:rPr>
          <w:i/>
          <w:iCs/>
        </w:rPr>
        <w:t xml:space="preserve">Google </w:t>
      </w:r>
      <w:r w:rsidR="008C1438" w:rsidRPr="00176DB1">
        <w:rPr>
          <w:i/>
          <w:iCs/>
        </w:rPr>
        <w:t>Scrip, Java</w:t>
      </w:r>
      <w:r>
        <w:t>.</w:t>
      </w:r>
      <w:r w:rsidRPr="00F605C0">
        <w:t xml:space="preserve"> Pada tahap ini penulis </w:t>
      </w:r>
      <w:r w:rsidR="008C1438" w:rsidRPr="00F605C0">
        <w:t>mempelajari</w:t>
      </w:r>
      <w:r w:rsidRPr="00F605C0">
        <w:t xml:space="preserve"> penggunaan dan karakteristik mengenai </w:t>
      </w:r>
      <w:r w:rsidR="00930CB2" w:rsidRPr="00930CB2">
        <w:rPr>
          <w:i/>
        </w:rPr>
        <w:t>sensor</w:t>
      </w:r>
      <w:r w:rsidRPr="00F605C0">
        <w:t xml:space="preserve"> dan pemrograman pembuatan sistem.</w:t>
      </w:r>
    </w:p>
    <w:p w14:paraId="48E5692B" w14:textId="7E3E5AC0" w:rsidR="00DD4D12" w:rsidRDefault="00DD4D12" w:rsidP="00725BB5">
      <w:pPr>
        <w:pStyle w:val="ListParagraph"/>
        <w:numPr>
          <w:ilvl w:val="0"/>
          <w:numId w:val="18"/>
        </w:numPr>
        <w:spacing w:after="0" w:line="360" w:lineRule="auto"/>
        <w:ind w:left="284" w:hanging="284"/>
      </w:pPr>
      <w:r>
        <w:t xml:space="preserve">Tahap </w:t>
      </w:r>
      <w:r w:rsidR="008C1438">
        <w:t>ketiga yaitu</w:t>
      </w:r>
      <w:r>
        <w:t xml:space="preserve"> perancangan </w:t>
      </w:r>
      <w:r w:rsidRPr="002D4D19">
        <w:rPr>
          <w:i/>
          <w:iCs/>
        </w:rPr>
        <w:t>Hardware</w:t>
      </w:r>
      <w:r>
        <w:t xml:space="preserve"> diawali dengan pembuatan diagram blok sebagai garis besar pada perancangan helm anti maling </w:t>
      </w:r>
      <w:r w:rsidR="0097123E">
        <w:t>berbasis</w:t>
      </w:r>
      <w:r>
        <w:t xml:space="preserve"> </w:t>
      </w:r>
      <w:r w:rsidRPr="00176DB1">
        <w:rPr>
          <w:i/>
          <w:iCs/>
        </w:rPr>
        <w:t>automatic object tracking</w:t>
      </w:r>
      <w:r>
        <w:t xml:space="preserve"> </w:t>
      </w:r>
      <w:r w:rsidR="008C1438">
        <w:t>berbasis</w:t>
      </w:r>
      <w:r>
        <w:t xml:space="preserve"> </w:t>
      </w:r>
      <w:r w:rsidR="00930CB2" w:rsidRPr="00930CB2">
        <w:rPr>
          <w:i/>
        </w:rPr>
        <w:t>Android</w:t>
      </w:r>
      <w:r>
        <w:t>.</w:t>
      </w:r>
      <w:r w:rsidR="00421EAE">
        <w:t xml:space="preserve"> </w:t>
      </w:r>
      <w:r w:rsidR="007E7DFC" w:rsidRPr="007E7DFC">
        <w:rPr>
          <w:i/>
        </w:rPr>
        <w:t>IoT</w:t>
      </w:r>
      <w:r>
        <w:t>(</w:t>
      </w:r>
      <w:r w:rsidR="00CC6A8B" w:rsidRPr="00CC6A8B">
        <w:rPr>
          <w:i/>
          <w:iCs/>
        </w:rPr>
        <w:t>Internet of Things</w:t>
      </w:r>
      <w:r>
        <w:t>)</w:t>
      </w:r>
      <w:r w:rsidR="00EE7745">
        <w:t xml:space="preserve"> </w:t>
      </w:r>
      <w:r w:rsidR="006B6F0E">
        <w:t>s</w:t>
      </w:r>
      <w:r>
        <w:t xml:space="preserve">ebagai alat keamanan helm </w:t>
      </w:r>
      <w:r w:rsidR="008C1438">
        <w:t>portable</w:t>
      </w:r>
      <w:r>
        <w:t>.</w:t>
      </w:r>
    </w:p>
    <w:p w14:paraId="2283B9EF" w14:textId="7698C4B3" w:rsidR="00DD4D12" w:rsidRDefault="00DD4D12" w:rsidP="00725BB5">
      <w:pPr>
        <w:pStyle w:val="ListParagraph"/>
        <w:numPr>
          <w:ilvl w:val="0"/>
          <w:numId w:val="18"/>
        </w:numPr>
        <w:spacing w:after="0" w:line="360" w:lineRule="auto"/>
        <w:ind w:left="284" w:hanging="284"/>
      </w:pPr>
      <w:r>
        <w:t xml:space="preserve">Tahap keempat perancangan </w:t>
      </w:r>
      <w:r w:rsidR="00CC6A8B" w:rsidRPr="00CC6A8B">
        <w:rPr>
          <w:i/>
          <w:iCs/>
        </w:rPr>
        <w:t>software</w:t>
      </w:r>
      <w:r>
        <w:t xml:space="preserve"> dengan membuat sistem pantau perangkat lunak dan control merancang </w:t>
      </w:r>
      <w:r w:rsidRPr="00176DB1">
        <w:rPr>
          <w:i/>
          <w:iCs/>
        </w:rPr>
        <w:t>user interface</w:t>
      </w:r>
      <w:r>
        <w:t xml:space="preserve">  dengan </w:t>
      </w:r>
      <w:r w:rsidR="008C1438">
        <w:t>intuitif, mudah</w:t>
      </w:r>
      <w:r>
        <w:t xml:space="preserve"> </w:t>
      </w:r>
      <w:r w:rsidR="008C1438">
        <w:t>digunakan, dan</w:t>
      </w:r>
      <w:r>
        <w:t xml:space="preserve"> sesuai dengan </w:t>
      </w:r>
      <w:r w:rsidR="008C1438" w:rsidRPr="00176DB1">
        <w:rPr>
          <w:i/>
          <w:iCs/>
        </w:rPr>
        <w:t>platform</w:t>
      </w:r>
      <w:r w:rsidRPr="00176DB1">
        <w:rPr>
          <w:i/>
          <w:iCs/>
        </w:rPr>
        <w:t xml:space="preserve"> </w:t>
      </w:r>
      <w:r w:rsidR="00930CB2" w:rsidRPr="00930CB2">
        <w:rPr>
          <w:i/>
          <w:iCs/>
        </w:rPr>
        <w:t>Android</w:t>
      </w:r>
      <w:r w:rsidR="008C1438">
        <w:t xml:space="preserve">. </w:t>
      </w:r>
      <w:proofErr w:type="spellStart"/>
      <w:r w:rsidR="00CC4BFD" w:rsidRPr="00CC4BFD">
        <w:rPr>
          <w:i/>
          <w:iCs/>
        </w:rPr>
        <w:t>Dtabase</w:t>
      </w:r>
      <w:proofErr w:type="spellEnd"/>
      <w:r>
        <w:t xml:space="preserve"> harus dirancang untuk menyimpan data secara efisien dan </w:t>
      </w:r>
      <w:r w:rsidR="008C1438">
        <w:t xml:space="preserve">aman. </w:t>
      </w:r>
      <w:r>
        <w:t xml:space="preserve">pemrograman dan alat pengembangan harus dipilih berdasarkan kebutuhan dan batasan </w:t>
      </w:r>
      <w:r w:rsidR="008C1438">
        <w:t>aplikasi. Aplikasi</w:t>
      </w:r>
      <w:r>
        <w:t xml:space="preserve"> harus diuji secara menyeluruh untuk memastikan bahwa aplikasi berfungsi dengan benar dan tidak ada </w:t>
      </w:r>
      <w:r w:rsidRPr="0084237D">
        <w:rPr>
          <w:i/>
          <w:iCs/>
        </w:rPr>
        <w:t>bug</w:t>
      </w:r>
      <w:r>
        <w:t>.</w:t>
      </w:r>
    </w:p>
    <w:p w14:paraId="71EF3E74" w14:textId="701F7BE3" w:rsidR="00DD4D12" w:rsidRPr="00DD4D12" w:rsidRDefault="00DD4D12" w:rsidP="00B17948">
      <w:pPr>
        <w:pStyle w:val="ListParagraph"/>
        <w:numPr>
          <w:ilvl w:val="0"/>
          <w:numId w:val="18"/>
        </w:numPr>
        <w:spacing w:after="0" w:line="360" w:lineRule="auto"/>
        <w:ind w:left="284" w:hanging="284"/>
      </w:pPr>
      <w:r w:rsidRPr="00B17948">
        <w:t xml:space="preserve">Tahap kelima, pengujian sistem ini dilakukan oleh penulis untuk mengetahui hasil pengujian sistem dari proses pembuatan yang telah dilakukan pada tahap ketiga, dan keempat jika terjadi </w:t>
      </w:r>
      <w:r w:rsidR="00CC6A8B" w:rsidRPr="00CC6A8B">
        <w:rPr>
          <w:i/>
        </w:rPr>
        <w:t>error</w:t>
      </w:r>
      <w:r w:rsidRPr="00B17948">
        <w:t>, ada perangkat yang tidak berjalan dan bug pada aplikasi, maka akan dilakukan proses perbaikan dan pengecekan kembali.</w:t>
      </w:r>
    </w:p>
    <w:p w14:paraId="7B456418" w14:textId="200A4553" w:rsidR="00DD4D12" w:rsidRDefault="00DD4D12" w:rsidP="00B17948">
      <w:pPr>
        <w:pStyle w:val="ListParagraph"/>
        <w:numPr>
          <w:ilvl w:val="0"/>
          <w:numId w:val="18"/>
        </w:numPr>
        <w:spacing w:after="0" w:line="360" w:lineRule="auto"/>
        <w:ind w:left="284" w:hanging="284"/>
        <w:rPr>
          <w:rStyle w:val="oypena"/>
        </w:rPr>
      </w:pPr>
      <w:r w:rsidRPr="00B17948">
        <w:lastRenderedPageBreak/>
        <w:t xml:space="preserve">Tahap keenam </w:t>
      </w:r>
      <w:r w:rsidR="00CF31CA">
        <w:t>a</w:t>
      </w:r>
      <w:r w:rsidRPr="00B17948">
        <w:t xml:space="preserve">nalisa hasil dari pengujian alat berupa </w:t>
      </w:r>
      <w:r w:rsidR="00CC6A8B" w:rsidRPr="00CC6A8B">
        <w:rPr>
          <w:i/>
          <w:iCs/>
        </w:rPr>
        <w:t>software</w:t>
      </w:r>
      <w:r w:rsidRPr="00B17948">
        <w:t xml:space="preserve"> dan </w:t>
      </w:r>
      <w:r w:rsidR="00CC6A8B" w:rsidRPr="00CC6A8B">
        <w:rPr>
          <w:i/>
          <w:iCs/>
        </w:rPr>
        <w:t>hardware</w:t>
      </w:r>
      <w:r w:rsidR="008C1438" w:rsidRPr="00B17948">
        <w:t xml:space="preserve">, </w:t>
      </w:r>
      <w:r w:rsidR="00CF31CA">
        <w:t>d</w:t>
      </w:r>
      <w:r w:rsidR="008C1438" w:rsidRPr="00B17948">
        <w:t>ari</w:t>
      </w:r>
      <w:r w:rsidRPr="00B17948">
        <w:t xml:space="preserve"> segi </w:t>
      </w:r>
      <w:r w:rsidR="00CC6A8B" w:rsidRPr="00CC6A8B">
        <w:rPr>
          <w:i/>
          <w:iCs/>
        </w:rPr>
        <w:t>hardware</w:t>
      </w:r>
      <w:r w:rsidRPr="00B17948">
        <w:t xml:space="preserve"> yang diuji </w:t>
      </w:r>
      <w:r w:rsidR="008C1438" w:rsidRPr="00B17948">
        <w:t>parameter, akurasi</w:t>
      </w:r>
      <w:r w:rsidRPr="00B17948">
        <w:t xml:space="preserve"> koordinat </w:t>
      </w:r>
      <w:r w:rsidR="000D4F6B">
        <w:t>GPS</w:t>
      </w:r>
      <w:r w:rsidRPr="00B17948">
        <w:t xml:space="preserve">, pengujian ketahanan daya dari baterai pada saat sistem </w:t>
      </w:r>
      <w:r w:rsidR="008C1438" w:rsidRPr="00B17948">
        <w:t>aktif, pengujian</w:t>
      </w:r>
      <w:r>
        <w:rPr>
          <w:rStyle w:val="oypena"/>
        </w:rPr>
        <w:t xml:space="preserve"> transmisi HC-05 pengujian </w:t>
      </w:r>
      <w:r w:rsidR="008C1438">
        <w:rPr>
          <w:rStyle w:val="oypena"/>
        </w:rPr>
        <w:t>esp</w:t>
      </w:r>
      <w:r w:rsidR="00176DB1">
        <w:rPr>
          <w:rStyle w:val="oypena"/>
        </w:rPr>
        <w:t>3</w:t>
      </w:r>
      <w:r>
        <w:rPr>
          <w:rStyle w:val="oypena"/>
        </w:rPr>
        <w:t>2cam</w:t>
      </w:r>
      <w:r w:rsidR="00D72481">
        <w:rPr>
          <w:rStyle w:val="oypena"/>
        </w:rPr>
        <w:t>.</w:t>
      </w:r>
      <w:r>
        <w:rPr>
          <w:rStyle w:val="oypena"/>
        </w:rPr>
        <w:t xml:space="preserve"> </w:t>
      </w:r>
      <w:r w:rsidR="00D72481">
        <w:rPr>
          <w:rStyle w:val="oypena"/>
        </w:rPr>
        <w:t>P</w:t>
      </w:r>
      <w:r>
        <w:rPr>
          <w:rStyle w:val="oypena"/>
        </w:rPr>
        <w:t>engujian</w:t>
      </w:r>
      <w:r w:rsidR="00D72481" w:rsidRPr="00D72481">
        <w:rPr>
          <w:rStyle w:val="oypena"/>
        </w:rPr>
        <w:t xml:space="preserve"> </w:t>
      </w:r>
      <w:r w:rsidR="00D72481">
        <w:rPr>
          <w:rStyle w:val="oypena"/>
        </w:rPr>
        <w:t>esp32cam</w:t>
      </w:r>
      <w:r>
        <w:rPr>
          <w:rStyle w:val="oypena"/>
        </w:rPr>
        <w:t xml:space="preserve"> pengambilan gambar secara berkala pengujian pengiriman data ke </w:t>
      </w:r>
      <w:r w:rsidR="00930CB2" w:rsidRPr="00930CB2">
        <w:rPr>
          <w:rStyle w:val="oypena"/>
          <w:i/>
          <w:iCs/>
        </w:rPr>
        <w:t>firebase</w:t>
      </w:r>
      <w:r>
        <w:rPr>
          <w:rStyle w:val="oypena"/>
        </w:rPr>
        <w:t xml:space="preserve"> dan </w:t>
      </w:r>
      <w:r w:rsidRPr="00176DB1">
        <w:rPr>
          <w:rStyle w:val="oypena"/>
          <w:i/>
          <w:iCs/>
        </w:rPr>
        <w:t>google drive</w:t>
      </w:r>
      <w:r>
        <w:rPr>
          <w:rStyle w:val="oypena"/>
        </w:rPr>
        <w:t xml:space="preserve">, dari segi aplikasi yang di uji adalah </w:t>
      </w:r>
      <w:r w:rsidR="00930CB2" w:rsidRPr="00930CB2">
        <w:rPr>
          <w:rStyle w:val="oypena"/>
          <w:i/>
          <w:iCs/>
        </w:rPr>
        <w:t>QOS</w:t>
      </w:r>
      <w:r>
        <w:rPr>
          <w:rStyle w:val="oypena"/>
        </w:rPr>
        <w:t xml:space="preserve">, </w:t>
      </w:r>
      <w:r w:rsidR="007E7DFC" w:rsidRPr="007E7DFC">
        <w:rPr>
          <w:rStyle w:val="oypena"/>
          <w:i/>
          <w:iCs/>
        </w:rPr>
        <w:t>delay</w:t>
      </w:r>
      <w:r w:rsidR="00EB377A">
        <w:rPr>
          <w:rStyle w:val="oypena"/>
        </w:rPr>
        <w:t>.</w:t>
      </w:r>
    </w:p>
    <w:p w14:paraId="44EEAAF3" w14:textId="62950CCE" w:rsidR="0093355D" w:rsidRDefault="00DD4D12" w:rsidP="00BD0D72">
      <w:pPr>
        <w:pStyle w:val="ListParagraph"/>
        <w:numPr>
          <w:ilvl w:val="0"/>
          <w:numId w:val="18"/>
        </w:numPr>
        <w:spacing w:after="0" w:line="360" w:lineRule="auto"/>
        <w:ind w:left="284" w:hanging="284"/>
      </w:pPr>
      <w:r>
        <w:t>Pada tahap ketujuh</w:t>
      </w:r>
      <w:r w:rsidR="0067702C">
        <w:t xml:space="preserve"> </w:t>
      </w:r>
      <w:r>
        <w:t>dilakukan pembuatan kesimpulan berdasarkan hasil pengujian dan analisis data. Kesimpulan ditarik berdasarkan rumusan masalah dan tujuan penelitian, serta hasil akhir percobaan. Kesimpulan ini dirumuskan dengan tujuan untuk menjawab pertanyaan penelitian dan memberikan gambaran menyeluruh tentang temuan penelitian.</w:t>
      </w:r>
    </w:p>
    <w:p w14:paraId="2E203D84" w14:textId="77777777" w:rsidR="000B0A7F" w:rsidRDefault="000B0A7F" w:rsidP="000B0A7F">
      <w:pPr>
        <w:spacing w:after="0" w:line="240" w:lineRule="auto"/>
      </w:pPr>
    </w:p>
    <w:p w14:paraId="6DFEF6BF" w14:textId="25520B2A" w:rsidR="00DD4D12" w:rsidRDefault="00DD4D12" w:rsidP="000B0A7F">
      <w:pPr>
        <w:pStyle w:val="Heading2"/>
        <w:spacing w:line="240" w:lineRule="auto"/>
        <w:ind w:left="360"/>
      </w:pPr>
      <w:bookmarkStart w:id="398" w:name="_Toc175172382"/>
      <w:r>
        <w:t>Perancangan Alat dan Aplikasi</w:t>
      </w:r>
      <w:bookmarkEnd w:id="398"/>
    </w:p>
    <w:p w14:paraId="57831CE7" w14:textId="3C0467C4" w:rsidR="00DD4D12" w:rsidRPr="00DD4D12" w:rsidRDefault="00DD4D12" w:rsidP="00C442F8">
      <w:pPr>
        <w:pStyle w:val="Heading3"/>
      </w:pPr>
      <w:bookmarkStart w:id="399" w:name="_Toc175172383"/>
      <w:r w:rsidRPr="006B4FC8">
        <w:t>Blok Diagram</w:t>
      </w:r>
      <w:bookmarkEnd w:id="399"/>
    </w:p>
    <w:p w14:paraId="3FEB72F0" w14:textId="03855FC5" w:rsidR="00DD4D12" w:rsidRPr="00421EAE" w:rsidRDefault="00DD4D12" w:rsidP="008D31AB">
      <w:pPr>
        <w:spacing w:after="0" w:line="360" w:lineRule="auto"/>
        <w:rPr>
          <w:rFonts w:cs="Times New Roman"/>
          <w:szCs w:val="24"/>
        </w:rPr>
      </w:pPr>
      <w:r w:rsidRPr="00DD4D12">
        <w:rPr>
          <w:rFonts w:cs="Times New Roman"/>
          <w:szCs w:val="24"/>
          <w:lang w:val="en-ID"/>
        </w:rPr>
        <w:t xml:space="preserve">Perancangan </w:t>
      </w:r>
      <w:r w:rsidR="00624F85">
        <w:rPr>
          <w:rFonts w:cs="Times New Roman"/>
          <w:szCs w:val="24"/>
          <w:lang w:val="en-ID"/>
        </w:rPr>
        <w:t>a</w:t>
      </w:r>
      <w:r w:rsidRPr="00DD4D12">
        <w:rPr>
          <w:rFonts w:cs="Times New Roman"/>
          <w:szCs w:val="24"/>
          <w:lang w:val="en-ID"/>
        </w:rPr>
        <w:t xml:space="preserve">lat dan </w:t>
      </w:r>
      <w:r w:rsidR="00624F85">
        <w:rPr>
          <w:rFonts w:cs="Times New Roman"/>
          <w:szCs w:val="24"/>
          <w:lang w:val="en-ID"/>
        </w:rPr>
        <w:t>a</w:t>
      </w:r>
      <w:r w:rsidRPr="00DD4D12">
        <w:rPr>
          <w:rFonts w:cs="Times New Roman"/>
          <w:szCs w:val="24"/>
          <w:lang w:val="en-ID"/>
        </w:rPr>
        <w:t xml:space="preserve">plikasi dibuat dalam bentuk blok diagram. Diagram blok ini merujuk pada sistem penelitian berdasarkan logika berfikir untuk mencapai hasil akhir dari penelitian yang memiliki tujuan untuk memberikan informasi tentang penerapan konsep </w:t>
      </w:r>
      <w:r w:rsidR="002671C5">
        <w:rPr>
          <w:rFonts w:cs="Times New Roman"/>
          <w:szCs w:val="24"/>
        </w:rPr>
        <w:t>p</w:t>
      </w:r>
      <w:r w:rsidRPr="00DD4D12">
        <w:rPr>
          <w:rFonts w:cs="Times New Roman"/>
          <w:szCs w:val="24"/>
        </w:rPr>
        <w:t xml:space="preserve">erancangan </w:t>
      </w:r>
      <w:r w:rsidR="002671C5">
        <w:rPr>
          <w:rFonts w:cs="Times New Roman"/>
          <w:szCs w:val="24"/>
        </w:rPr>
        <w:t>s</w:t>
      </w:r>
      <w:r w:rsidRPr="00DD4D12">
        <w:rPr>
          <w:rFonts w:cs="Times New Roman"/>
          <w:szCs w:val="24"/>
        </w:rPr>
        <w:t xml:space="preserve">istem </w:t>
      </w:r>
      <w:r w:rsidR="002671C5">
        <w:rPr>
          <w:rFonts w:cs="Times New Roman"/>
          <w:szCs w:val="24"/>
        </w:rPr>
        <w:t>a</w:t>
      </w:r>
      <w:r w:rsidRPr="00DD4D12">
        <w:rPr>
          <w:rFonts w:cs="Times New Roman"/>
          <w:szCs w:val="24"/>
        </w:rPr>
        <w:t xml:space="preserve">lat </w:t>
      </w:r>
      <w:r w:rsidR="002671C5">
        <w:rPr>
          <w:rFonts w:cs="Times New Roman"/>
          <w:szCs w:val="24"/>
        </w:rPr>
        <w:t>k</w:t>
      </w:r>
      <w:r w:rsidRPr="00DD4D12">
        <w:rPr>
          <w:rFonts w:cs="Times New Roman"/>
          <w:szCs w:val="24"/>
        </w:rPr>
        <w:t xml:space="preserve">eamanan dan </w:t>
      </w:r>
      <w:r w:rsidR="00815E3C">
        <w:rPr>
          <w:rFonts w:cs="Times New Roman"/>
          <w:szCs w:val="24"/>
        </w:rPr>
        <w:t>p</w:t>
      </w:r>
      <w:r w:rsidRPr="00DD4D12">
        <w:rPr>
          <w:rFonts w:cs="Times New Roman"/>
          <w:szCs w:val="24"/>
        </w:rPr>
        <w:t xml:space="preserve">emantauan </w:t>
      </w:r>
      <w:r w:rsidR="00651128" w:rsidRPr="00DD4D12">
        <w:rPr>
          <w:rFonts w:cs="Times New Roman"/>
          <w:szCs w:val="24"/>
        </w:rPr>
        <w:t xml:space="preserve">helm anti maling dengan fitur </w:t>
      </w:r>
      <w:r w:rsidR="007E7DFC" w:rsidRPr="007E7DFC">
        <w:rPr>
          <w:rFonts w:cs="Times New Roman"/>
          <w:i/>
          <w:iCs/>
          <w:szCs w:val="24"/>
        </w:rPr>
        <w:t>Automated Object Tracking</w:t>
      </w:r>
      <w:r w:rsidR="00651128" w:rsidRPr="00DD4D12">
        <w:rPr>
          <w:rFonts w:cs="Times New Roman"/>
          <w:i/>
          <w:iCs/>
          <w:szCs w:val="24"/>
        </w:rPr>
        <w:t xml:space="preserve"> </w:t>
      </w:r>
      <w:r w:rsidR="00651128" w:rsidRPr="00DD4D12">
        <w:rPr>
          <w:rFonts w:cs="Times New Roman"/>
          <w:szCs w:val="24"/>
        </w:rPr>
        <w:t xml:space="preserve">berbasis aplikasi </w:t>
      </w:r>
      <w:r w:rsidR="00930CB2" w:rsidRPr="00930CB2">
        <w:rPr>
          <w:rFonts w:cs="Times New Roman"/>
          <w:i/>
          <w:szCs w:val="24"/>
        </w:rPr>
        <w:t>Android</w:t>
      </w:r>
      <w:r w:rsidR="00651128">
        <w:rPr>
          <w:rFonts w:cs="Times New Roman"/>
          <w:szCs w:val="24"/>
        </w:rPr>
        <w:t>.</w:t>
      </w:r>
    </w:p>
    <w:p w14:paraId="7F1FEDA1" w14:textId="2F7DB48A" w:rsidR="004B3528" w:rsidRPr="004B3528" w:rsidRDefault="003B48BE" w:rsidP="008D31AB">
      <w:pPr>
        <w:spacing w:after="0" w:line="240" w:lineRule="auto"/>
        <w:jc w:val="center"/>
        <w:rPr>
          <w:rFonts w:eastAsia="Times New Roman" w:cs="Times New Roman"/>
          <w:kern w:val="0"/>
          <w:szCs w:val="24"/>
          <w:lang w:val="en-ID" w:eastAsia="en-ID"/>
          <w14:ligatures w14:val="none"/>
        </w:rPr>
      </w:pPr>
      <w:r w:rsidRPr="003B48BE">
        <w:rPr>
          <w:rFonts w:eastAsia="Times New Roman" w:cs="Times New Roman"/>
          <w:noProof/>
          <w:kern w:val="0"/>
          <w:szCs w:val="24"/>
          <w:lang w:val="en-ID" w:eastAsia="en-ID"/>
          <w14:ligatures w14:val="none"/>
        </w:rPr>
        <w:lastRenderedPageBreak/>
        <w:drawing>
          <wp:inline distT="0" distB="0" distL="0" distR="0" wp14:anchorId="7C5C4D6F" wp14:editId="0483EE99">
            <wp:extent cx="3595254" cy="3672712"/>
            <wp:effectExtent l="0" t="0" r="0" b="0"/>
            <wp:docPr id="1254277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9557" cy="3687323"/>
                    </a:xfrm>
                    <a:prstGeom prst="rect">
                      <a:avLst/>
                    </a:prstGeom>
                    <a:noFill/>
                    <a:ln>
                      <a:noFill/>
                    </a:ln>
                  </pic:spPr>
                </pic:pic>
              </a:graphicData>
            </a:graphic>
          </wp:inline>
        </w:drawing>
      </w:r>
    </w:p>
    <w:p w14:paraId="2A8E644B" w14:textId="55FA7002" w:rsidR="00DD4D12" w:rsidRPr="00DD4D12" w:rsidRDefault="00DD4D12" w:rsidP="00DD4D12">
      <w:pPr>
        <w:pStyle w:val="Caption"/>
        <w:jc w:val="center"/>
        <w:rPr>
          <w:rFonts w:cs="Times New Roman"/>
          <w:i/>
          <w:iCs w:val="0"/>
          <w:lang w:val="en-ID"/>
        </w:rPr>
      </w:pPr>
      <w:bookmarkStart w:id="400" w:name="_Toc172075622"/>
      <w:bookmarkStart w:id="401" w:name="_Toc172077099"/>
      <w:r w:rsidRPr="00F662E3">
        <w:rPr>
          <w:rFonts w:cs="Times New Roman"/>
          <w:b/>
          <w:bCs/>
          <w:iCs w:val="0"/>
          <w:color w:val="auto"/>
          <w:sz w:val="24"/>
          <w:szCs w:val="24"/>
        </w:rPr>
        <w:t xml:space="preserve">Gambar 3. </w:t>
      </w:r>
      <w:r w:rsidRPr="00F662E3">
        <w:rPr>
          <w:rFonts w:cs="Times New Roman"/>
          <w:b/>
          <w:bCs/>
          <w:i/>
          <w:iCs w:val="0"/>
          <w:color w:val="auto"/>
          <w:sz w:val="24"/>
          <w:szCs w:val="24"/>
        </w:rPr>
        <w:fldChar w:fldCharType="begin"/>
      </w:r>
      <w:r w:rsidRPr="00F662E3">
        <w:rPr>
          <w:rFonts w:cs="Times New Roman"/>
          <w:b/>
          <w:bCs/>
          <w:iCs w:val="0"/>
          <w:color w:val="auto"/>
          <w:sz w:val="24"/>
          <w:szCs w:val="24"/>
        </w:rPr>
        <w:instrText xml:space="preserve"> SEQ Gambar_3. \* ARABIC </w:instrText>
      </w:r>
      <w:r w:rsidRPr="00F662E3">
        <w:rPr>
          <w:rFonts w:cs="Times New Roman"/>
          <w:b/>
          <w:bCs/>
          <w:i/>
          <w:iCs w:val="0"/>
          <w:color w:val="auto"/>
          <w:sz w:val="24"/>
          <w:szCs w:val="24"/>
        </w:rPr>
        <w:fldChar w:fldCharType="separate"/>
      </w:r>
      <w:r w:rsidR="00C048B8">
        <w:rPr>
          <w:rFonts w:cs="Times New Roman"/>
          <w:b/>
          <w:bCs/>
          <w:iCs w:val="0"/>
          <w:noProof/>
          <w:color w:val="auto"/>
          <w:sz w:val="24"/>
          <w:szCs w:val="24"/>
        </w:rPr>
        <w:t>2</w:t>
      </w:r>
      <w:r w:rsidRPr="00F662E3">
        <w:rPr>
          <w:rFonts w:cs="Times New Roman"/>
          <w:b/>
          <w:bCs/>
          <w:i/>
          <w:iCs w:val="0"/>
          <w:color w:val="auto"/>
          <w:sz w:val="24"/>
          <w:szCs w:val="24"/>
        </w:rPr>
        <w:fldChar w:fldCharType="end"/>
      </w:r>
      <w:r w:rsidRPr="00421EAE">
        <w:rPr>
          <w:rFonts w:cs="Times New Roman"/>
          <w:iCs w:val="0"/>
          <w:color w:val="auto"/>
          <w:sz w:val="24"/>
          <w:szCs w:val="24"/>
        </w:rPr>
        <w:t xml:space="preserve"> Blok Diagram Sistem</w:t>
      </w:r>
      <w:bookmarkEnd w:id="400"/>
      <w:bookmarkEnd w:id="401"/>
    </w:p>
    <w:p w14:paraId="77DC3A56" w14:textId="3EC93776" w:rsidR="00DD4D12" w:rsidRDefault="0093355D" w:rsidP="00C67B79">
      <w:pPr>
        <w:spacing w:after="0" w:line="360" w:lineRule="auto"/>
        <w:ind w:firstLine="426"/>
        <w:rPr>
          <w:rFonts w:cs="Times New Roman"/>
          <w:szCs w:val="24"/>
          <w:lang w:val="en-ID"/>
        </w:rPr>
      </w:pPr>
      <w:r>
        <w:rPr>
          <w:rFonts w:cs="Times New Roman"/>
          <w:szCs w:val="24"/>
          <w:lang w:val="en-ID"/>
        </w:rPr>
        <w:t>G</w:t>
      </w:r>
      <w:r w:rsidR="00DD4D12">
        <w:rPr>
          <w:rFonts w:cs="Times New Roman"/>
          <w:szCs w:val="24"/>
          <w:lang w:val="en-ID"/>
        </w:rPr>
        <w:t>ambar 3.2 adalah blok diagram dari sistem yang akan dibuat berikut adalah keterangan dari masing-masing</w:t>
      </w:r>
      <w:r w:rsidR="004B3528">
        <w:rPr>
          <w:rFonts w:cs="Times New Roman"/>
          <w:szCs w:val="24"/>
          <w:lang w:val="en-ID"/>
        </w:rPr>
        <w:t xml:space="preserve"> alat dan kegunaan pada setiap sistem:</w:t>
      </w:r>
    </w:p>
    <w:p w14:paraId="0A11F4FD" w14:textId="0210C357" w:rsidR="004B3528" w:rsidRDefault="004B3528" w:rsidP="004B31FF">
      <w:pPr>
        <w:pStyle w:val="ListParagraph"/>
        <w:numPr>
          <w:ilvl w:val="0"/>
          <w:numId w:val="21"/>
        </w:numPr>
        <w:spacing w:after="0" w:line="360" w:lineRule="auto"/>
        <w:ind w:left="426" w:hanging="426"/>
        <w:rPr>
          <w:rFonts w:cs="Times New Roman"/>
          <w:szCs w:val="24"/>
          <w:lang w:val="en-ID"/>
        </w:rPr>
      </w:pPr>
      <w:r>
        <w:rPr>
          <w:rFonts w:cs="Times New Roman"/>
          <w:szCs w:val="24"/>
          <w:lang w:val="en-ID"/>
        </w:rPr>
        <w:t xml:space="preserve">Modul GPS U-Blok Neo M8M  merupakan </w:t>
      </w:r>
      <w:r w:rsidR="00930CB2" w:rsidRPr="00930CB2">
        <w:rPr>
          <w:rFonts w:cs="Times New Roman"/>
          <w:i/>
          <w:szCs w:val="24"/>
          <w:lang w:val="en-ID"/>
        </w:rPr>
        <w:t>sensor</w:t>
      </w:r>
      <w:r>
        <w:rPr>
          <w:rFonts w:cs="Times New Roman"/>
          <w:szCs w:val="24"/>
          <w:lang w:val="en-ID"/>
        </w:rPr>
        <w:t xml:space="preserve"> penerima GPS (</w:t>
      </w:r>
      <w:r w:rsidRPr="001E6973">
        <w:rPr>
          <w:rFonts w:cs="Times New Roman"/>
          <w:i/>
          <w:iCs/>
          <w:szCs w:val="24"/>
          <w:lang w:val="en-ID"/>
        </w:rPr>
        <w:t>Global Positioning System</w:t>
      </w:r>
      <w:r>
        <w:rPr>
          <w:rFonts w:cs="Times New Roman"/>
          <w:szCs w:val="24"/>
          <w:lang w:val="en-ID"/>
        </w:rPr>
        <w:t>). Pada sistem ini digunakan sebagai pelacakan helm navigasi portable</w:t>
      </w:r>
      <w:r w:rsidR="0015014B">
        <w:rPr>
          <w:rFonts w:cs="Times New Roman"/>
          <w:szCs w:val="24"/>
          <w:lang w:val="en-ID"/>
        </w:rPr>
        <w:t xml:space="preserve"> yang ditempatkan pada </w:t>
      </w:r>
      <w:r w:rsidR="007E7DFC" w:rsidRPr="007E7DFC">
        <w:rPr>
          <w:rFonts w:cs="Times New Roman"/>
          <w:i/>
          <w:iCs/>
          <w:szCs w:val="24"/>
          <w:lang w:val="en-ID"/>
        </w:rPr>
        <w:t>master</w:t>
      </w:r>
      <w:r>
        <w:rPr>
          <w:rFonts w:cs="Times New Roman"/>
          <w:szCs w:val="24"/>
          <w:lang w:val="en-ID"/>
        </w:rPr>
        <w:t>.</w:t>
      </w:r>
    </w:p>
    <w:p w14:paraId="7C21D92F" w14:textId="335B56CF" w:rsidR="007D7240" w:rsidRDefault="004B3528" w:rsidP="004B31FF">
      <w:pPr>
        <w:pStyle w:val="ListParagraph"/>
        <w:numPr>
          <w:ilvl w:val="0"/>
          <w:numId w:val="21"/>
        </w:numPr>
        <w:spacing w:after="0" w:line="360" w:lineRule="auto"/>
        <w:ind w:left="426" w:hanging="426"/>
        <w:rPr>
          <w:rFonts w:cs="Times New Roman"/>
          <w:szCs w:val="24"/>
          <w:lang w:val="en-ID"/>
        </w:rPr>
      </w:pPr>
      <w:r>
        <w:rPr>
          <w:rFonts w:cs="Times New Roman"/>
          <w:szCs w:val="24"/>
          <w:lang w:val="en-ID"/>
        </w:rPr>
        <w:t xml:space="preserve">Modul </w:t>
      </w:r>
      <w:r w:rsidRPr="00C62E3B">
        <w:rPr>
          <w:rFonts w:cs="Times New Roman"/>
          <w:i/>
          <w:iCs/>
          <w:szCs w:val="24"/>
          <w:lang w:val="en-ID"/>
        </w:rPr>
        <w:t>Buzzer</w:t>
      </w:r>
      <w:r w:rsidR="007D7240">
        <w:rPr>
          <w:rFonts w:cs="Times New Roman"/>
          <w:szCs w:val="24"/>
          <w:lang w:val="en-ID"/>
        </w:rPr>
        <w:t xml:space="preserve"> aktif digunakan pada sistem sebagai keamanan </w:t>
      </w:r>
      <w:r w:rsidR="004B49C3">
        <w:rPr>
          <w:rFonts w:cs="Times New Roman"/>
          <w:szCs w:val="24"/>
          <w:lang w:val="en-ID"/>
        </w:rPr>
        <w:t xml:space="preserve">yang </w:t>
      </w:r>
      <w:r w:rsidR="007D7240">
        <w:rPr>
          <w:rFonts w:cs="Times New Roman"/>
          <w:szCs w:val="24"/>
          <w:lang w:val="en-ID"/>
        </w:rPr>
        <w:t>menghasilkan suara</w:t>
      </w:r>
      <w:r w:rsidR="004B49C3">
        <w:rPr>
          <w:rFonts w:cs="Times New Roman"/>
          <w:szCs w:val="24"/>
          <w:lang w:val="en-ID"/>
        </w:rPr>
        <w:t xml:space="preserve"> peringatan</w:t>
      </w:r>
      <w:r w:rsidR="007D7240">
        <w:rPr>
          <w:rFonts w:cs="Times New Roman"/>
          <w:szCs w:val="24"/>
          <w:lang w:val="en-ID"/>
        </w:rPr>
        <w:t xml:space="preserve"> untuk memberi tahu</w:t>
      </w:r>
      <w:r w:rsidR="004B49C3">
        <w:rPr>
          <w:rFonts w:cs="Times New Roman"/>
          <w:szCs w:val="24"/>
          <w:lang w:val="en-ID"/>
        </w:rPr>
        <w:t xml:space="preserve"> </w:t>
      </w:r>
      <w:r w:rsidR="007D7240">
        <w:rPr>
          <w:rFonts w:cs="Times New Roman"/>
          <w:szCs w:val="24"/>
          <w:lang w:val="en-ID"/>
        </w:rPr>
        <w:t xml:space="preserve">helm </w:t>
      </w:r>
      <w:r w:rsidR="004B49C3">
        <w:rPr>
          <w:rFonts w:cs="Times New Roman"/>
          <w:szCs w:val="24"/>
          <w:lang w:val="en-ID"/>
        </w:rPr>
        <w:t>terindikasi</w:t>
      </w:r>
      <w:r w:rsidR="005D1B0F">
        <w:rPr>
          <w:rFonts w:cs="Times New Roman"/>
          <w:szCs w:val="24"/>
          <w:lang w:val="en-ID"/>
        </w:rPr>
        <w:t xml:space="preserve"> helm</w:t>
      </w:r>
      <w:r w:rsidR="007D7240">
        <w:rPr>
          <w:rFonts w:cs="Times New Roman"/>
          <w:szCs w:val="24"/>
          <w:lang w:val="en-ID"/>
        </w:rPr>
        <w:t xml:space="preserve"> tercuri.</w:t>
      </w:r>
    </w:p>
    <w:p w14:paraId="608B45AA" w14:textId="63D962D3" w:rsidR="004B3528" w:rsidRDefault="007D7240" w:rsidP="004B31FF">
      <w:pPr>
        <w:pStyle w:val="ListParagraph"/>
        <w:numPr>
          <w:ilvl w:val="0"/>
          <w:numId w:val="21"/>
        </w:numPr>
        <w:spacing w:after="0" w:line="360" w:lineRule="auto"/>
        <w:ind w:left="426" w:hanging="426"/>
        <w:rPr>
          <w:rFonts w:cs="Times New Roman"/>
          <w:szCs w:val="24"/>
          <w:lang w:val="en-ID"/>
        </w:rPr>
      </w:pPr>
      <w:r>
        <w:rPr>
          <w:rFonts w:cs="Times New Roman"/>
          <w:i/>
          <w:iCs/>
          <w:szCs w:val="24"/>
          <w:lang w:val="en-ID"/>
        </w:rPr>
        <w:t xml:space="preserve">Microcontroller </w:t>
      </w:r>
      <w:r>
        <w:rPr>
          <w:rFonts w:cs="Times New Roman"/>
          <w:szCs w:val="24"/>
          <w:lang w:val="en-ID"/>
        </w:rPr>
        <w:t xml:space="preserve">yang digunakan yaitu  </w:t>
      </w:r>
      <w:r w:rsidR="00E80F6E">
        <w:rPr>
          <w:rFonts w:cs="Times New Roman"/>
          <w:szCs w:val="24"/>
          <w:lang w:val="en-ID"/>
        </w:rPr>
        <w:t xml:space="preserve">ESP32 sebagai </w:t>
      </w:r>
      <w:r w:rsidR="000564BD">
        <w:rPr>
          <w:rFonts w:cs="Times New Roman"/>
          <w:szCs w:val="24"/>
          <w:lang w:val="en-ID"/>
        </w:rPr>
        <w:t xml:space="preserve">sistem kontrol proteksi helm dengan bahasa pemrograman </w:t>
      </w:r>
      <w:r w:rsidR="00C22A13" w:rsidRPr="00C22A13">
        <w:rPr>
          <w:rFonts w:cs="Times New Roman"/>
          <w:szCs w:val="24"/>
        </w:rPr>
        <w:t>C++</w:t>
      </w:r>
      <w:r w:rsidR="002818DA">
        <w:rPr>
          <w:rFonts w:cs="Times New Roman"/>
          <w:szCs w:val="24"/>
          <w:lang w:val="en-ID"/>
        </w:rPr>
        <w:t>.</w:t>
      </w:r>
    </w:p>
    <w:p w14:paraId="70471197" w14:textId="3019ACF0" w:rsidR="000564BD" w:rsidRDefault="000564BD" w:rsidP="004B31FF">
      <w:pPr>
        <w:pStyle w:val="ListParagraph"/>
        <w:numPr>
          <w:ilvl w:val="0"/>
          <w:numId w:val="21"/>
        </w:numPr>
        <w:spacing w:after="0" w:line="360" w:lineRule="auto"/>
        <w:ind w:left="426" w:hanging="426"/>
        <w:rPr>
          <w:rFonts w:cs="Times New Roman"/>
          <w:szCs w:val="24"/>
          <w:lang w:val="en-ID"/>
        </w:rPr>
      </w:pPr>
      <w:r w:rsidRPr="000564BD">
        <w:rPr>
          <w:rFonts w:cs="Times New Roman"/>
          <w:szCs w:val="24"/>
          <w:lang w:val="en-ID"/>
        </w:rPr>
        <w:t xml:space="preserve">ESP32CAM memiliki fungsi sebagai pemantau helm di sekitar lingkungan dengan mengambil gambar setiap </w:t>
      </w:r>
      <w:r w:rsidR="002E0449">
        <w:rPr>
          <w:rFonts w:cs="Times New Roman"/>
          <w:szCs w:val="24"/>
          <w:lang w:val="en-ID"/>
        </w:rPr>
        <w:t>2</w:t>
      </w:r>
      <w:r w:rsidRPr="000564BD">
        <w:rPr>
          <w:rFonts w:cs="Times New Roman"/>
          <w:szCs w:val="24"/>
          <w:lang w:val="en-ID"/>
        </w:rPr>
        <w:t>0 detik</w:t>
      </w:r>
      <w:r>
        <w:rPr>
          <w:rFonts w:cs="Times New Roman"/>
          <w:szCs w:val="24"/>
          <w:lang w:val="en-ID"/>
        </w:rPr>
        <w:t>.</w:t>
      </w:r>
    </w:p>
    <w:p w14:paraId="2B3936A2" w14:textId="398FCD4A" w:rsidR="009A63A2" w:rsidRPr="00C53FD2" w:rsidRDefault="009A63A2" w:rsidP="004B31FF">
      <w:pPr>
        <w:pStyle w:val="ListParagraph"/>
        <w:numPr>
          <w:ilvl w:val="0"/>
          <w:numId w:val="21"/>
        </w:numPr>
        <w:spacing w:after="0" w:line="360" w:lineRule="auto"/>
        <w:ind w:left="426" w:hanging="426"/>
        <w:rPr>
          <w:rFonts w:cs="Times New Roman"/>
          <w:szCs w:val="24"/>
          <w:lang w:val="en-ID"/>
        </w:rPr>
      </w:pPr>
      <w:r>
        <w:rPr>
          <w:rFonts w:cs="Times New Roman"/>
          <w:szCs w:val="24"/>
          <w:lang w:val="en-ID"/>
        </w:rPr>
        <w:t xml:space="preserve">Servo </w:t>
      </w:r>
      <w:r w:rsidR="003E06D8">
        <w:rPr>
          <w:rFonts w:cs="Times New Roman"/>
          <w:szCs w:val="24"/>
          <w:lang w:val="en-ID"/>
        </w:rPr>
        <w:t>digunakan</w:t>
      </w:r>
      <w:r w:rsidR="00C53FD2">
        <w:rPr>
          <w:rFonts w:cs="Times New Roman"/>
          <w:szCs w:val="24"/>
          <w:lang w:val="en-ID"/>
        </w:rPr>
        <w:t xml:space="preserve"> pada sistem</w:t>
      </w:r>
      <w:r w:rsidR="003E06D8">
        <w:rPr>
          <w:rFonts w:cs="Times New Roman"/>
          <w:szCs w:val="24"/>
          <w:lang w:val="en-ID"/>
        </w:rPr>
        <w:t xml:space="preserve"> sebagai </w:t>
      </w:r>
      <w:r w:rsidR="003E3132">
        <w:rPr>
          <w:rFonts w:cs="Times New Roman"/>
          <w:szCs w:val="24"/>
          <w:lang w:val="en-ID"/>
        </w:rPr>
        <w:t>aktuator</w:t>
      </w:r>
      <w:r w:rsidR="00C53FD2">
        <w:rPr>
          <w:rFonts w:cs="Times New Roman"/>
          <w:szCs w:val="24"/>
          <w:lang w:val="en-ID"/>
        </w:rPr>
        <w:t xml:space="preserve"> </w:t>
      </w:r>
      <w:r w:rsidR="00C53FD2" w:rsidRPr="00C53FD2">
        <w:rPr>
          <w:rFonts w:cs="Times New Roman"/>
        </w:rPr>
        <w:t xml:space="preserve">untuk </w:t>
      </w:r>
      <w:r w:rsidR="00C53FD2" w:rsidRPr="00C53FD2">
        <w:rPr>
          <w:rStyle w:val="Strong"/>
          <w:rFonts w:cs="Times New Roman"/>
          <w:b w:val="0"/>
          <w:bCs w:val="0"/>
        </w:rPr>
        <w:t>memutar poros dengan presisi</w:t>
      </w:r>
      <w:r w:rsidR="00C53FD2" w:rsidRPr="00C53FD2">
        <w:rPr>
          <w:rFonts w:cs="Times New Roman"/>
          <w:b/>
          <w:bCs/>
        </w:rPr>
        <w:t xml:space="preserve"> </w:t>
      </w:r>
      <w:r w:rsidR="00C53FD2" w:rsidRPr="00C53FD2">
        <w:rPr>
          <w:rFonts w:cs="Times New Roman"/>
        </w:rPr>
        <w:t>ke sudut yang ditentukan</w:t>
      </w:r>
      <w:r w:rsidR="00C53FD2">
        <w:rPr>
          <w:rFonts w:cs="Times New Roman"/>
        </w:rPr>
        <w:t xml:space="preserve"> dalam rentang dalam rentang 0 hingga 180 derajat dengan presisi hingga 3 derajat</w:t>
      </w:r>
      <w:r w:rsidR="002818DA">
        <w:rPr>
          <w:rFonts w:cs="Times New Roman"/>
        </w:rPr>
        <w:t>.</w:t>
      </w:r>
    </w:p>
    <w:p w14:paraId="5F12EE60" w14:textId="44A593D0" w:rsidR="00C53FD2" w:rsidRPr="004050CE" w:rsidRDefault="00C34A51" w:rsidP="004B31FF">
      <w:pPr>
        <w:pStyle w:val="ListParagraph"/>
        <w:numPr>
          <w:ilvl w:val="0"/>
          <w:numId w:val="21"/>
        </w:numPr>
        <w:spacing w:after="0" w:line="360" w:lineRule="auto"/>
        <w:ind w:left="426" w:hanging="426"/>
        <w:rPr>
          <w:rFonts w:cs="Times New Roman"/>
          <w:szCs w:val="24"/>
          <w:lang w:val="en-ID"/>
        </w:rPr>
      </w:pPr>
      <w:r w:rsidRPr="0084237D">
        <w:rPr>
          <w:rFonts w:cs="Times New Roman"/>
          <w:i/>
          <w:iCs/>
        </w:rPr>
        <w:lastRenderedPageBreak/>
        <w:t>Google drive</w:t>
      </w:r>
      <w:r>
        <w:rPr>
          <w:rFonts w:cs="Times New Roman"/>
        </w:rPr>
        <w:t xml:space="preserve"> sebagai penyimpanan</w:t>
      </w:r>
      <w:r w:rsidRPr="00CF31CA">
        <w:rPr>
          <w:rFonts w:cs="Times New Roman"/>
          <w:i/>
          <w:iCs/>
        </w:rPr>
        <w:t xml:space="preserve"> file</w:t>
      </w:r>
      <w:r>
        <w:rPr>
          <w:rFonts w:cs="Times New Roman"/>
        </w:rPr>
        <w:t xml:space="preserve"> berbasis </w:t>
      </w:r>
      <w:r w:rsidRPr="0084237D">
        <w:rPr>
          <w:rFonts w:cs="Times New Roman"/>
          <w:i/>
          <w:iCs/>
        </w:rPr>
        <w:t>cloud</w:t>
      </w:r>
      <w:r w:rsidR="004050CE">
        <w:rPr>
          <w:rFonts w:cs="Times New Roman"/>
        </w:rPr>
        <w:t xml:space="preserve"> pada sistem sebagai penyimpanan gambar  yang di ambil dari </w:t>
      </w:r>
      <w:r w:rsidR="00CF31CA">
        <w:rPr>
          <w:rFonts w:cs="Times New Roman"/>
        </w:rPr>
        <w:t>e</w:t>
      </w:r>
      <w:r w:rsidR="003E3132">
        <w:rPr>
          <w:rFonts w:cs="Times New Roman"/>
        </w:rPr>
        <w:t>sp</w:t>
      </w:r>
      <w:r w:rsidR="004050CE">
        <w:rPr>
          <w:rFonts w:cs="Times New Roman"/>
        </w:rPr>
        <w:t>32cam kemudian ditampilkan pada aplikasi</w:t>
      </w:r>
      <w:r w:rsidR="002818DA">
        <w:rPr>
          <w:rFonts w:cs="Times New Roman"/>
        </w:rPr>
        <w:t>.</w:t>
      </w:r>
      <w:r w:rsidR="006566DD">
        <w:rPr>
          <w:rFonts w:cs="Times New Roman"/>
        </w:rPr>
        <w:tab/>
      </w:r>
    </w:p>
    <w:p w14:paraId="1EFB8C7C" w14:textId="4EA1FC8D" w:rsidR="004050CE" w:rsidRPr="004050CE" w:rsidRDefault="004050CE" w:rsidP="004B31FF">
      <w:pPr>
        <w:pStyle w:val="ListParagraph"/>
        <w:numPr>
          <w:ilvl w:val="0"/>
          <w:numId w:val="21"/>
        </w:numPr>
        <w:spacing w:after="0" w:line="360" w:lineRule="auto"/>
        <w:ind w:left="426" w:hanging="426"/>
        <w:rPr>
          <w:rFonts w:cs="Times New Roman"/>
          <w:szCs w:val="24"/>
          <w:lang w:val="en-ID"/>
        </w:rPr>
      </w:pPr>
      <w:r w:rsidRPr="00E4442B">
        <w:rPr>
          <w:rFonts w:cs="Times New Roman"/>
          <w:i/>
          <w:iCs/>
        </w:rPr>
        <w:t>Firebase</w:t>
      </w:r>
      <w:r>
        <w:rPr>
          <w:rFonts w:cs="Times New Roman"/>
        </w:rPr>
        <w:t xml:space="preserve"> sebagai penyimpanan data GPS berupa koordinat </w:t>
      </w:r>
      <w:r w:rsidRPr="00E4442B">
        <w:rPr>
          <w:rFonts w:cs="Times New Roman"/>
          <w:i/>
          <w:iCs/>
        </w:rPr>
        <w:t>latitude</w:t>
      </w:r>
      <w:r>
        <w:rPr>
          <w:rFonts w:cs="Times New Roman"/>
        </w:rPr>
        <w:t xml:space="preserve"> dan </w:t>
      </w:r>
      <w:r w:rsidRPr="00E4442B">
        <w:rPr>
          <w:rFonts w:cs="Times New Roman"/>
          <w:i/>
          <w:iCs/>
        </w:rPr>
        <w:t xml:space="preserve">longitude </w:t>
      </w:r>
      <w:r>
        <w:rPr>
          <w:rFonts w:cs="Times New Roman"/>
        </w:rPr>
        <w:t xml:space="preserve">dan data yang di simpan dapat dikirim kan pada </w:t>
      </w:r>
      <w:r w:rsidRPr="00CF31CA">
        <w:rPr>
          <w:rFonts w:cs="Times New Roman"/>
          <w:i/>
          <w:iCs/>
        </w:rPr>
        <w:t>aplikasi</w:t>
      </w:r>
      <w:r w:rsidR="002818DA">
        <w:rPr>
          <w:rFonts w:cs="Times New Roman"/>
        </w:rPr>
        <w:t>.</w:t>
      </w:r>
    </w:p>
    <w:p w14:paraId="04BC21EE" w14:textId="50CFA091" w:rsidR="004050CE" w:rsidRPr="007F2249" w:rsidRDefault="004050CE" w:rsidP="004B31FF">
      <w:pPr>
        <w:pStyle w:val="ListParagraph"/>
        <w:numPr>
          <w:ilvl w:val="0"/>
          <w:numId w:val="21"/>
        </w:numPr>
        <w:spacing w:after="0" w:line="360" w:lineRule="auto"/>
        <w:ind w:left="426" w:hanging="426"/>
        <w:rPr>
          <w:rFonts w:cs="Times New Roman"/>
          <w:szCs w:val="24"/>
          <w:lang w:val="en-ID"/>
        </w:rPr>
      </w:pPr>
      <w:r>
        <w:rPr>
          <w:rFonts w:cs="Times New Roman"/>
        </w:rPr>
        <w:t xml:space="preserve">Modul HC-05 pada sistem sebagai modul yang mengindikasi hilang dengan </w:t>
      </w:r>
      <w:r w:rsidR="003E3132">
        <w:rPr>
          <w:rFonts w:cs="Times New Roman"/>
        </w:rPr>
        <w:t>menggunakan</w:t>
      </w:r>
      <w:r>
        <w:rPr>
          <w:rFonts w:cs="Times New Roman"/>
        </w:rPr>
        <w:t xml:space="preserve"> konsep </w:t>
      </w:r>
      <w:r w:rsidR="007E7DFC" w:rsidRPr="007E7DFC">
        <w:rPr>
          <w:rFonts w:cs="Times New Roman"/>
          <w:i/>
          <w:iCs/>
        </w:rPr>
        <w:t>master</w:t>
      </w:r>
      <w:r>
        <w:rPr>
          <w:rFonts w:cs="Times New Roman"/>
        </w:rPr>
        <w:t xml:space="preserve"> and </w:t>
      </w:r>
      <w:r w:rsidR="007E7DFC" w:rsidRPr="007E7DFC">
        <w:rPr>
          <w:rFonts w:cs="Times New Roman"/>
          <w:i/>
          <w:iCs/>
        </w:rPr>
        <w:t>slave</w:t>
      </w:r>
      <w:r>
        <w:rPr>
          <w:rFonts w:cs="Times New Roman"/>
        </w:rPr>
        <w:t xml:space="preserve"> mengirim data “1” maka helm</w:t>
      </w:r>
      <w:r w:rsidR="000052FD">
        <w:rPr>
          <w:rFonts w:cs="Times New Roman"/>
        </w:rPr>
        <w:t>.</w:t>
      </w:r>
      <w:r>
        <w:rPr>
          <w:rFonts w:cs="Times New Roman"/>
        </w:rPr>
        <w:t xml:space="preserve"> </w:t>
      </w:r>
      <w:r w:rsidR="00306D83">
        <w:rPr>
          <w:rFonts w:cs="Times New Roman"/>
        </w:rPr>
        <w:t>Masi</w:t>
      </w:r>
      <w:r>
        <w:rPr>
          <w:rFonts w:cs="Times New Roman"/>
        </w:rPr>
        <w:t xml:space="preserve"> dalam keadaan aman dan jika “0” helm terindikasi hilang </w:t>
      </w:r>
      <w:r w:rsidR="00930CB2" w:rsidRPr="00930CB2">
        <w:rPr>
          <w:rFonts w:cs="Times New Roman"/>
          <w:i/>
        </w:rPr>
        <w:t>buzzer</w:t>
      </w:r>
      <w:r>
        <w:rPr>
          <w:rFonts w:cs="Times New Roman"/>
        </w:rPr>
        <w:t xml:space="preserve"> akan aktif. Aplikasi akan</w:t>
      </w:r>
      <w:r w:rsidR="007F2249">
        <w:rPr>
          <w:rFonts w:cs="Times New Roman"/>
        </w:rPr>
        <w:t xml:space="preserve"> memunculkan notifikasi helm hilang</w:t>
      </w:r>
      <w:r w:rsidR="002818DA">
        <w:rPr>
          <w:rFonts w:cs="Times New Roman"/>
        </w:rPr>
        <w:t>.</w:t>
      </w:r>
    </w:p>
    <w:p w14:paraId="00C1E523" w14:textId="711851C5" w:rsidR="007F2249" w:rsidRDefault="00CC6A8B" w:rsidP="004B31FF">
      <w:pPr>
        <w:pStyle w:val="ListParagraph"/>
        <w:numPr>
          <w:ilvl w:val="0"/>
          <w:numId w:val="21"/>
        </w:numPr>
        <w:spacing w:after="0" w:line="360" w:lineRule="auto"/>
        <w:ind w:left="426" w:hanging="426"/>
        <w:rPr>
          <w:rFonts w:cs="Times New Roman"/>
          <w:szCs w:val="24"/>
          <w:lang w:val="en-ID"/>
        </w:rPr>
      </w:pPr>
      <w:r w:rsidRPr="00CC6A8B">
        <w:rPr>
          <w:rFonts w:cs="Times New Roman"/>
          <w:i/>
          <w:szCs w:val="24"/>
          <w:lang w:val="en-ID"/>
        </w:rPr>
        <w:t>Arduino nano</w:t>
      </w:r>
      <w:r w:rsidR="007F2249">
        <w:rPr>
          <w:rFonts w:cs="Times New Roman"/>
          <w:szCs w:val="24"/>
          <w:lang w:val="en-ID"/>
        </w:rPr>
        <w:t xml:space="preserve"> sebagai sistem kontrol </w:t>
      </w:r>
      <w:r w:rsidR="007F2249" w:rsidRPr="00E4442B">
        <w:rPr>
          <w:rFonts w:cs="Times New Roman"/>
          <w:i/>
          <w:iCs/>
          <w:szCs w:val="24"/>
          <w:lang w:val="en-ID"/>
        </w:rPr>
        <w:t>salve</w:t>
      </w:r>
      <w:r w:rsidR="007F2249">
        <w:rPr>
          <w:rFonts w:cs="Times New Roman"/>
          <w:szCs w:val="24"/>
          <w:lang w:val="en-ID"/>
        </w:rPr>
        <w:t xml:space="preserve"> proteksi helm dengan bahasa pemrograman C+</w:t>
      </w:r>
      <w:r w:rsidR="00C22A13">
        <w:rPr>
          <w:rFonts w:cs="Times New Roman"/>
          <w:szCs w:val="24"/>
          <w:lang w:val="en-ID"/>
        </w:rPr>
        <w:t>+</w:t>
      </w:r>
      <w:r w:rsidR="002818DA">
        <w:rPr>
          <w:rFonts w:cs="Times New Roman"/>
          <w:szCs w:val="24"/>
          <w:lang w:val="en-ID"/>
        </w:rPr>
        <w:t>.</w:t>
      </w:r>
    </w:p>
    <w:p w14:paraId="645E6962" w14:textId="0ED8B102" w:rsidR="00E4442B" w:rsidRPr="00E4442B" w:rsidRDefault="007F2249" w:rsidP="00E4442B">
      <w:pPr>
        <w:pStyle w:val="ListParagraph"/>
        <w:numPr>
          <w:ilvl w:val="0"/>
          <w:numId w:val="21"/>
        </w:numPr>
        <w:spacing w:after="0" w:line="360" w:lineRule="auto"/>
        <w:ind w:left="426" w:hanging="426"/>
        <w:rPr>
          <w:rFonts w:cs="Times New Roman"/>
          <w:szCs w:val="24"/>
          <w:lang w:val="en-ID"/>
        </w:rPr>
      </w:pPr>
      <w:r>
        <w:t xml:space="preserve">Modul </w:t>
      </w:r>
      <w:r w:rsidR="007E7DFC" w:rsidRPr="007E7DFC">
        <w:rPr>
          <w:i/>
        </w:rPr>
        <w:t>charger</w:t>
      </w:r>
      <w:r>
        <w:t xml:space="preserve"> 3 </w:t>
      </w:r>
      <w:r w:rsidR="007E7DFC" w:rsidRPr="007E7DFC">
        <w:rPr>
          <w:i/>
        </w:rPr>
        <w:t>cell</w:t>
      </w:r>
      <w:r>
        <w:t xml:space="preserve"> adalah perangkat elektronik yang dirancang untuk mengisi ulang baterai lithium ion 3 </w:t>
      </w:r>
      <w:r w:rsidR="007E7DFC" w:rsidRPr="007E7DFC">
        <w:rPr>
          <w:i/>
        </w:rPr>
        <w:t>cell</w:t>
      </w:r>
      <w:r>
        <w:t xml:space="preserve"> secara bersamaan</w:t>
      </w:r>
      <w:r w:rsidR="002818DA">
        <w:t>.</w:t>
      </w:r>
    </w:p>
    <w:p w14:paraId="20B080D8" w14:textId="77777777" w:rsidR="00E4442B" w:rsidRDefault="00E4442B" w:rsidP="00E4442B">
      <w:pPr>
        <w:spacing w:after="0" w:line="240" w:lineRule="auto"/>
        <w:rPr>
          <w:rFonts w:cs="Times New Roman"/>
          <w:szCs w:val="24"/>
          <w:lang w:val="en-ID"/>
        </w:rPr>
      </w:pPr>
    </w:p>
    <w:p w14:paraId="4630AA4A" w14:textId="77777777" w:rsidR="00E267D2" w:rsidRDefault="00E267D2" w:rsidP="00E4442B">
      <w:pPr>
        <w:spacing w:after="0" w:line="240" w:lineRule="auto"/>
        <w:rPr>
          <w:rFonts w:cs="Times New Roman"/>
          <w:szCs w:val="24"/>
          <w:lang w:val="en-ID"/>
        </w:rPr>
      </w:pPr>
    </w:p>
    <w:p w14:paraId="61ADA3CE" w14:textId="77777777" w:rsidR="00E267D2" w:rsidRDefault="00E267D2" w:rsidP="00E4442B">
      <w:pPr>
        <w:spacing w:after="0" w:line="240" w:lineRule="auto"/>
        <w:rPr>
          <w:rFonts w:cs="Times New Roman"/>
          <w:szCs w:val="24"/>
          <w:lang w:val="en-ID"/>
        </w:rPr>
      </w:pPr>
    </w:p>
    <w:p w14:paraId="7E06C091" w14:textId="77777777" w:rsidR="00E267D2" w:rsidRDefault="00E267D2" w:rsidP="00E4442B">
      <w:pPr>
        <w:spacing w:after="0" w:line="240" w:lineRule="auto"/>
        <w:rPr>
          <w:rFonts w:cs="Times New Roman"/>
          <w:szCs w:val="24"/>
          <w:lang w:val="en-ID"/>
        </w:rPr>
      </w:pPr>
    </w:p>
    <w:p w14:paraId="0413D154" w14:textId="77777777" w:rsidR="00E267D2" w:rsidRDefault="00E267D2" w:rsidP="00E4442B">
      <w:pPr>
        <w:spacing w:after="0" w:line="240" w:lineRule="auto"/>
        <w:rPr>
          <w:rFonts w:cs="Times New Roman"/>
          <w:szCs w:val="24"/>
          <w:lang w:val="en-ID"/>
        </w:rPr>
      </w:pPr>
    </w:p>
    <w:p w14:paraId="13AF6319" w14:textId="77777777" w:rsidR="00E267D2" w:rsidRPr="00E4442B" w:rsidRDefault="00E267D2" w:rsidP="00E4442B">
      <w:pPr>
        <w:spacing w:after="0" w:line="240" w:lineRule="auto"/>
        <w:rPr>
          <w:rFonts w:cs="Times New Roman"/>
          <w:szCs w:val="24"/>
          <w:lang w:val="en-ID"/>
        </w:rPr>
      </w:pPr>
    </w:p>
    <w:p w14:paraId="48DE75AB" w14:textId="3BBDDFEF" w:rsidR="00705149" w:rsidRDefault="009D3655" w:rsidP="00C442F8">
      <w:pPr>
        <w:pStyle w:val="Heading3"/>
      </w:pPr>
      <w:bookmarkStart w:id="402" w:name="_Toc170508073"/>
      <w:bookmarkStart w:id="403" w:name="_Toc175172384"/>
      <w:r w:rsidRPr="000E3256">
        <w:t>Flowchart system</w:t>
      </w:r>
      <w:bookmarkEnd w:id="402"/>
      <w:bookmarkEnd w:id="403"/>
    </w:p>
    <w:p w14:paraId="750102F7" w14:textId="303B8450" w:rsidR="00705149" w:rsidRDefault="00705149" w:rsidP="00A91DFE">
      <w:pPr>
        <w:spacing w:after="0" w:line="360" w:lineRule="auto"/>
        <w:rPr>
          <w:rFonts w:cs="Times New Roman"/>
          <w:color w:val="000000" w:themeColor="text1"/>
          <w:szCs w:val="24"/>
          <w:lang w:val="en-ID"/>
        </w:rPr>
      </w:pPr>
      <w:r w:rsidRPr="00FF4F91">
        <w:rPr>
          <w:rFonts w:cs="Times New Roman"/>
          <w:color w:val="000000" w:themeColor="text1"/>
          <w:szCs w:val="24"/>
          <w:lang w:val="en-ID"/>
        </w:rPr>
        <w:t>Untuk memperjelas proses pengolahan data yang terjadi pada sistem, maka d</w:t>
      </w:r>
      <w:r>
        <w:rPr>
          <w:rFonts w:cs="Times New Roman"/>
          <w:color w:val="000000" w:themeColor="text1"/>
          <w:szCs w:val="24"/>
          <w:lang w:val="en-ID"/>
        </w:rPr>
        <w:t>i</w:t>
      </w:r>
      <w:r w:rsidRPr="00FF4F91">
        <w:rPr>
          <w:rFonts w:cs="Times New Roman"/>
          <w:color w:val="000000" w:themeColor="text1"/>
          <w:szCs w:val="24"/>
          <w:lang w:val="en-ID"/>
        </w:rPr>
        <w:t>perlukan pembuatan</w:t>
      </w:r>
      <w:r w:rsidR="00E4442B">
        <w:rPr>
          <w:rFonts w:cs="Times New Roman"/>
          <w:color w:val="000000" w:themeColor="text1"/>
          <w:szCs w:val="24"/>
          <w:lang w:val="en-ID"/>
        </w:rPr>
        <w:t xml:space="preserve">. </w:t>
      </w:r>
      <w:r w:rsidRPr="00FF4F91">
        <w:rPr>
          <w:rFonts w:cs="Times New Roman"/>
          <w:i/>
          <w:iCs/>
          <w:color w:val="000000" w:themeColor="text1"/>
          <w:szCs w:val="24"/>
          <w:lang w:val="en-ID"/>
        </w:rPr>
        <w:t xml:space="preserve">Flowchart </w:t>
      </w:r>
      <w:r w:rsidRPr="00FF4F91">
        <w:rPr>
          <w:rFonts w:cs="Times New Roman"/>
          <w:color w:val="000000" w:themeColor="text1"/>
          <w:szCs w:val="24"/>
          <w:lang w:val="en-ID"/>
        </w:rPr>
        <w:t>untuk mengetahui proses dari sistem</w:t>
      </w:r>
      <w:r w:rsidRPr="00FF4F91">
        <w:rPr>
          <w:rFonts w:cs="Times New Roman"/>
          <w:i/>
          <w:iCs/>
          <w:color w:val="000000" w:themeColor="text1"/>
          <w:szCs w:val="24"/>
          <w:lang w:val="en-ID"/>
        </w:rPr>
        <w:t xml:space="preserve">. </w:t>
      </w:r>
      <w:r w:rsidRPr="00FF4F91">
        <w:rPr>
          <w:rFonts w:cs="Times New Roman"/>
          <w:color w:val="000000" w:themeColor="text1"/>
          <w:szCs w:val="24"/>
          <w:lang w:val="en-ID"/>
        </w:rPr>
        <w:t>Alur kerja sistem akan dijelaskan pada gambar</w:t>
      </w:r>
      <w:r w:rsidR="00E42C4D">
        <w:rPr>
          <w:rFonts w:cs="Times New Roman"/>
          <w:color w:val="000000" w:themeColor="text1"/>
          <w:szCs w:val="24"/>
          <w:lang w:val="en-ID"/>
        </w:rPr>
        <w:t xml:space="preserve"> 3.</w:t>
      </w:r>
      <w:r w:rsidR="00A14CF9">
        <w:rPr>
          <w:rFonts w:cs="Times New Roman"/>
          <w:color w:val="000000" w:themeColor="text1"/>
          <w:szCs w:val="24"/>
          <w:lang w:val="en-ID"/>
        </w:rPr>
        <w:t>4</w:t>
      </w:r>
      <w:r w:rsidRPr="00FF4F91">
        <w:rPr>
          <w:rFonts w:cs="Times New Roman"/>
          <w:i/>
          <w:iCs/>
          <w:color w:val="000000" w:themeColor="text1"/>
          <w:szCs w:val="24"/>
          <w:lang w:val="en-ID"/>
        </w:rPr>
        <w:t xml:space="preserve"> </w:t>
      </w:r>
      <w:r w:rsidRPr="00FF4F91">
        <w:rPr>
          <w:rFonts w:cs="Times New Roman"/>
          <w:color w:val="000000" w:themeColor="text1"/>
          <w:szCs w:val="24"/>
          <w:lang w:val="en-ID"/>
        </w:rPr>
        <w:t>dibawah ini:</w:t>
      </w:r>
    </w:p>
    <w:p w14:paraId="7A5B4E1C" w14:textId="4A8F2CE4" w:rsidR="00F9031E" w:rsidRPr="00F9031E" w:rsidRDefault="00F9031E" w:rsidP="00F9031E">
      <w:pPr>
        <w:spacing w:after="0" w:line="240" w:lineRule="auto"/>
        <w:jc w:val="center"/>
        <w:rPr>
          <w:rFonts w:eastAsia="Times New Roman" w:cs="Times New Roman"/>
          <w:kern w:val="0"/>
          <w:szCs w:val="24"/>
          <w:lang w:val="en-ID" w:eastAsia="en-ID"/>
          <w14:ligatures w14:val="none"/>
        </w:rPr>
      </w:pPr>
      <w:r w:rsidRPr="00F9031E">
        <w:rPr>
          <w:rFonts w:eastAsia="Times New Roman" w:cs="Times New Roman"/>
          <w:noProof/>
          <w:kern w:val="0"/>
          <w:szCs w:val="24"/>
          <w:lang w:val="en-ID" w:eastAsia="en-ID"/>
          <w14:ligatures w14:val="none"/>
        </w:rPr>
        <w:lastRenderedPageBreak/>
        <w:drawing>
          <wp:inline distT="0" distB="0" distL="0" distR="0" wp14:anchorId="67C7E2F9" wp14:editId="28C4899C">
            <wp:extent cx="3576955" cy="4279096"/>
            <wp:effectExtent l="0" t="0" r="0" b="0"/>
            <wp:docPr id="64102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4168" cy="4287725"/>
                    </a:xfrm>
                    <a:prstGeom prst="rect">
                      <a:avLst/>
                    </a:prstGeom>
                    <a:noFill/>
                    <a:ln>
                      <a:noFill/>
                    </a:ln>
                  </pic:spPr>
                </pic:pic>
              </a:graphicData>
            </a:graphic>
          </wp:inline>
        </w:drawing>
      </w:r>
    </w:p>
    <w:p w14:paraId="18D8020C" w14:textId="7EEAD026" w:rsidR="00705149" w:rsidRPr="00421EAE" w:rsidRDefault="00705149" w:rsidP="00A72232">
      <w:pPr>
        <w:spacing w:after="0" w:line="240" w:lineRule="auto"/>
        <w:jc w:val="center"/>
        <w:rPr>
          <w:rFonts w:eastAsia="Times New Roman" w:cs="Times New Roman"/>
          <w:kern w:val="0"/>
          <w:szCs w:val="24"/>
          <w:lang w:val="en-ID" w:eastAsia="en-ID"/>
          <w14:ligatures w14:val="none"/>
        </w:rPr>
      </w:pPr>
    </w:p>
    <w:p w14:paraId="308F0F32" w14:textId="6192F8C0" w:rsidR="00705149" w:rsidRPr="00E42C4D" w:rsidRDefault="00705149" w:rsidP="00AF09FC">
      <w:pPr>
        <w:pStyle w:val="Caption"/>
        <w:spacing w:line="360" w:lineRule="auto"/>
        <w:jc w:val="center"/>
        <w:rPr>
          <w:rFonts w:cs="Times New Roman"/>
          <w:color w:val="auto"/>
          <w:sz w:val="20"/>
          <w:szCs w:val="20"/>
        </w:rPr>
      </w:pPr>
      <w:bookmarkStart w:id="404" w:name="_Toc172075623"/>
      <w:bookmarkStart w:id="405" w:name="_Toc172077100"/>
      <w:r w:rsidRPr="00F662E3">
        <w:rPr>
          <w:rFonts w:cs="Times New Roman"/>
          <w:b/>
          <w:bCs/>
          <w:color w:val="auto"/>
          <w:sz w:val="24"/>
          <w:szCs w:val="24"/>
        </w:rPr>
        <w:t xml:space="preserve">Gambar 3. </w:t>
      </w:r>
      <w:r w:rsidRPr="00F662E3">
        <w:rPr>
          <w:rFonts w:cs="Times New Roman"/>
          <w:b/>
          <w:bCs/>
          <w:color w:val="auto"/>
          <w:sz w:val="24"/>
          <w:szCs w:val="24"/>
        </w:rPr>
        <w:fldChar w:fldCharType="begin"/>
      </w:r>
      <w:r w:rsidRPr="00F662E3">
        <w:rPr>
          <w:rFonts w:cs="Times New Roman"/>
          <w:b/>
          <w:bCs/>
          <w:color w:val="auto"/>
          <w:sz w:val="24"/>
          <w:szCs w:val="24"/>
        </w:rPr>
        <w:instrText xml:space="preserve"> SEQ Gambar_3. \* ARABIC </w:instrText>
      </w:r>
      <w:r w:rsidRPr="00F662E3">
        <w:rPr>
          <w:rFonts w:cs="Times New Roman"/>
          <w:b/>
          <w:bCs/>
          <w:color w:val="auto"/>
          <w:sz w:val="24"/>
          <w:szCs w:val="24"/>
        </w:rPr>
        <w:fldChar w:fldCharType="separate"/>
      </w:r>
      <w:r w:rsidR="00C048B8">
        <w:rPr>
          <w:rFonts w:cs="Times New Roman"/>
          <w:b/>
          <w:bCs/>
          <w:noProof/>
          <w:color w:val="auto"/>
          <w:sz w:val="24"/>
          <w:szCs w:val="24"/>
        </w:rPr>
        <w:t>3</w:t>
      </w:r>
      <w:r w:rsidRPr="00F662E3">
        <w:rPr>
          <w:rFonts w:cs="Times New Roman"/>
          <w:b/>
          <w:bCs/>
          <w:color w:val="auto"/>
          <w:sz w:val="24"/>
          <w:szCs w:val="24"/>
        </w:rPr>
        <w:fldChar w:fldCharType="end"/>
      </w:r>
      <w:r w:rsidRPr="00E42C4D">
        <w:rPr>
          <w:rFonts w:cs="Times New Roman"/>
          <w:color w:val="auto"/>
          <w:sz w:val="24"/>
          <w:szCs w:val="24"/>
        </w:rPr>
        <w:t xml:space="preserve"> </w:t>
      </w:r>
      <w:r w:rsidRPr="000B087C">
        <w:rPr>
          <w:rFonts w:cs="Times New Roman"/>
          <w:i/>
          <w:iCs w:val="0"/>
          <w:color w:val="auto"/>
          <w:sz w:val="24"/>
          <w:szCs w:val="24"/>
        </w:rPr>
        <w:t>Flowchart</w:t>
      </w:r>
      <w:r w:rsidRPr="00E42C4D">
        <w:rPr>
          <w:rFonts w:cs="Times New Roman"/>
          <w:color w:val="auto"/>
          <w:sz w:val="24"/>
          <w:szCs w:val="24"/>
        </w:rPr>
        <w:t xml:space="preserve"> Sistem </w:t>
      </w:r>
      <w:r w:rsidRPr="000B087C">
        <w:rPr>
          <w:rFonts w:cs="Times New Roman"/>
          <w:i/>
          <w:iCs w:val="0"/>
          <w:color w:val="auto"/>
          <w:sz w:val="24"/>
          <w:szCs w:val="24"/>
        </w:rPr>
        <w:t>Hardware</w:t>
      </w:r>
      <w:bookmarkEnd w:id="404"/>
      <w:bookmarkEnd w:id="405"/>
    </w:p>
    <w:p w14:paraId="1B3102E8" w14:textId="21CA7218" w:rsidR="009D3655" w:rsidRPr="00563054" w:rsidRDefault="00B262AB" w:rsidP="00632AA9">
      <w:pPr>
        <w:spacing w:after="0" w:line="360" w:lineRule="auto"/>
        <w:ind w:firstLine="720"/>
      </w:pPr>
      <w:r>
        <w:t>G</w:t>
      </w:r>
      <w:r w:rsidR="003E3132">
        <w:t>ambar 3.</w:t>
      </w:r>
      <w:r w:rsidR="00A14CF9">
        <w:t>3</w:t>
      </w:r>
      <w:r>
        <w:t xml:space="preserve"> adalah</w:t>
      </w:r>
      <w:r w:rsidR="003E3132">
        <w:t xml:space="preserve"> </w:t>
      </w:r>
      <w:r>
        <w:t>a</w:t>
      </w:r>
      <w:r w:rsidR="004E2240">
        <w:t xml:space="preserve">lur </w:t>
      </w:r>
      <w:r w:rsidR="004E2240" w:rsidRPr="00E4442B">
        <w:rPr>
          <w:i/>
          <w:iCs/>
        </w:rPr>
        <w:t>flowchart</w:t>
      </w:r>
      <w:r w:rsidR="004E2240">
        <w:t xml:space="preserve"> dimulai dari perangkat pada motor dihidupkan, modul </w:t>
      </w:r>
      <w:r w:rsidR="00CC6A8B" w:rsidRPr="00CC6A8B">
        <w:rPr>
          <w:i/>
          <w:iCs/>
        </w:rPr>
        <w:t>Bluetooth</w:t>
      </w:r>
      <w:r w:rsidR="004E2240">
        <w:t xml:space="preserve"> HC-05 pada motor </w:t>
      </w:r>
      <w:r w:rsidR="007E7DFC" w:rsidRPr="007E7DFC">
        <w:rPr>
          <w:i/>
          <w:iCs/>
        </w:rPr>
        <w:t>master</w:t>
      </w:r>
      <w:r w:rsidR="004E2240">
        <w:t xml:space="preserve"> melakukan koneksi </w:t>
      </w:r>
      <w:r w:rsidR="007E7DFC" w:rsidRPr="007E7DFC">
        <w:rPr>
          <w:i/>
          <w:iCs/>
        </w:rPr>
        <w:t>master</w:t>
      </w:r>
      <w:r w:rsidR="004E2240" w:rsidRPr="00E4442B">
        <w:rPr>
          <w:i/>
          <w:iCs/>
        </w:rPr>
        <w:t xml:space="preserve"> </w:t>
      </w:r>
      <w:r w:rsidR="007E7DFC" w:rsidRPr="007E7DFC">
        <w:rPr>
          <w:i/>
          <w:iCs/>
        </w:rPr>
        <w:t>slave</w:t>
      </w:r>
      <w:r w:rsidR="004E2240">
        <w:t xml:space="preserve"> ke perangkat motor </w:t>
      </w:r>
      <w:r w:rsidR="007E7DFC" w:rsidRPr="007E7DFC">
        <w:rPr>
          <w:i/>
          <w:iCs/>
        </w:rPr>
        <w:t>slave</w:t>
      </w:r>
      <w:r w:rsidR="00E4442B">
        <w:t xml:space="preserve"> </w:t>
      </w:r>
      <w:r w:rsidR="004E2240">
        <w:t xml:space="preserve">dan </w:t>
      </w:r>
      <w:r w:rsidR="007E7DFC" w:rsidRPr="007E7DFC">
        <w:rPr>
          <w:i/>
          <w:iCs/>
        </w:rPr>
        <w:t>master</w:t>
      </w:r>
      <w:r w:rsidR="004E2240">
        <w:t xml:space="preserve"> mengirimkan data “1” ke </w:t>
      </w:r>
      <w:r w:rsidR="007E7DFC" w:rsidRPr="007E7DFC">
        <w:rPr>
          <w:i/>
          <w:iCs/>
        </w:rPr>
        <w:t>slave</w:t>
      </w:r>
      <w:r w:rsidR="004E2240">
        <w:t>.</w:t>
      </w:r>
      <w:r w:rsidR="00366300">
        <w:t xml:space="preserve"> </w:t>
      </w:r>
      <w:r w:rsidR="004E2240">
        <w:t>Pada helm</w:t>
      </w:r>
      <w:r w:rsidR="003E3132">
        <w:t xml:space="preserve"> sistem menyalakan perangkat sistem keamanan. Menghubungkan alat dengan jaringan </w:t>
      </w:r>
      <w:proofErr w:type="spellStart"/>
      <w:r w:rsidR="00CC6A8B" w:rsidRPr="00CC6A8B">
        <w:rPr>
          <w:i/>
          <w:iCs/>
        </w:rPr>
        <w:t>wifi</w:t>
      </w:r>
      <w:proofErr w:type="spellEnd"/>
      <w:r w:rsidR="003E3132">
        <w:t xml:space="preserve"> local</w:t>
      </w:r>
      <w:r w:rsidR="0061747B">
        <w:t xml:space="preserve"> jika tidak terhubung maka akan diulangi langkah sebelumnya. Jika sudah terhubung dilanjutkan dengan </w:t>
      </w:r>
      <w:r w:rsidR="00384DF9">
        <w:t>koneksi. Saat</w:t>
      </w:r>
      <w:r w:rsidR="004E2240">
        <w:t xml:space="preserve"> kamera </w:t>
      </w:r>
      <w:r w:rsidR="004E2240" w:rsidRPr="004E2240">
        <w:t xml:space="preserve">diaktifkan maka </w:t>
      </w:r>
      <w:r w:rsidR="00CF31CA">
        <w:t>esp32</w:t>
      </w:r>
      <w:r w:rsidR="004E2240" w:rsidRPr="004E2240">
        <w:t xml:space="preserve">cam akan menangkap kondisi di sekitar helm, jika sistem telah berjalan selama 30 detik maka akan dilakukan pengambilan gambar kembali oleh </w:t>
      </w:r>
      <w:r w:rsidR="004E2240">
        <w:t xml:space="preserve">kamera </w:t>
      </w:r>
      <w:r w:rsidR="00CF31CA">
        <w:t>esp</w:t>
      </w:r>
      <w:r w:rsidR="004E2240">
        <w:t>32</w:t>
      </w:r>
      <w:r w:rsidR="002F1239">
        <w:t>cam</w:t>
      </w:r>
      <w:r w:rsidR="00384DF9">
        <w:t xml:space="preserve"> dimana gambar tersebut akan disimpan melalui </w:t>
      </w:r>
      <w:r w:rsidR="00384DF9" w:rsidRPr="00CF31CA">
        <w:rPr>
          <w:i/>
          <w:iCs/>
        </w:rPr>
        <w:t>google drive</w:t>
      </w:r>
      <w:r w:rsidR="00384DF9">
        <w:t xml:space="preserve">. </w:t>
      </w:r>
      <w:r w:rsidR="0061747B">
        <w:t xml:space="preserve"> Modul </w:t>
      </w:r>
      <w:proofErr w:type="spellStart"/>
      <w:r w:rsidR="00CC6A8B" w:rsidRPr="00CC6A8B">
        <w:rPr>
          <w:i/>
          <w:iCs/>
        </w:rPr>
        <w:t>bluetooth</w:t>
      </w:r>
      <w:proofErr w:type="spellEnd"/>
      <w:r w:rsidR="0061747B">
        <w:t xml:space="preserve"> HC-05 antara </w:t>
      </w:r>
      <w:r w:rsidR="007E7DFC" w:rsidRPr="007E7DFC">
        <w:rPr>
          <w:i/>
          <w:iCs/>
        </w:rPr>
        <w:t>master</w:t>
      </w:r>
      <w:r w:rsidR="0061747B" w:rsidRPr="00E4442B">
        <w:rPr>
          <w:i/>
          <w:iCs/>
        </w:rPr>
        <w:t xml:space="preserve"> </w:t>
      </w:r>
      <w:r w:rsidR="007E7DFC" w:rsidRPr="007E7DFC">
        <w:rPr>
          <w:i/>
          <w:iCs/>
        </w:rPr>
        <w:t>slave</w:t>
      </w:r>
      <w:r w:rsidR="0061747B">
        <w:t xml:space="preserve"> kemudian </w:t>
      </w:r>
      <w:r w:rsidR="007E7DFC" w:rsidRPr="007E7DFC">
        <w:rPr>
          <w:i/>
          <w:iCs/>
        </w:rPr>
        <w:t>slave</w:t>
      </w:r>
      <w:r w:rsidR="0061747B">
        <w:t xml:space="preserve"> membaca data yang dikirimkan dari </w:t>
      </w:r>
      <w:r w:rsidR="007E7DFC" w:rsidRPr="007E7DFC">
        <w:rPr>
          <w:i/>
          <w:iCs/>
        </w:rPr>
        <w:t>master</w:t>
      </w:r>
      <w:r w:rsidR="0061747B">
        <w:t xml:space="preserve">, data </w:t>
      </w:r>
      <w:proofErr w:type="spellStart"/>
      <w:r w:rsidR="00CC6A8B" w:rsidRPr="00CC6A8B">
        <w:rPr>
          <w:i/>
          <w:iCs/>
        </w:rPr>
        <w:t>bluetooth</w:t>
      </w:r>
      <w:proofErr w:type="spellEnd"/>
      <w:r w:rsidR="0061747B" w:rsidRPr="006566DD">
        <w:rPr>
          <w:i/>
          <w:iCs/>
        </w:rPr>
        <w:t xml:space="preserve"> </w:t>
      </w:r>
      <w:r w:rsidR="0061747B">
        <w:t xml:space="preserve">adalah “1” jika </w:t>
      </w:r>
      <w:proofErr w:type="spellStart"/>
      <w:r w:rsidR="00CC6A8B" w:rsidRPr="00CC6A8B">
        <w:rPr>
          <w:i/>
          <w:iCs/>
        </w:rPr>
        <w:t>bluetooth</w:t>
      </w:r>
      <w:proofErr w:type="spellEnd"/>
      <w:r w:rsidR="0061747B">
        <w:t xml:space="preserve"> terkoneksi </w:t>
      </w:r>
      <w:r w:rsidR="004E2240">
        <w:t>maka, data</w:t>
      </w:r>
      <w:r w:rsidR="0061747B">
        <w:t xml:space="preserve"> </w:t>
      </w:r>
      <w:proofErr w:type="spellStart"/>
      <w:r w:rsidR="00CC6A8B" w:rsidRPr="00CC6A8B">
        <w:rPr>
          <w:i/>
          <w:iCs/>
        </w:rPr>
        <w:t>bluetooth</w:t>
      </w:r>
      <w:proofErr w:type="spellEnd"/>
      <w:r w:rsidR="0061747B">
        <w:t xml:space="preserve"> adalah “0” jika tidak terkoneksi. Modul GPS akan membaca data </w:t>
      </w:r>
      <w:r w:rsidR="0061747B">
        <w:rPr>
          <w:i/>
          <w:iCs/>
        </w:rPr>
        <w:t>latitude dan longitude</w:t>
      </w:r>
      <w:r w:rsidR="0061747B">
        <w:t xml:space="preserve"> semua data tersebut akan disimpan pada </w:t>
      </w:r>
      <w:r w:rsidR="00930CB2" w:rsidRPr="00930CB2">
        <w:rPr>
          <w:i/>
          <w:iCs/>
        </w:rPr>
        <w:t>firebase</w:t>
      </w:r>
      <w:r w:rsidR="00384DF9">
        <w:t>.</w:t>
      </w:r>
      <w:r w:rsidR="00384DF9" w:rsidRPr="00384DF9">
        <w:t xml:space="preserve"> </w:t>
      </w:r>
      <w:r w:rsidR="00384DF9">
        <w:t xml:space="preserve">Data pada </w:t>
      </w:r>
      <w:proofErr w:type="spellStart"/>
      <w:r w:rsidR="00CC4BFD">
        <w:t>databasae</w:t>
      </w:r>
      <w:proofErr w:type="spellEnd"/>
      <w:r w:rsidR="00384DF9">
        <w:t xml:space="preserve"> </w:t>
      </w:r>
      <w:r w:rsidR="00384DF9" w:rsidRPr="002F1239">
        <w:rPr>
          <w:i/>
          <w:iCs/>
        </w:rPr>
        <w:t>Firebase</w:t>
      </w:r>
      <w:r w:rsidR="00384DF9">
        <w:t xml:space="preserve"> ditampilkan pada aplikasi </w:t>
      </w:r>
      <w:r w:rsidR="00930CB2" w:rsidRPr="00930CB2">
        <w:rPr>
          <w:i/>
        </w:rPr>
        <w:t>Android</w:t>
      </w:r>
      <w:r w:rsidR="00384DF9">
        <w:t xml:space="preserve">, data </w:t>
      </w:r>
      <w:proofErr w:type="spellStart"/>
      <w:r w:rsidR="00CC6A8B" w:rsidRPr="00CC6A8B">
        <w:rPr>
          <w:i/>
          <w:iCs/>
        </w:rPr>
        <w:t>bluetooth</w:t>
      </w:r>
      <w:proofErr w:type="spellEnd"/>
      <w:r w:rsidR="00384DF9">
        <w:t xml:space="preserve"> “1” </w:t>
      </w:r>
      <w:r w:rsidR="00384DF9">
        <w:lastRenderedPageBreak/>
        <w:t xml:space="preserve">berarti status helm adalah aman dan alarm keamanan mati. Data </w:t>
      </w:r>
      <w:proofErr w:type="spellStart"/>
      <w:r w:rsidR="00CC6A8B" w:rsidRPr="00CC6A8B">
        <w:rPr>
          <w:i/>
          <w:iCs/>
        </w:rPr>
        <w:t>bluetooth</w:t>
      </w:r>
      <w:proofErr w:type="spellEnd"/>
      <w:r w:rsidR="00384DF9">
        <w:t xml:space="preserve"> adalah “0”</w:t>
      </w:r>
      <w:r w:rsidR="000B087C">
        <w:t xml:space="preserve"> </w:t>
      </w:r>
      <w:r w:rsidR="00384DF9">
        <w:t xml:space="preserve">berarti status helm adalah tercuri dan alarm keamanan helm akan menyala/hidup dan aplikasi </w:t>
      </w:r>
      <w:r w:rsidR="00930CB2" w:rsidRPr="00930CB2">
        <w:rPr>
          <w:i/>
        </w:rPr>
        <w:t>Android</w:t>
      </w:r>
      <w:r w:rsidR="00384DF9">
        <w:t xml:space="preserve"> akan menampilkan notifikasi bahwa helm telah tercuri. Pengguna dapat menghidupkan alarm suara pada helm</w:t>
      </w:r>
      <w:r w:rsidR="00B0646E">
        <w:t>.</w:t>
      </w:r>
    </w:p>
    <w:p w14:paraId="60927C63" w14:textId="41BE3D75" w:rsidR="009D3655" w:rsidRPr="00215DCB" w:rsidRDefault="00085F1B" w:rsidP="009D3655">
      <w:pPr>
        <w:keepNext/>
        <w:spacing w:after="0" w:line="240" w:lineRule="auto"/>
        <w:jc w:val="center"/>
      </w:pPr>
      <w:r w:rsidRPr="00085F1B">
        <w:rPr>
          <w:noProof/>
        </w:rPr>
        <w:drawing>
          <wp:inline distT="0" distB="0" distL="0" distR="0" wp14:anchorId="3A489888" wp14:editId="353AD728">
            <wp:extent cx="2050473" cy="3615308"/>
            <wp:effectExtent l="0" t="0" r="0" b="0"/>
            <wp:docPr id="18707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7423" name=""/>
                    <pic:cNvPicPr/>
                  </pic:nvPicPr>
                  <pic:blipFill>
                    <a:blip r:embed="rId33"/>
                    <a:stretch>
                      <a:fillRect/>
                    </a:stretch>
                  </pic:blipFill>
                  <pic:spPr>
                    <a:xfrm>
                      <a:off x="0" y="0"/>
                      <a:ext cx="2060899" cy="3633690"/>
                    </a:xfrm>
                    <a:prstGeom prst="rect">
                      <a:avLst/>
                    </a:prstGeom>
                  </pic:spPr>
                </pic:pic>
              </a:graphicData>
            </a:graphic>
          </wp:inline>
        </w:drawing>
      </w:r>
    </w:p>
    <w:p w14:paraId="1713CB50" w14:textId="24212FD9" w:rsidR="009D3655" w:rsidRDefault="009D3655" w:rsidP="00AF09FC">
      <w:pPr>
        <w:pStyle w:val="Caption"/>
        <w:spacing w:line="360" w:lineRule="auto"/>
        <w:jc w:val="center"/>
        <w:rPr>
          <w:sz w:val="24"/>
          <w:szCs w:val="24"/>
        </w:rPr>
      </w:pPr>
      <w:bookmarkStart w:id="406" w:name="_Toc172075624"/>
      <w:bookmarkStart w:id="407" w:name="_Toc172077101"/>
      <w:r w:rsidRPr="00F662E3">
        <w:rPr>
          <w:b/>
          <w:bCs/>
          <w:sz w:val="24"/>
          <w:szCs w:val="24"/>
        </w:rPr>
        <w:t xml:space="preserve">Gambar 3. </w:t>
      </w:r>
      <w:r w:rsidRPr="00F662E3">
        <w:rPr>
          <w:b/>
          <w:bCs/>
          <w:sz w:val="24"/>
          <w:szCs w:val="24"/>
        </w:rPr>
        <w:fldChar w:fldCharType="begin"/>
      </w:r>
      <w:r w:rsidRPr="00F662E3">
        <w:rPr>
          <w:b/>
          <w:bCs/>
          <w:sz w:val="24"/>
          <w:szCs w:val="24"/>
        </w:rPr>
        <w:instrText xml:space="preserve"> SEQ Gambar_3. \* ARABIC </w:instrText>
      </w:r>
      <w:r w:rsidRPr="00F662E3">
        <w:rPr>
          <w:b/>
          <w:bCs/>
          <w:sz w:val="24"/>
          <w:szCs w:val="24"/>
        </w:rPr>
        <w:fldChar w:fldCharType="separate"/>
      </w:r>
      <w:r w:rsidR="00C048B8">
        <w:rPr>
          <w:b/>
          <w:bCs/>
          <w:noProof/>
          <w:sz w:val="24"/>
          <w:szCs w:val="24"/>
        </w:rPr>
        <w:t>4</w:t>
      </w:r>
      <w:r w:rsidRPr="00F662E3">
        <w:rPr>
          <w:b/>
          <w:bCs/>
          <w:sz w:val="24"/>
          <w:szCs w:val="24"/>
        </w:rPr>
        <w:fldChar w:fldCharType="end"/>
      </w:r>
      <w:r w:rsidRPr="009D3655">
        <w:rPr>
          <w:sz w:val="24"/>
          <w:szCs w:val="24"/>
        </w:rPr>
        <w:t xml:space="preserve"> </w:t>
      </w:r>
      <w:r w:rsidRPr="000B087C">
        <w:rPr>
          <w:i/>
          <w:iCs w:val="0"/>
          <w:sz w:val="24"/>
          <w:szCs w:val="24"/>
        </w:rPr>
        <w:t>Flowchart</w:t>
      </w:r>
      <w:r w:rsidRPr="009D3655">
        <w:rPr>
          <w:sz w:val="24"/>
          <w:szCs w:val="24"/>
        </w:rPr>
        <w:t xml:space="preserve"> Aplikasi</w:t>
      </w:r>
      <w:bookmarkEnd w:id="406"/>
      <w:bookmarkEnd w:id="407"/>
    </w:p>
    <w:p w14:paraId="1F4F0A2A" w14:textId="2265965C" w:rsidR="002F1239" w:rsidRPr="002F1239" w:rsidRDefault="002F1239" w:rsidP="002F1239">
      <w:r>
        <w:t xml:space="preserve">Gambar 3.4  adalah alur </w:t>
      </w:r>
      <w:r w:rsidRPr="00E4442B">
        <w:rPr>
          <w:i/>
          <w:iCs/>
        </w:rPr>
        <w:t>flowchart</w:t>
      </w:r>
      <w:r>
        <w:rPr>
          <w:i/>
          <w:iCs/>
        </w:rPr>
        <w:t xml:space="preserve"> </w:t>
      </w:r>
      <w:r>
        <w:t>aplikasi yang di mulai sebagai berikut:</w:t>
      </w:r>
    </w:p>
    <w:p w14:paraId="40965B00" w14:textId="09AE2656" w:rsidR="00C37343" w:rsidRPr="00C37343" w:rsidRDefault="00C37343" w:rsidP="00AF09FC">
      <w:pPr>
        <w:pStyle w:val="ListParagraph"/>
        <w:numPr>
          <w:ilvl w:val="0"/>
          <w:numId w:val="56"/>
        </w:numPr>
        <w:tabs>
          <w:tab w:val="left" w:pos="142"/>
        </w:tabs>
        <w:spacing w:after="0" w:line="360" w:lineRule="auto"/>
        <w:ind w:left="284" w:hanging="284"/>
        <w:rPr>
          <w:rFonts w:eastAsia="Times New Roman" w:cs="Times New Roman"/>
          <w:kern w:val="0"/>
          <w:szCs w:val="24"/>
          <w:lang w:val="en-ID" w:eastAsia="en-ID"/>
          <w14:ligatures w14:val="none"/>
        </w:rPr>
      </w:pPr>
      <w:r w:rsidRPr="00EC4377">
        <w:rPr>
          <w:rFonts w:eastAsia="Times New Roman" w:cs="Times New Roman"/>
          <w:kern w:val="0"/>
          <w:szCs w:val="24"/>
          <w:lang w:val="en-ID" w:eastAsia="en-ID"/>
          <w14:ligatures w14:val="none"/>
        </w:rPr>
        <w:t>Mulai:</w:t>
      </w:r>
      <w:r w:rsidRPr="00C37343">
        <w:rPr>
          <w:rFonts w:eastAsia="Times New Roman" w:cs="Times New Roman"/>
          <w:kern w:val="0"/>
          <w:szCs w:val="24"/>
          <w:lang w:val="en-ID" w:eastAsia="en-ID"/>
          <w14:ligatures w14:val="none"/>
        </w:rPr>
        <w:t xml:space="preserve"> Titik awal dari alur kerja aplikasi.</w:t>
      </w:r>
    </w:p>
    <w:p w14:paraId="632DDB33" w14:textId="09E5B718" w:rsidR="00C37343" w:rsidRPr="00C37343" w:rsidRDefault="007E7DFC" w:rsidP="00C37343">
      <w:pPr>
        <w:pStyle w:val="ListParagraph"/>
        <w:numPr>
          <w:ilvl w:val="0"/>
          <w:numId w:val="56"/>
        </w:numPr>
        <w:tabs>
          <w:tab w:val="left" w:pos="142"/>
        </w:tabs>
        <w:spacing w:after="0" w:line="360" w:lineRule="auto"/>
        <w:ind w:left="284" w:hanging="284"/>
        <w:rPr>
          <w:rFonts w:eastAsia="Times New Roman" w:cs="Times New Roman"/>
          <w:kern w:val="0"/>
          <w:szCs w:val="24"/>
          <w:lang w:val="en-ID" w:eastAsia="en-ID"/>
          <w14:ligatures w14:val="none"/>
        </w:rPr>
      </w:pPr>
      <w:r w:rsidRPr="007E7DFC">
        <w:rPr>
          <w:rFonts w:eastAsia="Times New Roman" w:cs="Times New Roman"/>
          <w:i/>
          <w:kern w:val="0"/>
          <w:szCs w:val="24"/>
          <w:lang w:val="en-ID" w:eastAsia="en-ID"/>
          <w14:ligatures w14:val="none"/>
        </w:rPr>
        <w:t>Splash screen</w:t>
      </w:r>
      <w:r w:rsidR="00C37343" w:rsidRPr="00EC4377">
        <w:rPr>
          <w:rFonts w:eastAsia="Times New Roman" w:cs="Times New Roman"/>
          <w:kern w:val="0"/>
          <w:szCs w:val="24"/>
          <w:lang w:val="en-ID" w:eastAsia="en-ID"/>
          <w14:ligatures w14:val="none"/>
        </w:rPr>
        <w:t>:</w:t>
      </w:r>
      <w:r w:rsidR="00C37343" w:rsidRPr="00C37343">
        <w:rPr>
          <w:rFonts w:eastAsia="Times New Roman" w:cs="Times New Roman"/>
          <w:kern w:val="0"/>
          <w:szCs w:val="24"/>
          <w:lang w:val="en-ID" w:eastAsia="en-ID"/>
          <w14:ligatures w14:val="none"/>
        </w:rPr>
        <w:t xml:space="preserve"> Tampilan awal yang muncul saat aplikasi dijalankan. Biasanya berisi logo atau informasi singkat tentang aplikasi.</w:t>
      </w:r>
    </w:p>
    <w:p w14:paraId="713F2950" w14:textId="433B09C4" w:rsidR="00C37343" w:rsidRPr="00C37343" w:rsidRDefault="007E7DFC" w:rsidP="00C37343">
      <w:pPr>
        <w:pStyle w:val="ListParagraph"/>
        <w:numPr>
          <w:ilvl w:val="0"/>
          <w:numId w:val="56"/>
        </w:numPr>
        <w:tabs>
          <w:tab w:val="left" w:pos="142"/>
        </w:tabs>
        <w:spacing w:after="0" w:line="360" w:lineRule="auto"/>
        <w:ind w:left="284" w:hanging="284"/>
        <w:rPr>
          <w:rFonts w:eastAsia="Times New Roman" w:cs="Times New Roman"/>
          <w:kern w:val="0"/>
          <w:szCs w:val="24"/>
          <w:lang w:val="en-ID" w:eastAsia="en-ID"/>
          <w14:ligatures w14:val="none"/>
        </w:rPr>
      </w:pPr>
      <w:r w:rsidRPr="007E7DFC">
        <w:rPr>
          <w:rFonts w:eastAsia="Times New Roman" w:cs="Times New Roman"/>
          <w:i/>
          <w:kern w:val="0"/>
          <w:szCs w:val="24"/>
          <w:lang w:val="en-ID" w:eastAsia="en-ID"/>
          <w14:ligatures w14:val="none"/>
        </w:rPr>
        <w:t>Screen</w:t>
      </w:r>
      <w:r w:rsidR="00C37343" w:rsidRPr="00EC4377">
        <w:rPr>
          <w:rFonts w:eastAsia="Times New Roman" w:cs="Times New Roman"/>
          <w:kern w:val="0"/>
          <w:szCs w:val="24"/>
          <w:lang w:val="en-ID" w:eastAsia="en-ID"/>
          <w14:ligatures w14:val="none"/>
        </w:rPr>
        <w:t xml:space="preserve"> Menu 1 dan 2:</w:t>
      </w:r>
      <w:r w:rsidR="00C37343" w:rsidRPr="00C37343">
        <w:rPr>
          <w:rFonts w:eastAsia="Times New Roman" w:cs="Times New Roman"/>
          <w:kern w:val="0"/>
          <w:szCs w:val="24"/>
          <w:lang w:val="en-ID" w:eastAsia="en-ID"/>
          <w14:ligatures w14:val="none"/>
        </w:rPr>
        <w:t xml:space="preserve"> Tampilan menu yang memberikan pilihan kepada</w:t>
      </w:r>
      <w:r w:rsidR="00C37343">
        <w:rPr>
          <w:rFonts w:eastAsia="Times New Roman" w:cs="Times New Roman"/>
          <w:kern w:val="0"/>
          <w:szCs w:val="24"/>
          <w:lang w:val="en-ID" w:eastAsia="en-ID"/>
          <w14:ligatures w14:val="none"/>
        </w:rPr>
        <w:t xml:space="preserve"> </w:t>
      </w:r>
      <w:r w:rsidR="00C37343" w:rsidRPr="00C37343">
        <w:rPr>
          <w:rFonts w:eastAsia="Times New Roman" w:cs="Times New Roman"/>
          <w:kern w:val="0"/>
          <w:szCs w:val="24"/>
          <w:lang w:val="en-ID" w:eastAsia="en-ID"/>
          <w14:ligatures w14:val="none"/>
        </w:rPr>
        <w:t>pengguna untuk memilih antara dua opsi, yaitu "Pemantauan Helm" atau "Home".</w:t>
      </w:r>
    </w:p>
    <w:p w14:paraId="1F20D096" w14:textId="77777777" w:rsidR="00C37343" w:rsidRPr="00C37343" w:rsidRDefault="00C37343" w:rsidP="00C37343">
      <w:pPr>
        <w:numPr>
          <w:ilvl w:val="0"/>
          <w:numId w:val="55"/>
        </w:numPr>
        <w:spacing w:after="0" w:line="360" w:lineRule="auto"/>
        <w:rPr>
          <w:rFonts w:eastAsia="Times New Roman" w:cs="Times New Roman"/>
          <w:kern w:val="0"/>
          <w:szCs w:val="24"/>
          <w:lang w:val="en-ID" w:eastAsia="en-ID"/>
          <w14:ligatures w14:val="none"/>
        </w:rPr>
      </w:pPr>
      <w:r w:rsidRPr="00EC4377">
        <w:rPr>
          <w:rFonts w:eastAsia="Times New Roman" w:cs="Times New Roman"/>
          <w:kern w:val="0"/>
          <w:szCs w:val="24"/>
          <w:lang w:val="en-ID" w:eastAsia="en-ID"/>
          <w14:ligatures w14:val="none"/>
        </w:rPr>
        <w:t>Pemantauan Helm:</w:t>
      </w:r>
      <w:r w:rsidRPr="00C37343">
        <w:rPr>
          <w:rFonts w:eastAsia="Times New Roman" w:cs="Times New Roman"/>
          <w:kern w:val="0"/>
          <w:szCs w:val="24"/>
          <w:lang w:val="en-ID" w:eastAsia="en-ID"/>
          <w14:ligatures w14:val="none"/>
        </w:rPr>
        <w:t xml:space="preserve"> Jika pengguna memilih opsi ini, aplikasi akan menuju ke layar pemantauan helm.</w:t>
      </w:r>
    </w:p>
    <w:p w14:paraId="48EEBAF8" w14:textId="77777777" w:rsidR="00C37343" w:rsidRPr="00C37343" w:rsidRDefault="00C37343" w:rsidP="00C37343">
      <w:pPr>
        <w:numPr>
          <w:ilvl w:val="0"/>
          <w:numId w:val="55"/>
        </w:numPr>
        <w:spacing w:after="0" w:line="360" w:lineRule="auto"/>
        <w:rPr>
          <w:rFonts w:eastAsia="Times New Roman" w:cs="Times New Roman"/>
          <w:kern w:val="0"/>
          <w:szCs w:val="24"/>
          <w:lang w:val="en-ID" w:eastAsia="en-ID"/>
          <w14:ligatures w14:val="none"/>
        </w:rPr>
      </w:pPr>
      <w:r w:rsidRPr="00EC4377">
        <w:rPr>
          <w:rFonts w:eastAsia="Times New Roman" w:cs="Times New Roman"/>
          <w:kern w:val="0"/>
          <w:szCs w:val="24"/>
          <w:lang w:val="en-ID" w:eastAsia="en-ID"/>
          <w14:ligatures w14:val="none"/>
        </w:rPr>
        <w:t>Home:</w:t>
      </w:r>
      <w:r w:rsidRPr="00C37343">
        <w:rPr>
          <w:rFonts w:eastAsia="Times New Roman" w:cs="Times New Roman"/>
          <w:kern w:val="0"/>
          <w:szCs w:val="24"/>
          <w:lang w:val="en-ID" w:eastAsia="en-ID"/>
          <w14:ligatures w14:val="none"/>
        </w:rPr>
        <w:t xml:space="preserve"> Jika pengguna memilih opsi ini, aplikasi akan menuju ke layar beranda atau home.</w:t>
      </w:r>
    </w:p>
    <w:p w14:paraId="0987A9F1" w14:textId="127893EE" w:rsidR="00C37343" w:rsidRPr="00EC4377" w:rsidRDefault="00C37343" w:rsidP="00C37343">
      <w:pPr>
        <w:pStyle w:val="ListParagraph"/>
        <w:numPr>
          <w:ilvl w:val="0"/>
          <w:numId w:val="56"/>
        </w:numPr>
        <w:tabs>
          <w:tab w:val="left" w:pos="142"/>
        </w:tabs>
        <w:spacing w:after="0" w:line="360" w:lineRule="auto"/>
        <w:ind w:left="284" w:hanging="284"/>
        <w:rPr>
          <w:rFonts w:eastAsia="Times New Roman" w:cs="Times New Roman"/>
          <w:kern w:val="0"/>
          <w:szCs w:val="24"/>
          <w:lang w:val="en-ID" w:eastAsia="en-ID"/>
          <w14:ligatures w14:val="none"/>
        </w:rPr>
      </w:pPr>
      <w:r w:rsidRPr="00EC4377">
        <w:rPr>
          <w:rFonts w:eastAsia="Times New Roman" w:cs="Times New Roman"/>
          <w:kern w:val="0"/>
          <w:szCs w:val="24"/>
          <w:lang w:val="en-ID" w:eastAsia="en-ID"/>
          <w14:ligatures w14:val="none"/>
        </w:rPr>
        <w:t xml:space="preserve">Pemantauan Helm: Tampilan layar yang memungkinkan pengguna untuk memantau helm. Langkah ini muncul dua kali dalam </w:t>
      </w:r>
      <w:r w:rsidRPr="00CF31CA">
        <w:rPr>
          <w:rFonts w:eastAsia="Times New Roman" w:cs="Times New Roman"/>
          <w:i/>
          <w:iCs/>
          <w:kern w:val="0"/>
          <w:szCs w:val="24"/>
          <w:lang w:val="en-ID" w:eastAsia="en-ID"/>
          <w14:ligatures w14:val="none"/>
        </w:rPr>
        <w:t>flowchart</w:t>
      </w:r>
      <w:r w:rsidRPr="00EC4377">
        <w:rPr>
          <w:rFonts w:eastAsia="Times New Roman" w:cs="Times New Roman"/>
          <w:kern w:val="0"/>
          <w:szCs w:val="24"/>
          <w:lang w:val="en-ID" w:eastAsia="en-ID"/>
          <w14:ligatures w14:val="none"/>
        </w:rPr>
        <w:t xml:space="preserve">, menunjukkan </w:t>
      </w:r>
      <w:r w:rsidRPr="00EC4377">
        <w:rPr>
          <w:rFonts w:eastAsia="Times New Roman" w:cs="Times New Roman"/>
          <w:kern w:val="0"/>
          <w:szCs w:val="24"/>
          <w:lang w:val="en-ID" w:eastAsia="en-ID"/>
          <w14:ligatures w14:val="none"/>
        </w:rPr>
        <w:lastRenderedPageBreak/>
        <w:t>bahwa pemantauan helm dapat diakses dari menu awal maupun setelah kembali dari layar home.</w:t>
      </w:r>
    </w:p>
    <w:p w14:paraId="348F40F8" w14:textId="762AF497" w:rsidR="00C37343" w:rsidRPr="00EC4377" w:rsidRDefault="00C37343" w:rsidP="00C37343">
      <w:pPr>
        <w:pStyle w:val="ListParagraph"/>
        <w:numPr>
          <w:ilvl w:val="0"/>
          <w:numId w:val="56"/>
        </w:numPr>
        <w:tabs>
          <w:tab w:val="left" w:pos="142"/>
        </w:tabs>
        <w:spacing w:after="0" w:line="360" w:lineRule="auto"/>
        <w:ind w:left="284" w:hanging="284"/>
        <w:rPr>
          <w:rFonts w:eastAsia="Times New Roman" w:cs="Times New Roman"/>
          <w:kern w:val="0"/>
          <w:szCs w:val="24"/>
          <w:lang w:val="en-ID" w:eastAsia="en-ID"/>
          <w14:ligatures w14:val="none"/>
        </w:rPr>
      </w:pPr>
      <w:r w:rsidRPr="00EC4377">
        <w:rPr>
          <w:rFonts w:eastAsia="Times New Roman" w:cs="Times New Roman"/>
          <w:kern w:val="0"/>
          <w:szCs w:val="24"/>
          <w:lang w:val="en-ID" w:eastAsia="en-ID"/>
          <w14:ligatures w14:val="none"/>
        </w:rPr>
        <w:t>Home: Tampilan layar beranda dari aplikasi. Dari sini, pengguna dapat kembali ke menu utama atau mengakses fitur lain yang disediakan oleh aplikasi.</w:t>
      </w:r>
    </w:p>
    <w:p w14:paraId="0F2693E2" w14:textId="052BF234" w:rsidR="00085F1B" w:rsidRPr="00C37343" w:rsidRDefault="00C37343" w:rsidP="00085F1B">
      <w:pPr>
        <w:pStyle w:val="ListParagraph"/>
        <w:numPr>
          <w:ilvl w:val="0"/>
          <w:numId w:val="56"/>
        </w:numPr>
        <w:tabs>
          <w:tab w:val="left" w:pos="142"/>
        </w:tabs>
        <w:spacing w:after="0" w:line="360" w:lineRule="auto"/>
        <w:ind w:left="284" w:hanging="284"/>
        <w:rPr>
          <w:rFonts w:eastAsia="Times New Roman" w:cs="Times New Roman"/>
          <w:kern w:val="0"/>
          <w:szCs w:val="24"/>
          <w:lang w:val="en-ID" w:eastAsia="en-ID"/>
          <w14:ligatures w14:val="none"/>
        </w:rPr>
      </w:pPr>
      <w:r w:rsidRPr="00EC4377">
        <w:rPr>
          <w:rFonts w:eastAsia="Times New Roman" w:cs="Times New Roman"/>
          <w:kern w:val="0"/>
          <w:szCs w:val="24"/>
          <w:lang w:val="en-ID" w:eastAsia="en-ID"/>
          <w14:ligatures w14:val="none"/>
        </w:rPr>
        <w:t>Selesai: Titik akhir dari alur kerja aplikasi, menandakan bahwa aplikasi telah ditutup atau pengguna telah keluar dari aplikasi.</w:t>
      </w:r>
    </w:p>
    <w:p w14:paraId="5C1DEE90" w14:textId="038E0B2D" w:rsidR="00705149" w:rsidRPr="00C37343" w:rsidRDefault="00705149" w:rsidP="00C442F8">
      <w:pPr>
        <w:pStyle w:val="Heading3"/>
      </w:pPr>
      <w:bookmarkStart w:id="408" w:name="_Toc175172385"/>
      <w:r w:rsidRPr="00C37343">
        <w:t>Rancangan Desain Alat</w:t>
      </w:r>
      <w:bookmarkEnd w:id="408"/>
    </w:p>
    <w:p w14:paraId="6B281AD4" w14:textId="30E5FBA1" w:rsidR="00705149" w:rsidRDefault="00EC4377" w:rsidP="005F71D4">
      <w:pPr>
        <w:spacing w:after="0" w:line="360" w:lineRule="auto"/>
        <w:rPr>
          <w:rFonts w:cs="Times New Roman"/>
          <w:szCs w:val="24"/>
          <w:lang w:val="en-ID"/>
        </w:rPr>
      </w:pPr>
      <w:r>
        <w:rPr>
          <w:rFonts w:cs="Times New Roman"/>
          <w:szCs w:val="24"/>
          <w:lang w:val="en-ID"/>
        </w:rPr>
        <w:t>G</w:t>
      </w:r>
      <w:r w:rsidR="0034088A">
        <w:rPr>
          <w:rFonts w:cs="Times New Roman"/>
          <w:szCs w:val="24"/>
          <w:lang w:val="en-ID"/>
        </w:rPr>
        <w:t>ambar 3.5 adalah</w:t>
      </w:r>
      <w:r w:rsidR="00705149">
        <w:rPr>
          <w:rFonts w:cs="Times New Roman"/>
          <w:szCs w:val="24"/>
          <w:lang w:val="en-ID"/>
        </w:rPr>
        <w:t xml:space="preserve"> rancangan desain alat akan dijadikan sebuah </w:t>
      </w:r>
      <w:proofErr w:type="spellStart"/>
      <w:r w:rsidR="005F71D4">
        <w:rPr>
          <w:rFonts w:cs="Times New Roman"/>
          <w:szCs w:val="24"/>
          <w:lang w:val="en-ID"/>
        </w:rPr>
        <w:t>pemodelan</w:t>
      </w:r>
      <w:proofErr w:type="spellEnd"/>
      <w:r w:rsidR="00705149">
        <w:rPr>
          <w:rFonts w:cs="Times New Roman"/>
          <w:szCs w:val="24"/>
          <w:lang w:val="en-ID"/>
        </w:rPr>
        <w:t xml:space="preserve"> kerangka dari bentuk modul </w:t>
      </w:r>
      <w:r w:rsidR="007E7DFC" w:rsidRPr="007E7DFC">
        <w:rPr>
          <w:rFonts w:cs="Times New Roman"/>
          <w:i/>
          <w:szCs w:val="24"/>
          <w:lang w:val="en-ID"/>
        </w:rPr>
        <w:t>IoT</w:t>
      </w:r>
      <w:r w:rsidR="00705149">
        <w:rPr>
          <w:rFonts w:cs="Times New Roman"/>
          <w:szCs w:val="24"/>
          <w:lang w:val="en-ID"/>
        </w:rPr>
        <w:t xml:space="preserve"> yang akan dibuat. Desain yang dibuat ini akan menjadi acuan bagi penulis terkait tata letak dari perangkat </w:t>
      </w:r>
      <w:r w:rsidR="007E7DFC" w:rsidRPr="007E7DFC">
        <w:rPr>
          <w:rFonts w:cs="Times New Roman"/>
          <w:i/>
          <w:szCs w:val="24"/>
          <w:lang w:val="en-ID"/>
        </w:rPr>
        <w:t>IoT</w:t>
      </w:r>
      <w:r w:rsidR="00705149">
        <w:rPr>
          <w:rFonts w:cs="Times New Roman"/>
          <w:szCs w:val="24"/>
          <w:lang w:val="en-ID"/>
        </w:rPr>
        <w:t xml:space="preserve"> yang akan dipakai dan dapat dijadikan sebagai modul prototipe pembelajaran </w:t>
      </w:r>
      <w:r w:rsidR="007E7DFC" w:rsidRPr="007E7DFC">
        <w:rPr>
          <w:rFonts w:cs="Times New Roman"/>
          <w:i/>
          <w:szCs w:val="24"/>
          <w:lang w:val="en-ID"/>
        </w:rPr>
        <w:t>IoT</w:t>
      </w:r>
      <w:r w:rsidR="00705149">
        <w:rPr>
          <w:rFonts w:cs="Times New Roman"/>
          <w:szCs w:val="24"/>
          <w:lang w:val="en-ID"/>
        </w:rPr>
        <w:t xml:space="preserve"> bagi penggunanya.</w:t>
      </w:r>
    </w:p>
    <w:p w14:paraId="7FA2BE0C" w14:textId="77777777" w:rsidR="00705149" w:rsidRDefault="00705149" w:rsidP="00705149">
      <w:pPr>
        <w:keepNext/>
        <w:jc w:val="center"/>
      </w:pPr>
      <w:r>
        <w:rPr>
          <w:noProof/>
        </w:rPr>
        <w:drawing>
          <wp:inline distT="0" distB="0" distL="0" distR="0" wp14:anchorId="6FC06A73" wp14:editId="1C3B19F9">
            <wp:extent cx="4000596" cy="277783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l="16310" t="15318" r="21909" b="32254"/>
                    <a:stretch>
                      <a:fillRect/>
                    </a:stretch>
                  </pic:blipFill>
                  <pic:spPr bwMode="auto">
                    <a:xfrm>
                      <a:off x="0" y="0"/>
                      <a:ext cx="4009356" cy="2783919"/>
                    </a:xfrm>
                    <a:prstGeom prst="rect">
                      <a:avLst/>
                    </a:prstGeom>
                    <a:noFill/>
                    <a:ln>
                      <a:noFill/>
                    </a:ln>
                  </pic:spPr>
                </pic:pic>
              </a:graphicData>
            </a:graphic>
          </wp:inline>
        </w:drawing>
      </w:r>
    </w:p>
    <w:p w14:paraId="0697407E" w14:textId="7DC9962D" w:rsidR="00393845" w:rsidRPr="0034088A" w:rsidRDefault="00705149" w:rsidP="0034088A">
      <w:pPr>
        <w:pStyle w:val="Caption"/>
        <w:jc w:val="center"/>
        <w:rPr>
          <w:rFonts w:cs="Times New Roman"/>
          <w:color w:val="auto"/>
        </w:rPr>
      </w:pPr>
      <w:bookmarkStart w:id="409" w:name="_Toc172075625"/>
      <w:bookmarkStart w:id="410" w:name="_Toc172077102"/>
      <w:r w:rsidRPr="00F662E3">
        <w:rPr>
          <w:rFonts w:cs="Times New Roman"/>
          <w:b/>
          <w:bCs/>
          <w:color w:val="auto"/>
          <w:sz w:val="24"/>
          <w:szCs w:val="24"/>
        </w:rPr>
        <w:t xml:space="preserve">Gambar 3. </w:t>
      </w:r>
      <w:r w:rsidRPr="00F662E3">
        <w:rPr>
          <w:rFonts w:cs="Times New Roman"/>
          <w:b/>
          <w:bCs/>
          <w:color w:val="auto"/>
          <w:sz w:val="24"/>
          <w:szCs w:val="24"/>
        </w:rPr>
        <w:fldChar w:fldCharType="begin"/>
      </w:r>
      <w:r w:rsidRPr="00F662E3">
        <w:rPr>
          <w:rFonts w:cs="Times New Roman"/>
          <w:b/>
          <w:bCs/>
          <w:color w:val="auto"/>
          <w:sz w:val="24"/>
          <w:szCs w:val="24"/>
        </w:rPr>
        <w:instrText xml:space="preserve"> SEQ Gambar_3. \* ARABIC </w:instrText>
      </w:r>
      <w:r w:rsidRPr="00F662E3">
        <w:rPr>
          <w:rFonts w:cs="Times New Roman"/>
          <w:b/>
          <w:bCs/>
          <w:color w:val="auto"/>
          <w:sz w:val="24"/>
          <w:szCs w:val="24"/>
        </w:rPr>
        <w:fldChar w:fldCharType="separate"/>
      </w:r>
      <w:r w:rsidR="00C048B8">
        <w:rPr>
          <w:rFonts w:cs="Times New Roman"/>
          <w:b/>
          <w:bCs/>
          <w:noProof/>
          <w:color w:val="auto"/>
          <w:sz w:val="24"/>
          <w:szCs w:val="24"/>
        </w:rPr>
        <w:t>5</w:t>
      </w:r>
      <w:r w:rsidRPr="00F662E3">
        <w:rPr>
          <w:rFonts w:cs="Times New Roman"/>
          <w:b/>
          <w:bCs/>
          <w:color w:val="auto"/>
          <w:sz w:val="24"/>
          <w:szCs w:val="24"/>
        </w:rPr>
        <w:fldChar w:fldCharType="end"/>
      </w:r>
      <w:r w:rsidRPr="00F40360">
        <w:rPr>
          <w:rFonts w:cs="Times New Roman"/>
          <w:color w:val="auto"/>
          <w:sz w:val="24"/>
          <w:szCs w:val="24"/>
        </w:rPr>
        <w:t xml:space="preserve"> Desain Alat</w:t>
      </w:r>
      <w:bookmarkEnd w:id="409"/>
      <w:r w:rsidR="00215DCB">
        <w:rPr>
          <w:rFonts w:cs="Times New Roman"/>
          <w:color w:val="auto"/>
          <w:sz w:val="24"/>
          <w:szCs w:val="24"/>
        </w:rPr>
        <w:t xml:space="preserve"> Helm</w:t>
      </w:r>
      <w:bookmarkEnd w:id="410"/>
    </w:p>
    <w:p w14:paraId="6F8A5678" w14:textId="349A5DEE" w:rsidR="002C18A4" w:rsidRPr="002C18A4" w:rsidRDefault="00C37343" w:rsidP="002C18A4">
      <w:r>
        <w:t>G</w:t>
      </w:r>
      <w:r w:rsidR="00937608">
        <w:t>ambar 3.</w:t>
      </w:r>
      <w:r w:rsidR="0034088A">
        <w:t>6</w:t>
      </w:r>
      <w:r w:rsidR="00937608">
        <w:t xml:space="preserve"> </w:t>
      </w:r>
      <w:r w:rsidR="002C6E1E">
        <w:t>Tampilan rancangan 3D r</w:t>
      </w:r>
      <w:r w:rsidR="00937608">
        <w:t xml:space="preserve">ancangan </w:t>
      </w:r>
      <w:r w:rsidR="002C6E1E">
        <w:t>d</w:t>
      </w:r>
      <w:r w:rsidR="00937608">
        <w:t xml:space="preserve">esain komponen </w:t>
      </w:r>
      <w:r w:rsidR="007E7DFC" w:rsidRPr="007E7DFC">
        <w:rPr>
          <w:i/>
          <w:iCs/>
        </w:rPr>
        <w:t>master</w:t>
      </w:r>
      <w:r w:rsidR="00F941CE">
        <w:t>.</w:t>
      </w:r>
      <w:r w:rsidR="00937608">
        <w:tab/>
      </w:r>
    </w:p>
    <w:p w14:paraId="23E9ECC8" w14:textId="7F33F67A" w:rsidR="00937608" w:rsidRDefault="0049490E" w:rsidP="0049490E">
      <w:pPr>
        <w:keepNext/>
        <w:jc w:val="center"/>
      </w:pPr>
      <w:r w:rsidRPr="0049490E">
        <w:rPr>
          <w:noProof/>
        </w:rPr>
        <w:drawing>
          <wp:inline distT="0" distB="0" distL="0" distR="0" wp14:anchorId="07839585" wp14:editId="4134BE74">
            <wp:extent cx="1681843" cy="1718166"/>
            <wp:effectExtent l="0" t="0" r="0" b="0"/>
            <wp:docPr id="91481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5569" name=""/>
                    <pic:cNvPicPr/>
                  </pic:nvPicPr>
                  <pic:blipFill>
                    <a:blip r:embed="rId35"/>
                    <a:stretch>
                      <a:fillRect/>
                    </a:stretch>
                  </pic:blipFill>
                  <pic:spPr>
                    <a:xfrm>
                      <a:off x="0" y="0"/>
                      <a:ext cx="1691264" cy="1727791"/>
                    </a:xfrm>
                    <a:prstGeom prst="rect">
                      <a:avLst/>
                    </a:prstGeom>
                  </pic:spPr>
                </pic:pic>
              </a:graphicData>
            </a:graphic>
          </wp:inline>
        </w:drawing>
      </w:r>
    </w:p>
    <w:p w14:paraId="5587466D" w14:textId="567CD106" w:rsidR="00937608" w:rsidRPr="00A91DFE" w:rsidRDefault="00937608" w:rsidP="00B0646E">
      <w:pPr>
        <w:pStyle w:val="Caption"/>
        <w:jc w:val="center"/>
        <w:rPr>
          <w:rFonts w:cs="Times New Roman"/>
          <w:color w:val="auto"/>
        </w:rPr>
      </w:pPr>
      <w:bookmarkStart w:id="411" w:name="_Toc172075626"/>
      <w:bookmarkStart w:id="412" w:name="_Toc172077103"/>
      <w:r w:rsidRPr="00F662E3">
        <w:rPr>
          <w:rFonts w:cs="Times New Roman"/>
          <w:b/>
          <w:bCs/>
          <w:color w:val="auto"/>
          <w:sz w:val="24"/>
          <w:szCs w:val="24"/>
        </w:rPr>
        <w:t xml:space="preserve">Gambar 3. </w:t>
      </w:r>
      <w:r w:rsidRPr="00F662E3">
        <w:rPr>
          <w:rFonts w:cs="Times New Roman"/>
          <w:b/>
          <w:bCs/>
          <w:color w:val="auto"/>
          <w:sz w:val="24"/>
          <w:szCs w:val="24"/>
        </w:rPr>
        <w:fldChar w:fldCharType="begin"/>
      </w:r>
      <w:r w:rsidRPr="00F662E3">
        <w:rPr>
          <w:rFonts w:cs="Times New Roman"/>
          <w:b/>
          <w:bCs/>
          <w:color w:val="auto"/>
          <w:sz w:val="24"/>
          <w:szCs w:val="24"/>
        </w:rPr>
        <w:instrText xml:space="preserve"> SEQ Gambar_3. \* ARABIC </w:instrText>
      </w:r>
      <w:r w:rsidRPr="00F662E3">
        <w:rPr>
          <w:rFonts w:cs="Times New Roman"/>
          <w:b/>
          <w:bCs/>
          <w:color w:val="auto"/>
          <w:sz w:val="24"/>
          <w:szCs w:val="24"/>
        </w:rPr>
        <w:fldChar w:fldCharType="separate"/>
      </w:r>
      <w:r w:rsidR="00C048B8">
        <w:rPr>
          <w:rFonts w:cs="Times New Roman"/>
          <w:b/>
          <w:bCs/>
          <w:noProof/>
          <w:color w:val="auto"/>
          <w:sz w:val="24"/>
          <w:szCs w:val="24"/>
        </w:rPr>
        <w:t>6</w:t>
      </w:r>
      <w:r w:rsidRPr="00F662E3">
        <w:rPr>
          <w:rFonts w:cs="Times New Roman"/>
          <w:b/>
          <w:bCs/>
          <w:color w:val="auto"/>
          <w:sz w:val="24"/>
          <w:szCs w:val="24"/>
        </w:rPr>
        <w:fldChar w:fldCharType="end"/>
      </w:r>
      <w:r w:rsidRPr="00F40360">
        <w:rPr>
          <w:rFonts w:cs="Times New Roman"/>
          <w:color w:val="auto"/>
          <w:sz w:val="24"/>
          <w:szCs w:val="24"/>
        </w:rPr>
        <w:t xml:space="preserve"> Desain Komponen </w:t>
      </w:r>
      <w:r w:rsidR="007E7DFC" w:rsidRPr="007E7DFC">
        <w:rPr>
          <w:rFonts w:cs="Times New Roman"/>
          <w:i/>
          <w:iCs w:val="0"/>
          <w:color w:val="auto"/>
          <w:sz w:val="24"/>
          <w:szCs w:val="24"/>
        </w:rPr>
        <w:t>Master</w:t>
      </w:r>
      <w:bookmarkEnd w:id="411"/>
      <w:bookmarkEnd w:id="412"/>
    </w:p>
    <w:p w14:paraId="4C3EEB7F" w14:textId="766D3070" w:rsidR="00937608" w:rsidRDefault="00C37343" w:rsidP="00937608">
      <w:pPr>
        <w:rPr>
          <w:lang w:val="en-ID"/>
        </w:rPr>
      </w:pPr>
      <w:r>
        <w:lastRenderedPageBreak/>
        <w:t>G</w:t>
      </w:r>
      <w:r w:rsidR="00937608">
        <w:t>ambar 3.</w:t>
      </w:r>
      <w:r w:rsidR="003E0E3E">
        <w:t>7</w:t>
      </w:r>
      <w:r w:rsidR="00937608">
        <w:t xml:space="preserve"> </w:t>
      </w:r>
      <w:r w:rsidR="002C6E1E">
        <w:t xml:space="preserve"> Tampilan r</w:t>
      </w:r>
      <w:r w:rsidR="00937608">
        <w:t xml:space="preserve">ancangan </w:t>
      </w:r>
      <w:r w:rsidR="002C6E1E">
        <w:t>3D d</w:t>
      </w:r>
      <w:r w:rsidR="00937608">
        <w:t xml:space="preserve">esain komponen </w:t>
      </w:r>
      <w:r w:rsidR="007E7DFC" w:rsidRPr="007E7DFC">
        <w:rPr>
          <w:i/>
          <w:iCs/>
        </w:rPr>
        <w:t>slave</w:t>
      </w:r>
      <w:r w:rsidR="00F941CE" w:rsidRPr="00801B30">
        <w:rPr>
          <w:i/>
          <w:iCs/>
        </w:rPr>
        <w:t>.</w:t>
      </w:r>
      <w:r w:rsidR="00937608">
        <w:tab/>
      </w:r>
    </w:p>
    <w:p w14:paraId="666A85FB" w14:textId="4560B1F2" w:rsidR="00937608" w:rsidRDefault="0049490E" w:rsidP="00937608">
      <w:pPr>
        <w:keepNext/>
        <w:jc w:val="center"/>
      </w:pPr>
      <w:r w:rsidRPr="0049490E">
        <w:rPr>
          <w:noProof/>
        </w:rPr>
        <w:drawing>
          <wp:inline distT="0" distB="0" distL="0" distR="0" wp14:anchorId="2997783E" wp14:editId="114624CD">
            <wp:extent cx="2541815" cy="1979161"/>
            <wp:effectExtent l="0" t="0" r="0" b="0"/>
            <wp:docPr id="3177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0952" name=""/>
                    <pic:cNvPicPr/>
                  </pic:nvPicPr>
                  <pic:blipFill>
                    <a:blip r:embed="rId36"/>
                    <a:stretch>
                      <a:fillRect/>
                    </a:stretch>
                  </pic:blipFill>
                  <pic:spPr>
                    <a:xfrm>
                      <a:off x="0" y="0"/>
                      <a:ext cx="2553016" cy="1987882"/>
                    </a:xfrm>
                    <a:prstGeom prst="rect">
                      <a:avLst/>
                    </a:prstGeom>
                  </pic:spPr>
                </pic:pic>
              </a:graphicData>
            </a:graphic>
          </wp:inline>
        </w:drawing>
      </w:r>
    </w:p>
    <w:p w14:paraId="5767F955" w14:textId="44DEE269" w:rsidR="00937608" w:rsidRPr="00A91DFE" w:rsidRDefault="00937608" w:rsidP="00C8618F">
      <w:pPr>
        <w:pStyle w:val="Caption"/>
        <w:jc w:val="center"/>
        <w:rPr>
          <w:rFonts w:cs="Times New Roman"/>
          <w:color w:val="auto"/>
        </w:rPr>
      </w:pPr>
      <w:bookmarkStart w:id="413" w:name="_Toc172075627"/>
      <w:bookmarkStart w:id="414" w:name="_Toc172077104"/>
      <w:r w:rsidRPr="00F662E3">
        <w:rPr>
          <w:rFonts w:cs="Times New Roman"/>
          <w:b/>
          <w:bCs/>
          <w:color w:val="auto"/>
          <w:sz w:val="24"/>
          <w:szCs w:val="24"/>
        </w:rPr>
        <w:t xml:space="preserve">Gambar 3. </w:t>
      </w:r>
      <w:r w:rsidRPr="00F662E3">
        <w:rPr>
          <w:rFonts w:cs="Times New Roman"/>
          <w:b/>
          <w:bCs/>
          <w:color w:val="auto"/>
          <w:sz w:val="24"/>
          <w:szCs w:val="24"/>
        </w:rPr>
        <w:fldChar w:fldCharType="begin"/>
      </w:r>
      <w:r w:rsidRPr="00F662E3">
        <w:rPr>
          <w:rFonts w:cs="Times New Roman"/>
          <w:b/>
          <w:bCs/>
          <w:color w:val="auto"/>
          <w:sz w:val="24"/>
          <w:szCs w:val="24"/>
        </w:rPr>
        <w:instrText xml:space="preserve"> SEQ Gambar_3. \* ARABIC </w:instrText>
      </w:r>
      <w:r w:rsidRPr="00F662E3">
        <w:rPr>
          <w:rFonts w:cs="Times New Roman"/>
          <w:b/>
          <w:bCs/>
          <w:color w:val="auto"/>
          <w:sz w:val="24"/>
          <w:szCs w:val="24"/>
        </w:rPr>
        <w:fldChar w:fldCharType="separate"/>
      </w:r>
      <w:r w:rsidR="00C048B8">
        <w:rPr>
          <w:rFonts w:cs="Times New Roman"/>
          <w:b/>
          <w:bCs/>
          <w:noProof/>
          <w:color w:val="auto"/>
          <w:sz w:val="24"/>
          <w:szCs w:val="24"/>
        </w:rPr>
        <w:t>7</w:t>
      </w:r>
      <w:r w:rsidRPr="00F662E3">
        <w:rPr>
          <w:rFonts w:cs="Times New Roman"/>
          <w:b/>
          <w:bCs/>
          <w:color w:val="auto"/>
          <w:sz w:val="24"/>
          <w:szCs w:val="24"/>
        </w:rPr>
        <w:fldChar w:fldCharType="end"/>
      </w:r>
      <w:r w:rsidRPr="00F40360">
        <w:rPr>
          <w:rFonts w:cs="Times New Roman"/>
          <w:color w:val="auto"/>
          <w:sz w:val="24"/>
          <w:szCs w:val="24"/>
        </w:rPr>
        <w:t xml:space="preserve"> Desain Komponen </w:t>
      </w:r>
      <w:r w:rsidR="007E7DFC" w:rsidRPr="007E7DFC">
        <w:rPr>
          <w:rFonts w:cs="Times New Roman"/>
          <w:i/>
          <w:iCs w:val="0"/>
          <w:color w:val="auto"/>
          <w:sz w:val="24"/>
          <w:szCs w:val="24"/>
        </w:rPr>
        <w:t>Slave</w:t>
      </w:r>
      <w:bookmarkEnd w:id="413"/>
      <w:bookmarkEnd w:id="414"/>
    </w:p>
    <w:p w14:paraId="7CAF817F" w14:textId="2D34472E" w:rsidR="00937608" w:rsidRDefault="00937608" w:rsidP="00C442F8">
      <w:pPr>
        <w:pStyle w:val="Heading3"/>
      </w:pPr>
      <w:bookmarkStart w:id="415" w:name="_Toc175172386"/>
      <w:r>
        <w:t>Perancangan Hardware</w:t>
      </w:r>
      <w:bookmarkEnd w:id="415"/>
      <w:r>
        <w:t xml:space="preserve"> </w:t>
      </w:r>
    </w:p>
    <w:p w14:paraId="42653C6B" w14:textId="5758E340" w:rsidR="00B0646E" w:rsidRDefault="00937608" w:rsidP="005F71D4">
      <w:pPr>
        <w:spacing w:after="0" w:line="360" w:lineRule="auto"/>
        <w:rPr>
          <w:lang w:val="en-ID"/>
        </w:rPr>
      </w:pPr>
      <w:r w:rsidRPr="000B43A7">
        <w:rPr>
          <w:lang w:val="en-ID"/>
        </w:rPr>
        <w:t xml:space="preserve">Perancangan </w:t>
      </w:r>
      <w:r w:rsidR="00CC6A8B" w:rsidRPr="00CC6A8B">
        <w:rPr>
          <w:i/>
          <w:iCs/>
          <w:lang w:val="en-ID"/>
        </w:rPr>
        <w:t>hardware</w:t>
      </w:r>
      <w:r w:rsidRPr="000B43A7">
        <w:rPr>
          <w:lang w:val="en-ID"/>
        </w:rPr>
        <w:t xml:space="preserve"> ini meliputi gambar rangkaian komponen satu yang terhubung dengan berbagai komponen lainnya.</w:t>
      </w:r>
    </w:p>
    <w:p w14:paraId="12C0ACD0" w14:textId="0D5E7803" w:rsidR="00B0646E" w:rsidRDefault="00B0646E" w:rsidP="00C442F8">
      <w:pPr>
        <w:pStyle w:val="Heading3"/>
      </w:pPr>
      <w:bookmarkStart w:id="416" w:name="_Toc175172387"/>
      <w:r>
        <w:t xml:space="preserve">Rancangan Pin Modul GPS  U-Blok Neo </w:t>
      </w:r>
      <w:r w:rsidR="009433A8">
        <w:t>M</w:t>
      </w:r>
      <w:r>
        <w:t>8</w:t>
      </w:r>
      <w:r w:rsidR="009433A8">
        <w:t>N</w:t>
      </w:r>
      <w:r>
        <w:t xml:space="preserve"> &amp; Buzzer</w:t>
      </w:r>
      <w:bookmarkEnd w:id="416"/>
    </w:p>
    <w:p w14:paraId="35013847" w14:textId="3FE5AED5" w:rsidR="009433A8" w:rsidRPr="009433A8" w:rsidRDefault="00F70D5A" w:rsidP="005F71D4">
      <w:pPr>
        <w:spacing w:after="0" w:line="360" w:lineRule="auto"/>
        <w:rPr>
          <w:rFonts w:cs="Times New Roman"/>
          <w:szCs w:val="24"/>
          <w:lang w:val="en-ID"/>
        </w:rPr>
      </w:pPr>
      <w:r>
        <w:rPr>
          <w:rFonts w:cs="Times New Roman"/>
          <w:szCs w:val="24"/>
          <w:lang w:val="en-ID"/>
        </w:rPr>
        <w:t>Gambar 3.8 adalah r</w:t>
      </w:r>
      <w:r w:rsidR="007060A1">
        <w:rPr>
          <w:rFonts w:cs="Times New Roman"/>
          <w:szCs w:val="24"/>
          <w:lang w:val="en-ID"/>
        </w:rPr>
        <w:t>angkaian</w:t>
      </w:r>
      <w:r>
        <w:rPr>
          <w:rFonts w:cs="Times New Roman"/>
          <w:szCs w:val="24"/>
          <w:lang w:val="en-ID"/>
        </w:rPr>
        <w:t xml:space="preserve"> </w:t>
      </w:r>
      <w:r w:rsidR="007060A1">
        <w:rPr>
          <w:rFonts w:cs="Times New Roman"/>
          <w:szCs w:val="24"/>
          <w:lang w:val="en-ID"/>
        </w:rPr>
        <w:t xml:space="preserve">terdiri dari </w:t>
      </w:r>
      <w:r w:rsidR="00930CB2" w:rsidRPr="00930CB2">
        <w:rPr>
          <w:rFonts w:cs="Times New Roman"/>
          <w:i/>
          <w:iCs/>
          <w:szCs w:val="24"/>
          <w:lang w:val="en-ID"/>
        </w:rPr>
        <w:t>microcontroller</w:t>
      </w:r>
      <w:r>
        <w:rPr>
          <w:rFonts w:cs="Times New Roman"/>
          <w:szCs w:val="24"/>
          <w:lang w:val="en-ID"/>
        </w:rPr>
        <w:t>.</w:t>
      </w:r>
      <w:r w:rsidR="007060A1">
        <w:rPr>
          <w:rFonts w:cs="Times New Roman"/>
          <w:szCs w:val="24"/>
          <w:lang w:val="en-ID"/>
        </w:rPr>
        <w:t xml:space="preserve"> ESP 32 dev kit v1 dan modul </w:t>
      </w:r>
      <w:r w:rsidR="000D4F6B">
        <w:rPr>
          <w:rFonts w:cs="Times New Roman"/>
          <w:szCs w:val="24"/>
          <w:lang w:val="en-ID"/>
        </w:rPr>
        <w:t>GPS</w:t>
      </w:r>
      <w:r w:rsidR="007060A1">
        <w:rPr>
          <w:rFonts w:cs="Times New Roman"/>
          <w:szCs w:val="24"/>
          <w:lang w:val="en-ID"/>
        </w:rPr>
        <w:t xml:space="preserve"> neo m8n dan </w:t>
      </w:r>
      <w:r w:rsidR="00930CB2" w:rsidRPr="00930CB2">
        <w:rPr>
          <w:rFonts w:cs="Times New Roman"/>
          <w:i/>
          <w:szCs w:val="24"/>
          <w:lang w:val="en-ID"/>
        </w:rPr>
        <w:t>buzzer</w:t>
      </w:r>
      <w:r w:rsidR="007060A1">
        <w:rPr>
          <w:rFonts w:cs="Times New Roman"/>
          <w:szCs w:val="24"/>
          <w:lang w:val="en-ID"/>
        </w:rPr>
        <w:t xml:space="preserve"> aktif. Penyambungan pin antara </w:t>
      </w:r>
      <w:r w:rsidR="00930CB2" w:rsidRPr="00930CB2">
        <w:rPr>
          <w:rFonts w:cs="Times New Roman"/>
          <w:i/>
          <w:iCs/>
          <w:szCs w:val="24"/>
          <w:lang w:val="en-ID"/>
        </w:rPr>
        <w:t>microcontroller</w:t>
      </w:r>
      <w:r w:rsidR="007060A1" w:rsidRPr="005F71D4">
        <w:rPr>
          <w:rFonts w:cs="Times New Roman"/>
          <w:i/>
          <w:iCs/>
          <w:szCs w:val="24"/>
          <w:lang w:val="en-ID"/>
        </w:rPr>
        <w:t xml:space="preserve"> </w:t>
      </w:r>
      <w:r w:rsidR="007060A1">
        <w:rPr>
          <w:rFonts w:cs="Times New Roman"/>
          <w:szCs w:val="24"/>
          <w:lang w:val="en-ID"/>
        </w:rPr>
        <w:t xml:space="preserve">dengan </w:t>
      </w:r>
      <w:r w:rsidR="00930CB2" w:rsidRPr="00930CB2">
        <w:rPr>
          <w:rFonts w:cs="Times New Roman"/>
          <w:i/>
          <w:szCs w:val="24"/>
          <w:lang w:val="en-ID"/>
        </w:rPr>
        <w:t>sensor</w:t>
      </w:r>
      <w:r w:rsidR="007060A1">
        <w:rPr>
          <w:rFonts w:cs="Times New Roman"/>
          <w:szCs w:val="24"/>
          <w:lang w:val="en-ID"/>
        </w:rPr>
        <w:t xml:space="preserve"> dapat dilihat pada gambar di bawah ini:</w:t>
      </w:r>
    </w:p>
    <w:p w14:paraId="6537BCB3" w14:textId="6E470113" w:rsidR="007060A1" w:rsidRDefault="009433A8" w:rsidP="007060A1">
      <w:pPr>
        <w:keepNext/>
        <w:jc w:val="center"/>
      </w:pPr>
      <w:r w:rsidRPr="009433A8">
        <w:rPr>
          <w:noProof/>
        </w:rPr>
        <w:drawing>
          <wp:inline distT="0" distB="0" distL="0" distR="0" wp14:anchorId="05B0F6B9" wp14:editId="53834849">
            <wp:extent cx="3282950" cy="1394749"/>
            <wp:effectExtent l="0" t="0" r="0" b="0"/>
            <wp:docPr id="771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372" name=""/>
                    <pic:cNvPicPr/>
                  </pic:nvPicPr>
                  <pic:blipFill rotWithShape="1">
                    <a:blip r:embed="rId37"/>
                    <a:srcRect l="3326"/>
                    <a:stretch/>
                  </pic:blipFill>
                  <pic:spPr bwMode="auto">
                    <a:xfrm>
                      <a:off x="0" y="0"/>
                      <a:ext cx="3308574" cy="1405635"/>
                    </a:xfrm>
                    <a:prstGeom prst="rect">
                      <a:avLst/>
                    </a:prstGeom>
                    <a:ln>
                      <a:noFill/>
                    </a:ln>
                    <a:extLst>
                      <a:ext uri="{53640926-AAD7-44D8-BBD7-CCE9431645EC}">
                        <a14:shadowObscured xmlns:a14="http://schemas.microsoft.com/office/drawing/2010/main"/>
                      </a:ext>
                    </a:extLst>
                  </pic:spPr>
                </pic:pic>
              </a:graphicData>
            </a:graphic>
          </wp:inline>
        </w:drawing>
      </w:r>
    </w:p>
    <w:p w14:paraId="7415FB7F" w14:textId="31B0B933" w:rsidR="00B0646E" w:rsidRPr="00B0646E" w:rsidRDefault="007060A1" w:rsidP="007060A1">
      <w:pPr>
        <w:pStyle w:val="Caption"/>
        <w:jc w:val="center"/>
        <w:rPr>
          <w:rFonts w:cs="Times New Roman"/>
          <w:b/>
          <w:bCs/>
          <w:sz w:val="24"/>
          <w:szCs w:val="24"/>
          <w:lang w:val="en-ID"/>
        </w:rPr>
      </w:pPr>
      <w:bookmarkStart w:id="417" w:name="_Toc172075628"/>
      <w:bookmarkStart w:id="418" w:name="_Toc172077105"/>
      <w:r w:rsidRPr="00427DE6">
        <w:rPr>
          <w:b/>
          <w:bCs/>
          <w:sz w:val="24"/>
          <w:szCs w:val="24"/>
        </w:rPr>
        <w:t xml:space="preserve">Gambar 3. </w:t>
      </w:r>
      <w:r w:rsidRPr="00427DE6">
        <w:rPr>
          <w:b/>
          <w:bCs/>
          <w:sz w:val="24"/>
          <w:szCs w:val="24"/>
        </w:rPr>
        <w:fldChar w:fldCharType="begin"/>
      </w:r>
      <w:r w:rsidRPr="00427DE6">
        <w:rPr>
          <w:b/>
          <w:bCs/>
          <w:sz w:val="24"/>
          <w:szCs w:val="24"/>
        </w:rPr>
        <w:instrText xml:space="preserve"> SEQ Gambar_3. \* ARABIC </w:instrText>
      </w:r>
      <w:r w:rsidRPr="00427DE6">
        <w:rPr>
          <w:b/>
          <w:bCs/>
          <w:sz w:val="24"/>
          <w:szCs w:val="24"/>
        </w:rPr>
        <w:fldChar w:fldCharType="separate"/>
      </w:r>
      <w:r w:rsidR="00C048B8">
        <w:rPr>
          <w:b/>
          <w:bCs/>
          <w:noProof/>
          <w:sz w:val="24"/>
          <w:szCs w:val="24"/>
        </w:rPr>
        <w:t>8</w:t>
      </w:r>
      <w:r w:rsidRPr="00427DE6">
        <w:rPr>
          <w:b/>
          <w:bCs/>
          <w:noProof/>
          <w:sz w:val="24"/>
          <w:szCs w:val="24"/>
        </w:rPr>
        <w:fldChar w:fldCharType="end"/>
      </w:r>
      <w:r w:rsidRPr="0033291E">
        <w:rPr>
          <w:sz w:val="24"/>
          <w:szCs w:val="24"/>
        </w:rPr>
        <w:t xml:space="preserve"> Pin Modul GPS M8N dan Buzzer aktif</w:t>
      </w:r>
      <w:bookmarkEnd w:id="417"/>
      <w:bookmarkEnd w:id="418"/>
    </w:p>
    <w:p w14:paraId="5A5F75CA" w14:textId="4DDB7B4B" w:rsidR="007060A1" w:rsidRDefault="00DF45D1" w:rsidP="00C442F8">
      <w:pPr>
        <w:pStyle w:val="Heading3"/>
      </w:pPr>
      <w:bookmarkStart w:id="419" w:name="_Toc175172388"/>
      <w:r>
        <w:t>Rancangan Pin Kamera ESP32Cam dan 2 Servo</w:t>
      </w:r>
      <w:bookmarkEnd w:id="419"/>
    </w:p>
    <w:p w14:paraId="65BB94E4" w14:textId="2D48B1B1" w:rsidR="007060A1" w:rsidRPr="00801B30" w:rsidRDefault="00F70D5A" w:rsidP="00801B30">
      <w:pPr>
        <w:spacing w:after="0" w:line="360" w:lineRule="auto"/>
        <w:rPr>
          <w:rFonts w:cs="Times New Roman"/>
          <w:szCs w:val="24"/>
          <w:lang w:val="en-ID"/>
        </w:rPr>
      </w:pPr>
      <w:r>
        <w:rPr>
          <w:rFonts w:cs="Times New Roman"/>
          <w:szCs w:val="24"/>
          <w:lang w:val="en-ID"/>
        </w:rPr>
        <w:t>G</w:t>
      </w:r>
      <w:r w:rsidR="00617B96">
        <w:rPr>
          <w:rFonts w:cs="Times New Roman"/>
          <w:szCs w:val="24"/>
          <w:lang w:val="en-ID"/>
        </w:rPr>
        <w:t>ambar 3.9 adalah r</w:t>
      </w:r>
      <w:r w:rsidR="007060A1">
        <w:rPr>
          <w:rFonts w:cs="Times New Roman"/>
          <w:szCs w:val="24"/>
          <w:lang w:val="en-ID"/>
        </w:rPr>
        <w:t>angkaian</w:t>
      </w:r>
      <w:r w:rsidR="00427241">
        <w:rPr>
          <w:rFonts w:cs="Times New Roman"/>
          <w:szCs w:val="24"/>
          <w:lang w:val="en-ID"/>
        </w:rPr>
        <w:t xml:space="preserve"> </w:t>
      </w:r>
      <w:r w:rsidR="007060A1">
        <w:rPr>
          <w:rFonts w:cs="Times New Roman"/>
          <w:szCs w:val="24"/>
          <w:lang w:val="en-ID"/>
        </w:rPr>
        <w:t xml:space="preserve">terdiri dari </w:t>
      </w:r>
      <w:r w:rsidR="00930CB2" w:rsidRPr="00930CB2">
        <w:rPr>
          <w:rFonts w:cs="Times New Roman"/>
          <w:i/>
          <w:iCs/>
          <w:szCs w:val="24"/>
          <w:lang w:val="en-ID"/>
        </w:rPr>
        <w:t>microcontroller</w:t>
      </w:r>
      <w:r w:rsidR="007060A1">
        <w:rPr>
          <w:rFonts w:cs="Times New Roman"/>
          <w:szCs w:val="24"/>
          <w:lang w:val="en-ID"/>
        </w:rPr>
        <w:t xml:space="preserve"> ESP32 dev kit </w:t>
      </w:r>
      <w:r w:rsidR="003121B9">
        <w:rPr>
          <w:rFonts w:cs="Times New Roman"/>
          <w:szCs w:val="24"/>
          <w:lang w:val="en-ID"/>
        </w:rPr>
        <w:t>V</w:t>
      </w:r>
      <w:r w:rsidR="007060A1">
        <w:rPr>
          <w:rFonts w:cs="Times New Roman"/>
          <w:szCs w:val="24"/>
          <w:lang w:val="en-ID"/>
        </w:rPr>
        <w:t xml:space="preserve">1 dan kamera </w:t>
      </w:r>
      <w:r w:rsidR="00FF2B4C">
        <w:rPr>
          <w:rFonts w:cs="Times New Roman"/>
          <w:szCs w:val="24"/>
          <w:lang w:val="en-ID"/>
        </w:rPr>
        <w:t>esp</w:t>
      </w:r>
      <w:r w:rsidR="007060A1">
        <w:rPr>
          <w:rFonts w:cs="Times New Roman"/>
          <w:szCs w:val="24"/>
          <w:lang w:val="en-ID"/>
        </w:rPr>
        <w:t xml:space="preserve">32cam dan servo 2 sebagai </w:t>
      </w:r>
      <w:r w:rsidR="00617B96">
        <w:rPr>
          <w:rFonts w:cs="Times New Roman"/>
          <w:szCs w:val="24"/>
          <w:lang w:val="en-ID"/>
        </w:rPr>
        <w:t>aktuator. Penyambungan</w:t>
      </w:r>
      <w:r w:rsidR="007060A1">
        <w:rPr>
          <w:rFonts w:cs="Times New Roman"/>
          <w:szCs w:val="24"/>
          <w:lang w:val="en-ID"/>
        </w:rPr>
        <w:t xml:space="preserve"> pin antara </w:t>
      </w:r>
      <w:r w:rsidR="00930CB2" w:rsidRPr="00930CB2">
        <w:rPr>
          <w:rFonts w:cs="Times New Roman"/>
          <w:i/>
          <w:iCs/>
          <w:szCs w:val="24"/>
          <w:lang w:val="en-ID"/>
        </w:rPr>
        <w:t>microcontroller</w:t>
      </w:r>
      <w:r w:rsidR="007060A1" w:rsidRPr="005F71D4">
        <w:rPr>
          <w:rFonts w:cs="Times New Roman"/>
          <w:i/>
          <w:iCs/>
          <w:szCs w:val="24"/>
          <w:lang w:val="en-ID"/>
        </w:rPr>
        <w:t xml:space="preserve"> </w:t>
      </w:r>
      <w:r w:rsidR="007060A1">
        <w:rPr>
          <w:rFonts w:cs="Times New Roman"/>
          <w:szCs w:val="24"/>
          <w:lang w:val="en-ID"/>
        </w:rPr>
        <w:t xml:space="preserve">dengan </w:t>
      </w:r>
      <w:r w:rsidR="00930CB2" w:rsidRPr="00930CB2">
        <w:rPr>
          <w:rFonts w:cs="Times New Roman"/>
          <w:i/>
          <w:szCs w:val="24"/>
          <w:lang w:val="en-ID"/>
        </w:rPr>
        <w:t>sensor</w:t>
      </w:r>
      <w:r w:rsidR="007060A1">
        <w:rPr>
          <w:rFonts w:cs="Times New Roman"/>
          <w:szCs w:val="24"/>
          <w:lang w:val="en-ID"/>
        </w:rPr>
        <w:t xml:space="preserve"> dapat dilihat pada gambar di bawah ini:</w:t>
      </w:r>
    </w:p>
    <w:p w14:paraId="2CB95DE7" w14:textId="77777777" w:rsidR="00DF45D1" w:rsidRDefault="007060A1" w:rsidP="00DF45D1">
      <w:pPr>
        <w:keepNext/>
        <w:jc w:val="center"/>
      </w:pPr>
      <w:r w:rsidRPr="007060A1">
        <w:rPr>
          <w:noProof/>
          <w:lang w:val="en-ID"/>
        </w:rPr>
        <w:lastRenderedPageBreak/>
        <w:drawing>
          <wp:inline distT="0" distB="0" distL="0" distR="0" wp14:anchorId="11AA7960" wp14:editId="327C97AE">
            <wp:extent cx="3644900" cy="3278718"/>
            <wp:effectExtent l="0" t="0" r="0" b="0"/>
            <wp:docPr id="11170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209" name=""/>
                    <pic:cNvPicPr/>
                  </pic:nvPicPr>
                  <pic:blipFill rotWithShape="1">
                    <a:blip r:embed="rId38"/>
                    <a:srcRect l="9955" t="7156" r="1669"/>
                    <a:stretch/>
                  </pic:blipFill>
                  <pic:spPr bwMode="auto">
                    <a:xfrm>
                      <a:off x="0" y="0"/>
                      <a:ext cx="3657023" cy="3289623"/>
                    </a:xfrm>
                    <a:prstGeom prst="rect">
                      <a:avLst/>
                    </a:prstGeom>
                    <a:ln>
                      <a:noFill/>
                    </a:ln>
                    <a:extLst>
                      <a:ext uri="{53640926-AAD7-44D8-BBD7-CCE9431645EC}">
                        <a14:shadowObscured xmlns:a14="http://schemas.microsoft.com/office/drawing/2010/main"/>
                      </a:ext>
                    </a:extLst>
                  </pic:spPr>
                </pic:pic>
              </a:graphicData>
            </a:graphic>
          </wp:inline>
        </w:drawing>
      </w:r>
    </w:p>
    <w:p w14:paraId="1A6BC558" w14:textId="5294B510" w:rsidR="0049490E" w:rsidRDefault="00DF45D1" w:rsidP="00617B96">
      <w:pPr>
        <w:pStyle w:val="Caption"/>
        <w:jc w:val="center"/>
        <w:rPr>
          <w:lang w:val="en-ID"/>
        </w:rPr>
      </w:pPr>
      <w:bookmarkStart w:id="420" w:name="_Toc172075629"/>
      <w:bookmarkStart w:id="421" w:name="_Toc172077106"/>
      <w:r w:rsidRPr="00427DE6">
        <w:rPr>
          <w:b/>
          <w:bCs/>
          <w:sz w:val="24"/>
          <w:szCs w:val="24"/>
        </w:rPr>
        <w:t xml:space="preserve">Gambar 3. </w:t>
      </w:r>
      <w:r w:rsidRPr="00427DE6">
        <w:rPr>
          <w:b/>
          <w:bCs/>
          <w:sz w:val="24"/>
          <w:szCs w:val="24"/>
        </w:rPr>
        <w:fldChar w:fldCharType="begin"/>
      </w:r>
      <w:r w:rsidRPr="00427DE6">
        <w:rPr>
          <w:b/>
          <w:bCs/>
          <w:sz w:val="24"/>
          <w:szCs w:val="24"/>
        </w:rPr>
        <w:instrText xml:space="preserve"> SEQ Gambar_3. \* ARABIC </w:instrText>
      </w:r>
      <w:r w:rsidRPr="00427DE6">
        <w:rPr>
          <w:b/>
          <w:bCs/>
          <w:sz w:val="24"/>
          <w:szCs w:val="24"/>
        </w:rPr>
        <w:fldChar w:fldCharType="separate"/>
      </w:r>
      <w:r w:rsidR="00C048B8">
        <w:rPr>
          <w:b/>
          <w:bCs/>
          <w:noProof/>
          <w:sz w:val="24"/>
          <w:szCs w:val="24"/>
        </w:rPr>
        <w:t>9</w:t>
      </w:r>
      <w:r w:rsidRPr="00427DE6">
        <w:rPr>
          <w:b/>
          <w:bCs/>
          <w:noProof/>
          <w:sz w:val="24"/>
          <w:szCs w:val="24"/>
        </w:rPr>
        <w:fldChar w:fldCharType="end"/>
      </w:r>
      <w:r w:rsidRPr="0033291E">
        <w:rPr>
          <w:sz w:val="24"/>
          <w:szCs w:val="24"/>
        </w:rPr>
        <w:t xml:space="preserve"> Pin kamera ESP 32 CAM dan </w:t>
      </w:r>
      <w:r w:rsidRPr="005F71D4">
        <w:rPr>
          <w:i/>
          <w:iCs w:val="0"/>
          <w:sz w:val="24"/>
          <w:szCs w:val="24"/>
        </w:rPr>
        <w:t>Servo</w:t>
      </w:r>
      <w:bookmarkEnd w:id="420"/>
      <w:bookmarkEnd w:id="421"/>
    </w:p>
    <w:p w14:paraId="0C219554" w14:textId="5CBBF33C" w:rsidR="00B42D99" w:rsidRDefault="00DF45D1" w:rsidP="00C442F8">
      <w:pPr>
        <w:pStyle w:val="Heading3"/>
      </w:pPr>
      <w:bookmarkStart w:id="422" w:name="_Toc175172389"/>
      <w:r>
        <w:t>Rancangan Pin HC-05</w:t>
      </w:r>
      <w:bookmarkEnd w:id="422"/>
    </w:p>
    <w:p w14:paraId="1FC17BED" w14:textId="15972FD3" w:rsidR="009433A8" w:rsidRDefault="00D76931" w:rsidP="00306D83">
      <w:pPr>
        <w:spacing w:after="0" w:line="360" w:lineRule="auto"/>
        <w:rPr>
          <w:lang w:val="en-ID"/>
        </w:rPr>
      </w:pPr>
      <w:r>
        <w:rPr>
          <w:rFonts w:cs="Times New Roman"/>
          <w:szCs w:val="24"/>
          <w:lang w:val="en-ID"/>
        </w:rPr>
        <w:t>G</w:t>
      </w:r>
      <w:r w:rsidR="00473EC5">
        <w:rPr>
          <w:rFonts w:cs="Times New Roman"/>
          <w:szCs w:val="24"/>
          <w:lang w:val="en-ID"/>
        </w:rPr>
        <w:t>ambar 3.10  adalah r</w:t>
      </w:r>
      <w:r w:rsidR="009433A8">
        <w:rPr>
          <w:rFonts w:cs="Times New Roman"/>
          <w:szCs w:val="24"/>
          <w:lang w:val="en-ID"/>
        </w:rPr>
        <w:t>angkaian dibawah terdiri dari</w:t>
      </w:r>
      <w:r w:rsidR="009433A8" w:rsidRPr="008F5455">
        <w:rPr>
          <w:rFonts w:cs="Times New Roman"/>
          <w:i/>
          <w:iCs/>
          <w:szCs w:val="24"/>
          <w:lang w:val="en-ID"/>
        </w:rPr>
        <w:t xml:space="preserve"> </w:t>
      </w:r>
      <w:r w:rsidR="00930CB2" w:rsidRPr="00930CB2">
        <w:rPr>
          <w:rFonts w:cs="Times New Roman"/>
          <w:i/>
          <w:iCs/>
          <w:szCs w:val="24"/>
          <w:lang w:val="en-ID"/>
        </w:rPr>
        <w:t>microcontroller</w:t>
      </w:r>
      <w:r w:rsidR="009433A8">
        <w:rPr>
          <w:rFonts w:cs="Times New Roman"/>
          <w:szCs w:val="24"/>
          <w:lang w:val="en-ID"/>
        </w:rPr>
        <w:t xml:space="preserve"> </w:t>
      </w:r>
      <w:r w:rsidR="00CC6A8B" w:rsidRPr="00CC6A8B">
        <w:rPr>
          <w:rFonts w:cs="Times New Roman"/>
          <w:i/>
          <w:szCs w:val="24"/>
          <w:lang w:val="en-ID"/>
        </w:rPr>
        <w:t>Arduino nano</w:t>
      </w:r>
      <w:r w:rsidR="009433A8">
        <w:rPr>
          <w:rFonts w:cs="Times New Roman"/>
          <w:szCs w:val="24"/>
          <w:lang w:val="en-ID"/>
        </w:rPr>
        <w:t xml:space="preserve"> dan modul </w:t>
      </w:r>
      <w:r w:rsidR="00CC6A8B" w:rsidRPr="00CC6A8B">
        <w:rPr>
          <w:rFonts w:cs="Times New Roman"/>
          <w:i/>
          <w:iCs/>
          <w:szCs w:val="24"/>
          <w:lang w:val="en-ID"/>
        </w:rPr>
        <w:t>Bluetooth</w:t>
      </w:r>
      <w:r w:rsidR="009433A8">
        <w:rPr>
          <w:rFonts w:cs="Times New Roman"/>
          <w:szCs w:val="24"/>
          <w:lang w:val="en-ID"/>
        </w:rPr>
        <w:t xml:space="preserve"> HC-05.</w:t>
      </w:r>
      <w:r w:rsidR="00473EC5">
        <w:rPr>
          <w:rFonts w:cs="Times New Roman"/>
          <w:szCs w:val="24"/>
          <w:lang w:val="en-ID"/>
        </w:rPr>
        <w:t xml:space="preserve"> </w:t>
      </w:r>
      <w:r w:rsidR="009433A8">
        <w:rPr>
          <w:rFonts w:cs="Times New Roman"/>
          <w:szCs w:val="24"/>
          <w:lang w:val="en-ID"/>
        </w:rPr>
        <w:t xml:space="preserve">Penyambungan pin antara </w:t>
      </w:r>
      <w:r w:rsidR="00930CB2" w:rsidRPr="00930CB2">
        <w:rPr>
          <w:rFonts w:cs="Times New Roman"/>
          <w:i/>
          <w:iCs/>
          <w:szCs w:val="24"/>
          <w:lang w:val="en-ID"/>
        </w:rPr>
        <w:t>microcontroller</w:t>
      </w:r>
      <w:r w:rsidR="009433A8">
        <w:rPr>
          <w:rFonts w:cs="Times New Roman"/>
          <w:szCs w:val="24"/>
          <w:lang w:val="en-ID"/>
        </w:rPr>
        <w:t xml:space="preserve"> dengan </w:t>
      </w:r>
      <w:r w:rsidR="00930CB2" w:rsidRPr="00930CB2">
        <w:rPr>
          <w:rFonts w:cs="Times New Roman"/>
          <w:i/>
          <w:szCs w:val="24"/>
          <w:lang w:val="en-ID"/>
        </w:rPr>
        <w:t>sensor</w:t>
      </w:r>
      <w:r w:rsidR="009433A8">
        <w:rPr>
          <w:rFonts w:cs="Times New Roman"/>
          <w:szCs w:val="24"/>
          <w:lang w:val="en-ID"/>
        </w:rPr>
        <w:t xml:space="preserve"> dapat dilihat pada gambar di bawah ini:</w:t>
      </w:r>
    </w:p>
    <w:p w14:paraId="1C91B7FE" w14:textId="77777777" w:rsidR="009433A8" w:rsidRDefault="009433A8" w:rsidP="009433A8">
      <w:pPr>
        <w:keepNext/>
        <w:jc w:val="center"/>
      </w:pPr>
      <w:r w:rsidRPr="009433A8">
        <w:rPr>
          <w:noProof/>
          <w:lang w:val="en-ID"/>
        </w:rPr>
        <w:drawing>
          <wp:inline distT="0" distB="0" distL="0" distR="0" wp14:anchorId="58938F01" wp14:editId="29A8A4F0">
            <wp:extent cx="2195520" cy="2044700"/>
            <wp:effectExtent l="0" t="0" r="0" b="0"/>
            <wp:docPr id="150407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7908" name=""/>
                    <pic:cNvPicPr/>
                  </pic:nvPicPr>
                  <pic:blipFill rotWithShape="1">
                    <a:blip r:embed="rId39"/>
                    <a:srcRect l="9341" t="15569"/>
                    <a:stretch/>
                  </pic:blipFill>
                  <pic:spPr bwMode="auto">
                    <a:xfrm>
                      <a:off x="0" y="0"/>
                      <a:ext cx="2212312" cy="2060339"/>
                    </a:xfrm>
                    <a:prstGeom prst="rect">
                      <a:avLst/>
                    </a:prstGeom>
                    <a:ln>
                      <a:noFill/>
                    </a:ln>
                    <a:extLst>
                      <a:ext uri="{53640926-AAD7-44D8-BBD7-CCE9431645EC}">
                        <a14:shadowObscured xmlns:a14="http://schemas.microsoft.com/office/drawing/2010/main"/>
                      </a:ext>
                    </a:extLst>
                  </pic:spPr>
                </pic:pic>
              </a:graphicData>
            </a:graphic>
          </wp:inline>
        </w:drawing>
      </w:r>
    </w:p>
    <w:p w14:paraId="43722867" w14:textId="1304C9CC" w:rsidR="00BF0390" w:rsidRDefault="009433A8" w:rsidP="00473EC5">
      <w:pPr>
        <w:pStyle w:val="Caption"/>
        <w:jc w:val="center"/>
        <w:rPr>
          <w:sz w:val="24"/>
          <w:szCs w:val="24"/>
        </w:rPr>
      </w:pPr>
      <w:bookmarkStart w:id="423" w:name="_Toc172075630"/>
      <w:bookmarkStart w:id="424" w:name="_Toc172077107"/>
      <w:r w:rsidRPr="00427DE6">
        <w:rPr>
          <w:b/>
          <w:bCs/>
          <w:sz w:val="24"/>
          <w:szCs w:val="24"/>
        </w:rPr>
        <w:t xml:space="preserve">Gambar 3. </w:t>
      </w:r>
      <w:r w:rsidRPr="00427DE6">
        <w:rPr>
          <w:b/>
          <w:bCs/>
          <w:sz w:val="24"/>
          <w:szCs w:val="24"/>
        </w:rPr>
        <w:fldChar w:fldCharType="begin"/>
      </w:r>
      <w:r w:rsidRPr="00427DE6">
        <w:rPr>
          <w:b/>
          <w:bCs/>
          <w:sz w:val="24"/>
          <w:szCs w:val="24"/>
        </w:rPr>
        <w:instrText xml:space="preserve"> SEQ Gambar_3. \* ARABIC </w:instrText>
      </w:r>
      <w:r w:rsidRPr="00427DE6">
        <w:rPr>
          <w:b/>
          <w:bCs/>
          <w:sz w:val="24"/>
          <w:szCs w:val="24"/>
        </w:rPr>
        <w:fldChar w:fldCharType="separate"/>
      </w:r>
      <w:r w:rsidR="00C048B8">
        <w:rPr>
          <w:b/>
          <w:bCs/>
          <w:noProof/>
          <w:sz w:val="24"/>
          <w:szCs w:val="24"/>
        </w:rPr>
        <w:t>10</w:t>
      </w:r>
      <w:r w:rsidRPr="00427DE6">
        <w:rPr>
          <w:b/>
          <w:bCs/>
          <w:noProof/>
          <w:sz w:val="24"/>
          <w:szCs w:val="24"/>
        </w:rPr>
        <w:fldChar w:fldCharType="end"/>
      </w:r>
      <w:r w:rsidRPr="0033291E">
        <w:rPr>
          <w:sz w:val="24"/>
          <w:szCs w:val="24"/>
        </w:rPr>
        <w:t xml:space="preserve"> Pin </w:t>
      </w:r>
      <w:r w:rsidR="00CC6A8B" w:rsidRPr="00CC6A8B">
        <w:rPr>
          <w:i/>
          <w:sz w:val="24"/>
          <w:szCs w:val="24"/>
        </w:rPr>
        <w:t>Arduino nano</w:t>
      </w:r>
      <w:r w:rsidRPr="0033291E">
        <w:rPr>
          <w:sz w:val="24"/>
          <w:szCs w:val="24"/>
        </w:rPr>
        <w:t xml:space="preserve"> dan HC-05</w:t>
      </w:r>
      <w:bookmarkEnd w:id="423"/>
      <w:bookmarkEnd w:id="424"/>
    </w:p>
    <w:p w14:paraId="31E5E0F2" w14:textId="77777777" w:rsidR="008F5455" w:rsidRPr="008F5455" w:rsidRDefault="008F5455" w:rsidP="008F5455"/>
    <w:p w14:paraId="6D0BF5BF" w14:textId="52C08A57" w:rsidR="00512EC9" w:rsidRDefault="00194959" w:rsidP="00AE3CDE">
      <w:pPr>
        <w:pStyle w:val="Heading2"/>
        <w:ind w:left="360"/>
        <w:rPr>
          <w:lang w:val="en-ID"/>
        </w:rPr>
      </w:pPr>
      <w:bookmarkStart w:id="425" w:name="_Toc175172390"/>
      <w:r>
        <w:t xml:space="preserve">Halaman </w:t>
      </w:r>
      <w:r w:rsidR="007E7DFC" w:rsidRPr="007E7DFC">
        <w:rPr>
          <w:i/>
        </w:rPr>
        <w:t>Splash screen</w:t>
      </w:r>
      <w:bookmarkEnd w:id="425"/>
    </w:p>
    <w:p w14:paraId="17CE92B5" w14:textId="6C0D5C65" w:rsidR="0001374C" w:rsidRDefault="00512EC9" w:rsidP="006B42F3">
      <w:pPr>
        <w:spacing w:after="0" w:line="360" w:lineRule="auto"/>
        <w:rPr>
          <w:rFonts w:cs="Times New Roman"/>
          <w:color w:val="000000" w:themeColor="text1"/>
          <w:szCs w:val="24"/>
          <w:lang w:val="en-ID"/>
        </w:rPr>
      </w:pPr>
      <w:r>
        <w:rPr>
          <w:lang w:val="en-ID"/>
        </w:rPr>
        <w:t xml:space="preserve">Aplikasi yang dibuat oleh penulis berupa </w:t>
      </w:r>
      <w:r w:rsidR="00930CB2" w:rsidRPr="00930CB2">
        <w:rPr>
          <w:i/>
          <w:lang w:val="en-ID"/>
        </w:rPr>
        <w:t>Android</w:t>
      </w:r>
      <w:r w:rsidR="00194959">
        <w:rPr>
          <w:lang w:val="en-ID"/>
        </w:rPr>
        <w:t xml:space="preserve"> tampilan awal </w:t>
      </w:r>
      <w:r w:rsidR="007E7DFC" w:rsidRPr="007E7DFC">
        <w:rPr>
          <w:i/>
          <w:iCs/>
          <w:lang w:val="en-ID"/>
        </w:rPr>
        <w:t>splash screen</w:t>
      </w:r>
      <w:r>
        <w:rPr>
          <w:lang w:val="en-ID"/>
        </w:rPr>
        <w:t>.</w:t>
      </w:r>
      <w:r w:rsidR="00194959">
        <w:rPr>
          <w:lang w:val="en-ID"/>
        </w:rPr>
        <w:t xml:space="preserve"> Seperti gambar 3.1</w:t>
      </w:r>
      <w:r w:rsidR="00837CA1">
        <w:rPr>
          <w:lang w:val="en-ID"/>
        </w:rPr>
        <w:t xml:space="preserve">1 </w:t>
      </w:r>
      <w:r w:rsidR="00C6359A">
        <w:t>ter tampil</w:t>
      </w:r>
      <w:r w:rsidR="00194959">
        <w:t xml:space="preserve"> halaman awal atau layar sambutan yang muncul ketika aplikasi sedang dimuat.</w:t>
      </w:r>
      <w:r w:rsidR="008F5455">
        <w:t xml:space="preserve"> </w:t>
      </w:r>
      <w:r w:rsidR="00194959">
        <w:t xml:space="preserve">Halaman ini hanya akan muncul selama beberapa </w:t>
      </w:r>
      <w:r w:rsidR="00194959">
        <w:lastRenderedPageBreak/>
        <w:t>detik lalu dilanjutkan ke halaman selanjutnya tanpa menyentuh tombol apapun</w:t>
      </w:r>
      <w:r w:rsidR="00194959">
        <w:rPr>
          <w:lang w:val="en-ID"/>
        </w:rPr>
        <w:t xml:space="preserve"> </w:t>
      </w:r>
      <w:r w:rsidR="00124BFA">
        <w:rPr>
          <w:lang w:val="en-ID"/>
        </w:rPr>
        <w:t>a</w:t>
      </w:r>
      <w:r>
        <w:rPr>
          <w:lang w:val="en-ID"/>
        </w:rPr>
        <w:t>plikasi yang dibuat ini</w:t>
      </w:r>
      <w:r w:rsidR="00333B1D">
        <w:rPr>
          <w:lang w:val="en-ID"/>
        </w:rPr>
        <w:t xml:space="preserve"> </w:t>
      </w:r>
      <w:r>
        <w:rPr>
          <w:lang w:val="en-ID"/>
        </w:rPr>
        <w:t xml:space="preserve">digunakan dalam bentuk </w:t>
      </w:r>
      <w:r>
        <w:rPr>
          <w:rFonts w:cs="Times New Roman"/>
          <w:i/>
          <w:iCs/>
          <w:color w:val="000000" w:themeColor="text1"/>
          <w:szCs w:val="24"/>
          <w:lang w:val="en-ID"/>
        </w:rPr>
        <w:t>Output Information</w:t>
      </w:r>
      <w:r>
        <w:rPr>
          <w:rFonts w:cs="Times New Roman"/>
          <w:color w:val="000000" w:themeColor="text1"/>
          <w:szCs w:val="24"/>
          <w:lang w:val="en-ID"/>
        </w:rPr>
        <w:t xml:space="preserve"> dan </w:t>
      </w:r>
      <w:r w:rsidR="007E7DFC" w:rsidRPr="007E7DFC">
        <w:rPr>
          <w:rFonts w:cs="Times New Roman"/>
          <w:i/>
          <w:iCs/>
          <w:color w:val="000000" w:themeColor="text1"/>
          <w:szCs w:val="24"/>
          <w:lang w:val="en-ID"/>
        </w:rPr>
        <w:t>monitoring</w:t>
      </w:r>
      <w:r>
        <w:rPr>
          <w:rFonts w:cs="Times New Roman"/>
          <w:i/>
          <w:iCs/>
          <w:color w:val="000000" w:themeColor="text1"/>
          <w:szCs w:val="24"/>
          <w:lang w:val="en-ID"/>
        </w:rPr>
        <w:t xml:space="preserve"> </w:t>
      </w:r>
      <w:r>
        <w:rPr>
          <w:rFonts w:cs="Times New Roman"/>
          <w:color w:val="000000" w:themeColor="text1"/>
          <w:szCs w:val="24"/>
          <w:lang w:val="en-ID"/>
        </w:rPr>
        <w:t xml:space="preserve">yang terdapat pada modul  </w:t>
      </w:r>
      <w:r w:rsidR="007E7DFC" w:rsidRPr="007E7DFC">
        <w:rPr>
          <w:rFonts w:cs="Times New Roman"/>
          <w:i/>
          <w:color w:val="000000" w:themeColor="text1"/>
          <w:szCs w:val="24"/>
          <w:lang w:val="en-ID"/>
        </w:rPr>
        <w:t>IoT</w:t>
      </w:r>
      <w:r>
        <w:rPr>
          <w:rFonts w:cs="Times New Roman"/>
          <w:color w:val="000000" w:themeColor="text1"/>
          <w:szCs w:val="24"/>
          <w:lang w:val="en-ID"/>
        </w:rPr>
        <w:t xml:space="preserve"> yang dibuat</w:t>
      </w:r>
      <w:r w:rsidR="00124BFA">
        <w:rPr>
          <w:rFonts w:cs="Times New Roman"/>
          <w:color w:val="000000" w:themeColor="text1"/>
          <w:szCs w:val="24"/>
          <w:lang w:val="en-ID"/>
        </w:rPr>
        <w:t>.</w:t>
      </w:r>
    </w:p>
    <w:p w14:paraId="1001DA68" w14:textId="77777777" w:rsidR="006B42F3" w:rsidRPr="006B42F3" w:rsidRDefault="006B42F3" w:rsidP="006B42F3">
      <w:pPr>
        <w:spacing w:after="0" w:line="360" w:lineRule="auto"/>
        <w:rPr>
          <w:rFonts w:cs="Times New Roman"/>
          <w:color w:val="000000" w:themeColor="text1"/>
          <w:szCs w:val="24"/>
          <w:lang w:val="en-ID"/>
        </w:rPr>
      </w:pPr>
    </w:p>
    <w:p w14:paraId="3970713C" w14:textId="188DED20" w:rsidR="00B42D99" w:rsidRDefault="0016342E" w:rsidP="0016342E">
      <w:pPr>
        <w:keepNext/>
        <w:ind w:firstLine="142"/>
        <w:jc w:val="center"/>
      </w:pPr>
      <w:r w:rsidRPr="0016342E">
        <w:rPr>
          <w:noProof/>
          <w:lang w:val="en-ID"/>
        </w:rPr>
        <w:drawing>
          <wp:inline distT="0" distB="0" distL="0" distR="0" wp14:anchorId="109E4BEA" wp14:editId="1BCA96D6">
            <wp:extent cx="1007117" cy="1794933"/>
            <wp:effectExtent l="0" t="0" r="0" b="0"/>
            <wp:docPr id="141162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2339" name=""/>
                    <pic:cNvPicPr/>
                  </pic:nvPicPr>
                  <pic:blipFill rotWithShape="1">
                    <a:blip r:embed="rId40"/>
                    <a:srcRect b="15497"/>
                    <a:stretch/>
                  </pic:blipFill>
                  <pic:spPr bwMode="auto">
                    <a:xfrm>
                      <a:off x="0" y="0"/>
                      <a:ext cx="1008898" cy="1798108"/>
                    </a:xfrm>
                    <a:prstGeom prst="rect">
                      <a:avLst/>
                    </a:prstGeom>
                    <a:ln>
                      <a:noFill/>
                    </a:ln>
                    <a:extLst>
                      <a:ext uri="{53640926-AAD7-44D8-BBD7-CCE9431645EC}">
                        <a14:shadowObscured xmlns:a14="http://schemas.microsoft.com/office/drawing/2010/main"/>
                      </a:ext>
                    </a:extLst>
                  </pic:spPr>
                </pic:pic>
              </a:graphicData>
            </a:graphic>
          </wp:inline>
        </w:drawing>
      </w:r>
    </w:p>
    <w:p w14:paraId="00F45E35" w14:textId="13BF1C5C" w:rsidR="00D71040" w:rsidRPr="005F71D4" w:rsidRDefault="00B42D99" w:rsidP="005F71D4">
      <w:pPr>
        <w:pStyle w:val="Caption"/>
        <w:jc w:val="center"/>
        <w:rPr>
          <w:rFonts w:cs="Times New Roman"/>
          <w:color w:val="auto"/>
          <w:sz w:val="24"/>
          <w:szCs w:val="24"/>
        </w:rPr>
      </w:pPr>
      <w:bookmarkStart w:id="426" w:name="_Toc172075631"/>
      <w:bookmarkStart w:id="427" w:name="_Toc172077108"/>
      <w:r w:rsidRPr="008F5455">
        <w:rPr>
          <w:rFonts w:cs="Times New Roman"/>
          <w:b/>
          <w:bCs/>
          <w:color w:val="auto"/>
          <w:sz w:val="24"/>
          <w:szCs w:val="24"/>
        </w:rPr>
        <w:t xml:space="preserve">Gambar 3. </w:t>
      </w:r>
      <w:r w:rsidRPr="008F5455">
        <w:rPr>
          <w:rFonts w:cs="Times New Roman"/>
          <w:b/>
          <w:bCs/>
          <w:color w:val="auto"/>
          <w:sz w:val="24"/>
          <w:szCs w:val="24"/>
        </w:rPr>
        <w:fldChar w:fldCharType="begin"/>
      </w:r>
      <w:r w:rsidRPr="008F5455">
        <w:rPr>
          <w:rFonts w:cs="Times New Roman"/>
          <w:b/>
          <w:bCs/>
          <w:color w:val="auto"/>
          <w:sz w:val="24"/>
          <w:szCs w:val="24"/>
        </w:rPr>
        <w:instrText xml:space="preserve"> SEQ Gambar_3. \* ARABIC </w:instrText>
      </w:r>
      <w:r w:rsidRPr="008F5455">
        <w:rPr>
          <w:rFonts w:cs="Times New Roman"/>
          <w:b/>
          <w:bCs/>
          <w:color w:val="auto"/>
          <w:sz w:val="24"/>
          <w:szCs w:val="24"/>
        </w:rPr>
        <w:fldChar w:fldCharType="separate"/>
      </w:r>
      <w:r w:rsidR="00C048B8">
        <w:rPr>
          <w:rFonts w:cs="Times New Roman"/>
          <w:b/>
          <w:bCs/>
          <w:noProof/>
          <w:color w:val="auto"/>
          <w:sz w:val="24"/>
          <w:szCs w:val="24"/>
        </w:rPr>
        <w:t>11</w:t>
      </w:r>
      <w:r w:rsidRPr="008F5455">
        <w:rPr>
          <w:rFonts w:cs="Times New Roman"/>
          <w:b/>
          <w:bCs/>
          <w:color w:val="auto"/>
          <w:sz w:val="24"/>
          <w:szCs w:val="24"/>
        </w:rPr>
        <w:fldChar w:fldCharType="end"/>
      </w:r>
      <w:r w:rsidRPr="0033291E">
        <w:rPr>
          <w:rFonts w:cs="Times New Roman"/>
          <w:color w:val="auto"/>
          <w:sz w:val="24"/>
          <w:szCs w:val="24"/>
        </w:rPr>
        <w:t xml:space="preserve"> Gambar tampilan Awal </w:t>
      </w:r>
      <w:r w:rsidR="007E7DFC" w:rsidRPr="007E7DFC">
        <w:rPr>
          <w:rFonts w:cs="Times New Roman"/>
          <w:i/>
          <w:color w:val="auto"/>
          <w:sz w:val="24"/>
          <w:szCs w:val="24"/>
        </w:rPr>
        <w:t>Screen</w:t>
      </w:r>
      <w:bookmarkEnd w:id="426"/>
      <w:bookmarkEnd w:id="427"/>
    </w:p>
    <w:p w14:paraId="310D3334" w14:textId="50B5CD76" w:rsidR="006A6033" w:rsidRDefault="006A6033" w:rsidP="00C442F8">
      <w:pPr>
        <w:pStyle w:val="Heading3"/>
      </w:pPr>
      <w:bookmarkStart w:id="428" w:name="_Toc175172391"/>
      <w:r>
        <w:t>Halaman Menu Dashboard</w:t>
      </w:r>
      <w:bookmarkEnd w:id="428"/>
    </w:p>
    <w:p w14:paraId="114D5558" w14:textId="6139B6D8" w:rsidR="006A6033" w:rsidRPr="006A6033" w:rsidRDefault="006A6033" w:rsidP="005F71D4">
      <w:pPr>
        <w:spacing w:after="0" w:line="360" w:lineRule="auto"/>
      </w:pPr>
      <w:r>
        <w:t xml:space="preserve">Setelah halaman </w:t>
      </w:r>
      <w:r w:rsidR="007E7DFC" w:rsidRPr="007E7DFC">
        <w:rPr>
          <w:i/>
        </w:rPr>
        <w:t>splash screen</w:t>
      </w:r>
      <w:r>
        <w:t>, pengguna akan langsung diarahkan ke halaman menu utama seperti</w:t>
      </w:r>
      <w:r w:rsidR="00F61E42">
        <w:t>.</w:t>
      </w:r>
      <w:r>
        <w:t xml:space="preserve"> Gambar 3.</w:t>
      </w:r>
      <w:r w:rsidR="00837CA1">
        <w:t xml:space="preserve">12 </w:t>
      </w:r>
      <w:r>
        <w:t xml:space="preserve">akan </w:t>
      </w:r>
      <w:proofErr w:type="spellStart"/>
      <w:r w:rsidR="00A72232">
        <w:t>tertampil</w:t>
      </w:r>
      <w:proofErr w:type="spellEnd"/>
      <w:r>
        <w:t xml:space="preserve"> menu berupa </w:t>
      </w:r>
      <w:r w:rsidR="007B1C64">
        <w:t xml:space="preserve">pilihan 3 menu lokasi dari </w:t>
      </w:r>
      <w:r w:rsidR="00A72232">
        <w:t>helm, pemantauan</w:t>
      </w:r>
      <w:r w:rsidR="007B1C64">
        <w:t xml:space="preserve"> helm dan riwayat</w:t>
      </w:r>
      <w:r w:rsidR="00F61E42">
        <w:t>.</w:t>
      </w:r>
    </w:p>
    <w:p w14:paraId="3ADC0DBA" w14:textId="77777777" w:rsidR="0001374C" w:rsidRDefault="0001374C" w:rsidP="00B66066">
      <w:pPr>
        <w:keepNext/>
        <w:rPr>
          <w:noProof/>
        </w:rPr>
      </w:pPr>
    </w:p>
    <w:p w14:paraId="6A53B9CF" w14:textId="456B27A0" w:rsidR="00065327" w:rsidRPr="00215DCB" w:rsidRDefault="0016342E" w:rsidP="0001374C">
      <w:pPr>
        <w:keepNext/>
        <w:ind w:firstLine="426"/>
        <w:jc w:val="center"/>
      </w:pPr>
      <w:r w:rsidRPr="00215DCB">
        <w:rPr>
          <w:noProof/>
        </w:rPr>
        <w:drawing>
          <wp:inline distT="0" distB="0" distL="0" distR="0" wp14:anchorId="25ABAE57" wp14:editId="0631F405">
            <wp:extent cx="1333500" cy="1866900"/>
            <wp:effectExtent l="0" t="0" r="0" b="0"/>
            <wp:docPr id="115672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3656" name=""/>
                    <pic:cNvPicPr/>
                  </pic:nvPicPr>
                  <pic:blipFill rotWithShape="1">
                    <a:blip r:embed="rId41"/>
                    <a:srcRect l="3203" t="9161" r="3295" b="30152"/>
                    <a:stretch/>
                  </pic:blipFill>
                  <pic:spPr bwMode="auto">
                    <a:xfrm>
                      <a:off x="0" y="0"/>
                      <a:ext cx="1338808" cy="1874331"/>
                    </a:xfrm>
                    <a:prstGeom prst="rect">
                      <a:avLst/>
                    </a:prstGeom>
                    <a:ln>
                      <a:noFill/>
                    </a:ln>
                    <a:extLst>
                      <a:ext uri="{53640926-AAD7-44D8-BBD7-CCE9431645EC}">
                        <a14:shadowObscured xmlns:a14="http://schemas.microsoft.com/office/drawing/2010/main"/>
                      </a:ext>
                    </a:extLst>
                  </pic:spPr>
                </pic:pic>
              </a:graphicData>
            </a:graphic>
          </wp:inline>
        </w:drawing>
      </w:r>
    </w:p>
    <w:p w14:paraId="0A1028D1" w14:textId="6CF12174" w:rsidR="00065327" w:rsidRDefault="00065327" w:rsidP="00065327">
      <w:pPr>
        <w:pStyle w:val="Caption"/>
        <w:jc w:val="center"/>
        <w:rPr>
          <w:sz w:val="24"/>
          <w:szCs w:val="24"/>
        </w:rPr>
      </w:pPr>
      <w:bookmarkStart w:id="429" w:name="_Toc172075632"/>
      <w:bookmarkStart w:id="430" w:name="_Toc172077109"/>
      <w:r w:rsidRPr="008F5455">
        <w:rPr>
          <w:b/>
          <w:bCs/>
          <w:sz w:val="24"/>
          <w:szCs w:val="24"/>
        </w:rPr>
        <w:t xml:space="preserve">Gambar 3. </w:t>
      </w:r>
      <w:r w:rsidRPr="008F5455">
        <w:rPr>
          <w:b/>
          <w:bCs/>
          <w:sz w:val="24"/>
          <w:szCs w:val="24"/>
        </w:rPr>
        <w:fldChar w:fldCharType="begin"/>
      </w:r>
      <w:r w:rsidRPr="008F5455">
        <w:rPr>
          <w:b/>
          <w:bCs/>
          <w:sz w:val="24"/>
          <w:szCs w:val="24"/>
        </w:rPr>
        <w:instrText xml:space="preserve"> SEQ Gambar_3. \* ARABIC </w:instrText>
      </w:r>
      <w:r w:rsidRPr="008F5455">
        <w:rPr>
          <w:b/>
          <w:bCs/>
          <w:sz w:val="24"/>
          <w:szCs w:val="24"/>
        </w:rPr>
        <w:fldChar w:fldCharType="separate"/>
      </w:r>
      <w:r w:rsidR="00C048B8">
        <w:rPr>
          <w:b/>
          <w:bCs/>
          <w:noProof/>
          <w:sz w:val="24"/>
          <w:szCs w:val="24"/>
        </w:rPr>
        <w:t>12</w:t>
      </w:r>
      <w:r w:rsidRPr="008F5455">
        <w:rPr>
          <w:b/>
          <w:bCs/>
          <w:noProof/>
          <w:sz w:val="24"/>
          <w:szCs w:val="24"/>
        </w:rPr>
        <w:fldChar w:fldCharType="end"/>
      </w:r>
      <w:r w:rsidRPr="0033291E">
        <w:rPr>
          <w:sz w:val="24"/>
          <w:szCs w:val="24"/>
        </w:rPr>
        <w:t xml:space="preserve"> Gambar tampilan </w:t>
      </w:r>
      <w:r w:rsidR="007E7DFC" w:rsidRPr="007E7DFC">
        <w:rPr>
          <w:i/>
          <w:sz w:val="24"/>
          <w:szCs w:val="24"/>
        </w:rPr>
        <w:t>Screen</w:t>
      </w:r>
      <w:r w:rsidRPr="0033291E">
        <w:rPr>
          <w:sz w:val="24"/>
          <w:szCs w:val="24"/>
        </w:rPr>
        <w:t xml:space="preserve"> menu</w:t>
      </w:r>
      <w:bookmarkEnd w:id="429"/>
      <w:bookmarkEnd w:id="430"/>
    </w:p>
    <w:p w14:paraId="105F9964" w14:textId="77777777" w:rsidR="005F71D4" w:rsidRDefault="005F71D4" w:rsidP="005F71D4"/>
    <w:p w14:paraId="13BDC520" w14:textId="77777777" w:rsidR="005F71D4" w:rsidRPr="005F71D4" w:rsidRDefault="005F71D4" w:rsidP="005F71D4"/>
    <w:p w14:paraId="51BC9D96" w14:textId="204909F0" w:rsidR="00065327" w:rsidRDefault="007B1C64" w:rsidP="00C442F8">
      <w:pPr>
        <w:pStyle w:val="Heading3"/>
      </w:pPr>
      <w:bookmarkStart w:id="431" w:name="_Toc175172392"/>
      <w:r>
        <w:t>Halaman Lokasi Helem</w:t>
      </w:r>
      <w:bookmarkEnd w:id="431"/>
    </w:p>
    <w:p w14:paraId="3171B9E8" w14:textId="54846B20" w:rsidR="007B1C64" w:rsidRPr="007B1C64" w:rsidRDefault="007B1C64" w:rsidP="00306D83">
      <w:pPr>
        <w:spacing w:after="0" w:line="360" w:lineRule="auto"/>
        <w:rPr>
          <w:lang w:val="en-ID"/>
        </w:rPr>
      </w:pPr>
      <w:r>
        <w:rPr>
          <w:lang w:val="en-ID"/>
        </w:rPr>
        <w:t>Pada gambar 3.1</w:t>
      </w:r>
      <w:r w:rsidR="004B34DA">
        <w:rPr>
          <w:lang w:val="en-ID"/>
        </w:rPr>
        <w:t>3</w:t>
      </w:r>
      <w:r>
        <w:rPr>
          <w:lang w:val="en-ID"/>
        </w:rPr>
        <w:t xml:space="preserve"> menampilkan lokasi dari helm secara </w:t>
      </w:r>
      <w:r w:rsidR="007E7DFC" w:rsidRPr="007E7DFC">
        <w:rPr>
          <w:i/>
          <w:iCs/>
          <w:lang w:val="en-ID"/>
        </w:rPr>
        <w:t>real-time</w:t>
      </w:r>
      <w:r>
        <w:rPr>
          <w:lang w:val="en-ID"/>
        </w:rPr>
        <w:t xml:space="preserve"> dan indikasi helm kemalingan</w:t>
      </w:r>
      <w:r w:rsidR="00306D83">
        <w:rPr>
          <w:lang w:val="en-ID"/>
        </w:rPr>
        <w:t xml:space="preserve"> data </w:t>
      </w:r>
      <w:r w:rsidR="00306D83" w:rsidRPr="001A155E">
        <w:rPr>
          <w:i/>
          <w:iCs/>
          <w:lang w:val="en-ID"/>
        </w:rPr>
        <w:t>latitude</w:t>
      </w:r>
      <w:r w:rsidR="00306D83">
        <w:rPr>
          <w:lang w:val="en-ID"/>
        </w:rPr>
        <w:t xml:space="preserve"> dan </w:t>
      </w:r>
      <w:r w:rsidR="00306D83" w:rsidRPr="001A155E">
        <w:rPr>
          <w:i/>
          <w:iCs/>
          <w:lang w:val="en-ID"/>
        </w:rPr>
        <w:t>longitude</w:t>
      </w:r>
      <w:r w:rsidR="00306D83">
        <w:rPr>
          <w:lang w:val="en-ID"/>
        </w:rPr>
        <w:t xml:space="preserve"> akan muncul secara</w:t>
      </w:r>
      <w:r w:rsidR="00737466">
        <w:rPr>
          <w:lang w:val="en-ID"/>
        </w:rPr>
        <w:t xml:space="preserve">. </w:t>
      </w:r>
      <w:r w:rsidR="00306D83" w:rsidRPr="001A155E">
        <w:rPr>
          <w:i/>
          <w:iCs/>
          <w:lang w:val="en-ID"/>
        </w:rPr>
        <w:t>Realtime</w:t>
      </w:r>
      <w:r w:rsidR="00306D83">
        <w:rPr>
          <w:lang w:val="en-ID"/>
        </w:rPr>
        <w:t xml:space="preserve"> dan juga terdapat data yang menghubungkan langsung ke </w:t>
      </w:r>
      <w:r w:rsidR="00306D83" w:rsidRPr="00912E81">
        <w:rPr>
          <w:i/>
          <w:iCs/>
          <w:lang w:val="en-ID"/>
        </w:rPr>
        <w:t>google map</w:t>
      </w:r>
      <w:r w:rsidR="002B0DC9">
        <w:rPr>
          <w:lang w:val="en-ID"/>
        </w:rPr>
        <w:t>.</w:t>
      </w:r>
    </w:p>
    <w:p w14:paraId="123F3402" w14:textId="77777777" w:rsidR="0001374C" w:rsidRDefault="0001374C" w:rsidP="009E3CFA">
      <w:pPr>
        <w:keepNext/>
        <w:jc w:val="center"/>
        <w:rPr>
          <w:noProof/>
          <w:lang w:val="en-ID"/>
        </w:rPr>
      </w:pPr>
    </w:p>
    <w:p w14:paraId="0EA237C1" w14:textId="081E6CC3" w:rsidR="00C868A9" w:rsidRDefault="00C868A9" w:rsidP="0001374C">
      <w:pPr>
        <w:keepNext/>
        <w:jc w:val="center"/>
      </w:pPr>
      <w:r w:rsidRPr="00C868A9">
        <w:rPr>
          <w:noProof/>
          <w:lang w:val="en-ID"/>
        </w:rPr>
        <w:drawing>
          <wp:inline distT="0" distB="0" distL="0" distR="0" wp14:anchorId="79DC1FCE" wp14:editId="7F47FF69">
            <wp:extent cx="1577340" cy="242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25" t="17858" r="6237" b="16084"/>
                    <a:stretch/>
                  </pic:blipFill>
                  <pic:spPr bwMode="auto">
                    <a:xfrm>
                      <a:off x="0" y="0"/>
                      <a:ext cx="1587702" cy="2439079"/>
                    </a:xfrm>
                    <a:prstGeom prst="rect">
                      <a:avLst/>
                    </a:prstGeom>
                    <a:ln>
                      <a:noFill/>
                    </a:ln>
                    <a:extLst>
                      <a:ext uri="{53640926-AAD7-44D8-BBD7-CCE9431645EC}">
                        <a14:shadowObscured xmlns:a14="http://schemas.microsoft.com/office/drawing/2010/main"/>
                      </a:ext>
                    </a:extLst>
                  </pic:spPr>
                </pic:pic>
              </a:graphicData>
            </a:graphic>
          </wp:inline>
        </w:drawing>
      </w:r>
    </w:p>
    <w:p w14:paraId="04CC27C9" w14:textId="24D58AED" w:rsidR="00E8305B" w:rsidRPr="001A155E" w:rsidRDefault="00C868A9" w:rsidP="001A155E">
      <w:pPr>
        <w:pStyle w:val="Caption"/>
        <w:jc w:val="center"/>
        <w:rPr>
          <w:sz w:val="24"/>
          <w:szCs w:val="24"/>
        </w:rPr>
      </w:pPr>
      <w:bookmarkStart w:id="432" w:name="_Toc172075633"/>
      <w:bookmarkStart w:id="433" w:name="_Toc172077110"/>
      <w:r w:rsidRPr="008F5455">
        <w:rPr>
          <w:b/>
          <w:bCs/>
          <w:sz w:val="24"/>
          <w:szCs w:val="24"/>
        </w:rPr>
        <w:t xml:space="preserve">Gambar 3. </w:t>
      </w:r>
      <w:r w:rsidRPr="008F5455">
        <w:rPr>
          <w:b/>
          <w:bCs/>
          <w:sz w:val="24"/>
          <w:szCs w:val="24"/>
        </w:rPr>
        <w:fldChar w:fldCharType="begin"/>
      </w:r>
      <w:r w:rsidRPr="008F5455">
        <w:rPr>
          <w:b/>
          <w:bCs/>
          <w:sz w:val="24"/>
          <w:szCs w:val="24"/>
        </w:rPr>
        <w:instrText xml:space="preserve"> SEQ Gambar_3. \* ARABIC </w:instrText>
      </w:r>
      <w:r w:rsidRPr="008F5455">
        <w:rPr>
          <w:b/>
          <w:bCs/>
          <w:sz w:val="24"/>
          <w:szCs w:val="24"/>
        </w:rPr>
        <w:fldChar w:fldCharType="separate"/>
      </w:r>
      <w:r w:rsidR="00C048B8">
        <w:rPr>
          <w:b/>
          <w:bCs/>
          <w:noProof/>
          <w:sz w:val="24"/>
          <w:szCs w:val="24"/>
        </w:rPr>
        <w:t>13</w:t>
      </w:r>
      <w:r w:rsidRPr="008F5455">
        <w:rPr>
          <w:b/>
          <w:bCs/>
          <w:noProof/>
          <w:sz w:val="24"/>
          <w:szCs w:val="24"/>
        </w:rPr>
        <w:fldChar w:fldCharType="end"/>
      </w:r>
      <w:r w:rsidRPr="00066B15">
        <w:rPr>
          <w:sz w:val="24"/>
          <w:szCs w:val="24"/>
        </w:rPr>
        <w:t xml:space="preserve"> Tampilan </w:t>
      </w:r>
      <w:r w:rsidR="007E7DFC" w:rsidRPr="007E7DFC">
        <w:rPr>
          <w:i/>
          <w:sz w:val="24"/>
          <w:szCs w:val="24"/>
        </w:rPr>
        <w:t>Screen</w:t>
      </w:r>
      <w:r w:rsidRPr="00066B15">
        <w:rPr>
          <w:sz w:val="24"/>
          <w:szCs w:val="24"/>
        </w:rPr>
        <w:t xml:space="preserve"> </w:t>
      </w:r>
      <w:r w:rsidR="007E7DFC" w:rsidRPr="007E7DFC">
        <w:rPr>
          <w:i/>
          <w:sz w:val="24"/>
          <w:szCs w:val="24"/>
        </w:rPr>
        <w:t>Monitoring</w:t>
      </w:r>
      <w:r w:rsidRPr="00066B15">
        <w:rPr>
          <w:sz w:val="24"/>
          <w:szCs w:val="24"/>
        </w:rPr>
        <w:t xml:space="preserve"> Helm</w:t>
      </w:r>
      <w:bookmarkEnd w:id="432"/>
      <w:bookmarkEnd w:id="433"/>
    </w:p>
    <w:p w14:paraId="1CDA93F2" w14:textId="08F2E98B" w:rsidR="007B1C64" w:rsidRPr="009803EC" w:rsidRDefault="007B1C64" w:rsidP="00C442F8">
      <w:pPr>
        <w:pStyle w:val="Heading3"/>
      </w:pPr>
      <w:bookmarkStart w:id="434" w:name="_Toc175172393"/>
      <w:r w:rsidRPr="009803EC">
        <w:t>Halaman Pemantauan Helm</w:t>
      </w:r>
      <w:bookmarkEnd w:id="434"/>
    </w:p>
    <w:p w14:paraId="79EEB7C3" w14:textId="67122993" w:rsidR="0001374C" w:rsidRDefault="00EE02E1" w:rsidP="00837CA1">
      <w:pPr>
        <w:pStyle w:val="NormalWeb"/>
        <w:spacing w:before="0" w:beforeAutospacing="0" w:after="0" w:afterAutospacing="0" w:line="360" w:lineRule="auto"/>
        <w:jc w:val="both"/>
      </w:pPr>
      <w:r>
        <w:t>G</w:t>
      </w:r>
      <w:r w:rsidR="00257B5E">
        <w:t>ambar 3.1</w:t>
      </w:r>
      <w:r w:rsidR="00837CA1">
        <w:t xml:space="preserve">4 </w:t>
      </w:r>
      <w:r w:rsidR="007E7DFC" w:rsidRPr="007E7DFC">
        <w:rPr>
          <w:i/>
        </w:rPr>
        <w:t>screen</w:t>
      </w:r>
      <w:r w:rsidR="00257B5E">
        <w:t xml:space="preserve"> pemantauan helm menampilkan tombol </w:t>
      </w:r>
      <w:r w:rsidR="00CC4BFD" w:rsidRPr="00CC4BFD">
        <w:rPr>
          <w:i/>
        </w:rPr>
        <w:t>button</w:t>
      </w:r>
      <w:r w:rsidR="00832349">
        <w:t>.</w:t>
      </w:r>
      <w:r w:rsidR="00D37904">
        <w:t xml:space="preserve"> </w:t>
      </w:r>
      <w:r w:rsidR="007E7DFC" w:rsidRPr="007E7DFC">
        <w:rPr>
          <w:rStyle w:val="Strong"/>
          <w:b w:val="0"/>
          <w:bCs w:val="0"/>
          <w:i/>
        </w:rPr>
        <w:t>Camera</w:t>
      </w:r>
      <w:r w:rsidR="00257B5E" w:rsidRPr="00A60164">
        <w:rPr>
          <w:b/>
          <w:bCs/>
        </w:rPr>
        <w:t xml:space="preserve"> </w:t>
      </w:r>
      <w:r w:rsidR="00306D83">
        <w:t xml:space="preserve">tombol yang di tekan akan </w:t>
      </w:r>
      <w:r w:rsidR="00257B5E">
        <w:t xml:space="preserve">mengambil gambar yang dikirimkan oleh ESP32 secara </w:t>
      </w:r>
      <w:r w:rsidR="00306D83" w:rsidRPr="001A155E">
        <w:rPr>
          <w:i/>
          <w:iCs/>
        </w:rPr>
        <w:t>Realtime</w:t>
      </w:r>
      <w:r w:rsidR="00257B5E">
        <w:t xml:space="preserve"> dalam format PNG/JPG</w:t>
      </w:r>
      <w:r w:rsidR="0091471D">
        <w:t>.</w:t>
      </w:r>
    </w:p>
    <w:p w14:paraId="5488D27C" w14:textId="77777777" w:rsidR="009E3883" w:rsidRDefault="009E3883" w:rsidP="00837CA1">
      <w:pPr>
        <w:pStyle w:val="NormalWeb"/>
        <w:spacing w:before="0" w:beforeAutospacing="0" w:after="0" w:afterAutospacing="0" w:line="360" w:lineRule="auto"/>
        <w:jc w:val="both"/>
      </w:pPr>
    </w:p>
    <w:p w14:paraId="1172F893" w14:textId="7F68FE3F" w:rsidR="00735B98" w:rsidRDefault="009C2CF4" w:rsidP="009E3CFA">
      <w:pPr>
        <w:keepNext/>
        <w:jc w:val="center"/>
      </w:pPr>
      <w:r w:rsidRPr="009C2CF4">
        <w:rPr>
          <w:noProof/>
          <w:lang w:val="en-ID"/>
        </w:rPr>
        <w:drawing>
          <wp:inline distT="0" distB="0" distL="0" distR="0" wp14:anchorId="20B65719" wp14:editId="03BCCA80">
            <wp:extent cx="1787737" cy="20909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48" t="16639" r="4797" b="33030"/>
                    <a:stretch/>
                  </pic:blipFill>
                  <pic:spPr bwMode="auto">
                    <a:xfrm>
                      <a:off x="0" y="0"/>
                      <a:ext cx="1799332" cy="2104549"/>
                    </a:xfrm>
                    <a:prstGeom prst="rect">
                      <a:avLst/>
                    </a:prstGeom>
                    <a:ln>
                      <a:noFill/>
                    </a:ln>
                    <a:extLst>
                      <a:ext uri="{53640926-AAD7-44D8-BBD7-CCE9431645EC}">
                        <a14:shadowObscured xmlns:a14="http://schemas.microsoft.com/office/drawing/2010/main"/>
                      </a:ext>
                    </a:extLst>
                  </pic:spPr>
                </pic:pic>
              </a:graphicData>
            </a:graphic>
          </wp:inline>
        </w:drawing>
      </w:r>
    </w:p>
    <w:p w14:paraId="4B47FB18" w14:textId="0E38F553" w:rsidR="00735B98" w:rsidRDefault="00735B98" w:rsidP="0082725E">
      <w:pPr>
        <w:pStyle w:val="Caption"/>
        <w:jc w:val="center"/>
        <w:rPr>
          <w:sz w:val="24"/>
          <w:szCs w:val="24"/>
        </w:rPr>
      </w:pPr>
      <w:bookmarkStart w:id="435" w:name="_Toc172075634"/>
      <w:bookmarkStart w:id="436" w:name="_Toc172077111"/>
      <w:r w:rsidRPr="008F5455">
        <w:rPr>
          <w:b/>
          <w:bCs/>
          <w:sz w:val="24"/>
          <w:szCs w:val="24"/>
        </w:rPr>
        <w:t xml:space="preserve">Gambar 3. </w:t>
      </w:r>
      <w:r w:rsidRPr="008F5455">
        <w:rPr>
          <w:b/>
          <w:bCs/>
          <w:sz w:val="24"/>
          <w:szCs w:val="24"/>
        </w:rPr>
        <w:fldChar w:fldCharType="begin"/>
      </w:r>
      <w:r w:rsidRPr="008F5455">
        <w:rPr>
          <w:b/>
          <w:bCs/>
          <w:sz w:val="24"/>
          <w:szCs w:val="24"/>
        </w:rPr>
        <w:instrText xml:space="preserve"> SEQ Gambar_3. \* ARABIC </w:instrText>
      </w:r>
      <w:r w:rsidRPr="008F5455">
        <w:rPr>
          <w:b/>
          <w:bCs/>
          <w:sz w:val="24"/>
          <w:szCs w:val="24"/>
        </w:rPr>
        <w:fldChar w:fldCharType="separate"/>
      </w:r>
      <w:r w:rsidR="00C048B8">
        <w:rPr>
          <w:b/>
          <w:bCs/>
          <w:noProof/>
          <w:sz w:val="24"/>
          <w:szCs w:val="24"/>
        </w:rPr>
        <w:t>14</w:t>
      </w:r>
      <w:r w:rsidRPr="008F5455">
        <w:rPr>
          <w:b/>
          <w:bCs/>
          <w:noProof/>
          <w:sz w:val="24"/>
          <w:szCs w:val="24"/>
        </w:rPr>
        <w:fldChar w:fldCharType="end"/>
      </w:r>
      <w:r w:rsidRPr="00066B15">
        <w:rPr>
          <w:sz w:val="24"/>
          <w:szCs w:val="24"/>
        </w:rPr>
        <w:t xml:space="preserve"> Pemantauan Helm</w:t>
      </w:r>
      <w:bookmarkEnd w:id="435"/>
      <w:bookmarkEnd w:id="436"/>
    </w:p>
    <w:p w14:paraId="37F6DA94" w14:textId="77777777" w:rsidR="006C7EC1" w:rsidRPr="001A155E" w:rsidRDefault="006C7EC1" w:rsidP="001A155E"/>
    <w:p w14:paraId="45246198" w14:textId="4A6FEDC7" w:rsidR="009C2CF4" w:rsidRDefault="00735B98" w:rsidP="00C442F8">
      <w:pPr>
        <w:pStyle w:val="Heading3"/>
      </w:pPr>
      <w:bookmarkStart w:id="437" w:name="_Toc175172394"/>
      <w:r>
        <w:t>Alat dan Bahan</w:t>
      </w:r>
      <w:bookmarkEnd w:id="437"/>
    </w:p>
    <w:p w14:paraId="59C12D2A" w14:textId="78C899C4" w:rsidR="002C3875" w:rsidRPr="00A013C7" w:rsidRDefault="00ED148E" w:rsidP="00AC6A11">
      <w:pPr>
        <w:spacing w:line="360" w:lineRule="auto"/>
        <w:rPr>
          <w:rFonts w:cs="Times New Roman"/>
          <w:szCs w:val="24"/>
        </w:rPr>
      </w:pPr>
      <w:r>
        <w:rPr>
          <w:rFonts w:cs="Times New Roman"/>
          <w:szCs w:val="24"/>
          <w:lang w:val="en-ID"/>
        </w:rPr>
        <w:t>P</w:t>
      </w:r>
      <w:r w:rsidR="00735B98">
        <w:rPr>
          <w:rFonts w:cs="Times New Roman"/>
          <w:szCs w:val="24"/>
          <w:lang w:val="en-ID"/>
        </w:rPr>
        <w:t xml:space="preserve">embuatan </w:t>
      </w:r>
      <w:r w:rsidR="00735B98">
        <w:rPr>
          <w:rFonts w:cs="Times New Roman"/>
          <w:szCs w:val="24"/>
        </w:rPr>
        <w:t xml:space="preserve">alat dan bahan </w:t>
      </w:r>
      <w:r>
        <w:rPr>
          <w:rFonts w:cs="Times New Roman"/>
          <w:szCs w:val="24"/>
        </w:rPr>
        <w:t xml:space="preserve">yang </w:t>
      </w:r>
      <w:r w:rsidR="00735B98">
        <w:rPr>
          <w:rFonts w:cs="Times New Roman"/>
          <w:szCs w:val="24"/>
        </w:rPr>
        <w:t>dibutuhkan dalam penelitian “</w:t>
      </w:r>
      <w:r w:rsidR="00735B98">
        <w:rPr>
          <w:rFonts w:cs="Times New Roman"/>
          <w:i/>
          <w:iCs/>
          <w:szCs w:val="24"/>
        </w:rPr>
        <w:t xml:space="preserve">Perancangan </w:t>
      </w:r>
      <w:r w:rsidR="00735B98">
        <w:rPr>
          <w:rFonts w:cs="Times New Roman"/>
          <w:szCs w:val="24"/>
        </w:rPr>
        <w:t xml:space="preserve">Sistem Alat Keamanan dan Pemantauan Helm Anti Maling Dengan Fitur </w:t>
      </w:r>
      <w:r w:rsidR="007E7DFC" w:rsidRPr="007E7DFC">
        <w:rPr>
          <w:rFonts w:cs="Times New Roman"/>
          <w:i/>
          <w:iCs/>
          <w:szCs w:val="24"/>
        </w:rPr>
        <w:t>Automated Object Tracking</w:t>
      </w:r>
      <w:r w:rsidR="00735B98">
        <w:rPr>
          <w:rFonts w:cs="Times New Roman"/>
          <w:szCs w:val="24"/>
        </w:rPr>
        <w:t xml:space="preserve"> Berbasis Aplikasi </w:t>
      </w:r>
      <w:r w:rsidR="00930CB2" w:rsidRPr="00930CB2">
        <w:rPr>
          <w:rFonts w:cs="Times New Roman"/>
          <w:i/>
          <w:iCs/>
          <w:szCs w:val="24"/>
        </w:rPr>
        <w:t>Android</w:t>
      </w:r>
      <w:r w:rsidR="00735B98">
        <w:rPr>
          <w:rFonts w:cs="Times New Roman"/>
          <w:szCs w:val="24"/>
        </w:rPr>
        <w:t>”</w:t>
      </w:r>
      <w:r>
        <w:rPr>
          <w:rFonts w:cs="Times New Roman"/>
          <w:szCs w:val="24"/>
        </w:rPr>
        <w:t>.</w:t>
      </w:r>
    </w:p>
    <w:p w14:paraId="642F1F6F" w14:textId="4584163D" w:rsidR="00AC6A11" w:rsidRDefault="00AC6A11" w:rsidP="00AC6A11">
      <w:pPr>
        <w:pStyle w:val="Caption"/>
        <w:keepNext/>
        <w:jc w:val="center"/>
      </w:pPr>
      <w:r w:rsidRPr="008F5455">
        <w:rPr>
          <w:b/>
          <w:bCs/>
          <w:sz w:val="24"/>
          <w:szCs w:val="24"/>
        </w:rPr>
        <w:lastRenderedPageBreak/>
        <w:t xml:space="preserve">Tabel 3. </w:t>
      </w:r>
      <w:r w:rsidRPr="008F5455">
        <w:rPr>
          <w:b/>
          <w:bCs/>
          <w:sz w:val="24"/>
          <w:szCs w:val="24"/>
        </w:rPr>
        <w:fldChar w:fldCharType="begin"/>
      </w:r>
      <w:r w:rsidRPr="008F5455">
        <w:rPr>
          <w:b/>
          <w:bCs/>
          <w:sz w:val="24"/>
          <w:szCs w:val="24"/>
        </w:rPr>
        <w:instrText xml:space="preserve"> SEQ Tabel_3. \* ARABIC </w:instrText>
      </w:r>
      <w:r w:rsidRPr="008F5455">
        <w:rPr>
          <w:b/>
          <w:bCs/>
          <w:sz w:val="24"/>
          <w:szCs w:val="24"/>
        </w:rPr>
        <w:fldChar w:fldCharType="separate"/>
      </w:r>
      <w:r w:rsidR="00C048B8">
        <w:rPr>
          <w:b/>
          <w:bCs/>
          <w:noProof/>
          <w:sz w:val="24"/>
          <w:szCs w:val="24"/>
        </w:rPr>
        <w:t>1</w:t>
      </w:r>
      <w:r w:rsidRPr="008F5455">
        <w:rPr>
          <w:b/>
          <w:bCs/>
          <w:sz w:val="24"/>
          <w:szCs w:val="24"/>
        </w:rPr>
        <w:fldChar w:fldCharType="end"/>
      </w:r>
      <w:r w:rsidRPr="0033291E">
        <w:rPr>
          <w:sz w:val="24"/>
          <w:szCs w:val="24"/>
        </w:rPr>
        <w:t xml:space="preserve"> Perangkat Lunak</w:t>
      </w:r>
    </w:p>
    <w:tbl>
      <w:tblPr>
        <w:tblStyle w:val="TableGrid"/>
        <w:tblW w:w="0" w:type="auto"/>
        <w:tblInd w:w="108" w:type="dxa"/>
        <w:tblLook w:val="04A0" w:firstRow="1" w:lastRow="0" w:firstColumn="1" w:lastColumn="0" w:noHBand="0" w:noVBand="1"/>
      </w:tblPr>
      <w:tblGrid>
        <w:gridCol w:w="596"/>
        <w:gridCol w:w="2410"/>
        <w:gridCol w:w="4932"/>
      </w:tblGrid>
      <w:tr w:rsidR="00735B98" w14:paraId="2AD8FEEE" w14:textId="77777777" w:rsidTr="00473EC5">
        <w:trPr>
          <w:tblHeader/>
        </w:trPr>
        <w:tc>
          <w:tcPr>
            <w:tcW w:w="596" w:type="dxa"/>
            <w:shd w:val="clear" w:color="auto" w:fill="FFFFFF" w:themeFill="background1"/>
          </w:tcPr>
          <w:p w14:paraId="145DBFA5" w14:textId="59C828AD" w:rsidR="00735B98" w:rsidRPr="00A60164" w:rsidRDefault="00735B98" w:rsidP="001A155E">
            <w:pPr>
              <w:jc w:val="right"/>
              <w:rPr>
                <w:rFonts w:cs="Times New Roman"/>
                <w:b/>
                <w:bCs/>
                <w:sz w:val="20"/>
              </w:rPr>
            </w:pPr>
            <w:r w:rsidRPr="00A60164">
              <w:rPr>
                <w:rFonts w:cs="Times New Roman"/>
                <w:b/>
                <w:bCs/>
                <w:sz w:val="20"/>
              </w:rPr>
              <w:t>NO</w:t>
            </w:r>
          </w:p>
        </w:tc>
        <w:tc>
          <w:tcPr>
            <w:tcW w:w="2410" w:type="dxa"/>
            <w:shd w:val="clear" w:color="auto" w:fill="FFFFFF" w:themeFill="background1"/>
          </w:tcPr>
          <w:p w14:paraId="6B8DE9BE" w14:textId="683588D1" w:rsidR="00735B98" w:rsidRPr="00A60164" w:rsidRDefault="00735B98" w:rsidP="001A155E">
            <w:pPr>
              <w:jc w:val="center"/>
              <w:rPr>
                <w:rFonts w:cs="Times New Roman"/>
                <w:b/>
                <w:bCs/>
                <w:sz w:val="20"/>
              </w:rPr>
            </w:pPr>
            <w:r w:rsidRPr="00A60164">
              <w:rPr>
                <w:rFonts w:cs="Times New Roman"/>
                <w:b/>
                <w:bCs/>
                <w:sz w:val="20"/>
              </w:rPr>
              <w:t xml:space="preserve">Nama </w:t>
            </w:r>
            <w:r w:rsidR="009E3CFA" w:rsidRPr="00A60164">
              <w:rPr>
                <w:rFonts w:cs="Times New Roman"/>
                <w:b/>
                <w:bCs/>
                <w:sz w:val="20"/>
              </w:rPr>
              <w:t>Software</w:t>
            </w:r>
          </w:p>
        </w:tc>
        <w:tc>
          <w:tcPr>
            <w:tcW w:w="4932" w:type="dxa"/>
            <w:shd w:val="clear" w:color="auto" w:fill="FFFFFF" w:themeFill="background1"/>
          </w:tcPr>
          <w:p w14:paraId="3E4CFED5" w14:textId="50C75C8E" w:rsidR="00735B98" w:rsidRPr="00A60164" w:rsidRDefault="00735B98" w:rsidP="001A155E">
            <w:pPr>
              <w:jc w:val="center"/>
              <w:rPr>
                <w:rFonts w:cs="Times New Roman"/>
                <w:b/>
                <w:bCs/>
                <w:sz w:val="20"/>
              </w:rPr>
            </w:pPr>
            <w:r w:rsidRPr="00A60164">
              <w:rPr>
                <w:rFonts w:cs="Times New Roman"/>
                <w:b/>
                <w:bCs/>
                <w:sz w:val="20"/>
              </w:rPr>
              <w:t>Keterangan</w:t>
            </w:r>
          </w:p>
        </w:tc>
      </w:tr>
      <w:tr w:rsidR="00735B98" w14:paraId="730006E6" w14:textId="77777777" w:rsidTr="0082725E">
        <w:tc>
          <w:tcPr>
            <w:tcW w:w="596" w:type="dxa"/>
          </w:tcPr>
          <w:p w14:paraId="61B8CA39" w14:textId="0B3687F5" w:rsidR="00735B98" w:rsidRPr="00A60164" w:rsidRDefault="00735B98" w:rsidP="001A155E">
            <w:pPr>
              <w:jc w:val="center"/>
              <w:rPr>
                <w:rFonts w:cs="Times New Roman"/>
                <w:sz w:val="20"/>
              </w:rPr>
            </w:pPr>
            <w:r w:rsidRPr="00A60164">
              <w:rPr>
                <w:rFonts w:cs="Times New Roman"/>
                <w:sz w:val="20"/>
              </w:rPr>
              <w:t>1</w:t>
            </w:r>
          </w:p>
        </w:tc>
        <w:tc>
          <w:tcPr>
            <w:tcW w:w="2410" w:type="dxa"/>
          </w:tcPr>
          <w:p w14:paraId="0932DDC7" w14:textId="6C750280" w:rsidR="00735B98" w:rsidRPr="00A60164" w:rsidRDefault="009E3CFA" w:rsidP="001A155E">
            <w:pPr>
              <w:rPr>
                <w:rFonts w:cs="Times New Roman"/>
                <w:b/>
                <w:bCs/>
                <w:sz w:val="20"/>
              </w:rPr>
            </w:pPr>
            <w:proofErr w:type="spellStart"/>
            <w:r w:rsidRPr="00A60164">
              <w:rPr>
                <w:rFonts w:cs="Times New Roman"/>
                <w:sz w:val="20"/>
              </w:rPr>
              <w:t>Kodular</w:t>
            </w:r>
            <w:proofErr w:type="spellEnd"/>
            <w:r w:rsidR="00735B98" w:rsidRPr="00A60164">
              <w:rPr>
                <w:rFonts w:cs="Times New Roman"/>
                <w:sz w:val="20"/>
              </w:rPr>
              <w:t xml:space="preserve"> </w:t>
            </w:r>
          </w:p>
        </w:tc>
        <w:tc>
          <w:tcPr>
            <w:tcW w:w="4932" w:type="dxa"/>
          </w:tcPr>
          <w:p w14:paraId="7F72D270" w14:textId="211A3712" w:rsidR="00735B98" w:rsidRPr="00A60164" w:rsidRDefault="00592FBF" w:rsidP="001A155E">
            <w:pPr>
              <w:rPr>
                <w:rFonts w:cs="Times New Roman"/>
                <w:sz w:val="20"/>
              </w:rPr>
            </w:pPr>
            <w:r w:rsidRPr="00A60164">
              <w:rPr>
                <w:rFonts w:cs="Times New Roman"/>
                <w:sz w:val="20"/>
              </w:rPr>
              <w:t>Aplikasi untuk pembuatan aplikasi blok programing.</w:t>
            </w:r>
          </w:p>
        </w:tc>
      </w:tr>
      <w:tr w:rsidR="00735B98" w14:paraId="068995E5" w14:textId="77777777" w:rsidTr="0082725E">
        <w:tc>
          <w:tcPr>
            <w:tcW w:w="596" w:type="dxa"/>
          </w:tcPr>
          <w:p w14:paraId="63159B44" w14:textId="07291972" w:rsidR="00735B98" w:rsidRPr="00A60164" w:rsidRDefault="00735B98" w:rsidP="001A155E">
            <w:pPr>
              <w:jc w:val="center"/>
              <w:rPr>
                <w:rFonts w:cs="Times New Roman"/>
                <w:sz w:val="20"/>
              </w:rPr>
            </w:pPr>
            <w:r w:rsidRPr="00A60164">
              <w:rPr>
                <w:rFonts w:cs="Times New Roman"/>
                <w:sz w:val="20"/>
              </w:rPr>
              <w:t>2</w:t>
            </w:r>
          </w:p>
        </w:tc>
        <w:tc>
          <w:tcPr>
            <w:tcW w:w="2410" w:type="dxa"/>
          </w:tcPr>
          <w:p w14:paraId="4EF26754" w14:textId="11980498" w:rsidR="00735B98" w:rsidRPr="00A60164" w:rsidRDefault="00AC6A11" w:rsidP="001A155E">
            <w:pPr>
              <w:rPr>
                <w:rFonts w:cs="Times New Roman"/>
                <w:b/>
                <w:bCs/>
                <w:sz w:val="20"/>
              </w:rPr>
            </w:pPr>
            <w:r w:rsidRPr="008F5455">
              <w:rPr>
                <w:rFonts w:cs="Times New Roman"/>
                <w:i/>
                <w:iCs/>
                <w:sz w:val="20"/>
              </w:rPr>
              <w:t>Software</w:t>
            </w:r>
            <w:r w:rsidRPr="00A60164">
              <w:rPr>
                <w:rFonts w:cs="Times New Roman"/>
                <w:sz w:val="20"/>
              </w:rPr>
              <w:t xml:space="preserve"> Arduino IDE</w:t>
            </w:r>
          </w:p>
        </w:tc>
        <w:tc>
          <w:tcPr>
            <w:tcW w:w="4932" w:type="dxa"/>
          </w:tcPr>
          <w:p w14:paraId="4472E35F" w14:textId="04497D1E" w:rsidR="00735B98" w:rsidRPr="00A60164" w:rsidRDefault="00592FBF" w:rsidP="001A155E">
            <w:pPr>
              <w:rPr>
                <w:rFonts w:cs="Times New Roman"/>
                <w:sz w:val="20"/>
              </w:rPr>
            </w:pPr>
            <w:r w:rsidRPr="00A60164">
              <w:rPr>
                <w:rFonts w:cs="Times New Roman"/>
                <w:sz w:val="20"/>
              </w:rPr>
              <w:t xml:space="preserve">Aplikasi untuk memprogram perangkat keras berupa modul </w:t>
            </w:r>
            <w:r w:rsidR="007E7DFC" w:rsidRPr="007E7DFC">
              <w:rPr>
                <w:rFonts w:cs="Times New Roman"/>
                <w:i/>
                <w:sz w:val="20"/>
              </w:rPr>
              <w:t>IoT</w:t>
            </w:r>
          </w:p>
        </w:tc>
      </w:tr>
      <w:tr w:rsidR="00735B98" w14:paraId="0A5FD33E" w14:textId="77777777" w:rsidTr="0082725E">
        <w:tc>
          <w:tcPr>
            <w:tcW w:w="596" w:type="dxa"/>
          </w:tcPr>
          <w:p w14:paraId="6748389F" w14:textId="56689020" w:rsidR="00735B98" w:rsidRPr="00A60164" w:rsidRDefault="00735B98" w:rsidP="001A155E">
            <w:pPr>
              <w:jc w:val="center"/>
              <w:rPr>
                <w:rFonts w:cs="Times New Roman"/>
                <w:sz w:val="20"/>
              </w:rPr>
            </w:pPr>
            <w:r w:rsidRPr="00A60164">
              <w:rPr>
                <w:rFonts w:cs="Times New Roman"/>
                <w:sz w:val="20"/>
              </w:rPr>
              <w:t>3</w:t>
            </w:r>
          </w:p>
        </w:tc>
        <w:tc>
          <w:tcPr>
            <w:tcW w:w="2410" w:type="dxa"/>
          </w:tcPr>
          <w:p w14:paraId="58B12213" w14:textId="007EAAD9" w:rsidR="00735B98" w:rsidRPr="00A60164" w:rsidRDefault="00AC6A11" w:rsidP="001A155E">
            <w:pPr>
              <w:rPr>
                <w:rFonts w:cs="Times New Roman"/>
                <w:b/>
                <w:bCs/>
                <w:sz w:val="20"/>
              </w:rPr>
            </w:pPr>
            <w:r w:rsidRPr="00A60164">
              <w:rPr>
                <w:rFonts w:cs="Times New Roman"/>
                <w:sz w:val="20"/>
              </w:rPr>
              <w:t>Canva</w:t>
            </w:r>
          </w:p>
        </w:tc>
        <w:tc>
          <w:tcPr>
            <w:tcW w:w="4932" w:type="dxa"/>
          </w:tcPr>
          <w:p w14:paraId="1E75057A" w14:textId="5791BCCD" w:rsidR="00735B98" w:rsidRPr="00A60164" w:rsidRDefault="00592FBF" w:rsidP="001A155E">
            <w:pPr>
              <w:rPr>
                <w:rFonts w:cs="Times New Roman"/>
                <w:sz w:val="20"/>
              </w:rPr>
            </w:pPr>
            <w:r w:rsidRPr="00A60164">
              <w:rPr>
                <w:rFonts w:cs="Times New Roman"/>
                <w:sz w:val="20"/>
              </w:rPr>
              <w:t xml:space="preserve">Aplikasi untuk mendesain tampilan UI/UX dari aplikasi </w:t>
            </w:r>
            <w:r w:rsidR="00930CB2" w:rsidRPr="00930CB2">
              <w:rPr>
                <w:rFonts w:cs="Times New Roman"/>
                <w:i/>
                <w:sz w:val="20"/>
              </w:rPr>
              <w:t>Android</w:t>
            </w:r>
            <w:r w:rsidRPr="00A60164">
              <w:rPr>
                <w:rFonts w:cs="Times New Roman"/>
                <w:sz w:val="20"/>
              </w:rPr>
              <w:t xml:space="preserve"> </w:t>
            </w:r>
          </w:p>
        </w:tc>
      </w:tr>
      <w:tr w:rsidR="00735B98" w14:paraId="7D78EEFA" w14:textId="77777777" w:rsidTr="0082725E">
        <w:tc>
          <w:tcPr>
            <w:tcW w:w="596" w:type="dxa"/>
          </w:tcPr>
          <w:p w14:paraId="1937B4A9" w14:textId="71949D68" w:rsidR="00735B98" w:rsidRPr="00A60164" w:rsidRDefault="00735B98" w:rsidP="001A155E">
            <w:pPr>
              <w:jc w:val="center"/>
              <w:rPr>
                <w:rFonts w:cs="Times New Roman"/>
                <w:sz w:val="20"/>
              </w:rPr>
            </w:pPr>
            <w:r w:rsidRPr="00A60164">
              <w:rPr>
                <w:rFonts w:cs="Times New Roman"/>
                <w:sz w:val="20"/>
              </w:rPr>
              <w:t>4</w:t>
            </w:r>
          </w:p>
        </w:tc>
        <w:tc>
          <w:tcPr>
            <w:tcW w:w="2410" w:type="dxa"/>
          </w:tcPr>
          <w:p w14:paraId="091A87A5" w14:textId="718F701A" w:rsidR="00735B98" w:rsidRPr="00A60164" w:rsidRDefault="00AC6A11" w:rsidP="001A155E">
            <w:pPr>
              <w:rPr>
                <w:rFonts w:cs="Times New Roman"/>
                <w:sz w:val="20"/>
              </w:rPr>
            </w:pPr>
            <w:r w:rsidRPr="00A60164">
              <w:rPr>
                <w:rFonts w:cs="Times New Roman"/>
                <w:sz w:val="20"/>
              </w:rPr>
              <w:t>SolidWorks</w:t>
            </w:r>
          </w:p>
        </w:tc>
        <w:tc>
          <w:tcPr>
            <w:tcW w:w="4932" w:type="dxa"/>
          </w:tcPr>
          <w:p w14:paraId="59D28D05" w14:textId="3A1D3AC4" w:rsidR="00735B98" w:rsidRPr="00A60164" w:rsidRDefault="00592FBF" w:rsidP="001A155E">
            <w:pPr>
              <w:rPr>
                <w:rFonts w:cs="Times New Roman"/>
                <w:sz w:val="20"/>
              </w:rPr>
            </w:pPr>
            <w:r w:rsidRPr="00A60164">
              <w:rPr>
                <w:rFonts w:cs="Times New Roman"/>
                <w:sz w:val="20"/>
              </w:rPr>
              <w:t xml:space="preserve">Aplikasi untuk mendesain rancangan alat dalam </w:t>
            </w:r>
            <w:proofErr w:type="spellStart"/>
            <w:r w:rsidRPr="00A60164">
              <w:rPr>
                <w:rFonts w:cs="Times New Roman"/>
                <w:sz w:val="20"/>
              </w:rPr>
              <w:t>formatan</w:t>
            </w:r>
            <w:proofErr w:type="spellEnd"/>
            <w:r w:rsidRPr="00A60164">
              <w:rPr>
                <w:rFonts w:cs="Times New Roman"/>
                <w:sz w:val="20"/>
              </w:rPr>
              <w:t xml:space="preserve"> 3D.</w:t>
            </w:r>
          </w:p>
        </w:tc>
      </w:tr>
      <w:tr w:rsidR="00735B98" w14:paraId="5F37E355" w14:textId="77777777" w:rsidTr="0082725E">
        <w:tc>
          <w:tcPr>
            <w:tcW w:w="596" w:type="dxa"/>
          </w:tcPr>
          <w:p w14:paraId="2374D7D2" w14:textId="6D67A247" w:rsidR="00735B98" w:rsidRPr="00A60164" w:rsidRDefault="00735B98" w:rsidP="001A155E">
            <w:pPr>
              <w:jc w:val="center"/>
              <w:rPr>
                <w:rFonts w:cs="Times New Roman"/>
                <w:sz w:val="20"/>
              </w:rPr>
            </w:pPr>
            <w:r w:rsidRPr="00A60164">
              <w:rPr>
                <w:rFonts w:cs="Times New Roman"/>
                <w:sz w:val="20"/>
              </w:rPr>
              <w:t>5</w:t>
            </w:r>
          </w:p>
        </w:tc>
        <w:tc>
          <w:tcPr>
            <w:tcW w:w="2410" w:type="dxa"/>
          </w:tcPr>
          <w:p w14:paraId="54885573" w14:textId="4D135E9E" w:rsidR="00735B98" w:rsidRPr="00A60164" w:rsidRDefault="00AC6A11" w:rsidP="001A155E">
            <w:pPr>
              <w:rPr>
                <w:rFonts w:cs="Times New Roman"/>
                <w:sz w:val="20"/>
              </w:rPr>
            </w:pPr>
            <w:r w:rsidRPr="00A60164">
              <w:rPr>
                <w:rFonts w:cs="Times New Roman"/>
                <w:sz w:val="20"/>
              </w:rPr>
              <w:t>Google drive</w:t>
            </w:r>
          </w:p>
        </w:tc>
        <w:tc>
          <w:tcPr>
            <w:tcW w:w="4932" w:type="dxa"/>
          </w:tcPr>
          <w:p w14:paraId="0D430588" w14:textId="0B7B7012" w:rsidR="00735B98" w:rsidRPr="00A60164" w:rsidRDefault="00592FBF" w:rsidP="001A155E">
            <w:pPr>
              <w:rPr>
                <w:rFonts w:cs="Times New Roman"/>
                <w:sz w:val="20"/>
              </w:rPr>
            </w:pPr>
            <w:r w:rsidRPr="00A60164">
              <w:rPr>
                <w:rFonts w:cs="Times New Roman"/>
                <w:sz w:val="20"/>
              </w:rPr>
              <w:t xml:space="preserve">Sebagai </w:t>
            </w:r>
            <w:r w:rsidR="00930CB2" w:rsidRPr="00930CB2">
              <w:rPr>
                <w:rFonts w:cs="Times New Roman"/>
                <w:i/>
                <w:sz w:val="20"/>
              </w:rPr>
              <w:t>Database</w:t>
            </w:r>
            <w:r w:rsidRPr="00CC4BFD">
              <w:rPr>
                <w:rFonts w:cs="Times New Roman"/>
                <w:sz w:val="20"/>
              </w:rPr>
              <w:t xml:space="preserve"> </w:t>
            </w:r>
            <w:r w:rsidRPr="00A60164">
              <w:rPr>
                <w:rFonts w:cs="Times New Roman"/>
                <w:sz w:val="20"/>
              </w:rPr>
              <w:t xml:space="preserve">penyimpanan gambar yang di hasil kan dari ESP 32-CAM  </w:t>
            </w:r>
          </w:p>
        </w:tc>
      </w:tr>
      <w:tr w:rsidR="00735B98" w14:paraId="565B2F88" w14:textId="77777777" w:rsidTr="0082725E">
        <w:tc>
          <w:tcPr>
            <w:tcW w:w="596" w:type="dxa"/>
          </w:tcPr>
          <w:p w14:paraId="7E19252B" w14:textId="3BC9759B" w:rsidR="00735B98" w:rsidRPr="00A60164" w:rsidRDefault="00735B98" w:rsidP="001A155E">
            <w:pPr>
              <w:jc w:val="center"/>
              <w:rPr>
                <w:rFonts w:cs="Times New Roman"/>
                <w:sz w:val="20"/>
              </w:rPr>
            </w:pPr>
            <w:r w:rsidRPr="00A60164">
              <w:rPr>
                <w:rFonts w:cs="Times New Roman"/>
                <w:sz w:val="20"/>
              </w:rPr>
              <w:t>6</w:t>
            </w:r>
          </w:p>
        </w:tc>
        <w:tc>
          <w:tcPr>
            <w:tcW w:w="2410" w:type="dxa"/>
          </w:tcPr>
          <w:p w14:paraId="25B3D50A" w14:textId="518FF421" w:rsidR="00735B98" w:rsidRPr="00A60164" w:rsidRDefault="00AC6A11" w:rsidP="001A155E">
            <w:pPr>
              <w:rPr>
                <w:rFonts w:cs="Times New Roman"/>
                <w:sz w:val="20"/>
              </w:rPr>
            </w:pPr>
            <w:r w:rsidRPr="00A60164">
              <w:rPr>
                <w:rFonts w:cs="Times New Roman"/>
                <w:sz w:val="20"/>
              </w:rPr>
              <w:t>Google Scrip</w:t>
            </w:r>
          </w:p>
        </w:tc>
        <w:tc>
          <w:tcPr>
            <w:tcW w:w="4932" w:type="dxa"/>
          </w:tcPr>
          <w:p w14:paraId="7F00A231" w14:textId="311E02EF" w:rsidR="00735B98" w:rsidRPr="00A60164" w:rsidRDefault="00592FBF" w:rsidP="001A155E">
            <w:pPr>
              <w:rPr>
                <w:rFonts w:cs="Times New Roman"/>
                <w:sz w:val="20"/>
              </w:rPr>
            </w:pPr>
            <w:r w:rsidRPr="00A60164">
              <w:rPr>
                <w:rFonts w:cs="Times New Roman"/>
                <w:sz w:val="20"/>
              </w:rPr>
              <w:t>Aplikasi berbasis web yang memprogram untuk menyimpan gambar di google drive</w:t>
            </w:r>
          </w:p>
        </w:tc>
      </w:tr>
      <w:tr w:rsidR="00AC6A11" w14:paraId="6F432AF5" w14:textId="77777777" w:rsidTr="0082725E">
        <w:tc>
          <w:tcPr>
            <w:tcW w:w="596" w:type="dxa"/>
          </w:tcPr>
          <w:p w14:paraId="7DB761E2" w14:textId="7ED3F8FA" w:rsidR="00AC6A11" w:rsidRPr="00A60164" w:rsidRDefault="00AC6A11" w:rsidP="001A155E">
            <w:pPr>
              <w:jc w:val="center"/>
              <w:rPr>
                <w:rFonts w:cs="Times New Roman"/>
                <w:sz w:val="20"/>
              </w:rPr>
            </w:pPr>
            <w:r w:rsidRPr="00A60164">
              <w:rPr>
                <w:rFonts w:cs="Times New Roman"/>
                <w:sz w:val="20"/>
              </w:rPr>
              <w:t>7</w:t>
            </w:r>
          </w:p>
        </w:tc>
        <w:tc>
          <w:tcPr>
            <w:tcW w:w="2410" w:type="dxa"/>
          </w:tcPr>
          <w:p w14:paraId="7F330DAA" w14:textId="4C0D2563" w:rsidR="00AC6A11" w:rsidRPr="00A60164" w:rsidRDefault="00AC6A11" w:rsidP="001A155E">
            <w:pPr>
              <w:rPr>
                <w:rFonts w:cs="Times New Roman"/>
                <w:sz w:val="20"/>
              </w:rPr>
            </w:pPr>
            <w:r w:rsidRPr="00A60164">
              <w:rPr>
                <w:rFonts w:cs="Times New Roman"/>
                <w:sz w:val="20"/>
              </w:rPr>
              <w:t>Firebase</w:t>
            </w:r>
          </w:p>
        </w:tc>
        <w:tc>
          <w:tcPr>
            <w:tcW w:w="4932" w:type="dxa"/>
          </w:tcPr>
          <w:p w14:paraId="64A0289E" w14:textId="6D6494A2" w:rsidR="00AC6A11" w:rsidRPr="00A60164" w:rsidRDefault="00AA3053" w:rsidP="001A155E">
            <w:pPr>
              <w:rPr>
                <w:rFonts w:cs="Times New Roman"/>
                <w:b/>
                <w:bCs/>
                <w:sz w:val="20"/>
              </w:rPr>
            </w:pPr>
            <w:r w:rsidRPr="00A60164">
              <w:rPr>
                <w:rFonts w:cs="Times New Roman"/>
                <w:sz w:val="20"/>
              </w:rPr>
              <w:t xml:space="preserve">Sebagai </w:t>
            </w:r>
            <w:r w:rsidR="00930CB2" w:rsidRPr="00930CB2">
              <w:rPr>
                <w:rFonts w:cs="Times New Roman"/>
                <w:i/>
                <w:sz w:val="20"/>
              </w:rPr>
              <w:t>Database</w:t>
            </w:r>
            <w:r w:rsidRPr="00A60164">
              <w:rPr>
                <w:rFonts w:cs="Times New Roman"/>
                <w:sz w:val="20"/>
              </w:rPr>
              <w:t xml:space="preserve"> penyimpanan data </w:t>
            </w:r>
            <w:proofErr w:type="spellStart"/>
            <w:r w:rsidRPr="00A60164">
              <w:rPr>
                <w:rFonts w:cs="Times New Roman"/>
                <w:sz w:val="20"/>
              </w:rPr>
              <w:t>gps</w:t>
            </w:r>
            <w:proofErr w:type="spellEnd"/>
            <w:r w:rsidRPr="00A60164">
              <w:rPr>
                <w:rFonts w:cs="Times New Roman"/>
                <w:sz w:val="20"/>
              </w:rPr>
              <w:t xml:space="preserve"> berupa longitude dan latitude.</w:t>
            </w:r>
          </w:p>
        </w:tc>
      </w:tr>
    </w:tbl>
    <w:p w14:paraId="0522FD17" w14:textId="77777777" w:rsidR="00D07483" w:rsidRDefault="00D07483" w:rsidP="00C6359A">
      <w:pPr>
        <w:pStyle w:val="Caption"/>
        <w:keepNext/>
        <w:rPr>
          <w:sz w:val="24"/>
          <w:szCs w:val="24"/>
        </w:rPr>
      </w:pPr>
    </w:p>
    <w:p w14:paraId="487DA0C0" w14:textId="7D23FE0C" w:rsidR="009E3CFA" w:rsidRDefault="009E3CFA" w:rsidP="006B42F3">
      <w:pPr>
        <w:pStyle w:val="Caption"/>
        <w:keepNext/>
        <w:jc w:val="center"/>
      </w:pPr>
      <w:r w:rsidRPr="00215DCB">
        <w:rPr>
          <w:sz w:val="24"/>
          <w:szCs w:val="24"/>
        </w:rPr>
        <w:t xml:space="preserve">Tabel 3. </w:t>
      </w:r>
      <w:r w:rsidRPr="00215DCB">
        <w:rPr>
          <w:sz w:val="24"/>
          <w:szCs w:val="24"/>
        </w:rPr>
        <w:fldChar w:fldCharType="begin"/>
      </w:r>
      <w:r w:rsidRPr="00215DCB">
        <w:rPr>
          <w:sz w:val="24"/>
          <w:szCs w:val="24"/>
        </w:rPr>
        <w:instrText xml:space="preserve"> SEQ Tabel_3. \* ARABIC </w:instrText>
      </w:r>
      <w:r w:rsidRPr="00215DCB">
        <w:rPr>
          <w:sz w:val="24"/>
          <w:szCs w:val="24"/>
        </w:rPr>
        <w:fldChar w:fldCharType="separate"/>
      </w:r>
      <w:r w:rsidR="00C048B8">
        <w:rPr>
          <w:noProof/>
          <w:sz w:val="24"/>
          <w:szCs w:val="24"/>
        </w:rPr>
        <w:t>2</w:t>
      </w:r>
      <w:r w:rsidRPr="00215DCB">
        <w:rPr>
          <w:noProof/>
          <w:sz w:val="24"/>
          <w:szCs w:val="24"/>
        </w:rPr>
        <w:fldChar w:fldCharType="end"/>
      </w:r>
      <w:r w:rsidRPr="0033291E">
        <w:rPr>
          <w:sz w:val="24"/>
          <w:szCs w:val="24"/>
        </w:rPr>
        <w:t xml:space="preserve"> Tabel </w:t>
      </w:r>
      <w:r w:rsidR="007B4AF2">
        <w:rPr>
          <w:sz w:val="24"/>
          <w:szCs w:val="24"/>
        </w:rPr>
        <w:t>Perangkat Keras</w:t>
      </w:r>
    </w:p>
    <w:tbl>
      <w:tblPr>
        <w:tblStyle w:val="TableGrid"/>
        <w:tblW w:w="0" w:type="auto"/>
        <w:tblInd w:w="108" w:type="dxa"/>
        <w:tblLook w:val="04A0" w:firstRow="1" w:lastRow="0" w:firstColumn="1" w:lastColumn="0" w:noHBand="0" w:noVBand="1"/>
      </w:tblPr>
      <w:tblGrid>
        <w:gridCol w:w="596"/>
        <w:gridCol w:w="2410"/>
        <w:gridCol w:w="4932"/>
      </w:tblGrid>
      <w:tr w:rsidR="009E3CFA" w14:paraId="1EDD6D46" w14:textId="77777777" w:rsidTr="00473EC5">
        <w:trPr>
          <w:trHeight w:val="165"/>
          <w:tblHeader/>
        </w:trPr>
        <w:tc>
          <w:tcPr>
            <w:tcW w:w="596" w:type="dxa"/>
            <w:shd w:val="clear" w:color="auto" w:fill="FFFFFF" w:themeFill="background1"/>
          </w:tcPr>
          <w:p w14:paraId="710CC07E" w14:textId="6283D379" w:rsidR="009E3CFA" w:rsidRPr="00A60164" w:rsidRDefault="009E3CFA" w:rsidP="001A155E">
            <w:pPr>
              <w:rPr>
                <w:sz w:val="20"/>
              </w:rPr>
            </w:pPr>
            <w:r w:rsidRPr="00A60164">
              <w:rPr>
                <w:rFonts w:cs="Times New Roman"/>
                <w:b/>
                <w:bCs/>
                <w:sz w:val="20"/>
              </w:rPr>
              <w:t>NO</w:t>
            </w:r>
          </w:p>
        </w:tc>
        <w:tc>
          <w:tcPr>
            <w:tcW w:w="2410" w:type="dxa"/>
            <w:shd w:val="clear" w:color="auto" w:fill="FFFFFF" w:themeFill="background1"/>
          </w:tcPr>
          <w:p w14:paraId="11418B33" w14:textId="478060E0" w:rsidR="009E3CFA" w:rsidRPr="00A60164" w:rsidRDefault="009E3CFA" w:rsidP="001A155E">
            <w:pPr>
              <w:jc w:val="center"/>
              <w:rPr>
                <w:sz w:val="20"/>
              </w:rPr>
            </w:pPr>
            <w:r w:rsidRPr="00A60164">
              <w:rPr>
                <w:rFonts w:cs="Times New Roman"/>
                <w:b/>
                <w:bCs/>
                <w:sz w:val="20"/>
              </w:rPr>
              <w:t xml:space="preserve">Nama </w:t>
            </w:r>
            <w:r w:rsidR="000E5EB0" w:rsidRPr="00A60164">
              <w:rPr>
                <w:rFonts w:cs="Times New Roman"/>
                <w:b/>
                <w:bCs/>
                <w:sz w:val="20"/>
              </w:rPr>
              <w:t>Komponen</w:t>
            </w:r>
          </w:p>
        </w:tc>
        <w:tc>
          <w:tcPr>
            <w:tcW w:w="4932" w:type="dxa"/>
            <w:shd w:val="clear" w:color="auto" w:fill="FFFFFF" w:themeFill="background1"/>
          </w:tcPr>
          <w:p w14:paraId="1A85ECE2" w14:textId="68258C8D" w:rsidR="009E3CFA" w:rsidRPr="00A60164" w:rsidRDefault="009E3CFA" w:rsidP="001A155E">
            <w:pPr>
              <w:jc w:val="center"/>
              <w:rPr>
                <w:sz w:val="20"/>
              </w:rPr>
            </w:pPr>
            <w:r w:rsidRPr="00A60164">
              <w:rPr>
                <w:rFonts w:cs="Times New Roman"/>
                <w:b/>
                <w:bCs/>
                <w:sz w:val="20"/>
              </w:rPr>
              <w:t>Keterangan</w:t>
            </w:r>
          </w:p>
        </w:tc>
      </w:tr>
      <w:tr w:rsidR="009E3CFA" w14:paraId="2D7B0DB0" w14:textId="77777777" w:rsidTr="00C67B79">
        <w:trPr>
          <w:trHeight w:val="431"/>
        </w:trPr>
        <w:tc>
          <w:tcPr>
            <w:tcW w:w="596" w:type="dxa"/>
          </w:tcPr>
          <w:p w14:paraId="2FB5E1BC" w14:textId="038DD963" w:rsidR="009E3CFA" w:rsidRPr="00A60164" w:rsidRDefault="009E3CFA" w:rsidP="001A155E">
            <w:pPr>
              <w:jc w:val="center"/>
              <w:rPr>
                <w:sz w:val="20"/>
              </w:rPr>
            </w:pPr>
            <w:r w:rsidRPr="00A60164">
              <w:rPr>
                <w:sz w:val="20"/>
              </w:rPr>
              <w:t>1</w:t>
            </w:r>
          </w:p>
        </w:tc>
        <w:tc>
          <w:tcPr>
            <w:tcW w:w="2410" w:type="dxa"/>
          </w:tcPr>
          <w:p w14:paraId="6FA1B1D3" w14:textId="1509A442" w:rsidR="009E3CFA" w:rsidRPr="00A60164" w:rsidRDefault="009E3CFA" w:rsidP="001A155E">
            <w:pPr>
              <w:rPr>
                <w:rFonts w:cs="Times New Roman"/>
                <w:sz w:val="20"/>
              </w:rPr>
            </w:pPr>
            <w:r w:rsidRPr="00A60164">
              <w:rPr>
                <w:rFonts w:cs="Times New Roman"/>
                <w:sz w:val="20"/>
              </w:rPr>
              <w:t>Microcontroller ESP32</w:t>
            </w:r>
          </w:p>
        </w:tc>
        <w:tc>
          <w:tcPr>
            <w:tcW w:w="4932" w:type="dxa"/>
          </w:tcPr>
          <w:p w14:paraId="292FE543" w14:textId="345C0B05" w:rsidR="009E3CFA" w:rsidRPr="00A60164" w:rsidRDefault="00592FBF" w:rsidP="001A155E">
            <w:pPr>
              <w:rPr>
                <w:rFonts w:cs="Times New Roman"/>
                <w:sz w:val="20"/>
              </w:rPr>
            </w:pPr>
            <w:r w:rsidRPr="00A60164">
              <w:rPr>
                <w:rFonts w:cs="Times New Roman"/>
                <w:sz w:val="20"/>
                <w:lang w:val="en-ID"/>
              </w:rPr>
              <w:t xml:space="preserve">Sebagai </w:t>
            </w:r>
            <w:r w:rsidR="00930CB2" w:rsidRPr="00930CB2">
              <w:rPr>
                <w:rFonts w:cs="Times New Roman"/>
                <w:i/>
                <w:iCs/>
                <w:sz w:val="20"/>
                <w:lang w:val="en-ID"/>
              </w:rPr>
              <w:t>microcontroller</w:t>
            </w:r>
            <w:r w:rsidRPr="00A60164">
              <w:rPr>
                <w:rFonts w:cs="Times New Roman"/>
                <w:sz w:val="20"/>
                <w:lang w:val="en-ID"/>
              </w:rPr>
              <w:t xml:space="preserve"> yang membaca data </w:t>
            </w:r>
            <w:r w:rsidR="00930CB2" w:rsidRPr="00930CB2">
              <w:rPr>
                <w:rFonts w:cs="Times New Roman"/>
                <w:i/>
                <w:sz w:val="20"/>
                <w:lang w:val="en-ID"/>
              </w:rPr>
              <w:t>sensor</w:t>
            </w:r>
            <w:r w:rsidRPr="00A60164">
              <w:rPr>
                <w:rFonts w:cs="Times New Roman"/>
                <w:sz w:val="20"/>
                <w:lang w:val="en-ID"/>
              </w:rPr>
              <w:t xml:space="preserve"> dan memberikan output pada aktuator yang terpasang</w:t>
            </w:r>
          </w:p>
        </w:tc>
      </w:tr>
      <w:tr w:rsidR="009E3CFA" w14:paraId="3D41FA5A" w14:textId="77777777" w:rsidTr="0082725E">
        <w:tc>
          <w:tcPr>
            <w:tcW w:w="596" w:type="dxa"/>
          </w:tcPr>
          <w:p w14:paraId="64C8E450" w14:textId="73D96E79" w:rsidR="009E3CFA" w:rsidRPr="00A60164" w:rsidRDefault="009E3CFA" w:rsidP="001A155E">
            <w:pPr>
              <w:jc w:val="center"/>
              <w:rPr>
                <w:sz w:val="20"/>
              </w:rPr>
            </w:pPr>
            <w:r w:rsidRPr="00A60164">
              <w:rPr>
                <w:sz w:val="20"/>
              </w:rPr>
              <w:t>2</w:t>
            </w:r>
          </w:p>
        </w:tc>
        <w:tc>
          <w:tcPr>
            <w:tcW w:w="2410" w:type="dxa"/>
          </w:tcPr>
          <w:p w14:paraId="09EBC6EE" w14:textId="105EB019" w:rsidR="009E3CFA" w:rsidRPr="00A60164" w:rsidRDefault="009E3CFA" w:rsidP="001A155E">
            <w:pPr>
              <w:rPr>
                <w:sz w:val="20"/>
              </w:rPr>
            </w:pPr>
            <w:r w:rsidRPr="00A60164">
              <w:rPr>
                <w:rFonts w:cs="Times New Roman"/>
                <w:sz w:val="20"/>
              </w:rPr>
              <w:t>ESP 32 CAM</w:t>
            </w:r>
          </w:p>
        </w:tc>
        <w:tc>
          <w:tcPr>
            <w:tcW w:w="4932" w:type="dxa"/>
          </w:tcPr>
          <w:p w14:paraId="353B4139" w14:textId="66E5C217" w:rsidR="009E3CFA" w:rsidRPr="00A60164" w:rsidRDefault="00AA3053" w:rsidP="001A155E">
            <w:pPr>
              <w:rPr>
                <w:sz w:val="20"/>
              </w:rPr>
            </w:pPr>
            <w:r w:rsidRPr="00A60164">
              <w:rPr>
                <w:sz w:val="20"/>
              </w:rPr>
              <w:t xml:space="preserve">Sebagai modul pemantau sekitar helm dengan </w:t>
            </w:r>
            <w:proofErr w:type="spellStart"/>
            <w:r w:rsidRPr="00A60164">
              <w:rPr>
                <w:sz w:val="20"/>
              </w:rPr>
              <w:t>formatan</w:t>
            </w:r>
            <w:proofErr w:type="spellEnd"/>
            <w:r w:rsidRPr="00A60164">
              <w:rPr>
                <w:sz w:val="20"/>
              </w:rPr>
              <w:t xml:space="preserve"> yang di hasil kan berupa  gambar (jpg)</w:t>
            </w:r>
          </w:p>
        </w:tc>
      </w:tr>
      <w:tr w:rsidR="009E3CFA" w14:paraId="4D062292" w14:textId="77777777" w:rsidTr="0082725E">
        <w:tc>
          <w:tcPr>
            <w:tcW w:w="596" w:type="dxa"/>
          </w:tcPr>
          <w:p w14:paraId="272E35F3" w14:textId="77700B0B" w:rsidR="009E3CFA" w:rsidRPr="00A60164" w:rsidRDefault="009E3CFA" w:rsidP="001A155E">
            <w:pPr>
              <w:jc w:val="center"/>
              <w:rPr>
                <w:sz w:val="20"/>
              </w:rPr>
            </w:pPr>
            <w:r w:rsidRPr="00A60164">
              <w:rPr>
                <w:sz w:val="20"/>
              </w:rPr>
              <w:t>3</w:t>
            </w:r>
          </w:p>
        </w:tc>
        <w:tc>
          <w:tcPr>
            <w:tcW w:w="2410" w:type="dxa"/>
          </w:tcPr>
          <w:p w14:paraId="32D86A4B" w14:textId="679D4EB9" w:rsidR="009E3CFA" w:rsidRPr="00A60164" w:rsidRDefault="009E3CFA" w:rsidP="001A155E">
            <w:pPr>
              <w:rPr>
                <w:sz w:val="20"/>
              </w:rPr>
            </w:pPr>
            <w:r w:rsidRPr="00A60164">
              <w:rPr>
                <w:rFonts w:cs="Times New Roman"/>
                <w:sz w:val="20"/>
              </w:rPr>
              <w:t>Servo SG90</w:t>
            </w:r>
          </w:p>
        </w:tc>
        <w:tc>
          <w:tcPr>
            <w:tcW w:w="4932" w:type="dxa"/>
          </w:tcPr>
          <w:p w14:paraId="33728FDF" w14:textId="1753EAB0" w:rsidR="009E3CFA" w:rsidRPr="00A60164" w:rsidRDefault="00AA3053" w:rsidP="001A155E">
            <w:pPr>
              <w:rPr>
                <w:sz w:val="20"/>
              </w:rPr>
            </w:pPr>
            <w:r w:rsidRPr="00A60164">
              <w:rPr>
                <w:sz w:val="20"/>
              </w:rPr>
              <w:t xml:space="preserve">Sebagai penggerak ESP 32 CAM 180 derajat </w:t>
            </w:r>
            <w:proofErr w:type="spellStart"/>
            <w:r w:rsidRPr="00A60164">
              <w:rPr>
                <w:sz w:val="20"/>
              </w:rPr>
              <w:t>kekanan</w:t>
            </w:r>
            <w:proofErr w:type="spellEnd"/>
            <w:r w:rsidRPr="00A60164">
              <w:rPr>
                <w:sz w:val="20"/>
              </w:rPr>
              <w:t xml:space="preserve"> dan </w:t>
            </w:r>
            <w:proofErr w:type="spellStart"/>
            <w:r w:rsidRPr="00A60164">
              <w:rPr>
                <w:sz w:val="20"/>
              </w:rPr>
              <w:t>kekiri</w:t>
            </w:r>
            <w:proofErr w:type="spellEnd"/>
          </w:p>
        </w:tc>
      </w:tr>
      <w:tr w:rsidR="009E3CFA" w14:paraId="00B490D4" w14:textId="77777777" w:rsidTr="0082725E">
        <w:tc>
          <w:tcPr>
            <w:tcW w:w="596" w:type="dxa"/>
          </w:tcPr>
          <w:p w14:paraId="7F691C98" w14:textId="2064A533" w:rsidR="009E3CFA" w:rsidRPr="00A60164" w:rsidRDefault="009E3CFA" w:rsidP="001A155E">
            <w:pPr>
              <w:jc w:val="center"/>
              <w:rPr>
                <w:sz w:val="20"/>
              </w:rPr>
            </w:pPr>
            <w:r w:rsidRPr="00A60164">
              <w:rPr>
                <w:sz w:val="20"/>
              </w:rPr>
              <w:t>4</w:t>
            </w:r>
          </w:p>
        </w:tc>
        <w:tc>
          <w:tcPr>
            <w:tcW w:w="2410" w:type="dxa"/>
          </w:tcPr>
          <w:p w14:paraId="7E7AE016" w14:textId="5AD7BABA" w:rsidR="009E3CFA" w:rsidRPr="00A60164" w:rsidRDefault="009E3CFA" w:rsidP="001A155E">
            <w:pPr>
              <w:rPr>
                <w:sz w:val="20"/>
              </w:rPr>
            </w:pPr>
            <w:r w:rsidRPr="00A60164">
              <w:rPr>
                <w:rFonts w:cs="Times New Roman"/>
                <w:sz w:val="20"/>
              </w:rPr>
              <w:t>GPS Neo U-Blok Series M8M</w:t>
            </w:r>
          </w:p>
        </w:tc>
        <w:tc>
          <w:tcPr>
            <w:tcW w:w="4932" w:type="dxa"/>
          </w:tcPr>
          <w:p w14:paraId="4AF3A959" w14:textId="560EC64A" w:rsidR="009E3CFA" w:rsidRPr="00A60164" w:rsidRDefault="00AA3053" w:rsidP="001A155E">
            <w:pPr>
              <w:rPr>
                <w:sz w:val="20"/>
              </w:rPr>
            </w:pPr>
            <w:r w:rsidRPr="00A60164">
              <w:rPr>
                <w:sz w:val="20"/>
              </w:rPr>
              <w:t xml:space="preserve">Modul yang mendeteksi koordinat secara </w:t>
            </w:r>
            <w:r w:rsidR="007E7DFC" w:rsidRPr="007E7DFC">
              <w:rPr>
                <w:i/>
                <w:sz w:val="20"/>
              </w:rPr>
              <w:t>real-time</w:t>
            </w:r>
          </w:p>
        </w:tc>
      </w:tr>
      <w:tr w:rsidR="009E3CFA" w14:paraId="28C06A17" w14:textId="77777777" w:rsidTr="0082725E">
        <w:tc>
          <w:tcPr>
            <w:tcW w:w="596" w:type="dxa"/>
          </w:tcPr>
          <w:p w14:paraId="28910A00" w14:textId="4DB6E48D" w:rsidR="009E3CFA" w:rsidRPr="00A60164" w:rsidRDefault="009E3CFA" w:rsidP="001A155E">
            <w:pPr>
              <w:jc w:val="center"/>
              <w:rPr>
                <w:sz w:val="20"/>
              </w:rPr>
            </w:pPr>
            <w:r w:rsidRPr="00A60164">
              <w:rPr>
                <w:sz w:val="20"/>
              </w:rPr>
              <w:t>5</w:t>
            </w:r>
          </w:p>
        </w:tc>
        <w:tc>
          <w:tcPr>
            <w:tcW w:w="2410" w:type="dxa"/>
          </w:tcPr>
          <w:p w14:paraId="5F397A30" w14:textId="78B2BA56" w:rsidR="009E3CFA" w:rsidRPr="00A60164" w:rsidRDefault="009E3CFA" w:rsidP="001A155E">
            <w:pPr>
              <w:rPr>
                <w:rFonts w:cs="Times New Roman"/>
                <w:sz w:val="20"/>
              </w:rPr>
            </w:pPr>
            <w:r w:rsidRPr="00A60164">
              <w:rPr>
                <w:rFonts w:cs="Times New Roman"/>
                <w:sz w:val="20"/>
              </w:rPr>
              <w:t>Buzzer</w:t>
            </w:r>
          </w:p>
        </w:tc>
        <w:tc>
          <w:tcPr>
            <w:tcW w:w="4932" w:type="dxa"/>
          </w:tcPr>
          <w:p w14:paraId="3B117BA0" w14:textId="212F84E3" w:rsidR="009E3CFA" w:rsidRPr="00A60164" w:rsidRDefault="00AA3053" w:rsidP="001A155E">
            <w:pPr>
              <w:rPr>
                <w:sz w:val="20"/>
              </w:rPr>
            </w:pPr>
            <w:r w:rsidRPr="00A60164">
              <w:rPr>
                <w:sz w:val="20"/>
              </w:rPr>
              <w:t>Sebagai Alaram bunyi jika helm keluar dari radius yang di tentukan</w:t>
            </w:r>
          </w:p>
        </w:tc>
      </w:tr>
      <w:tr w:rsidR="00AA3053" w14:paraId="51BE340D" w14:textId="77777777" w:rsidTr="0082725E">
        <w:tc>
          <w:tcPr>
            <w:tcW w:w="596" w:type="dxa"/>
          </w:tcPr>
          <w:p w14:paraId="137A4BD3" w14:textId="08DFAE51" w:rsidR="00AA3053" w:rsidRPr="00A60164" w:rsidRDefault="00AA3053" w:rsidP="001A155E">
            <w:pPr>
              <w:jc w:val="center"/>
              <w:rPr>
                <w:sz w:val="20"/>
              </w:rPr>
            </w:pPr>
            <w:r w:rsidRPr="00A60164">
              <w:rPr>
                <w:sz w:val="20"/>
              </w:rPr>
              <w:t>6</w:t>
            </w:r>
          </w:p>
        </w:tc>
        <w:tc>
          <w:tcPr>
            <w:tcW w:w="2410" w:type="dxa"/>
          </w:tcPr>
          <w:p w14:paraId="55BB9300" w14:textId="76A4F1AD" w:rsidR="00AA3053" w:rsidRPr="00A60164" w:rsidRDefault="00AA3053" w:rsidP="001A155E">
            <w:pPr>
              <w:rPr>
                <w:rFonts w:cs="Times New Roman"/>
                <w:sz w:val="20"/>
              </w:rPr>
            </w:pPr>
            <w:r w:rsidRPr="00A60164">
              <w:rPr>
                <w:rFonts w:cs="Times New Roman"/>
                <w:sz w:val="20"/>
              </w:rPr>
              <w:t>HC-05 2</w:t>
            </w:r>
          </w:p>
        </w:tc>
        <w:tc>
          <w:tcPr>
            <w:tcW w:w="4932" w:type="dxa"/>
          </w:tcPr>
          <w:p w14:paraId="18034D6E" w14:textId="71414012" w:rsidR="00AA3053" w:rsidRPr="00A60164" w:rsidRDefault="00AA3053" w:rsidP="001A155E">
            <w:pPr>
              <w:rPr>
                <w:sz w:val="20"/>
              </w:rPr>
            </w:pPr>
            <w:r w:rsidRPr="00A60164">
              <w:rPr>
                <w:sz w:val="20"/>
              </w:rPr>
              <w:t xml:space="preserve">Sebagai konektivitas </w:t>
            </w:r>
            <w:r w:rsidR="007E7DFC" w:rsidRPr="007E7DFC">
              <w:rPr>
                <w:i/>
                <w:sz w:val="20"/>
              </w:rPr>
              <w:t>master</w:t>
            </w:r>
            <w:r w:rsidRPr="00A60164">
              <w:rPr>
                <w:sz w:val="20"/>
              </w:rPr>
              <w:t xml:space="preserve"> </w:t>
            </w:r>
            <w:r w:rsidR="007E7DFC" w:rsidRPr="007E7DFC">
              <w:rPr>
                <w:i/>
                <w:sz w:val="20"/>
              </w:rPr>
              <w:t>slave</w:t>
            </w:r>
            <w:r w:rsidRPr="00A60164">
              <w:rPr>
                <w:sz w:val="20"/>
              </w:rPr>
              <w:t xml:space="preserve"> menggunakan </w:t>
            </w:r>
            <w:r w:rsidR="00CC6A8B" w:rsidRPr="00CC6A8B">
              <w:rPr>
                <w:i/>
                <w:sz w:val="20"/>
              </w:rPr>
              <w:t>Bluetooth</w:t>
            </w:r>
          </w:p>
        </w:tc>
      </w:tr>
      <w:tr w:rsidR="009E3CFA" w14:paraId="6A7D6C1E" w14:textId="77777777" w:rsidTr="0082725E">
        <w:tc>
          <w:tcPr>
            <w:tcW w:w="596" w:type="dxa"/>
          </w:tcPr>
          <w:p w14:paraId="7346EE4C" w14:textId="12001538" w:rsidR="009E3CFA" w:rsidRPr="00A60164" w:rsidRDefault="00AA3053" w:rsidP="001A155E">
            <w:pPr>
              <w:jc w:val="center"/>
              <w:rPr>
                <w:sz w:val="20"/>
              </w:rPr>
            </w:pPr>
            <w:r w:rsidRPr="00A60164">
              <w:rPr>
                <w:sz w:val="20"/>
              </w:rPr>
              <w:t>7</w:t>
            </w:r>
          </w:p>
        </w:tc>
        <w:tc>
          <w:tcPr>
            <w:tcW w:w="2410" w:type="dxa"/>
          </w:tcPr>
          <w:p w14:paraId="0330D7B8" w14:textId="5ABAA437" w:rsidR="009E3CFA" w:rsidRPr="00A60164" w:rsidRDefault="009E3CFA" w:rsidP="001A155E">
            <w:pPr>
              <w:rPr>
                <w:rFonts w:cs="Times New Roman"/>
                <w:sz w:val="20"/>
              </w:rPr>
            </w:pPr>
            <w:r w:rsidRPr="00A60164">
              <w:rPr>
                <w:rFonts w:cs="Times New Roman"/>
                <w:sz w:val="20"/>
              </w:rPr>
              <w:t>Modul MiFi</w:t>
            </w:r>
          </w:p>
        </w:tc>
        <w:tc>
          <w:tcPr>
            <w:tcW w:w="4932" w:type="dxa"/>
          </w:tcPr>
          <w:p w14:paraId="03D055EF" w14:textId="3BC8E205" w:rsidR="00AA3053" w:rsidRPr="00A60164" w:rsidRDefault="00AA3053" w:rsidP="001A155E">
            <w:pPr>
              <w:rPr>
                <w:sz w:val="20"/>
              </w:rPr>
            </w:pPr>
            <w:r w:rsidRPr="00A60164">
              <w:rPr>
                <w:sz w:val="20"/>
              </w:rPr>
              <w:t>Sebagai konektivitas alat menggunakan jaringan local Wi-Fi 4G</w:t>
            </w:r>
          </w:p>
        </w:tc>
      </w:tr>
      <w:tr w:rsidR="009E3CFA" w14:paraId="62176AE5" w14:textId="77777777" w:rsidTr="0082725E">
        <w:tc>
          <w:tcPr>
            <w:tcW w:w="596" w:type="dxa"/>
          </w:tcPr>
          <w:p w14:paraId="1183BF26" w14:textId="72242730" w:rsidR="009E3CFA" w:rsidRPr="00A60164" w:rsidRDefault="00AA3053" w:rsidP="001A155E">
            <w:pPr>
              <w:jc w:val="center"/>
              <w:rPr>
                <w:sz w:val="20"/>
              </w:rPr>
            </w:pPr>
            <w:r w:rsidRPr="00A60164">
              <w:rPr>
                <w:sz w:val="20"/>
              </w:rPr>
              <w:t>8</w:t>
            </w:r>
          </w:p>
        </w:tc>
        <w:tc>
          <w:tcPr>
            <w:tcW w:w="2410" w:type="dxa"/>
          </w:tcPr>
          <w:p w14:paraId="0648D399" w14:textId="754E3DB8" w:rsidR="009E3CFA" w:rsidRPr="00A60164" w:rsidRDefault="00930CB2" w:rsidP="001A155E">
            <w:pPr>
              <w:rPr>
                <w:rFonts w:cs="Times New Roman"/>
                <w:sz w:val="20"/>
              </w:rPr>
            </w:pPr>
            <w:r w:rsidRPr="00930CB2">
              <w:rPr>
                <w:rFonts w:cs="Times New Roman"/>
                <w:i/>
                <w:sz w:val="20"/>
              </w:rPr>
              <w:t>Battery</w:t>
            </w:r>
            <w:r w:rsidR="009E3CFA" w:rsidRPr="00A60164">
              <w:rPr>
                <w:rFonts w:cs="Times New Roman"/>
                <w:sz w:val="20"/>
              </w:rPr>
              <w:t xml:space="preserve"> 18650</w:t>
            </w:r>
          </w:p>
        </w:tc>
        <w:tc>
          <w:tcPr>
            <w:tcW w:w="4932" w:type="dxa"/>
          </w:tcPr>
          <w:p w14:paraId="32EA504D" w14:textId="6E9762BE" w:rsidR="009E3CFA" w:rsidRPr="00A60164" w:rsidRDefault="000F0470" w:rsidP="001A155E">
            <w:pPr>
              <w:rPr>
                <w:sz w:val="20"/>
              </w:rPr>
            </w:pPr>
            <w:r w:rsidRPr="00A60164">
              <w:rPr>
                <w:sz w:val="20"/>
              </w:rPr>
              <w:t xml:space="preserve">Sebagai penyedia daya bagai alat </w:t>
            </w:r>
            <w:r w:rsidR="007E7DFC" w:rsidRPr="007E7DFC">
              <w:rPr>
                <w:i/>
                <w:sz w:val="20"/>
              </w:rPr>
              <w:t>master</w:t>
            </w:r>
            <w:r w:rsidRPr="00A60164">
              <w:rPr>
                <w:sz w:val="20"/>
              </w:rPr>
              <w:t xml:space="preserve"> dengan daya tampung  </w:t>
            </w:r>
            <w:r w:rsidR="0016073E">
              <w:rPr>
                <w:sz w:val="20"/>
              </w:rPr>
              <w:t>1</w:t>
            </w:r>
            <w:r w:rsidRPr="00A60164">
              <w:rPr>
                <w:sz w:val="20"/>
              </w:rPr>
              <w:t>000 Mah</w:t>
            </w:r>
            <w:r w:rsidRPr="00A60164">
              <w:rPr>
                <w:color w:val="FFFFFF" w:themeColor="background1"/>
                <w:sz w:val="20"/>
              </w:rPr>
              <w:t>………………………</w:t>
            </w:r>
          </w:p>
        </w:tc>
      </w:tr>
      <w:tr w:rsidR="009E3CFA" w14:paraId="3F452E69" w14:textId="77777777" w:rsidTr="0082725E">
        <w:tc>
          <w:tcPr>
            <w:tcW w:w="596" w:type="dxa"/>
          </w:tcPr>
          <w:p w14:paraId="5551D324" w14:textId="5781C1AC" w:rsidR="009E3CFA" w:rsidRPr="00A60164" w:rsidRDefault="00AA3053" w:rsidP="001A155E">
            <w:pPr>
              <w:jc w:val="center"/>
              <w:rPr>
                <w:sz w:val="20"/>
              </w:rPr>
            </w:pPr>
            <w:r w:rsidRPr="00A60164">
              <w:rPr>
                <w:sz w:val="20"/>
              </w:rPr>
              <w:t>9</w:t>
            </w:r>
          </w:p>
        </w:tc>
        <w:tc>
          <w:tcPr>
            <w:tcW w:w="2410" w:type="dxa"/>
          </w:tcPr>
          <w:p w14:paraId="3F1DF9C6" w14:textId="624FC84B" w:rsidR="009E3CFA" w:rsidRPr="00A60164" w:rsidRDefault="009E3CFA" w:rsidP="001A155E">
            <w:pPr>
              <w:rPr>
                <w:rFonts w:cs="Times New Roman"/>
                <w:sz w:val="20"/>
              </w:rPr>
            </w:pPr>
            <w:r w:rsidRPr="00A60164">
              <w:rPr>
                <w:rFonts w:cs="Times New Roman"/>
                <w:sz w:val="20"/>
              </w:rPr>
              <w:t>Step Down</w:t>
            </w:r>
          </w:p>
        </w:tc>
        <w:tc>
          <w:tcPr>
            <w:tcW w:w="4932" w:type="dxa"/>
          </w:tcPr>
          <w:p w14:paraId="7C03F7C5" w14:textId="0BB0F039" w:rsidR="009E3CFA" w:rsidRPr="00A60164" w:rsidRDefault="000F0470" w:rsidP="001A155E">
            <w:pPr>
              <w:rPr>
                <w:sz w:val="20"/>
              </w:rPr>
            </w:pPr>
            <w:r w:rsidRPr="00A60164">
              <w:rPr>
                <w:sz w:val="20"/>
              </w:rPr>
              <w:t>Penurun tegangan  12V menjadi 5V dan 3.3V</w:t>
            </w:r>
          </w:p>
        </w:tc>
      </w:tr>
      <w:tr w:rsidR="009E3CFA" w14:paraId="13CFFCC5" w14:textId="77777777" w:rsidTr="00C67B79">
        <w:trPr>
          <w:trHeight w:val="378"/>
        </w:trPr>
        <w:tc>
          <w:tcPr>
            <w:tcW w:w="596" w:type="dxa"/>
            <w:tcBorders>
              <w:bottom w:val="single" w:sz="4" w:space="0" w:color="auto"/>
            </w:tcBorders>
          </w:tcPr>
          <w:p w14:paraId="315363BD" w14:textId="20E17E9E" w:rsidR="009E3CFA" w:rsidRPr="00A60164" w:rsidRDefault="00AA3053" w:rsidP="001A155E">
            <w:pPr>
              <w:jc w:val="center"/>
              <w:rPr>
                <w:sz w:val="20"/>
              </w:rPr>
            </w:pPr>
            <w:r w:rsidRPr="00A60164">
              <w:rPr>
                <w:sz w:val="20"/>
              </w:rPr>
              <w:t>10</w:t>
            </w:r>
          </w:p>
        </w:tc>
        <w:tc>
          <w:tcPr>
            <w:tcW w:w="2410" w:type="dxa"/>
            <w:tcBorders>
              <w:bottom w:val="single" w:sz="4" w:space="0" w:color="auto"/>
            </w:tcBorders>
          </w:tcPr>
          <w:p w14:paraId="67260514" w14:textId="5CA2464C" w:rsidR="009E3CFA" w:rsidRPr="00A60164" w:rsidRDefault="00930CB2" w:rsidP="001A155E">
            <w:pPr>
              <w:rPr>
                <w:rFonts w:cs="Times New Roman"/>
                <w:sz w:val="20"/>
              </w:rPr>
            </w:pPr>
            <w:r w:rsidRPr="00930CB2">
              <w:rPr>
                <w:rFonts w:cs="Times New Roman"/>
                <w:i/>
                <w:sz w:val="20"/>
              </w:rPr>
              <w:t>Battery</w:t>
            </w:r>
            <w:r w:rsidR="009E3CFA" w:rsidRPr="00A60164">
              <w:rPr>
                <w:rFonts w:cs="Times New Roman"/>
                <w:sz w:val="20"/>
              </w:rPr>
              <w:t xml:space="preserve"> </w:t>
            </w:r>
            <w:r w:rsidR="007F3C48">
              <w:rPr>
                <w:rFonts w:cs="Times New Roman"/>
                <w:sz w:val="20"/>
              </w:rPr>
              <w:t>3.7</w:t>
            </w:r>
            <w:r w:rsidR="009E3CFA" w:rsidRPr="00A60164">
              <w:rPr>
                <w:rFonts w:cs="Times New Roman"/>
                <w:sz w:val="20"/>
              </w:rPr>
              <w:t>V</w:t>
            </w:r>
          </w:p>
        </w:tc>
        <w:tc>
          <w:tcPr>
            <w:tcW w:w="4932" w:type="dxa"/>
            <w:tcBorders>
              <w:bottom w:val="single" w:sz="4" w:space="0" w:color="auto"/>
            </w:tcBorders>
          </w:tcPr>
          <w:p w14:paraId="389DABAE" w14:textId="55C89B9C" w:rsidR="009E3CFA" w:rsidRPr="00A60164" w:rsidRDefault="000F0470" w:rsidP="001A155E">
            <w:pPr>
              <w:rPr>
                <w:sz w:val="20"/>
              </w:rPr>
            </w:pPr>
            <w:r w:rsidRPr="00A60164">
              <w:rPr>
                <w:sz w:val="20"/>
              </w:rPr>
              <w:t xml:space="preserve">Sebagai penyedia daya bagai alat </w:t>
            </w:r>
            <w:r w:rsidR="007E7DFC" w:rsidRPr="007E7DFC">
              <w:rPr>
                <w:i/>
                <w:sz w:val="20"/>
              </w:rPr>
              <w:t>master</w:t>
            </w:r>
            <w:r w:rsidRPr="00A60164">
              <w:rPr>
                <w:sz w:val="20"/>
              </w:rPr>
              <w:t xml:space="preserve"> dengan daya tampung  </w:t>
            </w:r>
            <w:r w:rsidR="00D22642">
              <w:rPr>
                <w:sz w:val="20"/>
              </w:rPr>
              <w:t>1</w:t>
            </w:r>
            <w:r w:rsidRPr="00A60164">
              <w:rPr>
                <w:sz w:val="20"/>
              </w:rPr>
              <w:t>000Mah</w:t>
            </w:r>
          </w:p>
        </w:tc>
      </w:tr>
      <w:tr w:rsidR="009E3CFA" w14:paraId="774D567D" w14:textId="77777777" w:rsidTr="000E0E98">
        <w:tc>
          <w:tcPr>
            <w:tcW w:w="596" w:type="dxa"/>
            <w:tcBorders>
              <w:bottom w:val="single" w:sz="4" w:space="0" w:color="auto"/>
            </w:tcBorders>
          </w:tcPr>
          <w:p w14:paraId="08417DBA" w14:textId="2FAAD804" w:rsidR="009E3CFA" w:rsidRPr="00A60164" w:rsidRDefault="009E3CFA" w:rsidP="001A155E">
            <w:pPr>
              <w:jc w:val="center"/>
              <w:rPr>
                <w:sz w:val="20"/>
              </w:rPr>
            </w:pPr>
            <w:r w:rsidRPr="00A60164">
              <w:rPr>
                <w:sz w:val="20"/>
              </w:rPr>
              <w:t>1</w:t>
            </w:r>
            <w:r w:rsidR="00AA3053" w:rsidRPr="00A60164">
              <w:rPr>
                <w:sz w:val="20"/>
              </w:rPr>
              <w:t>1</w:t>
            </w:r>
          </w:p>
        </w:tc>
        <w:tc>
          <w:tcPr>
            <w:tcW w:w="2410" w:type="dxa"/>
            <w:tcBorders>
              <w:bottom w:val="single" w:sz="4" w:space="0" w:color="auto"/>
            </w:tcBorders>
          </w:tcPr>
          <w:p w14:paraId="5380ECD6" w14:textId="2D5566DA" w:rsidR="009E3CFA" w:rsidRPr="00A60164" w:rsidRDefault="009E3CFA" w:rsidP="001A155E">
            <w:pPr>
              <w:rPr>
                <w:rFonts w:cs="Times New Roman"/>
                <w:sz w:val="20"/>
              </w:rPr>
            </w:pPr>
            <w:r w:rsidRPr="00A60164">
              <w:rPr>
                <w:rFonts w:cs="Times New Roman"/>
                <w:sz w:val="20"/>
              </w:rPr>
              <w:t>Switch Sakelar</w:t>
            </w:r>
          </w:p>
        </w:tc>
        <w:tc>
          <w:tcPr>
            <w:tcW w:w="4932" w:type="dxa"/>
            <w:tcBorders>
              <w:bottom w:val="single" w:sz="4" w:space="0" w:color="auto"/>
            </w:tcBorders>
          </w:tcPr>
          <w:p w14:paraId="140AA44A" w14:textId="1849484D" w:rsidR="009E3CFA" w:rsidRPr="00A60164" w:rsidRDefault="000F0470" w:rsidP="001A155E">
            <w:pPr>
              <w:rPr>
                <w:sz w:val="20"/>
              </w:rPr>
            </w:pPr>
            <w:r w:rsidRPr="00A60164">
              <w:rPr>
                <w:sz w:val="20"/>
              </w:rPr>
              <w:t xml:space="preserve">Sebagai tombol off dan on pada modul </w:t>
            </w:r>
            <w:r w:rsidR="007E7DFC" w:rsidRPr="007E7DFC">
              <w:rPr>
                <w:i/>
                <w:sz w:val="20"/>
              </w:rPr>
              <w:t>master</w:t>
            </w:r>
            <w:r w:rsidRPr="00A60164">
              <w:rPr>
                <w:sz w:val="20"/>
              </w:rPr>
              <w:t xml:space="preserve"> </w:t>
            </w:r>
            <w:r w:rsidR="007E7DFC" w:rsidRPr="007E7DFC">
              <w:rPr>
                <w:i/>
                <w:sz w:val="20"/>
              </w:rPr>
              <w:t>slave</w:t>
            </w:r>
          </w:p>
        </w:tc>
      </w:tr>
      <w:tr w:rsidR="001A155E" w14:paraId="56DF7BBA" w14:textId="77777777" w:rsidTr="000E0E98">
        <w:tc>
          <w:tcPr>
            <w:tcW w:w="596" w:type="dxa"/>
            <w:tcBorders>
              <w:top w:val="single" w:sz="4" w:space="0" w:color="auto"/>
              <w:left w:val="nil"/>
              <w:bottom w:val="nil"/>
              <w:right w:val="nil"/>
            </w:tcBorders>
          </w:tcPr>
          <w:p w14:paraId="5059A6DC" w14:textId="77777777" w:rsidR="001A155E" w:rsidRPr="00A60164" w:rsidRDefault="001A155E" w:rsidP="001A155E">
            <w:pPr>
              <w:jc w:val="center"/>
              <w:rPr>
                <w:sz w:val="20"/>
              </w:rPr>
            </w:pPr>
          </w:p>
        </w:tc>
        <w:tc>
          <w:tcPr>
            <w:tcW w:w="2410" w:type="dxa"/>
            <w:tcBorders>
              <w:top w:val="single" w:sz="4" w:space="0" w:color="auto"/>
              <w:left w:val="nil"/>
              <w:bottom w:val="nil"/>
              <w:right w:val="nil"/>
            </w:tcBorders>
          </w:tcPr>
          <w:p w14:paraId="641721C1" w14:textId="77777777" w:rsidR="001A155E" w:rsidRDefault="001A155E" w:rsidP="001A155E">
            <w:pPr>
              <w:rPr>
                <w:rFonts w:cs="Times New Roman"/>
                <w:sz w:val="20"/>
              </w:rPr>
            </w:pPr>
          </w:p>
          <w:p w14:paraId="1A632CEA" w14:textId="77777777" w:rsidR="001A155E" w:rsidRPr="00A60164" w:rsidRDefault="001A155E" w:rsidP="001A155E">
            <w:pPr>
              <w:rPr>
                <w:rFonts w:cs="Times New Roman"/>
                <w:sz w:val="20"/>
              </w:rPr>
            </w:pPr>
          </w:p>
        </w:tc>
        <w:tc>
          <w:tcPr>
            <w:tcW w:w="4932" w:type="dxa"/>
            <w:tcBorders>
              <w:top w:val="single" w:sz="4" w:space="0" w:color="auto"/>
              <w:left w:val="nil"/>
              <w:bottom w:val="nil"/>
              <w:right w:val="nil"/>
            </w:tcBorders>
          </w:tcPr>
          <w:p w14:paraId="69BEC6DA" w14:textId="77777777" w:rsidR="001A155E" w:rsidRPr="00A60164" w:rsidRDefault="001A155E" w:rsidP="001A155E">
            <w:pPr>
              <w:rPr>
                <w:sz w:val="20"/>
              </w:rPr>
            </w:pPr>
          </w:p>
        </w:tc>
      </w:tr>
    </w:tbl>
    <w:p w14:paraId="5AD15213" w14:textId="2D7F6B9D" w:rsidR="00903103" w:rsidRPr="00903103" w:rsidRDefault="00903103" w:rsidP="000E0E98">
      <w:pPr>
        <w:pStyle w:val="Heading2"/>
        <w:spacing w:after="0" w:line="360" w:lineRule="auto"/>
        <w:ind w:left="0" w:firstLine="0"/>
      </w:pPr>
      <w:bookmarkStart w:id="438" w:name="_Toc175172395"/>
      <w:r>
        <w:t>Parameter Pengujian</w:t>
      </w:r>
      <w:bookmarkEnd w:id="438"/>
    </w:p>
    <w:p w14:paraId="34FA6647" w14:textId="5F6868DA" w:rsidR="00277D2E" w:rsidRDefault="00DD4192" w:rsidP="000E0E98">
      <w:pPr>
        <w:spacing w:after="0" w:line="360" w:lineRule="auto"/>
        <w:rPr>
          <w:rFonts w:cs="Times New Roman"/>
          <w:szCs w:val="24"/>
          <w:lang w:val="en-ID"/>
        </w:rPr>
      </w:pPr>
      <w:r>
        <w:rPr>
          <w:rFonts w:cs="Times New Roman"/>
          <w:szCs w:val="24"/>
          <w:lang w:val="en-ID"/>
        </w:rPr>
        <w:t>Parameter yang digunakan dalam penelitian ini adalah</w:t>
      </w:r>
      <w:r w:rsidR="00A161FA">
        <w:rPr>
          <w:rFonts w:cs="Times New Roman"/>
          <w:szCs w:val="24"/>
          <w:lang w:val="en-ID"/>
        </w:rPr>
        <w:t>:</w:t>
      </w:r>
    </w:p>
    <w:p w14:paraId="454E1C13" w14:textId="1570842C" w:rsidR="00A161FA" w:rsidRDefault="0013462A" w:rsidP="00FA5771">
      <w:pPr>
        <w:pStyle w:val="ListParagraph"/>
        <w:numPr>
          <w:ilvl w:val="0"/>
          <w:numId w:val="23"/>
        </w:numPr>
        <w:spacing w:after="0" w:line="360" w:lineRule="auto"/>
        <w:ind w:left="284" w:hanging="284"/>
        <w:rPr>
          <w:rFonts w:cs="Times New Roman"/>
          <w:szCs w:val="24"/>
          <w:lang w:val="en-ID"/>
        </w:rPr>
      </w:pPr>
      <w:r>
        <w:rPr>
          <w:rFonts w:cs="Times New Roman"/>
          <w:szCs w:val="24"/>
          <w:lang w:val="en-ID"/>
        </w:rPr>
        <w:t xml:space="preserve">Pengujian </w:t>
      </w:r>
      <w:r w:rsidR="001A155E">
        <w:rPr>
          <w:rFonts w:cs="Times New Roman"/>
          <w:szCs w:val="24"/>
          <w:lang w:val="en-ID"/>
        </w:rPr>
        <w:t>k</w:t>
      </w:r>
      <w:r>
        <w:rPr>
          <w:rFonts w:cs="Times New Roman"/>
          <w:szCs w:val="24"/>
          <w:lang w:val="en-ID"/>
        </w:rPr>
        <w:t xml:space="preserve">etahanan daya </w:t>
      </w:r>
      <w:r w:rsidR="001A155E">
        <w:rPr>
          <w:rFonts w:cs="Times New Roman"/>
          <w:szCs w:val="24"/>
          <w:lang w:val="en-ID"/>
        </w:rPr>
        <w:t>p</w:t>
      </w:r>
      <w:r>
        <w:rPr>
          <w:rFonts w:cs="Times New Roman"/>
          <w:szCs w:val="24"/>
          <w:lang w:val="en-ID"/>
        </w:rPr>
        <w:t>engujian ini menggunakan 2 buah sumber daya yaitu baterai 3</w:t>
      </w:r>
      <w:r w:rsidR="007E7DFC" w:rsidRPr="007E7DFC">
        <w:rPr>
          <w:rFonts w:cs="Times New Roman"/>
          <w:i/>
          <w:szCs w:val="24"/>
          <w:lang w:val="en-ID"/>
        </w:rPr>
        <w:t>cell</w:t>
      </w:r>
      <w:r>
        <w:rPr>
          <w:rFonts w:cs="Times New Roman"/>
          <w:szCs w:val="24"/>
          <w:lang w:val="en-ID"/>
        </w:rPr>
        <w:t xml:space="preserve"> 3.7v dan </w:t>
      </w:r>
      <w:r w:rsidR="008575CF">
        <w:rPr>
          <w:rFonts w:cs="Times New Roman"/>
          <w:szCs w:val="24"/>
          <w:lang w:val="en-ID"/>
        </w:rPr>
        <w:t>3.7</w:t>
      </w:r>
      <w:r>
        <w:rPr>
          <w:rFonts w:cs="Times New Roman"/>
          <w:szCs w:val="24"/>
          <w:lang w:val="en-ID"/>
        </w:rPr>
        <w:t xml:space="preserve">V untuk menentukan ketahanan daya pada sistem yang dirancang ini maka baterai </w:t>
      </w:r>
      <w:r w:rsidRPr="0013462A">
        <w:rPr>
          <w:rFonts w:cs="Times New Roman"/>
          <w:szCs w:val="24"/>
          <w:lang w:val="en-ID"/>
        </w:rPr>
        <w:t xml:space="preserve">pada kabel yang terdapat pada </w:t>
      </w:r>
      <w:r>
        <w:rPr>
          <w:rFonts w:cs="Times New Roman"/>
          <w:szCs w:val="24"/>
          <w:lang w:val="en-ID"/>
        </w:rPr>
        <w:t>box</w:t>
      </w:r>
      <w:r w:rsidRPr="0013462A">
        <w:rPr>
          <w:rFonts w:cs="Times New Roman"/>
          <w:szCs w:val="24"/>
          <w:lang w:val="en-ID"/>
        </w:rPr>
        <w:t xml:space="preserve"> di mana kabel tersebut nantinya akan menyalurkan daya ke 2 buah ESP32, 1 buah ESP32</w:t>
      </w:r>
      <w:r w:rsidR="008575CF">
        <w:rPr>
          <w:rFonts w:cs="Times New Roman"/>
          <w:szCs w:val="24"/>
          <w:lang w:val="en-ID"/>
        </w:rPr>
        <w:t>c</w:t>
      </w:r>
      <w:r w:rsidRPr="0013462A">
        <w:rPr>
          <w:rFonts w:cs="Times New Roman"/>
          <w:szCs w:val="24"/>
          <w:lang w:val="en-ID"/>
        </w:rPr>
        <w:t>am, 1 buah</w:t>
      </w:r>
      <w:r>
        <w:rPr>
          <w:rFonts w:cs="Times New Roman"/>
          <w:szCs w:val="24"/>
          <w:lang w:val="en-ID"/>
        </w:rPr>
        <w:t xml:space="preserve"> HC-05</w:t>
      </w:r>
      <w:r w:rsidRPr="0013462A">
        <w:rPr>
          <w:rFonts w:cs="Times New Roman"/>
          <w:szCs w:val="24"/>
          <w:lang w:val="en-ID"/>
        </w:rPr>
        <w:t xml:space="preserve">, 1 buah modul GPS, dan 1 buah </w:t>
      </w:r>
      <w:r w:rsidR="00930CB2" w:rsidRPr="00930CB2">
        <w:rPr>
          <w:rFonts w:cs="Times New Roman"/>
          <w:i/>
          <w:szCs w:val="24"/>
          <w:lang w:val="en-ID"/>
        </w:rPr>
        <w:t>buzzer</w:t>
      </w:r>
      <w:r w:rsidRPr="0013462A">
        <w:rPr>
          <w:rFonts w:cs="Times New Roman"/>
          <w:szCs w:val="24"/>
          <w:lang w:val="en-ID"/>
        </w:rPr>
        <w:t>.</w:t>
      </w:r>
    </w:p>
    <w:p w14:paraId="6A758BCA" w14:textId="3782E908" w:rsidR="0013462A" w:rsidRDefault="0013462A" w:rsidP="00FA5771">
      <w:pPr>
        <w:pStyle w:val="ListParagraph"/>
        <w:numPr>
          <w:ilvl w:val="0"/>
          <w:numId w:val="23"/>
        </w:numPr>
        <w:spacing w:after="0" w:line="360" w:lineRule="auto"/>
        <w:ind w:left="284" w:hanging="284"/>
        <w:rPr>
          <w:rFonts w:cs="Times New Roman"/>
          <w:szCs w:val="24"/>
          <w:lang w:val="en-ID"/>
        </w:rPr>
      </w:pPr>
      <w:r>
        <w:rPr>
          <w:rFonts w:cs="Times New Roman"/>
          <w:szCs w:val="24"/>
          <w:lang w:val="en-ID"/>
        </w:rPr>
        <w:lastRenderedPageBreak/>
        <w:t>Pengujian</w:t>
      </w:r>
      <w:r w:rsidR="007750BA">
        <w:rPr>
          <w:rFonts w:cs="Times New Roman"/>
          <w:szCs w:val="24"/>
          <w:lang w:val="en-ID"/>
        </w:rPr>
        <w:t xml:space="preserve"> esp</w:t>
      </w:r>
      <w:r>
        <w:rPr>
          <w:rFonts w:cs="Times New Roman"/>
          <w:szCs w:val="24"/>
          <w:lang w:val="en-ID"/>
        </w:rPr>
        <w:t>32</w:t>
      </w:r>
      <w:r w:rsidR="00307430">
        <w:rPr>
          <w:rFonts w:cs="Times New Roman"/>
          <w:szCs w:val="24"/>
          <w:lang w:val="en-ID"/>
        </w:rPr>
        <w:t>cam</w:t>
      </w:r>
      <w:r>
        <w:rPr>
          <w:rFonts w:cs="Times New Roman"/>
          <w:szCs w:val="24"/>
          <w:lang w:val="en-ID"/>
        </w:rPr>
        <w:t xml:space="preserve"> ini </w:t>
      </w:r>
      <w:r w:rsidRPr="0013462A">
        <w:rPr>
          <w:rFonts w:cs="Times New Roman"/>
          <w:szCs w:val="24"/>
          <w:lang w:val="en-ID"/>
        </w:rPr>
        <w:t>melakukan pengecekan ESP32</w:t>
      </w:r>
      <w:r w:rsidR="002A7885">
        <w:rPr>
          <w:rFonts w:cs="Times New Roman"/>
          <w:szCs w:val="24"/>
          <w:lang w:val="en-ID"/>
        </w:rPr>
        <w:t>c</w:t>
      </w:r>
      <w:r w:rsidRPr="0013462A">
        <w:rPr>
          <w:rFonts w:cs="Times New Roman"/>
          <w:szCs w:val="24"/>
          <w:lang w:val="en-ID"/>
        </w:rPr>
        <w:t>am dalam pengambilan gambar secara berkala sesuai dengan rentang waktu yang telah ditentukan.</w:t>
      </w:r>
    </w:p>
    <w:p w14:paraId="3EF68507" w14:textId="7E7B0130" w:rsidR="0013462A" w:rsidRDefault="0013462A" w:rsidP="00FA5771">
      <w:pPr>
        <w:pStyle w:val="ListParagraph"/>
        <w:numPr>
          <w:ilvl w:val="0"/>
          <w:numId w:val="23"/>
        </w:numPr>
        <w:spacing w:after="0" w:line="360" w:lineRule="auto"/>
        <w:ind w:left="284" w:hanging="284"/>
        <w:rPr>
          <w:rFonts w:cs="Times New Roman"/>
          <w:szCs w:val="24"/>
          <w:lang w:val="en-ID"/>
        </w:rPr>
      </w:pPr>
      <w:r w:rsidRPr="0013462A">
        <w:rPr>
          <w:rFonts w:cs="Times New Roman"/>
          <w:szCs w:val="24"/>
          <w:lang w:val="en-ID"/>
        </w:rPr>
        <w:t xml:space="preserve">Pengujian modul </w:t>
      </w:r>
      <w:proofErr w:type="spellStart"/>
      <w:r w:rsidR="007750BA">
        <w:rPr>
          <w:rFonts w:cs="Times New Roman"/>
          <w:szCs w:val="24"/>
          <w:lang w:val="en-ID"/>
        </w:rPr>
        <w:t>gps</w:t>
      </w:r>
      <w:proofErr w:type="spellEnd"/>
      <w:r w:rsidRPr="0013462A">
        <w:rPr>
          <w:rFonts w:cs="Times New Roman"/>
          <w:szCs w:val="24"/>
          <w:lang w:val="en-ID"/>
        </w:rPr>
        <w:t xml:space="preserve"> dilakukan untuk mendapatkan titik koordinat dari lokasi, di mana pada percobaan ini terdapat 3 lokasi dengan pengumpulan data sebanyak </w:t>
      </w:r>
      <w:r>
        <w:rPr>
          <w:rFonts w:cs="Times New Roman"/>
          <w:szCs w:val="24"/>
          <w:lang w:val="en-ID"/>
        </w:rPr>
        <w:t>10</w:t>
      </w:r>
      <w:r w:rsidRPr="0013462A">
        <w:rPr>
          <w:rFonts w:cs="Times New Roman"/>
          <w:szCs w:val="24"/>
          <w:lang w:val="en-ID"/>
        </w:rPr>
        <w:t xml:space="preserve"> kali untuk masing-masing lokasi.</w:t>
      </w:r>
    </w:p>
    <w:p w14:paraId="7CFDA87F" w14:textId="78ACC157" w:rsidR="0013462A" w:rsidRPr="009F3480" w:rsidRDefault="00390F37" w:rsidP="00FA5771">
      <w:pPr>
        <w:pStyle w:val="ListParagraph"/>
        <w:numPr>
          <w:ilvl w:val="0"/>
          <w:numId w:val="23"/>
        </w:numPr>
        <w:spacing w:after="0" w:line="360" w:lineRule="auto"/>
        <w:ind w:left="284" w:hanging="284"/>
        <w:rPr>
          <w:rFonts w:cs="Times New Roman"/>
          <w:szCs w:val="24"/>
          <w:lang w:val="en-ID"/>
        </w:rPr>
      </w:pPr>
      <w:r>
        <w:t xml:space="preserve">Pengujian modul </w:t>
      </w:r>
      <w:proofErr w:type="spellStart"/>
      <w:r w:rsidR="00CC6A8B" w:rsidRPr="00CC6A8B">
        <w:rPr>
          <w:i/>
          <w:iCs/>
        </w:rPr>
        <w:t>bluetooth</w:t>
      </w:r>
      <w:proofErr w:type="spellEnd"/>
      <w:r w:rsidRPr="006566DD">
        <w:rPr>
          <w:i/>
          <w:iCs/>
        </w:rPr>
        <w:t xml:space="preserve"> </w:t>
      </w:r>
      <w:r>
        <w:t xml:space="preserve">HC-05 pada penelitian ini terdapat dua buah modul yang terdapat pada perangkat motor dan helm kedua modul tersebut digunakan sebagai koneksi </w:t>
      </w:r>
      <w:r w:rsidR="007E7DFC" w:rsidRPr="007E7DFC">
        <w:rPr>
          <w:i/>
          <w:iCs/>
        </w:rPr>
        <w:t>master</w:t>
      </w:r>
      <w:r>
        <w:t xml:space="preserve"> dan </w:t>
      </w:r>
      <w:r w:rsidR="007E7DFC" w:rsidRPr="007E7DFC">
        <w:rPr>
          <w:i/>
          <w:iCs/>
        </w:rPr>
        <w:t>slave</w:t>
      </w:r>
      <w:r>
        <w:t xml:space="preserve">. Pengujian yang dilakukan dari modul ini yaitu seberapa jauh jarak yang dapat dilakukan agar </w:t>
      </w:r>
      <w:r w:rsidR="007E7DFC" w:rsidRPr="007E7DFC">
        <w:rPr>
          <w:i/>
          <w:iCs/>
        </w:rPr>
        <w:t>master</w:t>
      </w:r>
      <w:r>
        <w:t xml:space="preserve"> dan </w:t>
      </w:r>
      <w:r w:rsidR="007E7DFC" w:rsidRPr="007E7DFC">
        <w:rPr>
          <w:i/>
          <w:iCs/>
        </w:rPr>
        <w:t>slave</w:t>
      </w:r>
      <w:r>
        <w:t xml:space="preserve"> dapat terkoneksi dan </w:t>
      </w:r>
      <w:r w:rsidR="007E7DFC" w:rsidRPr="007E7DFC">
        <w:rPr>
          <w:i/>
        </w:rPr>
        <w:t>master</w:t>
      </w:r>
      <w:r>
        <w:t xml:space="preserve"> dapat mengirimkan data ke </w:t>
      </w:r>
      <w:r w:rsidR="007E7DFC" w:rsidRPr="007E7DFC">
        <w:rPr>
          <w:i/>
          <w:iCs/>
        </w:rPr>
        <w:t>slave</w:t>
      </w:r>
      <w:r w:rsidR="00A72232">
        <w:t>.</w:t>
      </w:r>
    </w:p>
    <w:p w14:paraId="5DB1F460" w14:textId="35BADE89" w:rsidR="007D3BC0" w:rsidRPr="00607E7A" w:rsidRDefault="009F3480" w:rsidP="007D3BC0">
      <w:pPr>
        <w:pStyle w:val="ListParagraph"/>
        <w:numPr>
          <w:ilvl w:val="0"/>
          <w:numId w:val="23"/>
        </w:numPr>
        <w:spacing w:after="0" w:line="360" w:lineRule="auto"/>
        <w:ind w:left="284" w:hanging="284"/>
        <w:rPr>
          <w:rFonts w:cs="Times New Roman"/>
          <w:szCs w:val="24"/>
          <w:lang w:val="en-ID"/>
        </w:rPr>
      </w:pPr>
      <w:r w:rsidRPr="00530415">
        <w:rPr>
          <w:rFonts w:cs="Times New Roman"/>
          <w:szCs w:val="24"/>
          <w:lang w:val="en-ID"/>
        </w:rPr>
        <w:t xml:space="preserve">Hasil pembacaan dari </w:t>
      </w:r>
      <w:r w:rsidR="00930CB2" w:rsidRPr="00930CB2">
        <w:rPr>
          <w:rFonts w:cs="Times New Roman"/>
          <w:i/>
          <w:szCs w:val="24"/>
          <w:lang w:val="en-ID"/>
        </w:rPr>
        <w:t>sensor</w:t>
      </w:r>
      <w:r w:rsidRPr="00530415">
        <w:rPr>
          <w:rFonts w:cs="Times New Roman"/>
          <w:szCs w:val="24"/>
          <w:lang w:val="en-ID"/>
        </w:rPr>
        <w:t xml:space="preserve"> yang ditampilkan pada</w:t>
      </w:r>
      <w:r>
        <w:rPr>
          <w:rFonts w:cs="Times New Roman"/>
          <w:szCs w:val="24"/>
          <w:lang w:val="en-ID"/>
        </w:rPr>
        <w:t xml:space="preserve"> aplikasi </w:t>
      </w:r>
      <w:r w:rsidR="00B50135">
        <w:rPr>
          <w:rFonts w:cs="Times New Roman"/>
          <w:szCs w:val="24"/>
          <w:lang w:val="en-ID"/>
        </w:rPr>
        <w:t>p</w:t>
      </w:r>
      <w:r>
        <w:rPr>
          <w:rFonts w:cs="Times New Roman"/>
          <w:szCs w:val="24"/>
          <w:lang w:val="en-ID"/>
        </w:rPr>
        <w:t>ada pengujian ini dilakukan untuk mengetahui data yang ditampilkan pada aplikasi ini sama atau tidak dengan data yang didapat dari</w:t>
      </w:r>
      <w:r w:rsidR="00B63DAB">
        <w:rPr>
          <w:rFonts w:cs="Times New Roman"/>
          <w:szCs w:val="24"/>
          <w:lang w:val="en-ID"/>
        </w:rPr>
        <w:t xml:space="preserve"> </w:t>
      </w:r>
      <w:r>
        <w:rPr>
          <w:rFonts w:cs="Times New Roman"/>
          <w:szCs w:val="24"/>
          <w:lang w:val="en-ID"/>
        </w:rPr>
        <w:t xml:space="preserve"> </w:t>
      </w:r>
      <w:r w:rsidR="00930CB2" w:rsidRPr="00930CB2">
        <w:rPr>
          <w:rFonts w:cs="Times New Roman"/>
          <w:i/>
          <w:iCs/>
          <w:szCs w:val="24"/>
          <w:lang w:val="en-ID"/>
        </w:rPr>
        <w:t>firebase</w:t>
      </w:r>
      <w:r>
        <w:rPr>
          <w:rFonts w:cs="Times New Roman"/>
          <w:i/>
          <w:iCs/>
          <w:szCs w:val="24"/>
          <w:lang w:val="en-ID"/>
        </w:rPr>
        <w:t xml:space="preserve"> dan google drive.</w:t>
      </w:r>
    </w:p>
    <w:p w14:paraId="28A5BA91" w14:textId="77777777" w:rsidR="00607E7A" w:rsidRPr="00607E7A" w:rsidRDefault="00607E7A" w:rsidP="00607E7A">
      <w:pPr>
        <w:spacing w:after="0" w:line="240" w:lineRule="auto"/>
        <w:rPr>
          <w:rFonts w:cs="Times New Roman"/>
          <w:i/>
          <w:iCs/>
          <w:szCs w:val="24"/>
          <w:lang w:val="en-ID"/>
        </w:rPr>
      </w:pPr>
    </w:p>
    <w:p w14:paraId="5942514F" w14:textId="4D02B358" w:rsidR="009F3480" w:rsidRDefault="00831199" w:rsidP="00607E7A">
      <w:pPr>
        <w:pStyle w:val="Heading2"/>
        <w:spacing w:line="240" w:lineRule="auto"/>
        <w:ind w:left="360"/>
        <w:rPr>
          <w:lang w:val="id-ID"/>
        </w:rPr>
      </w:pPr>
      <w:bookmarkStart w:id="439" w:name="_Toc170508083"/>
      <w:bookmarkStart w:id="440" w:name="_Toc175172396"/>
      <w:bookmarkStart w:id="441" w:name="_Hlk169432752"/>
      <w:r w:rsidRPr="00305D80">
        <w:t xml:space="preserve">Hasil kalibrasi </w:t>
      </w:r>
      <w:bookmarkEnd w:id="439"/>
      <w:r w:rsidR="00217620" w:rsidRPr="00305D80">
        <w:t xml:space="preserve">Ketepatan </w:t>
      </w:r>
      <w:r w:rsidR="00736391">
        <w:t>Servo</w:t>
      </w:r>
      <w:bookmarkEnd w:id="440"/>
      <w:r w:rsidR="00736391">
        <w:t xml:space="preserve"> </w:t>
      </w:r>
    </w:p>
    <w:p w14:paraId="043EB36E" w14:textId="7140A2E7" w:rsidR="0034088A" w:rsidRDefault="0034088A" w:rsidP="0034088A">
      <w:pPr>
        <w:spacing w:after="0" w:line="360" w:lineRule="auto"/>
      </w:pPr>
      <w:bookmarkStart w:id="442" w:name="_Hlk173042875"/>
      <w:r>
        <w:t xml:space="preserve">Untuk mengetahui </w:t>
      </w:r>
      <w:proofErr w:type="spellStart"/>
      <w:r>
        <w:t>kepresisian</w:t>
      </w:r>
      <w:proofErr w:type="spellEnd"/>
      <w:r>
        <w:t xml:space="preserve"> titik sudut yang diarahkan oleh motor servo, maka  lakukan perbandingan sudut antara motor servo dengan busur.</w:t>
      </w:r>
      <w:r w:rsidR="00184BF8">
        <w:t xml:space="preserve"> </w:t>
      </w:r>
      <w:r>
        <w:t xml:space="preserve">Pengujian ini dilakukan untuk mengetahui tingkat ketepatan sudut dari gerak motor servo. Berikut adalah </w:t>
      </w:r>
      <w:r w:rsidR="004503D9">
        <w:t>T</w:t>
      </w:r>
      <w:r>
        <w:t>abel</w:t>
      </w:r>
      <w:r w:rsidR="004503D9">
        <w:t xml:space="preserve"> 3.3</w:t>
      </w:r>
      <w:r>
        <w:t xml:space="preserve"> hasil pengujian perbandingan antara motor servo dengan busur.</w:t>
      </w:r>
      <w:bookmarkEnd w:id="442"/>
    </w:p>
    <w:p w14:paraId="61830889" w14:textId="21A41E23" w:rsidR="00865630" w:rsidRDefault="00865630" w:rsidP="00865630">
      <w:pPr>
        <w:pStyle w:val="Caption"/>
        <w:keepNext/>
        <w:jc w:val="center"/>
      </w:pPr>
      <w:r w:rsidRPr="004503D9">
        <w:rPr>
          <w:b/>
          <w:bCs/>
          <w:sz w:val="24"/>
          <w:szCs w:val="24"/>
        </w:rPr>
        <w:t xml:space="preserve">Tabel 3. </w:t>
      </w:r>
      <w:r w:rsidRPr="004503D9">
        <w:rPr>
          <w:b/>
          <w:bCs/>
          <w:sz w:val="24"/>
          <w:szCs w:val="24"/>
        </w:rPr>
        <w:fldChar w:fldCharType="begin"/>
      </w:r>
      <w:r w:rsidRPr="004503D9">
        <w:rPr>
          <w:b/>
          <w:bCs/>
          <w:sz w:val="24"/>
          <w:szCs w:val="24"/>
        </w:rPr>
        <w:instrText xml:space="preserve"> SEQ Tabel_3. \* ARABIC </w:instrText>
      </w:r>
      <w:r w:rsidRPr="004503D9">
        <w:rPr>
          <w:b/>
          <w:bCs/>
          <w:sz w:val="24"/>
          <w:szCs w:val="24"/>
        </w:rPr>
        <w:fldChar w:fldCharType="separate"/>
      </w:r>
      <w:r w:rsidR="00C048B8">
        <w:rPr>
          <w:b/>
          <w:bCs/>
          <w:noProof/>
          <w:sz w:val="24"/>
          <w:szCs w:val="24"/>
        </w:rPr>
        <w:t>3</w:t>
      </w:r>
      <w:r w:rsidRPr="004503D9">
        <w:rPr>
          <w:b/>
          <w:bCs/>
          <w:sz w:val="24"/>
          <w:szCs w:val="24"/>
        </w:rPr>
        <w:fldChar w:fldCharType="end"/>
      </w:r>
      <w:r w:rsidRPr="00865630">
        <w:rPr>
          <w:sz w:val="24"/>
          <w:szCs w:val="24"/>
        </w:rPr>
        <w:t xml:space="preserve"> Hasil Perbandingan Sudut Antara Motor Servo Dengan Busur</w:t>
      </w:r>
    </w:p>
    <w:tbl>
      <w:tblPr>
        <w:tblStyle w:val="TableGrid"/>
        <w:tblW w:w="0" w:type="auto"/>
        <w:tblInd w:w="108" w:type="dxa"/>
        <w:tblLook w:val="04A0" w:firstRow="1" w:lastRow="0" w:firstColumn="1" w:lastColumn="0" w:noHBand="0" w:noVBand="1"/>
      </w:tblPr>
      <w:tblGrid>
        <w:gridCol w:w="993"/>
        <w:gridCol w:w="2975"/>
        <w:gridCol w:w="2038"/>
        <w:gridCol w:w="1932"/>
      </w:tblGrid>
      <w:tr w:rsidR="0034088A" w14:paraId="5D07EC19" w14:textId="77777777" w:rsidTr="00184BF8">
        <w:trPr>
          <w:tblHeader/>
        </w:trPr>
        <w:tc>
          <w:tcPr>
            <w:tcW w:w="993" w:type="dxa"/>
            <w:vAlign w:val="center"/>
          </w:tcPr>
          <w:p w14:paraId="0FF03D90" w14:textId="6C939AE9" w:rsidR="0034088A" w:rsidRPr="00184BF8" w:rsidRDefault="0034088A" w:rsidP="00184BF8">
            <w:pPr>
              <w:jc w:val="center"/>
              <w:rPr>
                <w:rFonts w:cs="Times New Roman"/>
                <w:b/>
                <w:bCs/>
                <w:sz w:val="20"/>
                <w:szCs w:val="20"/>
                <w:lang w:val="id-ID"/>
              </w:rPr>
            </w:pPr>
            <w:r w:rsidRPr="00184BF8">
              <w:rPr>
                <w:rFonts w:cs="Times New Roman"/>
                <w:b/>
                <w:bCs/>
                <w:sz w:val="20"/>
                <w:szCs w:val="20"/>
                <w:lang w:val="id-ID"/>
              </w:rPr>
              <w:t>No</w:t>
            </w:r>
          </w:p>
        </w:tc>
        <w:tc>
          <w:tcPr>
            <w:tcW w:w="2975" w:type="dxa"/>
            <w:vAlign w:val="center"/>
          </w:tcPr>
          <w:p w14:paraId="0E766F85" w14:textId="02CC865C" w:rsidR="0034088A" w:rsidRPr="00184BF8" w:rsidRDefault="0034088A" w:rsidP="00184BF8">
            <w:pPr>
              <w:jc w:val="center"/>
              <w:rPr>
                <w:rFonts w:cs="Times New Roman"/>
                <w:b/>
                <w:bCs/>
                <w:sz w:val="20"/>
                <w:szCs w:val="20"/>
              </w:rPr>
            </w:pPr>
            <w:r w:rsidRPr="00184BF8">
              <w:rPr>
                <w:rFonts w:cs="Times New Roman"/>
                <w:b/>
                <w:bCs/>
                <w:sz w:val="20"/>
                <w:szCs w:val="20"/>
              </w:rPr>
              <w:t>Busur</w:t>
            </w:r>
          </w:p>
        </w:tc>
        <w:tc>
          <w:tcPr>
            <w:tcW w:w="2038" w:type="dxa"/>
            <w:vAlign w:val="center"/>
          </w:tcPr>
          <w:p w14:paraId="70A0E940" w14:textId="272E85DA" w:rsidR="0034088A" w:rsidRPr="00184BF8" w:rsidRDefault="0034088A" w:rsidP="00184BF8">
            <w:pPr>
              <w:jc w:val="center"/>
              <w:rPr>
                <w:rFonts w:cs="Times New Roman"/>
                <w:b/>
                <w:bCs/>
                <w:sz w:val="20"/>
                <w:szCs w:val="20"/>
              </w:rPr>
            </w:pPr>
            <w:r w:rsidRPr="00184BF8">
              <w:rPr>
                <w:rFonts w:cs="Times New Roman"/>
                <w:b/>
                <w:bCs/>
                <w:sz w:val="20"/>
                <w:szCs w:val="20"/>
              </w:rPr>
              <w:t>Motor Servo</w:t>
            </w:r>
          </w:p>
        </w:tc>
        <w:tc>
          <w:tcPr>
            <w:tcW w:w="1932" w:type="dxa"/>
            <w:vAlign w:val="center"/>
          </w:tcPr>
          <w:p w14:paraId="68213555" w14:textId="0BB7D081" w:rsidR="0034088A" w:rsidRPr="00184BF8" w:rsidRDefault="00865630" w:rsidP="00184BF8">
            <w:pPr>
              <w:jc w:val="center"/>
              <w:rPr>
                <w:rFonts w:cs="Times New Roman"/>
                <w:b/>
                <w:bCs/>
                <w:sz w:val="20"/>
                <w:szCs w:val="20"/>
              </w:rPr>
            </w:pPr>
            <w:r w:rsidRPr="00184BF8">
              <w:rPr>
                <w:rFonts w:cs="Times New Roman"/>
                <w:b/>
                <w:bCs/>
                <w:sz w:val="20"/>
                <w:szCs w:val="20"/>
              </w:rPr>
              <w:t>Selisih</w:t>
            </w:r>
          </w:p>
        </w:tc>
      </w:tr>
      <w:tr w:rsidR="0034088A" w14:paraId="03C0E0E7" w14:textId="77777777" w:rsidTr="00865630">
        <w:tc>
          <w:tcPr>
            <w:tcW w:w="993" w:type="dxa"/>
          </w:tcPr>
          <w:p w14:paraId="13F95C58" w14:textId="75AAD726" w:rsidR="0034088A" w:rsidRPr="00184BF8" w:rsidRDefault="0034088A" w:rsidP="00184BF8">
            <w:pPr>
              <w:jc w:val="center"/>
              <w:rPr>
                <w:rFonts w:cs="Times New Roman"/>
                <w:sz w:val="20"/>
                <w:szCs w:val="20"/>
                <w:lang w:val="id-ID"/>
              </w:rPr>
            </w:pPr>
            <w:r w:rsidRPr="00184BF8">
              <w:rPr>
                <w:rFonts w:cs="Times New Roman"/>
                <w:sz w:val="20"/>
                <w:szCs w:val="20"/>
                <w:lang w:val="id-ID"/>
              </w:rPr>
              <w:t>1</w:t>
            </w:r>
          </w:p>
        </w:tc>
        <w:tc>
          <w:tcPr>
            <w:tcW w:w="2975" w:type="dxa"/>
            <w:vAlign w:val="center"/>
          </w:tcPr>
          <w:p w14:paraId="6058469A" w14:textId="7393D562"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35996959" w14:textId="4EE85C74"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596B4848" w14:textId="2D700CA5"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r w:rsidR="0034088A" w14:paraId="3A6FDED9" w14:textId="77777777" w:rsidTr="00865630">
        <w:tc>
          <w:tcPr>
            <w:tcW w:w="993" w:type="dxa"/>
          </w:tcPr>
          <w:p w14:paraId="1980C33B" w14:textId="45898E31" w:rsidR="0034088A" w:rsidRPr="00184BF8" w:rsidRDefault="0034088A" w:rsidP="00184BF8">
            <w:pPr>
              <w:jc w:val="center"/>
              <w:rPr>
                <w:rFonts w:cs="Times New Roman"/>
                <w:sz w:val="20"/>
                <w:szCs w:val="20"/>
                <w:lang w:val="id-ID"/>
              </w:rPr>
            </w:pPr>
            <w:r w:rsidRPr="00184BF8">
              <w:rPr>
                <w:rFonts w:cs="Times New Roman"/>
                <w:sz w:val="20"/>
                <w:szCs w:val="20"/>
                <w:lang w:val="id-ID"/>
              </w:rPr>
              <w:t>2</w:t>
            </w:r>
          </w:p>
        </w:tc>
        <w:tc>
          <w:tcPr>
            <w:tcW w:w="2975" w:type="dxa"/>
            <w:vAlign w:val="center"/>
          </w:tcPr>
          <w:p w14:paraId="7BCE6295" w14:textId="50712145"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3</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37A8D827" w14:textId="6FB8980C"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3</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63792AE7" w14:textId="197958CB"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r w:rsidR="0034088A" w14:paraId="04CCC44C" w14:textId="77777777" w:rsidTr="00865630">
        <w:tc>
          <w:tcPr>
            <w:tcW w:w="993" w:type="dxa"/>
          </w:tcPr>
          <w:p w14:paraId="70C4F921" w14:textId="4920B4E8" w:rsidR="0034088A" w:rsidRPr="00184BF8" w:rsidRDefault="0034088A" w:rsidP="00184BF8">
            <w:pPr>
              <w:jc w:val="center"/>
              <w:rPr>
                <w:rFonts w:cs="Times New Roman"/>
                <w:sz w:val="20"/>
                <w:szCs w:val="20"/>
                <w:lang w:val="id-ID"/>
              </w:rPr>
            </w:pPr>
            <w:r w:rsidRPr="00184BF8">
              <w:rPr>
                <w:rFonts w:cs="Times New Roman"/>
                <w:sz w:val="20"/>
                <w:szCs w:val="20"/>
                <w:lang w:val="id-ID"/>
              </w:rPr>
              <w:t>3</w:t>
            </w:r>
          </w:p>
        </w:tc>
        <w:tc>
          <w:tcPr>
            <w:tcW w:w="2975" w:type="dxa"/>
            <w:vAlign w:val="center"/>
          </w:tcPr>
          <w:p w14:paraId="4F966012" w14:textId="4CD7BA9A"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6</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56F080C2" w14:textId="7FE16956"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6</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638873BB" w14:textId="6AD58BF8"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r w:rsidR="0034088A" w14:paraId="2742BB73" w14:textId="77777777" w:rsidTr="00865630">
        <w:tc>
          <w:tcPr>
            <w:tcW w:w="993" w:type="dxa"/>
          </w:tcPr>
          <w:p w14:paraId="3E9358A6" w14:textId="44EBE139" w:rsidR="0034088A" w:rsidRPr="00184BF8" w:rsidRDefault="0034088A" w:rsidP="00184BF8">
            <w:pPr>
              <w:jc w:val="center"/>
              <w:rPr>
                <w:rFonts w:cs="Times New Roman"/>
                <w:sz w:val="20"/>
                <w:szCs w:val="20"/>
                <w:lang w:val="id-ID"/>
              </w:rPr>
            </w:pPr>
            <w:r w:rsidRPr="00184BF8">
              <w:rPr>
                <w:rFonts w:cs="Times New Roman"/>
                <w:sz w:val="20"/>
                <w:szCs w:val="20"/>
                <w:lang w:val="id-ID"/>
              </w:rPr>
              <w:t>4</w:t>
            </w:r>
          </w:p>
        </w:tc>
        <w:tc>
          <w:tcPr>
            <w:tcW w:w="2975" w:type="dxa"/>
            <w:vAlign w:val="center"/>
          </w:tcPr>
          <w:p w14:paraId="35BCA542" w14:textId="468D29AD"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9</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211C9D5C" w14:textId="65D1FBFD"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9</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61CD97BB" w14:textId="6414066D"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r w:rsidR="0034088A" w14:paraId="7B78A077" w14:textId="77777777" w:rsidTr="00865630">
        <w:tc>
          <w:tcPr>
            <w:tcW w:w="993" w:type="dxa"/>
          </w:tcPr>
          <w:p w14:paraId="461DEE70" w14:textId="282C20A6" w:rsidR="0034088A" w:rsidRPr="00184BF8" w:rsidRDefault="0034088A" w:rsidP="00184BF8">
            <w:pPr>
              <w:jc w:val="center"/>
              <w:rPr>
                <w:rFonts w:cs="Times New Roman"/>
                <w:sz w:val="20"/>
                <w:szCs w:val="20"/>
                <w:lang w:val="id-ID"/>
              </w:rPr>
            </w:pPr>
            <w:r w:rsidRPr="00184BF8">
              <w:rPr>
                <w:rFonts w:cs="Times New Roman"/>
                <w:sz w:val="20"/>
                <w:szCs w:val="20"/>
                <w:lang w:val="id-ID"/>
              </w:rPr>
              <w:t>5</w:t>
            </w:r>
          </w:p>
        </w:tc>
        <w:tc>
          <w:tcPr>
            <w:tcW w:w="2975" w:type="dxa"/>
            <w:vAlign w:val="center"/>
          </w:tcPr>
          <w:p w14:paraId="0551195B" w14:textId="287328F8"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12</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1346634C" w14:textId="009FDE7E"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12</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0E5C06AC" w14:textId="2048E4D7"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r w:rsidR="0034088A" w14:paraId="25429983" w14:textId="77777777" w:rsidTr="00865630">
        <w:tc>
          <w:tcPr>
            <w:tcW w:w="993" w:type="dxa"/>
          </w:tcPr>
          <w:p w14:paraId="5DB0E6F8" w14:textId="280F80E7" w:rsidR="0034088A" w:rsidRPr="00184BF8" w:rsidRDefault="0034088A" w:rsidP="00184BF8">
            <w:pPr>
              <w:jc w:val="center"/>
              <w:rPr>
                <w:rFonts w:cs="Times New Roman"/>
                <w:sz w:val="20"/>
                <w:szCs w:val="20"/>
                <w:lang w:val="id-ID"/>
              </w:rPr>
            </w:pPr>
            <w:r w:rsidRPr="00184BF8">
              <w:rPr>
                <w:rFonts w:cs="Times New Roman"/>
                <w:sz w:val="20"/>
                <w:szCs w:val="20"/>
                <w:lang w:val="id-ID"/>
              </w:rPr>
              <w:t>6</w:t>
            </w:r>
          </w:p>
        </w:tc>
        <w:tc>
          <w:tcPr>
            <w:tcW w:w="2975" w:type="dxa"/>
            <w:vAlign w:val="center"/>
          </w:tcPr>
          <w:p w14:paraId="6699AE1B" w14:textId="5BF2546C"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15</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30B91EDF" w14:textId="5360B6BA"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12</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48E21B6A" w14:textId="42BAA0DF"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r w:rsidR="0034088A" w14:paraId="7D49B7B7" w14:textId="77777777" w:rsidTr="00865630">
        <w:tc>
          <w:tcPr>
            <w:tcW w:w="993" w:type="dxa"/>
          </w:tcPr>
          <w:p w14:paraId="0707EE91" w14:textId="75D0ED90" w:rsidR="0034088A" w:rsidRPr="00184BF8" w:rsidRDefault="0034088A" w:rsidP="00184BF8">
            <w:pPr>
              <w:jc w:val="center"/>
              <w:rPr>
                <w:rFonts w:cs="Times New Roman"/>
                <w:sz w:val="20"/>
                <w:szCs w:val="20"/>
                <w:lang w:val="id-ID"/>
              </w:rPr>
            </w:pPr>
            <w:r w:rsidRPr="00184BF8">
              <w:rPr>
                <w:rFonts w:cs="Times New Roman"/>
                <w:sz w:val="20"/>
                <w:szCs w:val="20"/>
                <w:lang w:val="id-ID"/>
              </w:rPr>
              <w:t>7</w:t>
            </w:r>
          </w:p>
        </w:tc>
        <w:tc>
          <w:tcPr>
            <w:tcW w:w="2975" w:type="dxa"/>
            <w:vAlign w:val="center"/>
          </w:tcPr>
          <w:p w14:paraId="5657D816" w14:textId="645DB365"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18</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2038" w:type="dxa"/>
          </w:tcPr>
          <w:p w14:paraId="0309B2AA" w14:textId="67C2C2AF" w:rsidR="0034088A" w:rsidRPr="00184BF8" w:rsidRDefault="00865630" w:rsidP="00184BF8">
            <w:pPr>
              <w:jc w:val="center"/>
              <w:rPr>
                <w:rFonts w:cs="Times New Roman"/>
                <w:sz w:val="20"/>
                <w:szCs w:val="20"/>
              </w:rPr>
            </w:pPr>
            <m:oMathPara>
              <m:oMath>
                <m:r>
                  <m:rPr>
                    <m:sty m:val="p"/>
                  </m:rPr>
                  <w:rPr>
                    <w:rFonts w:ascii="Cambria Math" w:hAnsi="Cambria Math" w:cs="Times New Roman"/>
                    <w:sz w:val="20"/>
                    <w:szCs w:val="20"/>
                  </w:rPr>
                  <m:t>18</m:t>
                </m:r>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c>
          <w:tcPr>
            <w:tcW w:w="1932" w:type="dxa"/>
          </w:tcPr>
          <w:p w14:paraId="2617E21A" w14:textId="4979DF55" w:rsidR="0034088A" w:rsidRPr="00184BF8" w:rsidRDefault="00000000" w:rsidP="00184BF8">
            <w:pPr>
              <w:jc w:val="center"/>
              <w:rPr>
                <w:rFonts w:cs="Times New Roman"/>
                <w:sz w:val="20"/>
                <w:szCs w:val="20"/>
              </w:rPr>
            </w:pPr>
            <m:oMathPara>
              <m:oMath>
                <m:sSup>
                  <m:sSupPr>
                    <m:ctrlPr>
                      <w:rPr>
                        <w:rFonts w:ascii="Cambria Math" w:hAnsi="Cambria Math" w:cs="Times New Roman"/>
                        <w:sz w:val="20"/>
                        <w:szCs w:val="20"/>
                      </w:rPr>
                    </m:ctrlPr>
                  </m:sSupPr>
                  <m:e>
                    <m:r>
                      <m:rPr>
                        <m:sty m:val="p"/>
                      </m:rPr>
                      <w:rPr>
                        <w:rFonts w:ascii="Cambria Math" w:hAnsi="Cambria Math" w:cs="Times New Roman"/>
                        <w:sz w:val="20"/>
                        <w:szCs w:val="20"/>
                      </w:rPr>
                      <m:t>0</m:t>
                    </m:r>
                  </m:e>
                  <m:sup>
                    <m:r>
                      <m:rPr>
                        <m:sty m:val="p"/>
                      </m:rPr>
                      <w:rPr>
                        <w:rFonts w:ascii="Cambria Math" w:hAnsi="Cambria Math" w:cs="Times New Roman"/>
                        <w:sz w:val="20"/>
                        <w:szCs w:val="20"/>
                      </w:rPr>
                      <m:t>0</m:t>
                    </m:r>
                  </m:sup>
                </m:sSup>
              </m:oMath>
            </m:oMathPara>
          </w:p>
        </w:tc>
      </w:tr>
    </w:tbl>
    <w:p w14:paraId="430456D4" w14:textId="77777777" w:rsidR="007D087D" w:rsidRDefault="007D087D" w:rsidP="0034088A">
      <w:pPr>
        <w:spacing w:after="0" w:line="360" w:lineRule="auto"/>
        <w:rPr>
          <w:lang w:val="id-ID"/>
        </w:rPr>
      </w:pPr>
    </w:p>
    <w:p w14:paraId="6D517543" w14:textId="605263C4" w:rsidR="00125F47" w:rsidRDefault="00865630" w:rsidP="00C67B79">
      <w:pPr>
        <w:spacing w:after="0" w:line="360" w:lineRule="auto"/>
        <w:ind w:firstLine="720"/>
        <w:rPr>
          <w:lang w:val="id-ID"/>
        </w:rPr>
      </w:pPr>
      <w:r>
        <w:rPr>
          <w:lang w:val="id-ID"/>
        </w:rPr>
        <w:t>Berdasar</w:t>
      </w:r>
      <w:r w:rsidR="00C67B79">
        <w:rPr>
          <w:lang w:val="id-ID"/>
        </w:rPr>
        <w:t>kan</w:t>
      </w:r>
      <w:r>
        <w:rPr>
          <w:lang w:val="id-ID"/>
        </w:rPr>
        <w:t xml:space="preserve"> hasil perbandingan pada </w:t>
      </w:r>
      <w:r w:rsidR="007E23F7">
        <w:rPr>
          <w:lang w:val="id-ID"/>
        </w:rPr>
        <w:t>T</w:t>
      </w:r>
      <w:r>
        <w:rPr>
          <w:lang w:val="id-ID"/>
        </w:rPr>
        <w:t xml:space="preserve">abel 3.3 dapat dijelaskan bahwa selisih sudut </w:t>
      </w:r>
      <w:r>
        <w:t xml:space="preserve">antara motor servo dengan busur adalah </w:t>
      </w:r>
      <m:oMath>
        <m:sSup>
          <m:sSupPr>
            <m:ctrlPr>
              <w:rPr>
                <w:rFonts w:ascii="Cambria Math" w:hAnsi="Cambria Math"/>
              </w:rPr>
            </m:ctrlPr>
          </m:sSupPr>
          <m:e>
            <m:r>
              <w:rPr>
                <w:rFonts w:ascii="Cambria Math" w:hAnsi="Cambria Math"/>
              </w:rPr>
              <m:t>0</m:t>
            </m:r>
          </m:e>
          <m:sup>
            <m:r>
              <w:rPr>
                <w:rFonts w:ascii="Cambria Math" w:hAnsi="Cambria Math"/>
              </w:rPr>
              <m:t>0</m:t>
            </m:r>
          </m:sup>
        </m:sSup>
      </m:oMath>
      <w:r>
        <w:rPr>
          <w:rFonts w:eastAsiaTheme="minorEastAsia"/>
        </w:rPr>
        <w:t>.</w:t>
      </w:r>
      <w:r w:rsidR="003862E6">
        <w:rPr>
          <w:rFonts w:eastAsiaTheme="minorEastAsia"/>
        </w:rPr>
        <w:t xml:space="preserve"> </w:t>
      </w:r>
      <w:r>
        <w:rPr>
          <w:rFonts w:eastAsiaTheme="minorEastAsia"/>
        </w:rPr>
        <w:t xml:space="preserve">Artinya motor servo </w:t>
      </w:r>
      <w:r>
        <w:t>bekerja sesuai dengan titik sudut yang telah ditentukan. Kesesuaian perbandingan ini juga dipengaruhi oleh beban yang diangkat oleh motor servo</w:t>
      </w:r>
      <w:r w:rsidR="00A72232">
        <w:t>.</w:t>
      </w:r>
      <w:r w:rsidR="00A72232">
        <w:rPr>
          <w:lang w:val="id-ID"/>
        </w:rPr>
        <w:t xml:space="preserve"> </w:t>
      </w:r>
      <w:r w:rsidR="00831199">
        <w:rPr>
          <w:lang w:val="id-ID"/>
        </w:rPr>
        <w:t xml:space="preserve">Berikut adalah </w:t>
      </w:r>
      <w:r w:rsidR="00831199">
        <w:rPr>
          <w:lang w:val="id-ID"/>
        </w:rPr>
        <w:lastRenderedPageBreak/>
        <w:t xml:space="preserve">hasil pengujian pembacaan  modul GPS Neo N8M akurasi ketepatan </w:t>
      </w:r>
      <w:r w:rsidR="001E7023">
        <w:rPr>
          <w:lang w:val="id-ID"/>
        </w:rPr>
        <w:t>g</w:t>
      </w:r>
      <w:r w:rsidR="00831199">
        <w:rPr>
          <w:lang w:val="id-ID"/>
        </w:rPr>
        <w:t xml:space="preserve">ps dengan menampilkan data radius </w:t>
      </w:r>
      <w:r w:rsidR="00831199" w:rsidRPr="007E23F7">
        <w:rPr>
          <w:i/>
          <w:iCs/>
          <w:lang w:val="id-ID"/>
        </w:rPr>
        <w:t>latitude</w:t>
      </w:r>
      <w:r w:rsidR="00831199">
        <w:rPr>
          <w:lang w:val="id-ID"/>
        </w:rPr>
        <w:t xml:space="preserve"> dan </w:t>
      </w:r>
      <w:r w:rsidR="00831199" w:rsidRPr="007E23F7">
        <w:rPr>
          <w:i/>
          <w:iCs/>
          <w:lang w:val="id-ID"/>
        </w:rPr>
        <w:t>longitude</w:t>
      </w:r>
      <w:r w:rsidR="00831199">
        <w:rPr>
          <w:lang w:val="id-ID"/>
        </w:rPr>
        <w:t xml:space="preserve"> dan dibandingkan dengan gps hp.</w:t>
      </w:r>
    </w:p>
    <w:p w14:paraId="705B8D04" w14:textId="77777777" w:rsidR="00184BF8" w:rsidRDefault="00184BF8" w:rsidP="00831199">
      <w:pPr>
        <w:spacing w:after="0" w:line="360" w:lineRule="auto"/>
        <w:rPr>
          <w:lang w:val="id-ID"/>
        </w:rPr>
      </w:pPr>
    </w:p>
    <w:p w14:paraId="6843A7AB" w14:textId="322B9DD9" w:rsidR="001A727A" w:rsidRDefault="001A727A" w:rsidP="001A727A">
      <w:pPr>
        <w:pStyle w:val="Caption"/>
        <w:keepNext/>
        <w:jc w:val="center"/>
      </w:pPr>
      <w:r w:rsidRPr="004503D9">
        <w:rPr>
          <w:b/>
          <w:bCs/>
          <w:sz w:val="24"/>
          <w:szCs w:val="24"/>
        </w:rPr>
        <w:t xml:space="preserve">Tabel 3. </w:t>
      </w:r>
      <w:r w:rsidRPr="004503D9">
        <w:rPr>
          <w:b/>
          <w:bCs/>
          <w:sz w:val="24"/>
          <w:szCs w:val="24"/>
        </w:rPr>
        <w:fldChar w:fldCharType="begin"/>
      </w:r>
      <w:r w:rsidRPr="004503D9">
        <w:rPr>
          <w:b/>
          <w:bCs/>
          <w:sz w:val="24"/>
          <w:szCs w:val="24"/>
        </w:rPr>
        <w:instrText xml:space="preserve"> SEQ Tabel_3. \* ARABIC </w:instrText>
      </w:r>
      <w:r w:rsidRPr="004503D9">
        <w:rPr>
          <w:b/>
          <w:bCs/>
          <w:sz w:val="24"/>
          <w:szCs w:val="24"/>
        </w:rPr>
        <w:fldChar w:fldCharType="separate"/>
      </w:r>
      <w:r w:rsidR="00C048B8">
        <w:rPr>
          <w:b/>
          <w:bCs/>
          <w:noProof/>
          <w:sz w:val="24"/>
          <w:szCs w:val="24"/>
        </w:rPr>
        <w:t>4</w:t>
      </w:r>
      <w:r w:rsidRPr="004503D9">
        <w:rPr>
          <w:b/>
          <w:bCs/>
          <w:sz w:val="24"/>
          <w:szCs w:val="24"/>
        </w:rPr>
        <w:fldChar w:fldCharType="end"/>
      </w:r>
      <w:r w:rsidRPr="00215DCB">
        <w:rPr>
          <w:sz w:val="24"/>
          <w:szCs w:val="24"/>
        </w:rPr>
        <w:t xml:space="preserve"> hasil kalibrasi GPS</w:t>
      </w:r>
    </w:p>
    <w:tbl>
      <w:tblPr>
        <w:tblStyle w:val="TableGrid"/>
        <w:tblW w:w="0" w:type="auto"/>
        <w:jc w:val="center"/>
        <w:tblLook w:val="04A0" w:firstRow="1" w:lastRow="0" w:firstColumn="1" w:lastColumn="0" w:noHBand="0" w:noVBand="1"/>
      </w:tblPr>
      <w:tblGrid>
        <w:gridCol w:w="1250"/>
        <w:gridCol w:w="1359"/>
        <w:gridCol w:w="1359"/>
        <w:gridCol w:w="1359"/>
        <w:gridCol w:w="1359"/>
      </w:tblGrid>
      <w:tr w:rsidR="00824B4A" w14:paraId="6B7DE5D9" w14:textId="77777777" w:rsidTr="00473EC5">
        <w:trPr>
          <w:tblHeader/>
          <w:jc w:val="center"/>
        </w:trPr>
        <w:tc>
          <w:tcPr>
            <w:tcW w:w="1250" w:type="dxa"/>
            <w:vAlign w:val="center"/>
          </w:tcPr>
          <w:p w14:paraId="713F70B2" w14:textId="57EC586A" w:rsidR="00824B4A" w:rsidRPr="001A727A" w:rsidRDefault="00824B4A" w:rsidP="00C67B79">
            <w:pPr>
              <w:jc w:val="center"/>
              <w:rPr>
                <w:b/>
                <w:bCs/>
                <w:sz w:val="20"/>
                <w:szCs w:val="20"/>
                <w:lang w:val="id-ID"/>
              </w:rPr>
            </w:pPr>
            <w:r w:rsidRPr="001A727A">
              <w:rPr>
                <w:b/>
                <w:bCs/>
                <w:sz w:val="20"/>
                <w:szCs w:val="20"/>
              </w:rPr>
              <w:t>Percobaan</w:t>
            </w:r>
          </w:p>
        </w:tc>
        <w:tc>
          <w:tcPr>
            <w:tcW w:w="1359" w:type="dxa"/>
            <w:vAlign w:val="center"/>
          </w:tcPr>
          <w:p w14:paraId="29D349B0" w14:textId="77777777" w:rsidR="00824B4A" w:rsidRPr="001A727A" w:rsidRDefault="00824B4A" w:rsidP="00C67B79">
            <w:pPr>
              <w:jc w:val="center"/>
              <w:rPr>
                <w:b/>
                <w:bCs/>
                <w:sz w:val="20"/>
                <w:szCs w:val="20"/>
                <w:lang w:val="id-ID"/>
              </w:rPr>
            </w:pPr>
          </w:p>
        </w:tc>
        <w:tc>
          <w:tcPr>
            <w:tcW w:w="1359" w:type="dxa"/>
            <w:vAlign w:val="center"/>
          </w:tcPr>
          <w:p w14:paraId="29BEA381" w14:textId="5B42C98D" w:rsidR="00824B4A" w:rsidRPr="001A727A" w:rsidRDefault="00824B4A" w:rsidP="00C67B79">
            <w:pPr>
              <w:jc w:val="center"/>
              <w:rPr>
                <w:b/>
                <w:bCs/>
                <w:sz w:val="20"/>
                <w:szCs w:val="20"/>
                <w:lang w:val="id-ID"/>
              </w:rPr>
            </w:pPr>
            <w:r w:rsidRPr="001A727A">
              <w:rPr>
                <w:b/>
                <w:bCs/>
                <w:sz w:val="20"/>
                <w:szCs w:val="20"/>
              </w:rPr>
              <w:t>GPS Smartphone</w:t>
            </w:r>
          </w:p>
        </w:tc>
        <w:tc>
          <w:tcPr>
            <w:tcW w:w="1359" w:type="dxa"/>
            <w:vAlign w:val="center"/>
          </w:tcPr>
          <w:p w14:paraId="1193590B" w14:textId="0EF5FE0C" w:rsidR="00824B4A" w:rsidRPr="001A727A" w:rsidRDefault="00824B4A" w:rsidP="00C67B79">
            <w:pPr>
              <w:jc w:val="center"/>
              <w:rPr>
                <w:b/>
                <w:bCs/>
                <w:sz w:val="20"/>
                <w:szCs w:val="20"/>
                <w:lang w:val="id-ID"/>
              </w:rPr>
            </w:pPr>
            <w:r w:rsidRPr="001A727A">
              <w:rPr>
                <w:b/>
                <w:bCs/>
                <w:sz w:val="20"/>
                <w:szCs w:val="20"/>
              </w:rPr>
              <w:t xml:space="preserve">GPS </w:t>
            </w:r>
            <w:proofErr w:type="spellStart"/>
            <w:r w:rsidRPr="001A727A">
              <w:rPr>
                <w:b/>
                <w:bCs/>
                <w:sz w:val="20"/>
                <w:szCs w:val="20"/>
              </w:rPr>
              <w:t>Ublox</w:t>
            </w:r>
            <w:proofErr w:type="spellEnd"/>
            <w:r w:rsidRPr="001A727A">
              <w:rPr>
                <w:b/>
                <w:bCs/>
                <w:sz w:val="20"/>
                <w:szCs w:val="20"/>
              </w:rPr>
              <w:t xml:space="preserve"> 8m</w:t>
            </w:r>
          </w:p>
        </w:tc>
        <w:tc>
          <w:tcPr>
            <w:tcW w:w="1359" w:type="dxa"/>
            <w:vAlign w:val="center"/>
          </w:tcPr>
          <w:p w14:paraId="5CCBB1EB" w14:textId="249ACE01" w:rsidR="00824B4A" w:rsidRPr="001A727A" w:rsidRDefault="00824B4A" w:rsidP="00C67B79">
            <w:pPr>
              <w:jc w:val="center"/>
              <w:rPr>
                <w:b/>
                <w:bCs/>
                <w:sz w:val="20"/>
                <w:szCs w:val="20"/>
                <w:lang w:val="id-ID"/>
              </w:rPr>
            </w:pPr>
            <w:r w:rsidRPr="001A727A">
              <w:rPr>
                <w:b/>
                <w:bCs/>
                <w:sz w:val="20"/>
                <w:szCs w:val="20"/>
              </w:rPr>
              <w:t>Selisih</w:t>
            </w:r>
          </w:p>
        </w:tc>
      </w:tr>
      <w:tr w:rsidR="00824B4A" w14:paraId="1D639E42" w14:textId="77777777" w:rsidTr="00824B4A">
        <w:trPr>
          <w:jc w:val="center"/>
        </w:trPr>
        <w:tc>
          <w:tcPr>
            <w:tcW w:w="1250" w:type="dxa"/>
            <w:vMerge w:val="restart"/>
            <w:vAlign w:val="center"/>
          </w:tcPr>
          <w:p w14:paraId="28C1632F" w14:textId="77777777" w:rsidR="00824B4A" w:rsidRPr="001A727A" w:rsidRDefault="00824B4A" w:rsidP="00C67B79">
            <w:pPr>
              <w:jc w:val="center"/>
              <w:rPr>
                <w:sz w:val="20"/>
                <w:szCs w:val="20"/>
                <w:lang w:val="id-ID"/>
              </w:rPr>
            </w:pPr>
            <w:r w:rsidRPr="001A727A">
              <w:rPr>
                <w:sz w:val="20"/>
                <w:szCs w:val="20"/>
                <w:lang w:val="id-ID"/>
              </w:rPr>
              <w:t>1</w:t>
            </w:r>
          </w:p>
          <w:p w14:paraId="553A2DF4" w14:textId="30E28FB6" w:rsidR="00824B4A" w:rsidRPr="001A727A" w:rsidRDefault="00824B4A" w:rsidP="00C67B79">
            <w:pPr>
              <w:jc w:val="center"/>
              <w:rPr>
                <w:sz w:val="20"/>
                <w:szCs w:val="20"/>
                <w:lang w:val="id-ID"/>
              </w:rPr>
            </w:pPr>
          </w:p>
        </w:tc>
        <w:tc>
          <w:tcPr>
            <w:tcW w:w="1359" w:type="dxa"/>
          </w:tcPr>
          <w:p w14:paraId="3401D9A9" w14:textId="28ECDB09" w:rsidR="00824B4A" w:rsidRPr="001A727A" w:rsidRDefault="00CC6A8B" w:rsidP="00C67B79">
            <w:pPr>
              <w:rPr>
                <w:sz w:val="20"/>
                <w:szCs w:val="20"/>
                <w:lang w:val="id-ID"/>
              </w:rPr>
            </w:pPr>
            <w:r w:rsidRPr="00CC6A8B">
              <w:rPr>
                <w:i/>
                <w:sz w:val="20"/>
                <w:szCs w:val="20"/>
              </w:rPr>
              <w:t>Latitude</w:t>
            </w:r>
          </w:p>
        </w:tc>
        <w:tc>
          <w:tcPr>
            <w:tcW w:w="1359" w:type="dxa"/>
          </w:tcPr>
          <w:p w14:paraId="4607F113" w14:textId="3664DE89" w:rsidR="00824B4A" w:rsidRPr="001A727A" w:rsidRDefault="00824B4A" w:rsidP="00C67B79">
            <w:pPr>
              <w:rPr>
                <w:sz w:val="20"/>
                <w:szCs w:val="20"/>
                <w:lang w:val="id-ID"/>
              </w:rPr>
            </w:pPr>
            <w:r w:rsidRPr="001A727A">
              <w:rPr>
                <w:sz w:val="20"/>
                <w:szCs w:val="20"/>
              </w:rPr>
              <w:t>-7.884705</w:t>
            </w:r>
          </w:p>
        </w:tc>
        <w:tc>
          <w:tcPr>
            <w:tcW w:w="1359" w:type="dxa"/>
          </w:tcPr>
          <w:p w14:paraId="39B84716" w14:textId="5092CDFA" w:rsidR="00824B4A" w:rsidRPr="001A727A" w:rsidRDefault="00824B4A" w:rsidP="00C67B79">
            <w:pPr>
              <w:rPr>
                <w:sz w:val="20"/>
                <w:szCs w:val="20"/>
                <w:lang w:val="id-ID"/>
              </w:rPr>
            </w:pPr>
            <w:r w:rsidRPr="001A727A">
              <w:rPr>
                <w:sz w:val="20"/>
                <w:szCs w:val="20"/>
              </w:rPr>
              <w:t>-7.884745</w:t>
            </w:r>
          </w:p>
        </w:tc>
        <w:tc>
          <w:tcPr>
            <w:tcW w:w="1359" w:type="dxa"/>
            <w:vMerge w:val="restart"/>
            <w:vAlign w:val="center"/>
          </w:tcPr>
          <w:p w14:paraId="6D8BE105" w14:textId="6A4EB822" w:rsidR="00824B4A" w:rsidRPr="001A727A" w:rsidRDefault="00824B4A" w:rsidP="00C67B79">
            <w:pPr>
              <w:jc w:val="center"/>
              <w:rPr>
                <w:sz w:val="20"/>
                <w:szCs w:val="20"/>
                <w:lang w:val="id-ID"/>
              </w:rPr>
            </w:pPr>
            <w:r w:rsidRPr="001A727A">
              <w:rPr>
                <w:sz w:val="20"/>
                <w:szCs w:val="20"/>
              </w:rPr>
              <w:t>5 meter</w:t>
            </w:r>
          </w:p>
        </w:tc>
      </w:tr>
      <w:tr w:rsidR="00824B4A" w14:paraId="0A13AB9C" w14:textId="77777777" w:rsidTr="00824B4A">
        <w:trPr>
          <w:jc w:val="center"/>
        </w:trPr>
        <w:tc>
          <w:tcPr>
            <w:tcW w:w="1250" w:type="dxa"/>
            <w:vMerge/>
          </w:tcPr>
          <w:p w14:paraId="7A50D2CE" w14:textId="0C620E0B" w:rsidR="00824B4A" w:rsidRPr="001A727A" w:rsidRDefault="00824B4A" w:rsidP="00C67B79">
            <w:pPr>
              <w:jc w:val="center"/>
              <w:rPr>
                <w:sz w:val="20"/>
                <w:szCs w:val="20"/>
                <w:lang w:val="id-ID"/>
              </w:rPr>
            </w:pPr>
          </w:p>
        </w:tc>
        <w:tc>
          <w:tcPr>
            <w:tcW w:w="1359" w:type="dxa"/>
          </w:tcPr>
          <w:p w14:paraId="09B432DC" w14:textId="36F93359" w:rsidR="00824B4A" w:rsidRPr="001A727A" w:rsidRDefault="00CC6A8B" w:rsidP="00C67B79">
            <w:pPr>
              <w:rPr>
                <w:sz w:val="20"/>
                <w:szCs w:val="20"/>
                <w:lang w:val="id-ID"/>
              </w:rPr>
            </w:pPr>
            <w:r w:rsidRPr="00CC6A8B">
              <w:rPr>
                <w:i/>
                <w:sz w:val="20"/>
                <w:szCs w:val="20"/>
              </w:rPr>
              <w:t>Longitude</w:t>
            </w:r>
          </w:p>
        </w:tc>
        <w:tc>
          <w:tcPr>
            <w:tcW w:w="1359" w:type="dxa"/>
          </w:tcPr>
          <w:p w14:paraId="610FC583" w14:textId="7557127C" w:rsidR="00824B4A" w:rsidRPr="001A727A" w:rsidRDefault="00824B4A" w:rsidP="00C67B79">
            <w:pPr>
              <w:rPr>
                <w:sz w:val="20"/>
                <w:szCs w:val="20"/>
                <w:lang w:val="id-ID"/>
              </w:rPr>
            </w:pPr>
            <w:r w:rsidRPr="001A727A">
              <w:rPr>
                <w:sz w:val="20"/>
                <w:szCs w:val="20"/>
              </w:rPr>
              <w:t>112.588304</w:t>
            </w:r>
          </w:p>
        </w:tc>
        <w:tc>
          <w:tcPr>
            <w:tcW w:w="1359" w:type="dxa"/>
          </w:tcPr>
          <w:p w14:paraId="35191725" w14:textId="3E0E1A7A" w:rsidR="00824B4A" w:rsidRPr="001A727A" w:rsidRDefault="00824B4A" w:rsidP="00C67B79">
            <w:pPr>
              <w:rPr>
                <w:sz w:val="20"/>
                <w:szCs w:val="20"/>
                <w:lang w:val="id-ID"/>
              </w:rPr>
            </w:pPr>
            <w:r w:rsidRPr="001A727A">
              <w:rPr>
                <w:sz w:val="20"/>
                <w:szCs w:val="20"/>
              </w:rPr>
              <w:t>112.58828</w:t>
            </w:r>
          </w:p>
        </w:tc>
        <w:tc>
          <w:tcPr>
            <w:tcW w:w="1359" w:type="dxa"/>
            <w:vMerge/>
          </w:tcPr>
          <w:p w14:paraId="1E99B724" w14:textId="77777777" w:rsidR="00824B4A" w:rsidRPr="001A727A" w:rsidRDefault="00824B4A" w:rsidP="00C67B79">
            <w:pPr>
              <w:rPr>
                <w:sz w:val="20"/>
                <w:szCs w:val="20"/>
                <w:lang w:val="id-ID"/>
              </w:rPr>
            </w:pPr>
          </w:p>
        </w:tc>
      </w:tr>
      <w:tr w:rsidR="00824B4A" w14:paraId="4D9907B7" w14:textId="77777777" w:rsidTr="00824B4A">
        <w:trPr>
          <w:jc w:val="center"/>
        </w:trPr>
        <w:tc>
          <w:tcPr>
            <w:tcW w:w="1250" w:type="dxa"/>
            <w:vMerge w:val="restart"/>
          </w:tcPr>
          <w:p w14:paraId="356AC2B2" w14:textId="69DAE5B6" w:rsidR="00824B4A" w:rsidRPr="001A727A" w:rsidRDefault="00824B4A" w:rsidP="00C67B79">
            <w:pPr>
              <w:jc w:val="center"/>
              <w:rPr>
                <w:sz w:val="20"/>
                <w:szCs w:val="20"/>
                <w:lang w:val="id-ID"/>
              </w:rPr>
            </w:pPr>
            <w:r w:rsidRPr="001A727A">
              <w:rPr>
                <w:sz w:val="20"/>
                <w:szCs w:val="20"/>
                <w:lang w:val="id-ID"/>
              </w:rPr>
              <w:t>2</w:t>
            </w:r>
          </w:p>
        </w:tc>
        <w:tc>
          <w:tcPr>
            <w:tcW w:w="1359" w:type="dxa"/>
          </w:tcPr>
          <w:p w14:paraId="5BBBEE5E" w14:textId="6D6195A3" w:rsidR="00824B4A" w:rsidRPr="001A727A" w:rsidRDefault="00CC6A8B" w:rsidP="00C67B79">
            <w:pPr>
              <w:rPr>
                <w:sz w:val="20"/>
                <w:szCs w:val="20"/>
                <w:lang w:val="id-ID"/>
              </w:rPr>
            </w:pPr>
            <w:r w:rsidRPr="00CC6A8B">
              <w:rPr>
                <w:i/>
                <w:sz w:val="20"/>
                <w:szCs w:val="20"/>
              </w:rPr>
              <w:t>Latitude</w:t>
            </w:r>
          </w:p>
        </w:tc>
        <w:tc>
          <w:tcPr>
            <w:tcW w:w="1359" w:type="dxa"/>
          </w:tcPr>
          <w:p w14:paraId="53B485D5" w14:textId="380A5403" w:rsidR="00824B4A" w:rsidRPr="001A727A" w:rsidRDefault="00824B4A" w:rsidP="00C67B79">
            <w:pPr>
              <w:rPr>
                <w:sz w:val="20"/>
                <w:szCs w:val="20"/>
                <w:lang w:val="id-ID"/>
              </w:rPr>
            </w:pPr>
            <w:r w:rsidRPr="001A727A">
              <w:rPr>
                <w:sz w:val="20"/>
                <w:szCs w:val="20"/>
              </w:rPr>
              <w:t>-7.884758</w:t>
            </w:r>
          </w:p>
        </w:tc>
        <w:tc>
          <w:tcPr>
            <w:tcW w:w="1359" w:type="dxa"/>
          </w:tcPr>
          <w:p w14:paraId="4F7F159E" w14:textId="329F9CB0" w:rsidR="00824B4A" w:rsidRPr="001A727A" w:rsidRDefault="00824B4A" w:rsidP="00C67B79">
            <w:pPr>
              <w:rPr>
                <w:sz w:val="20"/>
                <w:szCs w:val="20"/>
                <w:lang w:val="id-ID"/>
              </w:rPr>
            </w:pPr>
            <w:r w:rsidRPr="001A727A">
              <w:rPr>
                <w:sz w:val="20"/>
                <w:szCs w:val="20"/>
              </w:rPr>
              <w:t>-7.884911</w:t>
            </w:r>
          </w:p>
        </w:tc>
        <w:tc>
          <w:tcPr>
            <w:tcW w:w="1359" w:type="dxa"/>
            <w:vMerge w:val="restart"/>
            <w:vAlign w:val="center"/>
          </w:tcPr>
          <w:p w14:paraId="596D350D" w14:textId="6E376D7A" w:rsidR="00824B4A" w:rsidRPr="001A727A" w:rsidRDefault="00824B4A" w:rsidP="00C67B79">
            <w:pPr>
              <w:jc w:val="center"/>
              <w:rPr>
                <w:sz w:val="20"/>
                <w:szCs w:val="20"/>
                <w:lang w:val="id-ID"/>
              </w:rPr>
            </w:pPr>
            <w:r w:rsidRPr="001A727A">
              <w:rPr>
                <w:sz w:val="20"/>
                <w:szCs w:val="20"/>
              </w:rPr>
              <w:t>0.55 meter</w:t>
            </w:r>
          </w:p>
        </w:tc>
      </w:tr>
      <w:tr w:rsidR="00824B4A" w14:paraId="16CC5630" w14:textId="77777777" w:rsidTr="00824B4A">
        <w:trPr>
          <w:jc w:val="center"/>
        </w:trPr>
        <w:tc>
          <w:tcPr>
            <w:tcW w:w="1250" w:type="dxa"/>
            <w:vMerge/>
          </w:tcPr>
          <w:p w14:paraId="20D82736" w14:textId="77777777" w:rsidR="00824B4A" w:rsidRPr="001A727A" w:rsidRDefault="00824B4A" w:rsidP="00C67B79">
            <w:pPr>
              <w:jc w:val="center"/>
              <w:rPr>
                <w:sz w:val="20"/>
                <w:szCs w:val="20"/>
                <w:lang w:val="id-ID"/>
              </w:rPr>
            </w:pPr>
          </w:p>
        </w:tc>
        <w:tc>
          <w:tcPr>
            <w:tcW w:w="1359" w:type="dxa"/>
          </w:tcPr>
          <w:p w14:paraId="1F650502" w14:textId="06941558" w:rsidR="00824B4A" w:rsidRPr="001A727A" w:rsidRDefault="00CC6A8B" w:rsidP="00C67B79">
            <w:pPr>
              <w:rPr>
                <w:sz w:val="20"/>
                <w:szCs w:val="20"/>
              </w:rPr>
            </w:pPr>
            <w:r w:rsidRPr="00CC6A8B">
              <w:rPr>
                <w:i/>
                <w:sz w:val="20"/>
                <w:szCs w:val="20"/>
              </w:rPr>
              <w:t>Longitude</w:t>
            </w:r>
          </w:p>
        </w:tc>
        <w:tc>
          <w:tcPr>
            <w:tcW w:w="1359" w:type="dxa"/>
          </w:tcPr>
          <w:p w14:paraId="017DCEA9" w14:textId="10A8619E" w:rsidR="00824B4A" w:rsidRPr="001A727A" w:rsidRDefault="00824B4A" w:rsidP="00C67B79">
            <w:pPr>
              <w:rPr>
                <w:sz w:val="20"/>
                <w:szCs w:val="20"/>
                <w:lang w:val="id-ID"/>
              </w:rPr>
            </w:pPr>
            <w:r w:rsidRPr="001A727A">
              <w:rPr>
                <w:sz w:val="20"/>
                <w:szCs w:val="20"/>
              </w:rPr>
              <w:t>112.588390</w:t>
            </w:r>
          </w:p>
        </w:tc>
        <w:tc>
          <w:tcPr>
            <w:tcW w:w="1359" w:type="dxa"/>
          </w:tcPr>
          <w:p w14:paraId="526DCDF5" w14:textId="30DC4624" w:rsidR="00824B4A" w:rsidRPr="001A727A" w:rsidRDefault="00824B4A" w:rsidP="00C67B79">
            <w:pPr>
              <w:rPr>
                <w:sz w:val="20"/>
                <w:szCs w:val="20"/>
                <w:lang w:val="id-ID"/>
              </w:rPr>
            </w:pPr>
            <w:r w:rsidRPr="001A727A">
              <w:rPr>
                <w:sz w:val="20"/>
                <w:szCs w:val="20"/>
              </w:rPr>
              <w:t>112.588346</w:t>
            </w:r>
          </w:p>
        </w:tc>
        <w:tc>
          <w:tcPr>
            <w:tcW w:w="1359" w:type="dxa"/>
            <w:vMerge/>
          </w:tcPr>
          <w:p w14:paraId="5983226B" w14:textId="77777777" w:rsidR="00824B4A" w:rsidRPr="001A727A" w:rsidRDefault="00824B4A" w:rsidP="00C67B79">
            <w:pPr>
              <w:rPr>
                <w:sz w:val="20"/>
                <w:szCs w:val="20"/>
                <w:lang w:val="id-ID"/>
              </w:rPr>
            </w:pPr>
          </w:p>
        </w:tc>
      </w:tr>
      <w:tr w:rsidR="00824B4A" w14:paraId="495AE871" w14:textId="77777777" w:rsidTr="00824B4A">
        <w:trPr>
          <w:jc w:val="center"/>
        </w:trPr>
        <w:tc>
          <w:tcPr>
            <w:tcW w:w="1250" w:type="dxa"/>
            <w:vMerge w:val="restart"/>
          </w:tcPr>
          <w:p w14:paraId="5485FE76" w14:textId="4A514876" w:rsidR="00824B4A" w:rsidRPr="001A727A" w:rsidRDefault="00824B4A" w:rsidP="00C67B79">
            <w:pPr>
              <w:jc w:val="center"/>
              <w:rPr>
                <w:sz w:val="20"/>
                <w:szCs w:val="20"/>
                <w:lang w:val="id-ID"/>
              </w:rPr>
            </w:pPr>
            <w:r w:rsidRPr="001A727A">
              <w:rPr>
                <w:sz w:val="20"/>
                <w:szCs w:val="20"/>
                <w:lang w:val="id-ID"/>
              </w:rPr>
              <w:t>3</w:t>
            </w:r>
          </w:p>
        </w:tc>
        <w:tc>
          <w:tcPr>
            <w:tcW w:w="1359" w:type="dxa"/>
          </w:tcPr>
          <w:p w14:paraId="337FE02A" w14:textId="1C1840EA" w:rsidR="00824B4A" w:rsidRPr="001A727A" w:rsidRDefault="00CC6A8B" w:rsidP="00C67B79">
            <w:pPr>
              <w:rPr>
                <w:sz w:val="20"/>
                <w:szCs w:val="20"/>
              </w:rPr>
            </w:pPr>
            <w:r w:rsidRPr="00CC6A8B">
              <w:rPr>
                <w:i/>
                <w:sz w:val="20"/>
                <w:szCs w:val="20"/>
              </w:rPr>
              <w:t>Latitude</w:t>
            </w:r>
          </w:p>
        </w:tc>
        <w:tc>
          <w:tcPr>
            <w:tcW w:w="1359" w:type="dxa"/>
          </w:tcPr>
          <w:p w14:paraId="4BC7894B" w14:textId="7949749D" w:rsidR="00824B4A" w:rsidRPr="001A727A" w:rsidRDefault="00824B4A" w:rsidP="00C67B79">
            <w:pPr>
              <w:rPr>
                <w:sz w:val="20"/>
                <w:szCs w:val="20"/>
              </w:rPr>
            </w:pPr>
            <w:r w:rsidRPr="001A727A">
              <w:rPr>
                <w:sz w:val="20"/>
                <w:szCs w:val="20"/>
              </w:rPr>
              <w:t>-7.8849</w:t>
            </w:r>
          </w:p>
        </w:tc>
        <w:tc>
          <w:tcPr>
            <w:tcW w:w="1359" w:type="dxa"/>
          </w:tcPr>
          <w:p w14:paraId="40EADA83" w14:textId="517B44D2" w:rsidR="00824B4A" w:rsidRPr="001A727A" w:rsidRDefault="00824B4A" w:rsidP="00C67B79">
            <w:pPr>
              <w:rPr>
                <w:sz w:val="20"/>
                <w:szCs w:val="20"/>
              </w:rPr>
            </w:pPr>
            <w:r w:rsidRPr="001A727A">
              <w:rPr>
                <w:sz w:val="20"/>
                <w:szCs w:val="20"/>
              </w:rPr>
              <w:t>-7.884857</w:t>
            </w:r>
          </w:p>
        </w:tc>
        <w:tc>
          <w:tcPr>
            <w:tcW w:w="1359" w:type="dxa"/>
            <w:vMerge w:val="restart"/>
            <w:vAlign w:val="center"/>
          </w:tcPr>
          <w:p w14:paraId="0CCDAC62" w14:textId="6A1378BB" w:rsidR="00824B4A" w:rsidRPr="001A727A" w:rsidRDefault="00824B4A" w:rsidP="00C67B79">
            <w:pPr>
              <w:jc w:val="center"/>
              <w:rPr>
                <w:sz w:val="20"/>
                <w:szCs w:val="20"/>
                <w:lang w:val="id-ID"/>
              </w:rPr>
            </w:pPr>
            <w:r w:rsidRPr="001A727A">
              <w:rPr>
                <w:sz w:val="20"/>
                <w:szCs w:val="20"/>
              </w:rPr>
              <w:t>8.5 meter</w:t>
            </w:r>
          </w:p>
        </w:tc>
      </w:tr>
      <w:tr w:rsidR="00824B4A" w14:paraId="165241E7" w14:textId="77777777" w:rsidTr="00824B4A">
        <w:trPr>
          <w:jc w:val="center"/>
        </w:trPr>
        <w:tc>
          <w:tcPr>
            <w:tcW w:w="1250" w:type="dxa"/>
            <w:vMerge/>
          </w:tcPr>
          <w:p w14:paraId="1978E482" w14:textId="77777777" w:rsidR="00824B4A" w:rsidRPr="001A727A" w:rsidRDefault="00824B4A" w:rsidP="00C67B79">
            <w:pPr>
              <w:jc w:val="center"/>
              <w:rPr>
                <w:sz w:val="20"/>
                <w:szCs w:val="20"/>
                <w:lang w:val="id-ID"/>
              </w:rPr>
            </w:pPr>
          </w:p>
        </w:tc>
        <w:tc>
          <w:tcPr>
            <w:tcW w:w="1359" w:type="dxa"/>
          </w:tcPr>
          <w:p w14:paraId="4DE3156F" w14:textId="7319C54D" w:rsidR="00824B4A" w:rsidRPr="001A727A" w:rsidRDefault="00CC6A8B" w:rsidP="00C67B79">
            <w:pPr>
              <w:rPr>
                <w:sz w:val="20"/>
                <w:szCs w:val="20"/>
              </w:rPr>
            </w:pPr>
            <w:r w:rsidRPr="00CC6A8B">
              <w:rPr>
                <w:i/>
                <w:sz w:val="20"/>
                <w:szCs w:val="20"/>
              </w:rPr>
              <w:t>Longitude</w:t>
            </w:r>
          </w:p>
        </w:tc>
        <w:tc>
          <w:tcPr>
            <w:tcW w:w="1359" w:type="dxa"/>
          </w:tcPr>
          <w:p w14:paraId="1BBA24BC" w14:textId="5E43F263" w:rsidR="00824B4A" w:rsidRPr="001A727A" w:rsidRDefault="00824B4A" w:rsidP="00C67B79">
            <w:pPr>
              <w:rPr>
                <w:sz w:val="20"/>
                <w:szCs w:val="20"/>
              </w:rPr>
            </w:pPr>
            <w:r w:rsidRPr="001A727A">
              <w:rPr>
                <w:sz w:val="20"/>
                <w:szCs w:val="20"/>
              </w:rPr>
              <w:t>112.5883</w:t>
            </w:r>
          </w:p>
        </w:tc>
        <w:tc>
          <w:tcPr>
            <w:tcW w:w="1359" w:type="dxa"/>
          </w:tcPr>
          <w:p w14:paraId="4F1FF8DE" w14:textId="417216DB" w:rsidR="00824B4A" w:rsidRPr="001A727A" w:rsidRDefault="00824B4A" w:rsidP="00C67B79">
            <w:pPr>
              <w:rPr>
                <w:sz w:val="20"/>
                <w:szCs w:val="20"/>
              </w:rPr>
            </w:pPr>
            <w:r w:rsidRPr="001A727A">
              <w:rPr>
                <w:sz w:val="20"/>
                <w:szCs w:val="20"/>
              </w:rPr>
              <w:t>112.588364</w:t>
            </w:r>
          </w:p>
        </w:tc>
        <w:tc>
          <w:tcPr>
            <w:tcW w:w="1359" w:type="dxa"/>
            <w:vMerge/>
          </w:tcPr>
          <w:p w14:paraId="189B3BCF" w14:textId="77777777" w:rsidR="00824B4A" w:rsidRPr="001A727A" w:rsidRDefault="00824B4A" w:rsidP="00C67B79">
            <w:pPr>
              <w:rPr>
                <w:sz w:val="20"/>
                <w:szCs w:val="20"/>
                <w:lang w:val="id-ID"/>
              </w:rPr>
            </w:pPr>
          </w:p>
        </w:tc>
      </w:tr>
      <w:tr w:rsidR="003C7795" w14:paraId="0BCB6C1B" w14:textId="77777777" w:rsidTr="003C7795">
        <w:trPr>
          <w:jc w:val="center"/>
        </w:trPr>
        <w:tc>
          <w:tcPr>
            <w:tcW w:w="1250" w:type="dxa"/>
            <w:vMerge w:val="restart"/>
          </w:tcPr>
          <w:p w14:paraId="5CA17E7A" w14:textId="2B55B7E7" w:rsidR="003C7795" w:rsidRPr="001A727A" w:rsidRDefault="003C7795" w:rsidP="00C67B79">
            <w:pPr>
              <w:jc w:val="center"/>
              <w:rPr>
                <w:sz w:val="20"/>
                <w:szCs w:val="20"/>
                <w:lang w:val="id-ID"/>
              </w:rPr>
            </w:pPr>
            <w:r w:rsidRPr="001A727A">
              <w:rPr>
                <w:sz w:val="20"/>
                <w:szCs w:val="20"/>
                <w:lang w:val="id-ID"/>
              </w:rPr>
              <w:t>4</w:t>
            </w:r>
          </w:p>
        </w:tc>
        <w:tc>
          <w:tcPr>
            <w:tcW w:w="1359" w:type="dxa"/>
          </w:tcPr>
          <w:p w14:paraId="3A7DF3EC" w14:textId="4CE98C08" w:rsidR="003C7795" w:rsidRPr="001A727A" w:rsidRDefault="00CC6A8B" w:rsidP="00C67B79">
            <w:pPr>
              <w:rPr>
                <w:sz w:val="20"/>
                <w:szCs w:val="20"/>
              </w:rPr>
            </w:pPr>
            <w:r w:rsidRPr="00CC6A8B">
              <w:rPr>
                <w:i/>
                <w:sz w:val="20"/>
                <w:szCs w:val="20"/>
              </w:rPr>
              <w:t>Latitude</w:t>
            </w:r>
          </w:p>
        </w:tc>
        <w:tc>
          <w:tcPr>
            <w:tcW w:w="1359" w:type="dxa"/>
          </w:tcPr>
          <w:p w14:paraId="0D038A44" w14:textId="3AADC448" w:rsidR="003C7795" w:rsidRPr="001A727A" w:rsidRDefault="003C7795" w:rsidP="00C67B79">
            <w:pPr>
              <w:rPr>
                <w:sz w:val="20"/>
                <w:szCs w:val="20"/>
              </w:rPr>
            </w:pPr>
            <w:r w:rsidRPr="001A727A">
              <w:rPr>
                <w:sz w:val="20"/>
                <w:szCs w:val="20"/>
              </w:rPr>
              <w:t>-7.88479</w:t>
            </w:r>
          </w:p>
        </w:tc>
        <w:tc>
          <w:tcPr>
            <w:tcW w:w="1359" w:type="dxa"/>
          </w:tcPr>
          <w:p w14:paraId="5BDC0AE6" w14:textId="2C4D6A29" w:rsidR="003C7795" w:rsidRPr="001A727A" w:rsidRDefault="003C7795" w:rsidP="00C67B79">
            <w:pPr>
              <w:rPr>
                <w:sz w:val="20"/>
                <w:szCs w:val="20"/>
              </w:rPr>
            </w:pPr>
            <w:r w:rsidRPr="001A727A">
              <w:rPr>
                <w:sz w:val="20"/>
                <w:szCs w:val="20"/>
              </w:rPr>
              <w:t>-7.884833</w:t>
            </w:r>
          </w:p>
        </w:tc>
        <w:tc>
          <w:tcPr>
            <w:tcW w:w="1359" w:type="dxa"/>
            <w:vMerge w:val="restart"/>
            <w:vAlign w:val="center"/>
          </w:tcPr>
          <w:p w14:paraId="239AFC3D" w14:textId="316FBCDF" w:rsidR="003C7795" w:rsidRPr="001A727A" w:rsidRDefault="003C7795" w:rsidP="00C67B79">
            <w:pPr>
              <w:jc w:val="center"/>
              <w:rPr>
                <w:sz w:val="20"/>
                <w:szCs w:val="20"/>
                <w:lang w:val="id-ID"/>
              </w:rPr>
            </w:pPr>
            <w:r w:rsidRPr="001A727A">
              <w:rPr>
                <w:sz w:val="20"/>
                <w:szCs w:val="20"/>
              </w:rPr>
              <w:t>9 meter</w:t>
            </w:r>
          </w:p>
        </w:tc>
      </w:tr>
      <w:tr w:rsidR="003C7795" w14:paraId="1ED69517" w14:textId="77777777" w:rsidTr="00824B4A">
        <w:trPr>
          <w:jc w:val="center"/>
        </w:trPr>
        <w:tc>
          <w:tcPr>
            <w:tcW w:w="1250" w:type="dxa"/>
            <w:vMerge/>
          </w:tcPr>
          <w:p w14:paraId="7DC26E81" w14:textId="77777777" w:rsidR="003C7795" w:rsidRPr="001A727A" w:rsidRDefault="003C7795" w:rsidP="00C67B79">
            <w:pPr>
              <w:jc w:val="center"/>
              <w:rPr>
                <w:sz w:val="20"/>
                <w:szCs w:val="20"/>
                <w:lang w:val="id-ID"/>
              </w:rPr>
            </w:pPr>
          </w:p>
        </w:tc>
        <w:tc>
          <w:tcPr>
            <w:tcW w:w="1359" w:type="dxa"/>
          </w:tcPr>
          <w:p w14:paraId="27164B4B" w14:textId="752401C0" w:rsidR="003C7795" w:rsidRPr="001A727A" w:rsidRDefault="00CC6A8B" w:rsidP="00C67B79">
            <w:pPr>
              <w:rPr>
                <w:sz w:val="20"/>
                <w:szCs w:val="20"/>
              </w:rPr>
            </w:pPr>
            <w:r w:rsidRPr="00CC6A8B">
              <w:rPr>
                <w:i/>
                <w:sz w:val="20"/>
                <w:szCs w:val="20"/>
              </w:rPr>
              <w:t>Longitude</w:t>
            </w:r>
          </w:p>
        </w:tc>
        <w:tc>
          <w:tcPr>
            <w:tcW w:w="1359" w:type="dxa"/>
          </w:tcPr>
          <w:p w14:paraId="1D533C9D" w14:textId="06652269" w:rsidR="003C7795" w:rsidRPr="001A727A" w:rsidRDefault="003C7795" w:rsidP="00C67B79">
            <w:pPr>
              <w:rPr>
                <w:sz w:val="20"/>
                <w:szCs w:val="20"/>
              </w:rPr>
            </w:pPr>
            <w:r w:rsidRPr="001A727A">
              <w:rPr>
                <w:sz w:val="20"/>
                <w:szCs w:val="20"/>
              </w:rPr>
              <w:t>112.5883</w:t>
            </w:r>
          </w:p>
        </w:tc>
        <w:tc>
          <w:tcPr>
            <w:tcW w:w="1359" w:type="dxa"/>
          </w:tcPr>
          <w:p w14:paraId="1D4907A3" w14:textId="0AB14635" w:rsidR="003C7795" w:rsidRPr="001A727A" w:rsidRDefault="003C7795" w:rsidP="00C67B79">
            <w:pPr>
              <w:rPr>
                <w:sz w:val="20"/>
                <w:szCs w:val="20"/>
              </w:rPr>
            </w:pPr>
            <w:r w:rsidRPr="001A727A">
              <w:rPr>
                <w:sz w:val="20"/>
                <w:szCs w:val="20"/>
              </w:rPr>
              <w:t>112.588371</w:t>
            </w:r>
          </w:p>
        </w:tc>
        <w:tc>
          <w:tcPr>
            <w:tcW w:w="1359" w:type="dxa"/>
            <w:vMerge/>
          </w:tcPr>
          <w:p w14:paraId="15B6BF53" w14:textId="77777777" w:rsidR="003C7795" w:rsidRPr="001A727A" w:rsidRDefault="003C7795" w:rsidP="00C67B79">
            <w:pPr>
              <w:rPr>
                <w:sz w:val="20"/>
                <w:szCs w:val="20"/>
                <w:lang w:val="id-ID"/>
              </w:rPr>
            </w:pPr>
          </w:p>
        </w:tc>
      </w:tr>
      <w:tr w:rsidR="003C7795" w14:paraId="3F58ACFF" w14:textId="77777777" w:rsidTr="003C7795">
        <w:trPr>
          <w:jc w:val="center"/>
        </w:trPr>
        <w:tc>
          <w:tcPr>
            <w:tcW w:w="1250" w:type="dxa"/>
            <w:vMerge w:val="restart"/>
            <w:vAlign w:val="center"/>
          </w:tcPr>
          <w:p w14:paraId="2CF911C2" w14:textId="379A632C" w:rsidR="003C7795" w:rsidRPr="001A727A" w:rsidRDefault="003C7795" w:rsidP="00C67B79">
            <w:pPr>
              <w:jc w:val="center"/>
              <w:rPr>
                <w:sz w:val="20"/>
                <w:szCs w:val="20"/>
                <w:lang w:val="id-ID"/>
              </w:rPr>
            </w:pPr>
            <w:r w:rsidRPr="001A727A">
              <w:rPr>
                <w:sz w:val="20"/>
                <w:szCs w:val="20"/>
                <w:lang w:val="id-ID"/>
              </w:rPr>
              <w:t>5</w:t>
            </w:r>
          </w:p>
        </w:tc>
        <w:tc>
          <w:tcPr>
            <w:tcW w:w="1359" w:type="dxa"/>
          </w:tcPr>
          <w:p w14:paraId="6A2B1411" w14:textId="49FA4B38" w:rsidR="003C7795" w:rsidRPr="001A727A" w:rsidRDefault="00CC6A8B" w:rsidP="00C67B79">
            <w:pPr>
              <w:rPr>
                <w:sz w:val="20"/>
                <w:szCs w:val="20"/>
              </w:rPr>
            </w:pPr>
            <w:r w:rsidRPr="00CC6A8B">
              <w:rPr>
                <w:i/>
                <w:sz w:val="20"/>
                <w:szCs w:val="20"/>
              </w:rPr>
              <w:t>Latitude</w:t>
            </w:r>
          </w:p>
        </w:tc>
        <w:tc>
          <w:tcPr>
            <w:tcW w:w="1359" w:type="dxa"/>
          </w:tcPr>
          <w:p w14:paraId="11ADD327" w14:textId="112E07B0" w:rsidR="003C7795" w:rsidRPr="001A727A" w:rsidRDefault="003C7795" w:rsidP="00C67B79">
            <w:pPr>
              <w:rPr>
                <w:sz w:val="20"/>
                <w:szCs w:val="20"/>
              </w:rPr>
            </w:pPr>
            <w:r w:rsidRPr="001A727A">
              <w:rPr>
                <w:sz w:val="20"/>
                <w:szCs w:val="20"/>
              </w:rPr>
              <w:t>-7.8848</w:t>
            </w:r>
          </w:p>
        </w:tc>
        <w:tc>
          <w:tcPr>
            <w:tcW w:w="1359" w:type="dxa"/>
          </w:tcPr>
          <w:p w14:paraId="548A4620" w14:textId="2F13E3B8" w:rsidR="003C7795" w:rsidRPr="001A727A" w:rsidRDefault="003C7795" w:rsidP="00C67B79">
            <w:pPr>
              <w:rPr>
                <w:sz w:val="20"/>
                <w:szCs w:val="20"/>
              </w:rPr>
            </w:pPr>
            <w:r w:rsidRPr="001A727A">
              <w:rPr>
                <w:sz w:val="20"/>
                <w:szCs w:val="20"/>
              </w:rPr>
              <w:t>-7.884874</w:t>
            </w:r>
          </w:p>
        </w:tc>
        <w:tc>
          <w:tcPr>
            <w:tcW w:w="1359" w:type="dxa"/>
            <w:vMerge w:val="restart"/>
            <w:vAlign w:val="center"/>
          </w:tcPr>
          <w:p w14:paraId="57B113FD" w14:textId="7F834CBD" w:rsidR="003C7795" w:rsidRPr="001A727A" w:rsidRDefault="003C7795" w:rsidP="00C67B79">
            <w:pPr>
              <w:jc w:val="center"/>
              <w:rPr>
                <w:sz w:val="20"/>
                <w:szCs w:val="20"/>
                <w:lang w:val="id-ID"/>
              </w:rPr>
            </w:pPr>
            <w:r w:rsidRPr="001A727A">
              <w:rPr>
                <w:sz w:val="20"/>
                <w:szCs w:val="20"/>
              </w:rPr>
              <w:t>0.8 meter</w:t>
            </w:r>
          </w:p>
        </w:tc>
      </w:tr>
      <w:tr w:rsidR="003C7795" w14:paraId="3AB9CF0E" w14:textId="77777777" w:rsidTr="00824B4A">
        <w:trPr>
          <w:jc w:val="center"/>
        </w:trPr>
        <w:tc>
          <w:tcPr>
            <w:tcW w:w="1250" w:type="dxa"/>
            <w:vMerge/>
          </w:tcPr>
          <w:p w14:paraId="08691982" w14:textId="77777777" w:rsidR="003C7795" w:rsidRPr="001A727A" w:rsidRDefault="003C7795" w:rsidP="00C67B79">
            <w:pPr>
              <w:jc w:val="center"/>
              <w:rPr>
                <w:sz w:val="20"/>
                <w:szCs w:val="20"/>
                <w:lang w:val="id-ID"/>
              </w:rPr>
            </w:pPr>
          </w:p>
        </w:tc>
        <w:tc>
          <w:tcPr>
            <w:tcW w:w="1359" w:type="dxa"/>
          </w:tcPr>
          <w:p w14:paraId="430433BE" w14:textId="79615F2D" w:rsidR="003C7795" w:rsidRPr="001A727A" w:rsidRDefault="00CC6A8B" w:rsidP="00C67B79">
            <w:pPr>
              <w:rPr>
                <w:sz w:val="20"/>
                <w:szCs w:val="20"/>
              </w:rPr>
            </w:pPr>
            <w:r w:rsidRPr="00CC6A8B">
              <w:rPr>
                <w:i/>
                <w:sz w:val="20"/>
                <w:szCs w:val="20"/>
              </w:rPr>
              <w:t>Longitude</w:t>
            </w:r>
          </w:p>
        </w:tc>
        <w:tc>
          <w:tcPr>
            <w:tcW w:w="1359" w:type="dxa"/>
          </w:tcPr>
          <w:p w14:paraId="1341DD9D" w14:textId="5D4E7CFD" w:rsidR="003C7795" w:rsidRPr="001A727A" w:rsidRDefault="003C7795" w:rsidP="00C67B79">
            <w:pPr>
              <w:rPr>
                <w:sz w:val="20"/>
                <w:szCs w:val="20"/>
              </w:rPr>
            </w:pPr>
            <w:r w:rsidRPr="001A727A">
              <w:rPr>
                <w:sz w:val="20"/>
                <w:szCs w:val="20"/>
              </w:rPr>
              <w:t>112.5883</w:t>
            </w:r>
          </w:p>
        </w:tc>
        <w:tc>
          <w:tcPr>
            <w:tcW w:w="1359" w:type="dxa"/>
          </w:tcPr>
          <w:p w14:paraId="60DF7E7D" w14:textId="30983342" w:rsidR="003C7795" w:rsidRPr="001A727A" w:rsidRDefault="003C7795" w:rsidP="00C67B79">
            <w:pPr>
              <w:rPr>
                <w:sz w:val="20"/>
                <w:szCs w:val="20"/>
              </w:rPr>
            </w:pPr>
            <w:r w:rsidRPr="001A727A">
              <w:rPr>
                <w:sz w:val="20"/>
                <w:szCs w:val="20"/>
              </w:rPr>
              <w:t>112.588371</w:t>
            </w:r>
          </w:p>
        </w:tc>
        <w:tc>
          <w:tcPr>
            <w:tcW w:w="1359" w:type="dxa"/>
            <w:vMerge/>
          </w:tcPr>
          <w:p w14:paraId="790472EC" w14:textId="77777777" w:rsidR="003C7795" w:rsidRPr="001A727A" w:rsidRDefault="003C7795" w:rsidP="00C67B79">
            <w:pPr>
              <w:rPr>
                <w:sz w:val="20"/>
                <w:szCs w:val="20"/>
                <w:lang w:val="id-ID"/>
              </w:rPr>
            </w:pPr>
          </w:p>
        </w:tc>
      </w:tr>
      <w:tr w:rsidR="003C7795" w14:paraId="5ACC585B" w14:textId="77777777" w:rsidTr="003C7795">
        <w:trPr>
          <w:jc w:val="center"/>
        </w:trPr>
        <w:tc>
          <w:tcPr>
            <w:tcW w:w="1250" w:type="dxa"/>
            <w:vMerge w:val="restart"/>
          </w:tcPr>
          <w:p w14:paraId="6FD03DB0" w14:textId="6C6684DB" w:rsidR="003C7795" w:rsidRPr="001A727A" w:rsidRDefault="003C7795" w:rsidP="00C67B79">
            <w:pPr>
              <w:jc w:val="center"/>
              <w:rPr>
                <w:sz w:val="20"/>
                <w:szCs w:val="20"/>
                <w:lang w:val="id-ID"/>
              </w:rPr>
            </w:pPr>
            <w:r w:rsidRPr="001A727A">
              <w:rPr>
                <w:sz w:val="20"/>
                <w:szCs w:val="20"/>
                <w:lang w:val="id-ID"/>
              </w:rPr>
              <w:t>6</w:t>
            </w:r>
          </w:p>
        </w:tc>
        <w:tc>
          <w:tcPr>
            <w:tcW w:w="1359" w:type="dxa"/>
          </w:tcPr>
          <w:p w14:paraId="22DB7463" w14:textId="6FBA8506" w:rsidR="003C7795" w:rsidRPr="001A727A" w:rsidRDefault="00CC6A8B" w:rsidP="00C67B79">
            <w:pPr>
              <w:rPr>
                <w:sz w:val="20"/>
                <w:szCs w:val="20"/>
              </w:rPr>
            </w:pPr>
            <w:r w:rsidRPr="00CC6A8B">
              <w:rPr>
                <w:i/>
                <w:sz w:val="20"/>
                <w:szCs w:val="20"/>
              </w:rPr>
              <w:t>Latitude</w:t>
            </w:r>
          </w:p>
        </w:tc>
        <w:tc>
          <w:tcPr>
            <w:tcW w:w="1359" w:type="dxa"/>
          </w:tcPr>
          <w:p w14:paraId="580CBFB9" w14:textId="6FA6A44F" w:rsidR="003C7795" w:rsidRPr="001A727A" w:rsidRDefault="003C7795" w:rsidP="00C67B79">
            <w:pPr>
              <w:rPr>
                <w:sz w:val="20"/>
                <w:szCs w:val="20"/>
              </w:rPr>
            </w:pPr>
            <w:r w:rsidRPr="001A727A">
              <w:rPr>
                <w:sz w:val="20"/>
                <w:szCs w:val="20"/>
              </w:rPr>
              <w:t>-7.8848</w:t>
            </w:r>
          </w:p>
        </w:tc>
        <w:tc>
          <w:tcPr>
            <w:tcW w:w="1359" w:type="dxa"/>
          </w:tcPr>
          <w:p w14:paraId="7C23FA2A" w14:textId="06FD84E7" w:rsidR="003C7795" w:rsidRPr="001A727A" w:rsidRDefault="003C7795" w:rsidP="00C67B79">
            <w:pPr>
              <w:rPr>
                <w:sz w:val="20"/>
                <w:szCs w:val="20"/>
              </w:rPr>
            </w:pPr>
            <w:r w:rsidRPr="001A727A">
              <w:rPr>
                <w:sz w:val="20"/>
                <w:szCs w:val="20"/>
              </w:rPr>
              <w:t>-7.884932</w:t>
            </w:r>
          </w:p>
        </w:tc>
        <w:tc>
          <w:tcPr>
            <w:tcW w:w="1359" w:type="dxa"/>
            <w:vMerge w:val="restart"/>
            <w:vAlign w:val="center"/>
          </w:tcPr>
          <w:p w14:paraId="0B4114EC" w14:textId="45A2EF2C" w:rsidR="003C7795" w:rsidRPr="001A727A" w:rsidRDefault="003C7795" w:rsidP="00C67B79">
            <w:pPr>
              <w:jc w:val="center"/>
              <w:rPr>
                <w:sz w:val="20"/>
                <w:szCs w:val="20"/>
                <w:lang w:val="id-ID"/>
              </w:rPr>
            </w:pPr>
            <w:r w:rsidRPr="001A727A">
              <w:rPr>
                <w:sz w:val="20"/>
                <w:szCs w:val="20"/>
              </w:rPr>
              <w:t>1.2 meter</w:t>
            </w:r>
          </w:p>
        </w:tc>
      </w:tr>
      <w:tr w:rsidR="003C7795" w14:paraId="3862C021" w14:textId="77777777" w:rsidTr="00824B4A">
        <w:trPr>
          <w:jc w:val="center"/>
        </w:trPr>
        <w:tc>
          <w:tcPr>
            <w:tcW w:w="1250" w:type="dxa"/>
            <w:vMerge/>
          </w:tcPr>
          <w:p w14:paraId="73320AF9" w14:textId="77777777" w:rsidR="003C7795" w:rsidRPr="001A727A" w:rsidRDefault="003C7795" w:rsidP="00C67B79">
            <w:pPr>
              <w:jc w:val="center"/>
              <w:rPr>
                <w:sz w:val="20"/>
                <w:szCs w:val="20"/>
                <w:lang w:val="id-ID"/>
              </w:rPr>
            </w:pPr>
          </w:p>
        </w:tc>
        <w:tc>
          <w:tcPr>
            <w:tcW w:w="1359" w:type="dxa"/>
          </w:tcPr>
          <w:p w14:paraId="61DBE1CC" w14:textId="6ED6D56D" w:rsidR="003C7795" w:rsidRPr="001A727A" w:rsidRDefault="00CC6A8B" w:rsidP="00C67B79">
            <w:pPr>
              <w:rPr>
                <w:sz w:val="20"/>
                <w:szCs w:val="20"/>
              </w:rPr>
            </w:pPr>
            <w:r w:rsidRPr="00CC6A8B">
              <w:rPr>
                <w:i/>
                <w:sz w:val="20"/>
                <w:szCs w:val="20"/>
              </w:rPr>
              <w:t>Longitude</w:t>
            </w:r>
          </w:p>
        </w:tc>
        <w:tc>
          <w:tcPr>
            <w:tcW w:w="1359" w:type="dxa"/>
          </w:tcPr>
          <w:p w14:paraId="4B724C50" w14:textId="589EFC68" w:rsidR="003C7795" w:rsidRPr="001A727A" w:rsidRDefault="003C7795" w:rsidP="00C67B79">
            <w:pPr>
              <w:rPr>
                <w:sz w:val="20"/>
                <w:szCs w:val="20"/>
              </w:rPr>
            </w:pPr>
            <w:r w:rsidRPr="001A727A">
              <w:rPr>
                <w:sz w:val="20"/>
                <w:szCs w:val="20"/>
              </w:rPr>
              <w:t>112.58835</w:t>
            </w:r>
          </w:p>
        </w:tc>
        <w:tc>
          <w:tcPr>
            <w:tcW w:w="1359" w:type="dxa"/>
          </w:tcPr>
          <w:p w14:paraId="7AE686E7" w14:textId="240557D1" w:rsidR="003C7795" w:rsidRPr="001A727A" w:rsidRDefault="003C7795" w:rsidP="00C67B79">
            <w:pPr>
              <w:rPr>
                <w:sz w:val="20"/>
                <w:szCs w:val="20"/>
              </w:rPr>
            </w:pPr>
            <w:r w:rsidRPr="001A727A">
              <w:rPr>
                <w:sz w:val="20"/>
                <w:szCs w:val="20"/>
              </w:rPr>
              <w:t>112.58831</w:t>
            </w:r>
          </w:p>
        </w:tc>
        <w:tc>
          <w:tcPr>
            <w:tcW w:w="1359" w:type="dxa"/>
            <w:vMerge/>
          </w:tcPr>
          <w:p w14:paraId="78D2570F" w14:textId="77777777" w:rsidR="003C7795" w:rsidRPr="001A727A" w:rsidRDefault="003C7795" w:rsidP="00C67B79">
            <w:pPr>
              <w:rPr>
                <w:sz w:val="20"/>
                <w:szCs w:val="20"/>
                <w:lang w:val="id-ID"/>
              </w:rPr>
            </w:pPr>
          </w:p>
        </w:tc>
      </w:tr>
      <w:tr w:rsidR="001A727A" w14:paraId="0B791160" w14:textId="77777777" w:rsidTr="001A727A">
        <w:trPr>
          <w:jc w:val="center"/>
        </w:trPr>
        <w:tc>
          <w:tcPr>
            <w:tcW w:w="1250" w:type="dxa"/>
            <w:vMerge w:val="restart"/>
            <w:vAlign w:val="center"/>
          </w:tcPr>
          <w:p w14:paraId="3A625EFE" w14:textId="5846ED4A" w:rsidR="001A727A" w:rsidRPr="001A727A" w:rsidRDefault="001A727A" w:rsidP="00C67B79">
            <w:pPr>
              <w:jc w:val="center"/>
              <w:rPr>
                <w:sz w:val="20"/>
                <w:szCs w:val="20"/>
                <w:lang w:val="id-ID"/>
              </w:rPr>
            </w:pPr>
            <w:r w:rsidRPr="001A727A">
              <w:rPr>
                <w:sz w:val="20"/>
                <w:szCs w:val="20"/>
                <w:lang w:val="id-ID"/>
              </w:rPr>
              <w:t>7</w:t>
            </w:r>
          </w:p>
        </w:tc>
        <w:tc>
          <w:tcPr>
            <w:tcW w:w="1359" w:type="dxa"/>
          </w:tcPr>
          <w:p w14:paraId="6AE31056" w14:textId="26D8A8F8" w:rsidR="001A727A" w:rsidRPr="001A727A" w:rsidRDefault="00CC6A8B" w:rsidP="00C67B79">
            <w:pPr>
              <w:rPr>
                <w:sz w:val="20"/>
                <w:szCs w:val="20"/>
              </w:rPr>
            </w:pPr>
            <w:r w:rsidRPr="00CC6A8B">
              <w:rPr>
                <w:i/>
                <w:sz w:val="20"/>
                <w:szCs w:val="20"/>
              </w:rPr>
              <w:t>Latitude</w:t>
            </w:r>
          </w:p>
        </w:tc>
        <w:tc>
          <w:tcPr>
            <w:tcW w:w="1359" w:type="dxa"/>
          </w:tcPr>
          <w:p w14:paraId="23F699D2" w14:textId="4AC67CEF" w:rsidR="001A727A" w:rsidRPr="001A727A" w:rsidRDefault="001A727A" w:rsidP="00C67B79">
            <w:pPr>
              <w:rPr>
                <w:sz w:val="20"/>
                <w:szCs w:val="20"/>
              </w:rPr>
            </w:pPr>
            <w:r w:rsidRPr="001A727A">
              <w:rPr>
                <w:sz w:val="20"/>
                <w:szCs w:val="20"/>
              </w:rPr>
              <w:t>-7.8857</w:t>
            </w:r>
          </w:p>
        </w:tc>
        <w:tc>
          <w:tcPr>
            <w:tcW w:w="1359" w:type="dxa"/>
          </w:tcPr>
          <w:p w14:paraId="4677DA64" w14:textId="6B31D51F" w:rsidR="001A727A" w:rsidRPr="001A727A" w:rsidRDefault="001A727A" w:rsidP="00C67B79">
            <w:pPr>
              <w:rPr>
                <w:sz w:val="20"/>
                <w:szCs w:val="20"/>
              </w:rPr>
            </w:pPr>
            <w:r w:rsidRPr="001A727A">
              <w:rPr>
                <w:sz w:val="20"/>
                <w:szCs w:val="20"/>
              </w:rPr>
              <w:t>-7.885932</w:t>
            </w:r>
          </w:p>
        </w:tc>
        <w:tc>
          <w:tcPr>
            <w:tcW w:w="1359" w:type="dxa"/>
            <w:vMerge w:val="restart"/>
            <w:vAlign w:val="center"/>
          </w:tcPr>
          <w:p w14:paraId="7F0204A4" w14:textId="66F83114" w:rsidR="001A727A" w:rsidRPr="001A727A" w:rsidRDefault="001A727A" w:rsidP="00C67B79">
            <w:pPr>
              <w:jc w:val="center"/>
              <w:rPr>
                <w:sz w:val="20"/>
                <w:szCs w:val="20"/>
                <w:lang w:val="id-ID"/>
              </w:rPr>
            </w:pPr>
            <w:r w:rsidRPr="001A727A">
              <w:rPr>
                <w:sz w:val="20"/>
                <w:szCs w:val="20"/>
              </w:rPr>
              <w:t>2.3 meter</w:t>
            </w:r>
          </w:p>
        </w:tc>
      </w:tr>
      <w:tr w:rsidR="001A727A" w14:paraId="421C4CE0" w14:textId="77777777" w:rsidTr="00824B4A">
        <w:trPr>
          <w:jc w:val="center"/>
        </w:trPr>
        <w:tc>
          <w:tcPr>
            <w:tcW w:w="1250" w:type="dxa"/>
            <w:vMerge/>
          </w:tcPr>
          <w:p w14:paraId="5EA5A174" w14:textId="77777777" w:rsidR="001A727A" w:rsidRPr="001A727A" w:rsidRDefault="001A727A" w:rsidP="00C67B79">
            <w:pPr>
              <w:jc w:val="center"/>
              <w:rPr>
                <w:sz w:val="20"/>
                <w:szCs w:val="20"/>
                <w:lang w:val="id-ID"/>
              </w:rPr>
            </w:pPr>
          </w:p>
        </w:tc>
        <w:tc>
          <w:tcPr>
            <w:tcW w:w="1359" w:type="dxa"/>
          </w:tcPr>
          <w:p w14:paraId="132FBF20" w14:textId="59CD65E9" w:rsidR="001A727A" w:rsidRPr="001A727A" w:rsidRDefault="00CC6A8B" w:rsidP="00C67B79">
            <w:pPr>
              <w:rPr>
                <w:sz w:val="20"/>
                <w:szCs w:val="20"/>
              </w:rPr>
            </w:pPr>
            <w:r w:rsidRPr="00CC6A8B">
              <w:rPr>
                <w:i/>
                <w:sz w:val="20"/>
                <w:szCs w:val="20"/>
              </w:rPr>
              <w:t>Longitude</w:t>
            </w:r>
          </w:p>
        </w:tc>
        <w:tc>
          <w:tcPr>
            <w:tcW w:w="1359" w:type="dxa"/>
          </w:tcPr>
          <w:p w14:paraId="29C3FC41" w14:textId="3F3F0413" w:rsidR="001A727A" w:rsidRPr="001A727A" w:rsidRDefault="001A727A" w:rsidP="00C67B79">
            <w:pPr>
              <w:rPr>
                <w:sz w:val="20"/>
                <w:szCs w:val="20"/>
              </w:rPr>
            </w:pPr>
            <w:r w:rsidRPr="001A727A">
              <w:rPr>
                <w:sz w:val="20"/>
                <w:szCs w:val="20"/>
              </w:rPr>
              <w:t>112.58838</w:t>
            </w:r>
          </w:p>
        </w:tc>
        <w:tc>
          <w:tcPr>
            <w:tcW w:w="1359" w:type="dxa"/>
          </w:tcPr>
          <w:p w14:paraId="5EB103FB" w14:textId="3829DBFD" w:rsidR="001A727A" w:rsidRPr="001A727A" w:rsidRDefault="001A727A" w:rsidP="00C67B79">
            <w:pPr>
              <w:rPr>
                <w:sz w:val="20"/>
                <w:szCs w:val="20"/>
              </w:rPr>
            </w:pPr>
            <w:r w:rsidRPr="001A727A">
              <w:rPr>
                <w:sz w:val="20"/>
                <w:szCs w:val="20"/>
              </w:rPr>
              <w:t>112.58834</w:t>
            </w:r>
          </w:p>
        </w:tc>
        <w:tc>
          <w:tcPr>
            <w:tcW w:w="1359" w:type="dxa"/>
            <w:vMerge/>
          </w:tcPr>
          <w:p w14:paraId="47F2A121" w14:textId="77777777" w:rsidR="001A727A" w:rsidRPr="001A727A" w:rsidRDefault="001A727A" w:rsidP="00C67B79">
            <w:pPr>
              <w:rPr>
                <w:sz w:val="20"/>
                <w:szCs w:val="20"/>
                <w:lang w:val="id-ID"/>
              </w:rPr>
            </w:pPr>
          </w:p>
        </w:tc>
      </w:tr>
      <w:tr w:rsidR="001A727A" w14:paraId="5A26A117" w14:textId="77777777" w:rsidTr="001A727A">
        <w:trPr>
          <w:jc w:val="center"/>
        </w:trPr>
        <w:tc>
          <w:tcPr>
            <w:tcW w:w="1250" w:type="dxa"/>
            <w:vMerge w:val="restart"/>
            <w:vAlign w:val="center"/>
          </w:tcPr>
          <w:p w14:paraId="171BC923" w14:textId="4D070E19" w:rsidR="001A727A" w:rsidRPr="001A727A" w:rsidRDefault="001A727A" w:rsidP="00C67B79">
            <w:pPr>
              <w:jc w:val="center"/>
              <w:rPr>
                <w:sz w:val="20"/>
                <w:szCs w:val="20"/>
                <w:lang w:val="id-ID"/>
              </w:rPr>
            </w:pPr>
            <w:r w:rsidRPr="001A727A">
              <w:rPr>
                <w:sz w:val="20"/>
                <w:szCs w:val="20"/>
                <w:lang w:val="id-ID"/>
              </w:rPr>
              <w:t>8</w:t>
            </w:r>
          </w:p>
        </w:tc>
        <w:tc>
          <w:tcPr>
            <w:tcW w:w="1359" w:type="dxa"/>
          </w:tcPr>
          <w:p w14:paraId="20000E6C" w14:textId="33A150A1" w:rsidR="001A727A" w:rsidRPr="001A727A" w:rsidRDefault="00CC6A8B" w:rsidP="00C67B79">
            <w:pPr>
              <w:rPr>
                <w:sz w:val="20"/>
                <w:szCs w:val="20"/>
              </w:rPr>
            </w:pPr>
            <w:r w:rsidRPr="00CC6A8B">
              <w:rPr>
                <w:i/>
                <w:sz w:val="20"/>
                <w:szCs w:val="20"/>
              </w:rPr>
              <w:t>Latitude</w:t>
            </w:r>
          </w:p>
        </w:tc>
        <w:tc>
          <w:tcPr>
            <w:tcW w:w="1359" w:type="dxa"/>
          </w:tcPr>
          <w:p w14:paraId="3D35FC62" w14:textId="0EF767E0" w:rsidR="001A727A" w:rsidRPr="001A727A" w:rsidRDefault="001A727A" w:rsidP="00C67B79">
            <w:pPr>
              <w:rPr>
                <w:sz w:val="20"/>
                <w:szCs w:val="20"/>
              </w:rPr>
            </w:pPr>
            <w:r w:rsidRPr="001A727A">
              <w:rPr>
                <w:sz w:val="20"/>
                <w:szCs w:val="20"/>
              </w:rPr>
              <w:t>-7.8869</w:t>
            </w:r>
          </w:p>
        </w:tc>
        <w:tc>
          <w:tcPr>
            <w:tcW w:w="1359" w:type="dxa"/>
          </w:tcPr>
          <w:p w14:paraId="5B200973" w14:textId="707429B0" w:rsidR="001A727A" w:rsidRPr="001A727A" w:rsidRDefault="001A727A" w:rsidP="00C67B79">
            <w:pPr>
              <w:rPr>
                <w:sz w:val="20"/>
                <w:szCs w:val="20"/>
              </w:rPr>
            </w:pPr>
            <w:r w:rsidRPr="001A727A">
              <w:rPr>
                <w:sz w:val="20"/>
                <w:szCs w:val="20"/>
              </w:rPr>
              <w:t>-7.88732</w:t>
            </w:r>
          </w:p>
        </w:tc>
        <w:tc>
          <w:tcPr>
            <w:tcW w:w="1359" w:type="dxa"/>
            <w:vMerge w:val="restart"/>
            <w:vAlign w:val="center"/>
          </w:tcPr>
          <w:p w14:paraId="77177669" w14:textId="77AA78D8" w:rsidR="001A727A" w:rsidRPr="001A727A" w:rsidRDefault="001A727A" w:rsidP="00C67B79">
            <w:pPr>
              <w:jc w:val="center"/>
              <w:rPr>
                <w:sz w:val="20"/>
                <w:szCs w:val="20"/>
                <w:lang w:val="id-ID"/>
              </w:rPr>
            </w:pPr>
            <w:r w:rsidRPr="001A727A">
              <w:rPr>
                <w:sz w:val="20"/>
                <w:szCs w:val="20"/>
              </w:rPr>
              <w:t>4.4 meter</w:t>
            </w:r>
          </w:p>
        </w:tc>
      </w:tr>
      <w:tr w:rsidR="001A727A" w14:paraId="66372FCE" w14:textId="77777777" w:rsidTr="00824B4A">
        <w:trPr>
          <w:jc w:val="center"/>
        </w:trPr>
        <w:tc>
          <w:tcPr>
            <w:tcW w:w="1250" w:type="dxa"/>
            <w:vMerge/>
          </w:tcPr>
          <w:p w14:paraId="00EF3BC0" w14:textId="77777777" w:rsidR="001A727A" w:rsidRPr="001A727A" w:rsidRDefault="001A727A" w:rsidP="00C67B79">
            <w:pPr>
              <w:jc w:val="center"/>
              <w:rPr>
                <w:sz w:val="20"/>
                <w:szCs w:val="20"/>
                <w:lang w:val="id-ID"/>
              </w:rPr>
            </w:pPr>
          </w:p>
        </w:tc>
        <w:tc>
          <w:tcPr>
            <w:tcW w:w="1359" w:type="dxa"/>
          </w:tcPr>
          <w:p w14:paraId="74D3D8F0" w14:textId="131F0AF4" w:rsidR="001A727A" w:rsidRPr="001A727A" w:rsidRDefault="00CC6A8B" w:rsidP="00C67B79">
            <w:pPr>
              <w:rPr>
                <w:sz w:val="20"/>
                <w:szCs w:val="20"/>
              </w:rPr>
            </w:pPr>
            <w:r w:rsidRPr="00CC6A8B">
              <w:rPr>
                <w:i/>
                <w:sz w:val="20"/>
                <w:szCs w:val="20"/>
              </w:rPr>
              <w:t>Longitude</w:t>
            </w:r>
          </w:p>
        </w:tc>
        <w:tc>
          <w:tcPr>
            <w:tcW w:w="1359" w:type="dxa"/>
          </w:tcPr>
          <w:p w14:paraId="7E36651F" w14:textId="7A0CBD24" w:rsidR="001A727A" w:rsidRPr="001A727A" w:rsidRDefault="001A727A" w:rsidP="00C67B79">
            <w:pPr>
              <w:rPr>
                <w:sz w:val="20"/>
                <w:szCs w:val="20"/>
              </w:rPr>
            </w:pPr>
            <w:r w:rsidRPr="001A727A">
              <w:rPr>
                <w:sz w:val="20"/>
                <w:szCs w:val="20"/>
              </w:rPr>
              <w:t>112.58844</w:t>
            </w:r>
          </w:p>
        </w:tc>
        <w:tc>
          <w:tcPr>
            <w:tcW w:w="1359" w:type="dxa"/>
          </w:tcPr>
          <w:p w14:paraId="07D25E43" w14:textId="7299EDA1" w:rsidR="001A727A" w:rsidRPr="001A727A" w:rsidRDefault="001A727A" w:rsidP="00C67B79">
            <w:pPr>
              <w:rPr>
                <w:sz w:val="20"/>
                <w:szCs w:val="20"/>
              </w:rPr>
            </w:pPr>
            <w:r w:rsidRPr="001A727A">
              <w:rPr>
                <w:sz w:val="20"/>
                <w:szCs w:val="20"/>
              </w:rPr>
              <w:t>112.58849</w:t>
            </w:r>
          </w:p>
        </w:tc>
        <w:tc>
          <w:tcPr>
            <w:tcW w:w="1359" w:type="dxa"/>
            <w:vMerge/>
          </w:tcPr>
          <w:p w14:paraId="2C76D787" w14:textId="77777777" w:rsidR="001A727A" w:rsidRPr="001A727A" w:rsidRDefault="001A727A" w:rsidP="00C67B79">
            <w:pPr>
              <w:rPr>
                <w:sz w:val="20"/>
                <w:szCs w:val="20"/>
                <w:lang w:val="id-ID"/>
              </w:rPr>
            </w:pPr>
          </w:p>
        </w:tc>
      </w:tr>
      <w:tr w:rsidR="001A727A" w14:paraId="0345D1BE" w14:textId="77777777" w:rsidTr="001A727A">
        <w:trPr>
          <w:jc w:val="center"/>
        </w:trPr>
        <w:tc>
          <w:tcPr>
            <w:tcW w:w="1250" w:type="dxa"/>
            <w:vMerge w:val="restart"/>
            <w:vAlign w:val="center"/>
          </w:tcPr>
          <w:p w14:paraId="596A3BD1" w14:textId="6BA60F91" w:rsidR="001A727A" w:rsidRPr="001A727A" w:rsidRDefault="001A727A" w:rsidP="00C67B79">
            <w:pPr>
              <w:jc w:val="center"/>
              <w:rPr>
                <w:sz w:val="20"/>
                <w:szCs w:val="20"/>
                <w:lang w:val="id-ID"/>
              </w:rPr>
            </w:pPr>
            <w:r w:rsidRPr="001A727A">
              <w:rPr>
                <w:sz w:val="20"/>
                <w:szCs w:val="20"/>
                <w:lang w:val="id-ID"/>
              </w:rPr>
              <w:t>9</w:t>
            </w:r>
          </w:p>
        </w:tc>
        <w:tc>
          <w:tcPr>
            <w:tcW w:w="1359" w:type="dxa"/>
          </w:tcPr>
          <w:p w14:paraId="5B859751" w14:textId="43CF878B" w:rsidR="001A727A" w:rsidRPr="001A727A" w:rsidRDefault="00CC6A8B" w:rsidP="00C67B79">
            <w:pPr>
              <w:rPr>
                <w:sz w:val="20"/>
                <w:szCs w:val="20"/>
              </w:rPr>
            </w:pPr>
            <w:r w:rsidRPr="00CC6A8B">
              <w:rPr>
                <w:i/>
                <w:sz w:val="20"/>
                <w:szCs w:val="20"/>
              </w:rPr>
              <w:t>Latitude</w:t>
            </w:r>
          </w:p>
        </w:tc>
        <w:tc>
          <w:tcPr>
            <w:tcW w:w="1359" w:type="dxa"/>
          </w:tcPr>
          <w:p w14:paraId="2F0AE8D3" w14:textId="2DFDE208" w:rsidR="001A727A" w:rsidRPr="001A727A" w:rsidRDefault="001A727A" w:rsidP="00C67B79">
            <w:pPr>
              <w:rPr>
                <w:sz w:val="20"/>
                <w:szCs w:val="20"/>
              </w:rPr>
            </w:pPr>
            <w:r w:rsidRPr="001A727A">
              <w:rPr>
                <w:sz w:val="20"/>
                <w:szCs w:val="20"/>
              </w:rPr>
              <w:t>-7.88754</w:t>
            </w:r>
          </w:p>
        </w:tc>
        <w:tc>
          <w:tcPr>
            <w:tcW w:w="1359" w:type="dxa"/>
          </w:tcPr>
          <w:p w14:paraId="5092BDCB" w14:textId="74AD1002" w:rsidR="001A727A" w:rsidRPr="001A727A" w:rsidRDefault="001A727A" w:rsidP="00C67B79">
            <w:pPr>
              <w:rPr>
                <w:sz w:val="20"/>
                <w:szCs w:val="20"/>
              </w:rPr>
            </w:pPr>
            <w:r w:rsidRPr="001A727A">
              <w:rPr>
                <w:sz w:val="20"/>
                <w:szCs w:val="20"/>
              </w:rPr>
              <w:t>-7.88730</w:t>
            </w:r>
          </w:p>
        </w:tc>
        <w:tc>
          <w:tcPr>
            <w:tcW w:w="1359" w:type="dxa"/>
            <w:vMerge w:val="restart"/>
            <w:vAlign w:val="center"/>
          </w:tcPr>
          <w:p w14:paraId="2887F81A" w14:textId="7B67410F" w:rsidR="001A727A" w:rsidRPr="001A727A" w:rsidRDefault="001A727A" w:rsidP="00C67B79">
            <w:pPr>
              <w:jc w:val="center"/>
              <w:rPr>
                <w:sz w:val="20"/>
                <w:szCs w:val="20"/>
                <w:lang w:val="id-ID"/>
              </w:rPr>
            </w:pPr>
            <w:r w:rsidRPr="001A727A">
              <w:rPr>
                <w:sz w:val="20"/>
                <w:szCs w:val="20"/>
              </w:rPr>
              <w:t>1.23 meter</w:t>
            </w:r>
          </w:p>
        </w:tc>
      </w:tr>
      <w:tr w:rsidR="001A727A" w14:paraId="70365E81" w14:textId="77777777" w:rsidTr="001A727A">
        <w:trPr>
          <w:jc w:val="center"/>
        </w:trPr>
        <w:tc>
          <w:tcPr>
            <w:tcW w:w="1250" w:type="dxa"/>
            <w:vMerge/>
            <w:vAlign w:val="center"/>
          </w:tcPr>
          <w:p w14:paraId="22020132" w14:textId="77777777" w:rsidR="001A727A" w:rsidRPr="001A727A" w:rsidRDefault="001A727A" w:rsidP="00C67B79">
            <w:pPr>
              <w:jc w:val="center"/>
              <w:rPr>
                <w:sz w:val="20"/>
                <w:szCs w:val="20"/>
                <w:lang w:val="id-ID"/>
              </w:rPr>
            </w:pPr>
          </w:p>
        </w:tc>
        <w:tc>
          <w:tcPr>
            <w:tcW w:w="1359" w:type="dxa"/>
          </w:tcPr>
          <w:p w14:paraId="41F4A75E" w14:textId="33AF91F4" w:rsidR="001A727A" w:rsidRPr="001A727A" w:rsidRDefault="00CC6A8B" w:rsidP="00C67B79">
            <w:pPr>
              <w:rPr>
                <w:sz w:val="20"/>
                <w:szCs w:val="20"/>
              </w:rPr>
            </w:pPr>
            <w:r w:rsidRPr="00CC6A8B">
              <w:rPr>
                <w:i/>
                <w:sz w:val="20"/>
                <w:szCs w:val="20"/>
              </w:rPr>
              <w:t>Longitude</w:t>
            </w:r>
          </w:p>
        </w:tc>
        <w:tc>
          <w:tcPr>
            <w:tcW w:w="1359" w:type="dxa"/>
          </w:tcPr>
          <w:p w14:paraId="61C59092" w14:textId="735359C5" w:rsidR="001A727A" w:rsidRPr="001A727A" w:rsidRDefault="001A727A" w:rsidP="00C67B79">
            <w:pPr>
              <w:rPr>
                <w:sz w:val="20"/>
                <w:szCs w:val="20"/>
              </w:rPr>
            </w:pPr>
            <w:r w:rsidRPr="001A727A">
              <w:rPr>
                <w:sz w:val="20"/>
                <w:szCs w:val="20"/>
              </w:rPr>
              <w:t>112.58983</w:t>
            </w:r>
          </w:p>
        </w:tc>
        <w:tc>
          <w:tcPr>
            <w:tcW w:w="1359" w:type="dxa"/>
          </w:tcPr>
          <w:p w14:paraId="73481F8E" w14:textId="259AF3BF" w:rsidR="001A727A" w:rsidRPr="001A727A" w:rsidRDefault="001A727A" w:rsidP="00C67B79">
            <w:pPr>
              <w:rPr>
                <w:sz w:val="20"/>
                <w:szCs w:val="20"/>
              </w:rPr>
            </w:pPr>
            <w:r w:rsidRPr="001A727A">
              <w:rPr>
                <w:sz w:val="20"/>
                <w:szCs w:val="20"/>
              </w:rPr>
              <w:t>112.58849</w:t>
            </w:r>
          </w:p>
        </w:tc>
        <w:tc>
          <w:tcPr>
            <w:tcW w:w="1359" w:type="dxa"/>
            <w:vMerge/>
          </w:tcPr>
          <w:p w14:paraId="30EF87B8" w14:textId="77777777" w:rsidR="001A727A" w:rsidRPr="001A727A" w:rsidRDefault="001A727A" w:rsidP="00C67B79">
            <w:pPr>
              <w:rPr>
                <w:sz w:val="20"/>
                <w:szCs w:val="20"/>
                <w:lang w:val="id-ID"/>
              </w:rPr>
            </w:pPr>
          </w:p>
        </w:tc>
      </w:tr>
      <w:tr w:rsidR="001A727A" w14:paraId="49B4F0CA" w14:textId="77777777" w:rsidTr="001A727A">
        <w:trPr>
          <w:jc w:val="center"/>
        </w:trPr>
        <w:tc>
          <w:tcPr>
            <w:tcW w:w="1250" w:type="dxa"/>
            <w:vMerge w:val="restart"/>
            <w:vAlign w:val="center"/>
          </w:tcPr>
          <w:p w14:paraId="099FB362" w14:textId="6D371E7D" w:rsidR="001A727A" w:rsidRPr="001A727A" w:rsidRDefault="001A727A" w:rsidP="00C67B79">
            <w:pPr>
              <w:jc w:val="center"/>
              <w:rPr>
                <w:sz w:val="20"/>
                <w:szCs w:val="20"/>
                <w:lang w:val="id-ID"/>
              </w:rPr>
            </w:pPr>
            <w:r w:rsidRPr="001A727A">
              <w:rPr>
                <w:sz w:val="20"/>
                <w:szCs w:val="20"/>
                <w:lang w:val="id-ID"/>
              </w:rPr>
              <w:t>10</w:t>
            </w:r>
          </w:p>
        </w:tc>
        <w:tc>
          <w:tcPr>
            <w:tcW w:w="1359" w:type="dxa"/>
          </w:tcPr>
          <w:p w14:paraId="4EB166C8" w14:textId="25EAF137" w:rsidR="001A727A" w:rsidRPr="001A727A" w:rsidRDefault="00CC6A8B" w:rsidP="00C67B79">
            <w:pPr>
              <w:rPr>
                <w:sz w:val="20"/>
                <w:szCs w:val="20"/>
              </w:rPr>
            </w:pPr>
            <w:r w:rsidRPr="00CC6A8B">
              <w:rPr>
                <w:i/>
                <w:sz w:val="20"/>
                <w:szCs w:val="20"/>
              </w:rPr>
              <w:t>Latitude</w:t>
            </w:r>
          </w:p>
        </w:tc>
        <w:tc>
          <w:tcPr>
            <w:tcW w:w="1359" w:type="dxa"/>
          </w:tcPr>
          <w:p w14:paraId="06C0D8A2" w14:textId="56389726" w:rsidR="001A727A" w:rsidRPr="001A727A" w:rsidRDefault="001A727A" w:rsidP="00C67B79">
            <w:pPr>
              <w:rPr>
                <w:sz w:val="20"/>
                <w:szCs w:val="20"/>
              </w:rPr>
            </w:pPr>
            <w:r w:rsidRPr="001A727A">
              <w:rPr>
                <w:sz w:val="20"/>
                <w:szCs w:val="20"/>
              </w:rPr>
              <w:t>-7.884714</w:t>
            </w:r>
          </w:p>
        </w:tc>
        <w:tc>
          <w:tcPr>
            <w:tcW w:w="1359" w:type="dxa"/>
          </w:tcPr>
          <w:p w14:paraId="2F436764" w14:textId="4A907844" w:rsidR="001A727A" w:rsidRPr="001A727A" w:rsidRDefault="001A727A" w:rsidP="00C67B79">
            <w:pPr>
              <w:rPr>
                <w:sz w:val="20"/>
                <w:szCs w:val="20"/>
              </w:rPr>
            </w:pPr>
            <w:r w:rsidRPr="001A727A">
              <w:rPr>
                <w:sz w:val="20"/>
                <w:szCs w:val="20"/>
              </w:rPr>
              <w:t>-7.88685</w:t>
            </w:r>
          </w:p>
        </w:tc>
        <w:tc>
          <w:tcPr>
            <w:tcW w:w="1359" w:type="dxa"/>
            <w:vMerge w:val="restart"/>
            <w:vAlign w:val="center"/>
          </w:tcPr>
          <w:p w14:paraId="47E22512" w14:textId="7DB23F10" w:rsidR="001A727A" w:rsidRPr="001A727A" w:rsidRDefault="001A727A" w:rsidP="00C67B79">
            <w:pPr>
              <w:jc w:val="center"/>
              <w:rPr>
                <w:sz w:val="20"/>
                <w:szCs w:val="20"/>
                <w:lang w:val="id-ID"/>
              </w:rPr>
            </w:pPr>
            <w:r w:rsidRPr="001A727A">
              <w:rPr>
                <w:sz w:val="20"/>
                <w:szCs w:val="20"/>
              </w:rPr>
              <w:t>1.24 meter</w:t>
            </w:r>
          </w:p>
        </w:tc>
      </w:tr>
      <w:tr w:rsidR="001A727A" w14:paraId="27A63812" w14:textId="77777777" w:rsidTr="00824B4A">
        <w:trPr>
          <w:jc w:val="center"/>
        </w:trPr>
        <w:tc>
          <w:tcPr>
            <w:tcW w:w="1250" w:type="dxa"/>
            <w:vMerge/>
          </w:tcPr>
          <w:p w14:paraId="16257CC6" w14:textId="77777777" w:rsidR="001A727A" w:rsidRPr="001A727A" w:rsidRDefault="001A727A" w:rsidP="00C67B79">
            <w:pPr>
              <w:jc w:val="center"/>
              <w:rPr>
                <w:sz w:val="20"/>
                <w:szCs w:val="20"/>
                <w:lang w:val="id-ID"/>
              </w:rPr>
            </w:pPr>
          </w:p>
        </w:tc>
        <w:tc>
          <w:tcPr>
            <w:tcW w:w="1359" w:type="dxa"/>
          </w:tcPr>
          <w:p w14:paraId="37306A48" w14:textId="334A4024" w:rsidR="001A727A" w:rsidRPr="001A727A" w:rsidRDefault="00CC6A8B" w:rsidP="00C67B79">
            <w:pPr>
              <w:rPr>
                <w:sz w:val="20"/>
                <w:szCs w:val="20"/>
              </w:rPr>
            </w:pPr>
            <w:r w:rsidRPr="00CC6A8B">
              <w:rPr>
                <w:i/>
                <w:sz w:val="20"/>
                <w:szCs w:val="20"/>
              </w:rPr>
              <w:t>Longitude</w:t>
            </w:r>
          </w:p>
        </w:tc>
        <w:tc>
          <w:tcPr>
            <w:tcW w:w="1359" w:type="dxa"/>
          </w:tcPr>
          <w:p w14:paraId="576A2864" w14:textId="2D172A8D" w:rsidR="001A727A" w:rsidRPr="001A727A" w:rsidRDefault="001A727A" w:rsidP="00C67B79">
            <w:pPr>
              <w:rPr>
                <w:sz w:val="20"/>
                <w:szCs w:val="20"/>
              </w:rPr>
            </w:pPr>
            <w:r w:rsidRPr="001A727A">
              <w:rPr>
                <w:sz w:val="20"/>
                <w:szCs w:val="20"/>
              </w:rPr>
              <w:t>112.588433</w:t>
            </w:r>
          </w:p>
        </w:tc>
        <w:tc>
          <w:tcPr>
            <w:tcW w:w="1359" w:type="dxa"/>
          </w:tcPr>
          <w:p w14:paraId="1E9C752C" w14:textId="596A982A" w:rsidR="001A727A" w:rsidRPr="001A727A" w:rsidRDefault="001A727A" w:rsidP="00C67B79">
            <w:pPr>
              <w:rPr>
                <w:sz w:val="20"/>
                <w:szCs w:val="20"/>
              </w:rPr>
            </w:pPr>
            <w:r w:rsidRPr="001A727A">
              <w:rPr>
                <w:sz w:val="20"/>
                <w:szCs w:val="20"/>
              </w:rPr>
              <w:t>112.5996</w:t>
            </w:r>
          </w:p>
        </w:tc>
        <w:tc>
          <w:tcPr>
            <w:tcW w:w="1359" w:type="dxa"/>
            <w:vMerge/>
          </w:tcPr>
          <w:p w14:paraId="7347E196" w14:textId="77777777" w:rsidR="001A727A" w:rsidRPr="001A727A" w:rsidRDefault="001A727A" w:rsidP="00C67B79">
            <w:pPr>
              <w:rPr>
                <w:sz w:val="20"/>
                <w:szCs w:val="20"/>
                <w:lang w:val="id-ID"/>
              </w:rPr>
            </w:pPr>
          </w:p>
        </w:tc>
      </w:tr>
      <w:tr w:rsidR="001A727A" w14:paraId="7E577E6D" w14:textId="77777777" w:rsidTr="00CE67DF">
        <w:trPr>
          <w:jc w:val="center"/>
        </w:trPr>
        <w:tc>
          <w:tcPr>
            <w:tcW w:w="5327" w:type="dxa"/>
            <w:gridSpan w:val="4"/>
          </w:tcPr>
          <w:p w14:paraId="411B7220" w14:textId="1E3A838B" w:rsidR="001A727A" w:rsidRPr="001A727A" w:rsidRDefault="001A727A" w:rsidP="00C67B79">
            <w:pPr>
              <w:jc w:val="center"/>
              <w:rPr>
                <w:b/>
                <w:bCs/>
                <w:sz w:val="20"/>
                <w:szCs w:val="20"/>
              </w:rPr>
            </w:pPr>
            <w:r w:rsidRPr="001A727A">
              <w:rPr>
                <w:b/>
                <w:bCs/>
                <w:sz w:val="20"/>
                <w:szCs w:val="20"/>
              </w:rPr>
              <w:t>Rata – Rata Selisih Lokasi</w:t>
            </w:r>
          </w:p>
        </w:tc>
        <w:tc>
          <w:tcPr>
            <w:tcW w:w="1359" w:type="dxa"/>
          </w:tcPr>
          <w:p w14:paraId="54F60CD7" w14:textId="11715428" w:rsidR="001A727A" w:rsidRPr="001A727A" w:rsidRDefault="001A727A" w:rsidP="00C67B79">
            <w:pPr>
              <w:jc w:val="center"/>
              <w:rPr>
                <w:sz w:val="20"/>
                <w:szCs w:val="20"/>
                <w:lang w:val="id-ID"/>
              </w:rPr>
            </w:pPr>
            <w:r w:rsidRPr="001A727A">
              <w:rPr>
                <w:sz w:val="20"/>
                <w:szCs w:val="20"/>
              </w:rPr>
              <w:t>3.42 meter</w:t>
            </w:r>
          </w:p>
        </w:tc>
      </w:tr>
    </w:tbl>
    <w:p w14:paraId="39707A71" w14:textId="77777777" w:rsidR="007D087D" w:rsidRDefault="007D087D" w:rsidP="002E606B">
      <w:pPr>
        <w:spacing w:after="0" w:line="360" w:lineRule="auto"/>
        <w:ind w:firstLine="360"/>
        <w:rPr>
          <w:rFonts w:eastAsia="Times New Roman" w:cs="Times New Roman"/>
          <w:kern w:val="0"/>
          <w:szCs w:val="24"/>
          <w:lang w:val="en-ID" w:eastAsia="en-ID"/>
          <w14:ligatures w14:val="none"/>
        </w:rPr>
      </w:pPr>
    </w:p>
    <w:p w14:paraId="7A0A3B24" w14:textId="66ECE71B" w:rsidR="00C127C2" w:rsidRDefault="002E606B" w:rsidP="00C67B79">
      <w:pPr>
        <w:spacing w:after="0" w:line="360" w:lineRule="auto"/>
        <w:ind w:firstLine="720"/>
        <w:rPr>
          <w:rFonts w:eastAsia="Times New Roman" w:cs="Times New Roman"/>
          <w:kern w:val="0"/>
          <w:szCs w:val="24"/>
          <w:lang w:val="en-ID" w:eastAsia="en-ID"/>
          <w14:ligatures w14:val="none"/>
        </w:rPr>
        <w:sectPr w:rsidR="00C127C2" w:rsidSect="00B8615A">
          <w:footerReference w:type="first" r:id="rId44"/>
          <w:pgSz w:w="11906" w:h="16838" w:code="9"/>
          <w:pgMar w:top="1701" w:right="1701" w:bottom="1701" w:left="2268" w:header="708" w:footer="708" w:gutter="0"/>
          <w:cols w:space="708"/>
          <w:titlePg/>
          <w:docGrid w:linePitch="360"/>
        </w:sectPr>
      </w:pPr>
      <w:r w:rsidRPr="002E606B">
        <w:rPr>
          <w:rFonts w:eastAsia="Times New Roman" w:cs="Times New Roman"/>
          <w:kern w:val="0"/>
          <w:szCs w:val="24"/>
          <w:lang w:val="en-ID" w:eastAsia="en-ID"/>
          <w14:ligatures w14:val="none"/>
        </w:rPr>
        <w:t>Tabel 3.</w:t>
      </w:r>
      <w:r w:rsidR="0097094D">
        <w:rPr>
          <w:rFonts w:eastAsia="Times New Roman" w:cs="Times New Roman"/>
          <w:kern w:val="0"/>
          <w:szCs w:val="24"/>
          <w:lang w:val="en-ID" w:eastAsia="en-ID"/>
          <w14:ligatures w14:val="none"/>
        </w:rPr>
        <w:t>4</w:t>
      </w:r>
      <w:r w:rsidRPr="002E606B">
        <w:rPr>
          <w:rFonts w:eastAsia="Times New Roman" w:cs="Times New Roman"/>
          <w:kern w:val="0"/>
          <w:szCs w:val="24"/>
          <w:lang w:val="en-ID" w:eastAsia="en-ID"/>
          <w14:ligatures w14:val="none"/>
        </w:rPr>
        <w:t xml:space="preserve"> menunjukkan hasil pengujian modul </w:t>
      </w:r>
      <w:proofErr w:type="spellStart"/>
      <w:r w:rsidR="00C501D1">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dengan membandingkan akurasi antara </w:t>
      </w:r>
      <w:proofErr w:type="spellStart"/>
      <w:r w:rsidR="00C501D1">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pada </w:t>
      </w:r>
      <w:r w:rsidR="00CC6A8B" w:rsidRPr="00CC6A8B">
        <w:rPr>
          <w:rFonts w:eastAsia="Times New Roman" w:cs="Times New Roman"/>
          <w:i/>
          <w:kern w:val="0"/>
          <w:szCs w:val="24"/>
          <w:lang w:val="en-ID" w:eastAsia="en-ID"/>
          <w14:ligatures w14:val="none"/>
        </w:rPr>
        <w:t>smartphone</w:t>
      </w:r>
      <w:r w:rsidRPr="002E606B">
        <w:rPr>
          <w:rFonts w:eastAsia="Times New Roman" w:cs="Times New Roman"/>
          <w:kern w:val="0"/>
          <w:szCs w:val="24"/>
          <w:lang w:val="en-ID" w:eastAsia="en-ID"/>
          <w14:ligatures w14:val="none"/>
        </w:rPr>
        <w:t xml:space="preserve"> dan </w:t>
      </w:r>
      <w:proofErr w:type="spellStart"/>
      <w:r w:rsidR="00EB5E16">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Ublox</w:t>
      </w:r>
      <w:r w:rsidR="0097094D">
        <w:rPr>
          <w:rFonts w:eastAsia="Times New Roman" w:cs="Times New Roman"/>
          <w:kern w:val="0"/>
          <w:szCs w:val="24"/>
          <w:lang w:val="en-ID" w:eastAsia="en-ID"/>
          <w14:ligatures w14:val="none"/>
        </w:rPr>
        <w:t>-n</w:t>
      </w:r>
      <w:r w:rsidRPr="002E606B">
        <w:rPr>
          <w:rFonts w:eastAsia="Times New Roman" w:cs="Times New Roman"/>
          <w:kern w:val="0"/>
          <w:szCs w:val="24"/>
          <w:lang w:val="en-ID" w:eastAsia="en-ID"/>
          <w14:ligatures w14:val="none"/>
        </w:rPr>
        <w:t>8m.</w:t>
      </w:r>
      <w:r w:rsidR="004503D9">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 xml:space="preserve">Dalam percobaan ini, dilakukan pengukuran koordinat geografis pada beberapa titik yang berbeda, di mana hasil pengukuran </w:t>
      </w:r>
      <w:r w:rsidRPr="00411297">
        <w:rPr>
          <w:rFonts w:eastAsia="Times New Roman" w:cs="Times New Roman"/>
          <w:i/>
          <w:iCs/>
          <w:kern w:val="0"/>
          <w:szCs w:val="24"/>
          <w:lang w:val="en-ID" w:eastAsia="en-ID"/>
          <w14:ligatures w14:val="none"/>
        </w:rPr>
        <w:t>latitude</w:t>
      </w:r>
      <w:r w:rsidRPr="002E606B">
        <w:rPr>
          <w:rFonts w:eastAsia="Times New Roman" w:cs="Times New Roman"/>
          <w:kern w:val="0"/>
          <w:szCs w:val="24"/>
          <w:lang w:val="en-ID" w:eastAsia="en-ID"/>
          <w14:ligatures w14:val="none"/>
        </w:rPr>
        <w:t xml:space="preserve"> dan </w:t>
      </w:r>
      <w:r w:rsidRPr="00411297">
        <w:rPr>
          <w:rFonts w:eastAsia="Times New Roman" w:cs="Times New Roman"/>
          <w:i/>
          <w:iCs/>
          <w:kern w:val="0"/>
          <w:szCs w:val="24"/>
          <w:lang w:val="en-ID" w:eastAsia="en-ID"/>
          <w14:ligatures w14:val="none"/>
        </w:rPr>
        <w:t>longitude</w:t>
      </w:r>
      <w:r w:rsidRPr="002E606B">
        <w:rPr>
          <w:rFonts w:eastAsia="Times New Roman" w:cs="Times New Roman"/>
          <w:kern w:val="0"/>
          <w:szCs w:val="24"/>
          <w:lang w:val="en-ID" w:eastAsia="en-ID"/>
          <w14:ligatures w14:val="none"/>
        </w:rPr>
        <w:t xml:space="preserve"> dari kedua perangkat kemudian dibandingkan.</w:t>
      </w:r>
      <w:r>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 xml:space="preserve">Dari </w:t>
      </w:r>
      <w:r w:rsidR="00411297">
        <w:rPr>
          <w:rFonts w:eastAsia="Times New Roman" w:cs="Times New Roman"/>
          <w:kern w:val="0"/>
          <w:szCs w:val="24"/>
          <w:lang w:val="en-ID" w:eastAsia="en-ID"/>
          <w14:ligatures w14:val="none"/>
        </w:rPr>
        <w:t>T</w:t>
      </w:r>
      <w:r w:rsidRPr="002E606B">
        <w:rPr>
          <w:rFonts w:eastAsia="Times New Roman" w:cs="Times New Roman"/>
          <w:kern w:val="0"/>
          <w:szCs w:val="24"/>
          <w:lang w:val="en-ID" w:eastAsia="en-ID"/>
          <w14:ligatures w14:val="none"/>
        </w:rPr>
        <w:t>abel</w:t>
      </w:r>
      <w:r w:rsidR="00411297">
        <w:rPr>
          <w:rFonts w:eastAsia="Times New Roman" w:cs="Times New Roman"/>
          <w:kern w:val="0"/>
          <w:szCs w:val="24"/>
          <w:lang w:val="en-ID" w:eastAsia="en-ID"/>
          <w14:ligatures w14:val="none"/>
        </w:rPr>
        <w:t xml:space="preserve"> 3.4</w:t>
      </w:r>
      <w:r w:rsidRPr="002E606B">
        <w:rPr>
          <w:rFonts w:eastAsia="Times New Roman" w:cs="Times New Roman"/>
          <w:kern w:val="0"/>
          <w:szCs w:val="24"/>
          <w:lang w:val="en-ID" w:eastAsia="en-ID"/>
          <w14:ligatures w14:val="none"/>
        </w:rPr>
        <w:t xml:space="preserve"> tersebut</w:t>
      </w:r>
      <w:r w:rsidR="00B50135">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terdapat selisih jarak antara kedua perangkat pada setiap titik pengukuran.</w:t>
      </w:r>
      <w:r>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Selisih jarak ini bervariasi mulai dari 0,55 meter hingga 9 meter, dengan rata-rata selisih jarak sebesar 3,42 meter.</w:t>
      </w:r>
      <w:r w:rsidR="003862E6">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 xml:space="preserve"> Hasil pengujian ini menunjukkan bahwa meskipun </w:t>
      </w:r>
      <w:proofErr w:type="spellStart"/>
      <w:r w:rsidR="00521AC4">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pada </w:t>
      </w:r>
      <w:r w:rsidR="00CC6A8B" w:rsidRPr="00CC6A8B">
        <w:rPr>
          <w:rFonts w:eastAsia="Times New Roman" w:cs="Times New Roman"/>
          <w:i/>
          <w:kern w:val="0"/>
          <w:szCs w:val="24"/>
          <w:lang w:val="en-ID" w:eastAsia="en-ID"/>
          <w14:ligatures w14:val="none"/>
        </w:rPr>
        <w:t>smartphone</w:t>
      </w:r>
      <w:r w:rsidRPr="002E606B">
        <w:rPr>
          <w:rFonts w:eastAsia="Times New Roman" w:cs="Times New Roman"/>
          <w:kern w:val="0"/>
          <w:szCs w:val="24"/>
          <w:lang w:val="en-ID" w:eastAsia="en-ID"/>
          <w14:ligatures w14:val="none"/>
        </w:rPr>
        <w:t xml:space="preserve"> cukup akurat, </w:t>
      </w:r>
      <w:proofErr w:type="spellStart"/>
      <w:r w:rsidR="00C13054">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Ublox</w:t>
      </w:r>
      <w:r w:rsidR="009940B2">
        <w:rPr>
          <w:rFonts w:eastAsia="Times New Roman" w:cs="Times New Roman"/>
          <w:kern w:val="0"/>
          <w:szCs w:val="24"/>
          <w:lang w:val="en-ID" w:eastAsia="en-ID"/>
          <w14:ligatures w14:val="none"/>
        </w:rPr>
        <w:t>-n</w:t>
      </w:r>
      <w:r w:rsidRPr="002E606B">
        <w:rPr>
          <w:rFonts w:eastAsia="Times New Roman" w:cs="Times New Roman"/>
          <w:kern w:val="0"/>
          <w:szCs w:val="24"/>
          <w:lang w:val="en-ID" w:eastAsia="en-ID"/>
          <w14:ligatures w14:val="none"/>
        </w:rPr>
        <w:t>8m cenderung memberikan hasil yang lebih tepat dalam beberapa situasi.</w:t>
      </w:r>
      <w:r>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 xml:space="preserve">Oleh karena itu, pengujian ini menunjukkan bahwa keakuratan </w:t>
      </w:r>
      <w:proofErr w:type="spellStart"/>
      <w:r w:rsidR="00C13054">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w:t>
      </w:r>
      <w:r w:rsidR="00CC6A8B" w:rsidRPr="00CC6A8B">
        <w:rPr>
          <w:rFonts w:eastAsia="Times New Roman" w:cs="Times New Roman"/>
          <w:i/>
          <w:kern w:val="0"/>
          <w:szCs w:val="24"/>
          <w:lang w:val="en-ID" w:eastAsia="en-ID"/>
          <w14:ligatures w14:val="none"/>
        </w:rPr>
        <w:t>smartphone</w:t>
      </w:r>
      <w:r w:rsidRPr="002E606B">
        <w:rPr>
          <w:rFonts w:eastAsia="Times New Roman" w:cs="Times New Roman"/>
          <w:kern w:val="0"/>
          <w:szCs w:val="24"/>
          <w:lang w:val="en-ID" w:eastAsia="en-ID"/>
          <w14:ligatures w14:val="none"/>
        </w:rPr>
        <w:t xml:space="preserve"> masih bisa diperhatikan untuk penggunaan sehari-hari, namun untuk aplikasi yang membutuhkan ketelitian tinggi, seperti pemetaan.</w:t>
      </w:r>
      <w:r w:rsidR="003862E6">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Untuk peta dan navigasi yang lebih akurat, sebaiknya digunakan perangkat</w:t>
      </w:r>
      <w:r w:rsidR="00C13054">
        <w:rPr>
          <w:rFonts w:eastAsia="Times New Roman" w:cs="Times New Roman"/>
          <w:kern w:val="0"/>
          <w:szCs w:val="24"/>
          <w:lang w:val="en-ID" w:eastAsia="en-ID"/>
          <w14:ligatures w14:val="none"/>
        </w:rPr>
        <w:t xml:space="preserve"> </w:t>
      </w:r>
      <w:proofErr w:type="spellStart"/>
      <w:r w:rsidR="00C13054">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seperti Ublox</w:t>
      </w:r>
      <w:r w:rsidR="005C4B8B">
        <w:rPr>
          <w:rFonts w:eastAsia="Times New Roman" w:cs="Times New Roman"/>
          <w:kern w:val="0"/>
          <w:szCs w:val="24"/>
          <w:lang w:val="en-ID" w:eastAsia="en-ID"/>
          <w14:ligatures w14:val="none"/>
        </w:rPr>
        <w:t>-n</w:t>
      </w:r>
      <w:r w:rsidRPr="002E606B">
        <w:rPr>
          <w:rFonts w:eastAsia="Times New Roman" w:cs="Times New Roman"/>
          <w:kern w:val="0"/>
          <w:szCs w:val="24"/>
          <w:lang w:val="en-ID" w:eastAsia="en-ID"/>
          <w14:ligatures w14:val="none"/>
        </w:rPr>
        <w:t>8m.</w:t>
      </w:r>
      <w:r w:rsidR="0049057B">
        <w:rPr>
          <w:rFonts w:eastAsia="Times New Roman" w:cs="Times New Roman"/>
          <w:kern w:val="0"/>
          <w:szCs w:val="24"/>
          <w:lang w:val="en-ID" w:eastAsia="en-ID"/>
          <w14:ligatures w14:val="none"/>
        </w:rPr>
        <w:t xml:space="preserve"> </w:t>
      </w:r>
      <w:r w:rsidRPr="002E606B">
        <w:rPr>
          <w:rFonts w:eastAsia="Times New Roman" w:cs="Times New Roman"/>
          <w:kern w:val="0"/>
          <w:szCs w:val="24"/>
          <w:lang w:val="en-ID" w:eastAsia="en-ID"/>
          <w14:ligatures w14:val="none"/>
        </w:rPr>
        <w:t xml:space="preserve">Perbedaan rata-rata sebesar 3,42 meter menunjukkan perbedaan yang cukup </w:t>
      </w:r>
      <w:r w:rsidRPr="002E606B">
        <w:rPr>
          <w:rFonts w:eastAsia="Times New Roman" w:cs="Times New Roman"/>
          <w:kern w:val="0"/>
          <w:szCs w:val="24"/>
          <w:lang w:val="en-ID" w:eastAsia="en-ID"/>
          <w14:ligatures w14:val="none"/>
        </w:rPr>
        <w:lastRenderedPageBreak/>
        <w:t xml:space="preserve">signifikan namun masih dalam kisaran yang dapat diterima untuk beberapa aplikasi umum. Secara keseluruhan, pengujian ini memberikan informasi penting tentang kinerja dan keakuratan kedua perangkat </w:t>
      </w:r>
      <w:proofErr w:type="spellStart"/>
      <w:r w:rsidR="00C13054">
        <w:rPr>
          <w:rFonts w:eastAsia="Times New Roman" w:cs="Times New Roman"/>
          <w:kern w:val="0"/>
          <w:szCs w:val="24"/>
          <w:lang w:val="en-ID" w:eastAsia="en-ID"/>
          <w14:ligatures w14:val="none"/>
        </w:rPr>
        <w:t>gps</w:t>
      </w:r>
      <w:proofErr w:type="spellEnd"/>
      <w:r w:rsidRPr="002E606B">
        <w:rPr>
          <w:rFonts w:eastAsia="Times New Roman" w:cs="Times New Roman"/>
          <w:kern w:val="0"/>
          <w:szCs w:val="24"/>
          <w:lang w:val="en-ID" w:eastAsia="en-ID"/>
          <w14:ligatures w14:val="none"/>
        </w:rPr>
        <w:t xml:space="preserve"> dan membantu  menentukan perangkat mana yang paling cocok untuk kebutuhan spesifik berdasarkan tingkat akurasi yang ditetapkan.</w:t>
      </w:r>
    </w:p>
    <w:p w14:paraId="45CB2F53" w14:textId="77777777" w:rsidR="003222D4" w:rsidRDefault="003222D4" w:rsidP="00C127C2">
      <w:pPr>
        <w:spacing w:after="0" w:line="360" w:lineRule="auto"/>
        <w:rPr>
          <w:rFonts w:eastAsia="Times New Roman" w:cs="Times New Roman"/>
          <w:kern w:val="0"/>
          <w:szCs w:val="24"/>
          <w:lang w:val="en-ID" w:eastAsia="en-ID"/>
          <w14:ligatures w14:val="none"/>
        </w:rPr>
      </w:pPr>
    </w:p>
    <w:bookmarkEnd w:id="441"/>
    <w:p w14:paraId="4C51F20D" w14:textId="5F4D36B3" w:rsidR="00735B98" w:rsidRPr="009F3480" w:rsidRDefault="009F3480" w:rsidP="009F3480">
      <w:pPr>
        <w:pStyle w:val="Heading1"/>
        <w:ind w:left="0" w:firstLine="0"/>
        <w:jc w:val="center"/>
        <w:rPr>
          <w:b/>
          <w:bCs/>
        </w:rPr>
      </w:pPr>
      <w:r>
        <w:br/>
      </w:r>
      <w:bookmarkStart w:id="443" w:name="_Toc175172397"/>
      <w:r w:rsidRPr="009F3480">
        <w:rPr>
          <w:b/>
          <w:bCs/>
        </w:rPr>
        <w:t>HASIL DAN PEMBAHASAN</w:t>
      </w:r>
      <w:bookmarkEnd w:id="443"/>
    </w:p>
    <w:p w14:paraId="290DA7A5" w14:textId="7844ECF6" w:rsidR="00277D2E" w:rsidRDefault="00277D2E" w:rsidP="0040634A">
      <w:pPr>
        <w:pStyle w:val="Heading2"/>
        <w:spacing w:after="0"/>
        <w:ind w:left="357" w:hanging="357"/>
      </w:pPr>
      <w:bookmarkStart w:id="444" w:name="_Toc175172398"/>
      <w:r>
        <w:t>Tempat dan Waktu Penelitian</w:t>
      </w:r>
      <w:bookmarkEnd w:id="444"/>
    </w:p>
    <w:p w14:paraId="30D6CCC4" w14:textId="5760407D" w:rsidR="00996C2B" w:rsidRDefault="00B352F5" w:rsidP="00C442F8">
      <w:pPr>
        <w:pStyle w:val="Heading3"/>
      </w:pPr>
      <w:bookmarkStart w:id="445" w:name="_Toc175172399"/>
      <w:r>
        <w:t>Tempat Penelitian</w:t>
      </w:r>
      <w:bookmarkEnd w:id="445"/>
      <w:r>
        <w:t xml:space="preserve"> </w:t>
      </w:r>
    </w:p>
    <w:p w14:paraId="30A63F49" w14:textId="00B456C1" w:rsidR="00B12EF8" w:rsidRDefault="00996C2B" w:rsidP="00996C2B">
      <w:pPr>
        <w:spacing w:after="0" w:line="360" w:lineRule="auto"/>
      </w:pPr>
      <w:r>
        <w:t>Proses merancang alat dan menulis laporan akhir dilaksanakan di kampus Politeknik Negeri Malang dan kediaman penulis yang bertempat tinggal di Belimbing Kabupaten Malang</w:t>
      </w:r>
      <w:r w:rsidR="00A72232">
        <w:t>.</w:t>
      </w:r>
    </w:p>
    <w:p w14:paraId="4BA3D41B" w14:textId="45A3A3A8" w:rsidR="00B352F5" w:rsidRDefault="00B352F5" w:rsidP="00C442F8">
      <w:pPr>
        <w:pStyle w:val="Heading3"/>
      </w:pPr>
      <w:bookmarkStart w:id="446" w:name="_Toc175172400"/>
      <w:r>
        <w:t>Waktu Penelitian</w:t>
      </w:r>
      <w:bookmarkEnd w:id="446"/>
      <w:r>
        <w:t xml:space="preserve"> </w:t>
      </w:r>
    </w:p>
    <w:p w14:paraId="34AC1D18" w14:textId="76946633" w:rsidR="00B352F5" w:rsidRDefault="005F570A" w:rsidP="00B12EF8">
      <w:pPr>
        <w:spacing w:after="0" w:line="360" w:lineRule="auto"/>
      </w:pPr>
      <w:r>
        <w:t xml:space="preserve">Penelitian dilakukan pada hari kerja yaitu di hari Senin-Sabtu pukul 08.00-17.00 WIB. Penelitian dilakukan dalam jangka waktu </w:t>
      </w:r>
      <w:r>
        <w:rPr>
          <w:rFonts w:cs="Times New Roman"/>
        </w:rPr>
        <w:t>±</w:t>
      </w:r>
      <w:r>
        <w:t xml:space="preserve">5 Bulan dari bulan Februari </w:t>
      </w:r>
      <w:r w:rsidR="00A72232">
        <w:t>–</w:t>
      </w:r>
      <w:r>
        <w:t xml:space="preserve"> Juni</w:t>
      </w:r>
      <w:r w:rsidR="00A72232">
        <w:t>.</w:t>
      </w:r>
    </w:p>
    <w:p w14:paraId="31672B7C" w14:textId="12526A60" w:rsidR="00277D2E" w:rsidRDefault="00277D2E" w:rsidP="00072972">
      <w:pPr>
        <w:pStyle w:val="Heading2"/>
        <w:ind w:left="360"/>
      </w:pPr>
      <w:bookmarkStart w:id="447" w:name="_Toc167181385"/>
      <w:bookmarkStart w:id="448" w:name="_Toc175172401"/>
      <w:r>
        <w:t>Hasil Implementasi</w:t>
      </w:r>
      <w:bookmarkEnd w:id="447"/>
      <w:r w:rsidR="00E44EEB">
        <w:t xml:space="preserve"> </w:t>
      </w:r>
      <w:r w:rsidR="00E44EEB" w:rsidRPr="00B32931">
        <w:rPr>
          <w:i/>
          <w:iCs/>
        </w:rPr>
        <w:t>Hardware</w:t>
      </w:r>
      <w:bookmarkEnd w:id="448"/>
    </w:p>
    <w:p w14:paraId="117E4884" w14:textId="4CF21258" w:rsidR="003978D2" w:rsidRDefault="003103F8" w:rsidP="0001374C">
      <w:pPr>
        <w:spacing w:after="0" w:line="360" w:lineRule="auto"/>
      </w:pPr>
      <w:r>
        <w:t>Pada sub-bab</w:t>
      </w:r>
      <w:r w:rsidR="005A4C3F">
        <w:t xml:space="preserve"> 4.2.1 dan 4.2.2</w:t>
      </w:r>
      <w:r>
        <w:t xml:space="preserve">  akan dibahas mengenai rancangan </w:t>
      </w:r>
      <w:r w:rsidR="00CC6A8B" w:rsidRPr="00CC6A8B">
        <w:rPr>
          <w:i/>
          <w:iCs/>
        </w:rPr>
        <w:t>hardware</w:t>
      </w:r>
      <w:r>
        <w:t xml:space="preserve"> yang telah </w:t>
      </w:r>
      <w:r w:rsidR="000E0E98">
        <w:t>dilakukan. Penjelasan</w:t>
      </w:r>
      <w:r>
        <w:t xml:space="preserve"> mengenai rancangan </w:t>
      </w:r>
      <w:r w:rsidR="00CC6A8B" w:rsidRPr="00CC6A8B">
        <w:rPr>
          <w:i/>
          <w:iCs/>
        </w:rPr>
        <w:t>hardware</w:t>
      </w:r>
      <w:r>
        <w:t xml:space="preserve"> meliputi box komponen, tampak samping kanan dan tampak atas dan tampak depan.</w:t>
      </w:r>
    </w:p>
    <w:p w14:paraId="68DA647C" w14:textId="0BE33649" w:rsidR="00721A55" w:rsidRDefault="00721A55" w:rsidP="0001374C">
      <w:pPr>
        <w:spacing w:after="0" w:line="360" w:lineRule="auto"/>
      </w:pPr>
      <w:r>
        <w:t xml:space="preserve">Gambar 4.1 </w:t>
      </w:r>
      <w:r w:rsidR="00127B1E">
        <w:t xml:space="preserve">rancangan modul keseluruhan </w:t>
      </w:r>
      <w:r w:rsidR="007E7DFC" w:rsidRPr="007E7DFC">
        <w:rPr>
          <w:i/>
          <w:iCs/>
        </w:rPr>
        <w:t>master</w:t>
      </w:r>
      <w:r w:rsidR="003458C3">
        <w:t>.</w:t>
      </w:r>
    </w:p>
    <w:p w14:paraId="579CBB62" w14:textId="77777777" w:rsidR="00F92EB1" w:rsidRDefault="00F92EB1" w:rsidP="00F92EB1">
      <w:pPr>
        <w:keepNext/>
        <w:jc w:val="center"/>
      </w:pPr>
      <w:r w:rsidRPr="00F92EB1">
        <w:rPr>
          <w:noProof/>
        </w:rPr>
        <w:drawing>
          <wp:inline distT="0" distB="0" distL="0" distR="0" wp14:anchorId="690B1728" wp14:editId="26438C9E">
            <wp:extent cx="3779520" cy="3097616"/>
            <wp:effectExtent l="0" t="0" r="0" b="0"/>
            <wp:docPr id="179058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947" name=""/>
                    <pic:cNvPicPr/>
                  </pic:nvPicPr>
                  <pic:blipFill>
                    <a:blip r:embed="rId45"/>
                    <a:stretch>
                      <a:fillRect/>
                    </a:stretch>
                  </pic:blipFill>
                  <pic:spPr>
                    <a:xfrm>
                      <a:off x="0" y="0"/>
                      <a:ext cx="3782291" cy="3099887"/>
                    </a:xfrm>
                    <a:prstGeom prst="rect">
                      <a:avLst/>
                    </a:prstGeom>
                  </pic:spPr>
                </pic:pic>
              </a:graphicData>
            </a:graphic>
          </wp:inline>
        </w:drawing>
      </w:r>
    </w:p>
    <w:p w14:paraId="33B4FA5B" w14:textId="516A3162" w:rsidR="00007914" w:rsidRDefault="00F92EB1" w:rsidP="00F92EB1">
      <w:pPr>
        <w:pStyle w:val="Caption"/>
        <w:jc w:val="center"/>
        <w:rPr>
          <w:sz w:val="24"/>
          <w:szCs w:val="24"/>
        </w:rPr>
      </w:pPr>
      <w:bookmarkStart w:id="449" w:name="_Toc173268158"/>
      <w:r w:rsidRPr="00CC0F82">
        <w:rPr>
          <w:b/>
          <w:bCs/>
          <w:sz w:val="24"/>
          <w:szCs w:val="24"/>
        </w:rPr>
        <w:t xml:space="preserve">Gambar 4. </w:t>
      </w:r>
      <w:r w:rsidRPr="00CC0F82">
        <w:rPr>
          <w:b/>
          <w:bCs/>
          <w:sz w:val="24"/>
          <w:szCs w:val="24"/>
        </w:rPr>
        <w:fldChar w:fldCharType="begin"/>
      </w:r>
      <w:r w:rsidRPr="00CC0F82">
        <w:rPr>
          <w:b/>
          <w:bCs/>
          <w:sz w:val="24"/>
          <w:szCs w:val="24"/>
        </w:rPr>
        <w:instrText xml:space="preserve"> SEQ Gambar_4. \* ARABIC </w:instrText>
      </w:r>
      <w:r w:rsidRPr="00CC0F82">
        <w:rPr>
          <w:b/>
          <w:bCs/>
          <w:sz w:val="24"/>
          <w:szCs w:val="24"/>
        </w:rPr>
        <w:fldChar w:fldCharType="separate"/>
      </w:r>
      <w:r w:rsidR="00C048B8">
        <w:rPr>
          <w:b/>
          <w:bCs/>
          <w:noProof/>
          <w:sz w:val="24"/>
          <w:szCs w:val="24"/>
        </w:rPr>
        <w:t>1</w:t>
      </w:r>
      <w:r w:rsidRPr="00CC0F82">
        <w:rPr>
          <w:b/>
          <w:bCs/>
          <w:sz w:val="24"/>
          <w:szCs w:val="24"/>
        </w:rPr>
        <w:fldChar w:fldCharType="end"/>
      </w:r>
      <w:r w:rsidRPr="00F92EB1">
        <w:rPr>
          <w:sz w:val="24"/>
          <w:szCs w:val="24"/>
        </w:rPr>
        <w:t xml:space="preserve"> Keseluruhan Komponen </w:t>
      </w:r>
      <w:bookmarkEnd w:id="449"/>
      <w:r w:rsidR="007E7DFC" w:rsidRPr="007E7DFC">
        <w:rPr>
          <w:i/>
          <w:iCs w:val="0"/>
          <w:sz w:val="24"/>
          <w:szCs w:val="24"/>
        </w:rPr>
        <w:t>master</w:t>
      </w:r>
    </w:p>
    <w:p w14:paraId="0D2C8F64" w14:textId="77777777" w:rsidR="00B32931" w:rsidRDefault="00B32931" w:rsidP="00B32931"/>
    <w:p w14:paraId="0152ED07" w14:textId="77777777" w:rsidR="00B32931" w:rsidRPr="00B32931" w:rsidRDefault="00B32931" w:rsidP="00B32931"/>
    <w:p w14:paraId="690A0D67" w14:textId="044546A8" w:rsidR="00A80A68" w:rsidRDefault="00A80A68" w:rsidP="00A80A68">
      <w:r>
        <w:lastRenderedPageBreak/>
        <w:t>Gambar 4.2 rancangan modul tampak kiri dan tampak kanan</w:t>
      </w:r>
      <w:r w:rsidR="003458C3">
        <w:t>.</w:t>
      </w:r>
    </w:p>
    <w:p w14:paraId="5E1C0BF6" w14:textId="3723874B" w:rsidR="00F92EB1" w:rsidRDefault="00BF7BD6" w:rsidP="00BF7BD6">
      <w:pPr>
        <w:jc w:val="center"/>
      </w:pPr>
      <w:r w:rsidRPr="00BF7BD6">
        <w:rPr>
          <w:noProof/>
        </w:rPr>
        <w:drawing>
          <wp:inline distT="0" distB="0" distL="0" distR="0" wp14:anchorId="5A6B81DA" wp14:editId="1DC35F45">
            <wp:extent cx="2981960" cy="1960234"/>
            <wp:effectExtent l="0" t="0" r="0" b="0"/>
            <wp:docPr id="122018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4291" name=""/>
                    <pic:cNvPicPr/>
                  </pic:nvPicPr>
                  <pic:blipFill>
                    <a:blip r:embed="rId46"/>
                    <a:stretch>
                      <a:fillRect/>
                    </a:stretch>
                  </pic:blipFill>
                  <pic:spPr>
                    <a:xfrm>
                      <a:off x="0" y="0"/>
                      <a:ext cx="3018648" cy="1984352"/>
                    </a:xfrm>
                    <a:prstGeom prst="rect">
                      <a:avLst/>
                    </a:prstGeom>
                  </pic:spPr>
                </pic:pic>
              </a:graphicData>
            </a:graphic>
          </wp:inline>
        </w:drawing>
      </w:r>
    </w:p>
    <w:p w14:paraId="62085A1C" w14:textId="3B8AA995" w:rsidR="00F92EB1" w:rsidRDefault="00F92EB1" w:rsidP="00F92EB1">
      <w:pPr>
        <w:pStyle w:val="Caption"/>
        <w:jc w:val="center"/>
        <w:rPr>
          <w:sz w:val="24"/>
          <w:szCs w:val="24"/>
        </w:rPr>
      </w:pPr>
      <w:bookmarkStart w:id="450" w:name="_Toc173268159"/>
      <w:r w:rsidRPr="00CC0F82">
        <w:rPr>
          <w:b/>
          <w:bCs/>
          <w:sz w:val="24"/>
          <w:szCs w:val="24"/>
        </w:rPr>
        <w:t xml:space="preserve">Gambar 4. </w:t>
      </w:r>
      <w:r w:rsidRPr="00CC0F82">
        <w:rPr>
          <w:b/>
          <w:bCs/>
          <w:sz w:val="24"/>
          <w:szCs w:val="24"/>
        </w:rPr>
        <w:fldChar w:fldCharType="begin"/>
      </w:r>
      <w:r w:rsidRPr="00CC0F82">
        <w:rPr>
          <w:b/>
          <w:bCs/>
          <w:sz w:val="24"/>
          <w:szCs w:val="24"/>
        </w:rPr>
        <w:instrText xml:space="preserve"> SEQ Gambar_4. \* ARABIC </w:instrText>
      </w:r>
      <w:r w:rsidRPr="00CC0F82">
        <w:rPr>
          <w:b/>
          <w:bCs/>
          <w:sz w:val="24"/>
          <w:szCs w:val="24"/>
        </w:rPr>
        <w:fldChar w:fldCharType="separate"/>
      </w:r>
      <w:r w:rsidR="00C048B8">
        <w:rPr>
          <w:b/>
          <w:bCs/>
          <w:noProof/>
          <w:sz w:val="24"/>
          <w:szCs w:val="24"/>
        </w:rPr>
        <w:t>2</w:t>
      </w:r>
      <w:r w:rsidRPr="00CC0F82">
        <w:rPr>
          <w:b/>
          <w:bCs/>
          <w:sz w:val="24"/>
          <w:szCs w:val="24"/>
        </w:rPr>
        <w:fldChar w:fldCharType="end"/>
      </w:r>
      <w:r w:rsidRPr="00F92EB1">
        <w:rPr>
          <w:sz w:val="24"/>
          <w:szCs w:val="24"/>
        </w:rPr>
        <w:t xml:space="preserve"> </w:t>
      </w:r>
      <w:r w:rsidR="00BF7BD6" w:rsidRPr="00BF7BD6">
        <w:rPr>
          <w:sz w:val="24"/>
          <w:szCs w:val="24"/>
        </w:rPr>
        <w:t>Tampak Kanan dan Kiri Alat</w:t>
      </w:r>
      <w:bookmarkEnd w:id="450"/>
    </w:p>
    <w:p w14:paraId="6471F981" w14:textId="167FCE55" w:rsidR="00721A55" w:rsidRPr="00721A55" w:rsidRDefault="004F1553" w:rsidP="00721A55">
      <w:r>
        <w:t xml:space="preserve">Gambar 4.2 rancangan modul keseluruhan </w:t>
      </w:r>
      <w:r w:rsidR="007E7DFC" w:rsidRPr="007E7DFC">
        <w:rPr>
          <w:i/>
          <w:iCs/>
        </w:rPr>
        <w:t>slave</w:t>
      </w:r>
      <w:r w:rsidR="003458C3" w:rsidRPr="0086339E">
        <w:rPr>
          <w:i/>
          <w:iCs/>
        </w:rPr>
        <w:t>.</w:t>
      </w:r>
    </w:p>
    <w:p w14:paraId="76F55F06" w14:textId="4874D9E2" w:rsidR="00BF7BD6" w:rsidRDefault="00BF7BD6" w:rsidP="001C7707">
      <w:pPr>
        <w:keepNext/>
        <w:jc w:val="center"/>
      </w:pPr>
      <w:r w:rsidRPr="00F92EB1">
        <w:rPr>
          <w:noProof/>
        </w:rPr>
        <w:drawing>
          <wp:inline distT="0" distB="0" distL="0" distR="0" wp14:anchorId="45D77BA2" wp14:editId="57BFDBFE">
            <wp:extent cx="1803400" cy="1791219"/>
            <wp:effectExtent l="0" t="0" r="0" b="0"/>
            <wp:docPr id="151039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7711" name=""/>
                    <pic:cNvPicPr/>
                  </pic:nvPicPr>
                  <pic:blipFill rotWithShape="1">
                    <a:blip r:embed="rId47"/>
                    <a:srcRect l="1112" t="3659" r="1732" b="3811"/>
                    <a:stretch/>
                  </pic:blipFill>
                  <pic:spPr bwMode="auto">
                    <a:xfrm>
                      <a:off x="0" y="0"/>
                      <a:ext cx="1826914" cy="1814574"/>
                    </a:xfrm>
                    <a:prstGeom prst="rect">
                      <a:avLst/>
                    </a:prstGeom>
                    <a:ln>
                      <a:noFill/>
                    </a:ln>
                    <a:extLst>
                      <a:ext uri="{53640926-AAD7-44D8-BBD7-CCE9431645EC}">
                        <a14:shadowObscured xmlns:a14="http://schemas.microsoft.com/office/drawing/2010/main"/>
                      </a:ext>
                    </a:extLst>
                  </pic:spPr>
                </pic:pic>
              </a:graphicData>
            </a:graphic>
          </wp:inline>
        </w:drawing>
      </w:r>
    </w:p>
    <w:p w14:paraId="1D6DE69C" w14:textId="7488DEA5" w:rsidR="002455AB" w:rsidRPr="00B32931" w:rsidRDefault="00BF7BD6" w:rsidP="00B32931">
      <w:pPr>
        <w:pStyle w:val="Caption"/>
        <w:jc w:val="center"/>
        <w:rPr>
          <w:sz w:val="24"/>
          <w:szCs w:val="24"/>
        </w:rPr>
      </w:pPr>
      <w:bookmarkStart w:id="451" w:name="_Toc173268160"/>
      <w:r w:rsidRPr="00CC0F82">
        <w:rPr>
          <w:b/>
          <w:bCs/>
          <w:sz w:val="24"/>
          <w:szCs w:val="24"/>
        </w:rPr>
        <w:t xml:space="preserve">Gambar 4. </w:t>
      </w:r>
      <w:r w:rsidRPr="00CC0F82">
        <w:rPr>
          <w:b/>
          <w:bCs/>
          <w:sz w:val="24"/>
          <w:szCs w:val="24"/>
        </w:rPr>
        <w:fldChar w:fldCharType="begin"/>
      </w:r>
      <w:r w:rsidRPr="00CC0F82">
        <w:rPr>
          <w:b/>
          <w:bCs/>
          <w:sz w:val="24"/>
          <w:szCs w:val="24"/>
        </w:rPr>
        <w:instrText xml:space="preserve"> SEQ Gambar_4. \* ARABIC </w:instrText>
      </w:r>
      <w:r w:rsidRPr="00CC0F82">
        <w:rPr>
          <w:b/>
          <w:bCs/>
          <w:sz w:val="24"/>
          <w:szCs w:val="24"/>
        </w:rPr>
        <w:fldChar w:fldCharType="separate"/>
      </w:r>
      <w:r w:rsidR="00C048B8">
        <w:rPr>
          <w:b/>
          <w:bCs/>
          <w:noProof/>
          <w:sz w:val="24"/>
          <w:szCs w:val="24"/>
        </w:rPr>
        <w:t>3</w:t>
      </w:r>
      <w:r w:rsidRPr="00CC0F82">
        <w:rPr>
          <w:b/>
          <w:bCs/>
          <w:sz w:val="24"/>
          <w:szCs w:val="24"/>
        </w:rPr>
        <w:fldChar w:fldCharType="end"/>
      </w:r>
      <w:r w:rsidRPr="00BF7BD6">
        <w:rPr>
          <w:sz w:val="24"/>
          <w:szCs w:val="24"/>
        </w:rPr>
        <w:t xml:space="preserve"> </w:t>
      </w:r>
      <w:r w:rsidRPr="00F92EB1">
        <w:rPr>
          <w:sz w:val="24"/>
          <w:szCs w:val="24"/>
        </w:rPr>
        <w:t xml:space="preserve">Keseluruhan Komponen </w:t>
      </w:r>
      <w:r w:rsidR="007E7DFC" w:rsidRPr="007E7DFC">
        <w:rPr>
          <w:i/>
          <w:iCs w:val="0"/>
          <w:sz w:val="24"/>
          <w:szCs w:val="24"/>
        </w:rPr>
        <w:t>slave</w:t>
      </w:r>
      <w:bookmarkEnd w:id="451"/>
    </w:p>
    <w:p w14:paraId="2C107876" w14:textId="7E1B0B18" w:rsidR="002455AB" w:rsidRDefault="002455AB" w:rsidP="002455AB">
      <w:r>
        <w:t>Gambar 4.4 rancangan modul tampak kiri,</w:t>
      </w:r>
      <w:r w:rsidR="00DE17F4">
        <w:t xml:space="preserve"> </w:t>
      </w:r>
      <w:r>
        <w:t xml:space="preserve">kanan dan </w:t>
      </w:r>
      <w:r w:rsidR="00DE17F4">
        <w:t>tampak depan</w:t>
      </w:r>
      <w:r w:rsidR="0081751C">
        <w:t>.</w:t>
      </w:r>
    </w:p>
    <w:p w14:paraId="231E8108" w14:textId="01762BBC" w:rsidR="00B15E8D" w:rsidRDefault="00B15E8D" w:rsidP="00B15E8D">
      <w:pPr>
        <w:keepNext/>
        <w:jc w:val="center"/>
      </w:pPr>
      <w:r w:rsidRPr="00BF7BD6">
        <w:rPr>
          <w:noProof/>
        </w:rPr>
        <w:drawing>
          <wp:inline distT="0" distB="0" distL="0" distR="0" wp14:anchorId="13E45EF6" wp14:editId="245E69F4">
            <wp:extent cx="2849880" cy="2501960"/>
            <wp:effectExtent l="0" t="0" r="0" b="0"/>
            <wp:docPr id="2935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5451" name=""/>
                    <pic:cNvPicPr/>
                  </pic:nvPicPr>
                  <pic:blipFill>
                    <a:blip r:embed="rId48"/>
                    <a:stretch>
                      <a:fillRect/>
                    </a:stretch>
                  </pic:blipFill>
                  <pic:spPr>
                    <a:xfrm>
                      <a:off x="0" y="0"/>
                      <a:ext cx="2872509" cy="2521826"/>
                    </a:xfrm>
                    <a:prstGeom prst="rect">
                      <a:avLst/>
                    </a:prstGeom>
                  </pic:spPr>
                </pic:pic>
              </a:graphicData>
            </a:graphic>
          </wp:inline>
        </w:drawing>
      </w:r>
    </w:p>
    <w:p w14:paraId="6325ECD9" w14:textId="3ED91BF3" w:rsidR="00B15E8D" w:rsidRDefault="00B15E8D" w:rsidP="003A3F84">
      <w:pPr>
        <w:pStyle w:val="Caption"/>
        <w:jc w:val="center"/>
      </w:pPr>
      <w:bookmarkStart w:id="452" w:name="_Toc173268161"/>
      <w:r w:rsidRPr="00CC0F82">
        <w:rPr>
          <w:b/>
          <w:bCs/>
          <w:sz w:val="24"/>
          <w:szCs w:val="24"/>
        </w:rPr>
        <w:t xml:space="preserve">Gambar 4. </w:t>
      </w:r>
      <w:r w:rsidRPr="00CC0F82">
        <w:rPr>
          <w:b/>
          <w:bCs/>
          <w:sz w:val="24"/>
          <w:szCs w:val="24"/>
        </w:rPr>
        <w:fldChar w:fldCharType="begin"/>
      </w:r>
      <w:r w:rsidRPr="00CC0F82">
        <w:rPr>
          <w:b/>
          <w:bCs/>
          <w:sz w:val="24"/>
          <w:szCs w:val="24"/>
        </w:rPr>
        <w:instrText xml:space="preserve"> SEQ Gambar_4. \* ARABIC </w:instrText>
      </w:r>
      <w:r w:rsidRPr="00CC0F82">
        <w:rPr>
          <w:b/>
          <w:bCs/>
          <w:sz w:val="24"/>
          <w:szCs w:val="24"/>
        </w:rPr>
        <w:fldChar w:fldCharType="separate"/>
      </w:r>
      <w:r w:rsidR="00C048B8">
        <w:rPr>
          <w:b/>
          <w:bCs/>
          <w:noProof/>
          <w:sz w:val="24"/>
          <w:szCs w:val="24"/>
        </w:rPr>
        <w:t>4</w:t>
      </w:r>
      <w:r w:rsidRPr="00CC0F82">
        <w:rPr>
          <w:b/>
          <w:bCs/>
          <w:sz w:val="24"/>
          <w:szCs w:val="24"/>
        </w:rPr>
        <w:fldChar w:fldCharType="end"/>
      </w:r>
      <w:r w:rsidRPr="00B15E8D">
        <w:rPr>
          <w:b/>
          <w:bCs/>
          <w:sz w:val="24"/>
          <w:szCs w:val="24"/>
        </w:rPr>
        <w:t xml:space="preserve"> </w:t>
      </w:r>
      <w:r w:rsidRPr="00B15E8D">
        <w:rPr>
          <w:sz w:val="24"/>
          <w:szCs w:val="24"/>
        </w:rPr>
        <w:t xml:space="preserve">Tampak Kiri dan Kanan </w:t>
      </w:r>
      <w:r w:rsidR="007E7DFC" w:rsidRPr="007E7DFC">
        <w:rPr>
          <w:i/>
          <w:iCs w:val="0"/>
          <w:sz w:val="24"/>
          <w:szCs w:val="24"/>
        </w:rPr>
        <w:t>slave</w:t>
      </w:r>
      <w:bookmarkEnd w:id="452"/>
    </w:p>
    <w:p w14:paraId="4B0CD348" w14:textId="0825E3A9" w:rsidR="00E44EEB" w:rsidRDefault="00E44EEB" w:rsidP="00C442F8">
      <w:pPr>
        <w:pStyle w:val="Heading3"/>
      </w:pPr>
      <w:bookmarkStart w:id="453" w:name="_Toc175172402"/>
      <w:r>
        <w:lastRenderedPageBreak/>
        <w:t>Spesifika</w:t>
      </w:r>
      <w:r w:rsidR="00125910">
        <w:t xml:space="preserve">si </w:t>
      </w:r>
      <w:r w:rsidR="0048743C">
        <w:t xml:space="preserve">Modul </w:t>
      </w:r>
      <w:r w:rsidR="00125910">
        <w:t>Alat</w:t>
      </w:r>
      <w:bookmarkEnd w:id="453"/>
    </w:p>
    <w:p w14:paraId="326618C8" w14:textId="09123BD7" w:rsidR="0033291E" w:rsidRDefault="0033291E" w:rsidP="0033291E">
      <w:pPr>
        <w:pStyle w:val="Caption"/>
        <w:keepNext/>
        <w:jc w:val="center"/>
      </w:pPr>
      <w:r w:rsidRPr="00312AB3">
        <w:rPr>
          <w:b/>
          <w:bCs/>
          <w:sz w:val="24"/>
          <w:szCs w:val="24"/>
        </w:rPr>
        <w:t xml:space="preserve">Tabel 4. </w:t>
      </w:r>
      <w:r w:rsidRPr="00312AB3">
        <w:rPr>
          <w:b/>
          <w:bCs/>
          <w:sz w:val="24"/>
          <w:szCs w:val="24"/>
        </w:rPr>
        <w:fldChar w:fldCharType="begin"/>
      </w:r>
      <w:r w:rsidRPr="00312AB3">
        <w:rPr>
          <w:b/>
          <w:bCs/>
          <w:sz w:val="24"/>
          <w:szCs w:val="24"/>
        </w:rPr>
        <w:instrText xml:space="preserve"> SEQ Tabel_4. \* ARABIC </w:instrText>
      </w:r>
      <w:r w:rsidRPr="00312AB3">
        <w:rPr>
          <w:b/>
          <w:bCs/>
          <w:sz w:val="24"/>
          <w:szCs w:val="24"/>
        </w:rPr>
        <w:fldChar w:fldCharType="separate"/>
      </w:r>
      <w:r w:rsidR="00C048B8">
        <w:rPr>
          <w:b/>
          <w:bCs/>
          <w:noProof/>
          <w:sz w:val="24"/>
          <w:szCs w:val="24"/>
        </w:rPr>
        <w:t>1</w:t>
      </w:r>
      <w:r w:rsidRPr="00312AB3">
        <w:rPr>
          <w:b/>
          <w:bCs/>
          <w:sz w:val="24"/>
          <w:szCs w:val="24"/>
        </w:rPr>
        <w:fldChar w:fldCharType="end"/>
      </w:r>
      <w:r w:rsidRPr="0033291E">
        <w:rPr>
          <w:sz w:val="24"/>
          <w:szCs w:val="24"/>
        </w:rPr>
        <w:t xml:space="preserve"> Spesifikasi Komponen</w:t>
      </w:r>
    </w:p>
    <w:tbl>
      <w:tblPr>
        <w:tblStyle w:val="TableGrid"/>
        <w:tblW w:w="0" w:type="auto"/>
        <w:tblInd w:w="108" w:type="dxa"/>
        <w:tblLook w:val="04A0" w:firstRow="1" w:lastRow="0" w:firstColumn="1" w:lastColumn="0" w:noHBand="0" w:noVBand="1"/>
      </w:tblPr>
      <w:tblGrid>
        <w:gridCol w:w="2552"/>
        <w:gridCol w:w="5426"/>
      </w:tblGrid>
      <w:tr w:rsidR="00114EDD" w14:paraId="43259AF5" w14:textId="77777777" w:rsidTr="000C711A">
        <w:trPr>
          <w:tblHeader/>
        </w:trPr>
        <w:tc>
          <w:tcPr>
            <w:tcW w:w="2552" w:type="dxa"/>
            <w:shd w:val="clear" w:color="auto" w:fill="FFFFFF" w:themeFill="background1"/>
          </w:tcPr>
          <w:p w14:paraId="2D7A8102" w14:textId="6AE34636" w:rsidR="00114EDD" w:rsidRPr="000C711A" w:rsidRDefault="00114EDD" w:rsidP="00B32931">
            <w:pPr>
              <w:spacing w:line="276" w:lineRule="auto"/>
              <w:jc w:val="center"/>
              <w:rPr>
                <w:b/>
                <w:bCs/>
                <w:sz w:val="20"/>
                <w:szCs w:val="20"/>
              </w:rPr>
            </w:pPr>
            <w:r w:rsidRPr="000C711A">
              <w:rPr>
                <w:b/>
                <w:bCs/>
                <w:sz w:val="20"/>
                <w:szCs w:val="20"/>
              </w:rPr>
              <w:t>Aspek</w:t>
            </w:r>
          </w:p>
        </w:tc>
        <w:tc>
          <w:tcPr>
            <w:tcW w:w="5426" w:type="dxa"/>
            <w:shd w:val="clear" w:color="auto" w:fill="FFFFFF" w:themeFill="background1"/>
          </w:tcPr>
          <w:p w14:paraId="4FB3E359" w14:textId="4764CD61" w:rsidR="00114EDD" w:rsidRPr="000C711A" w:rsidRDefault="00114EDD" w:rsidP="00B32931">
            <w:pPr>
              <w:spacing w:line="276" w:lineRule="auto"/>
              <w:jc w:val="center"/>
              <w:rPr>
                <w:b/>
                <w:bCs/>
                <w:sz w:val="20"/>
                <w:szCs w:val="20"/>
              </w:rPr>
            </w:pPr>
            <w:r w:rsidRPr="000C711A">
              <w:rPr>
                <w:b/>
                <w:bCs/>
                <w:sz w:val="20"/>
                <w:szCs w:val="20"/>
              </w:rPr>
              <w:t>Deskripsi</w:t>
            </w:r>
          </w:p>
        </w:tc>
      </w:tr>
      <w:tr w:rsidR="00114EDD" w14:paraId="5030CE68" w14:textId="77777777" w:rsidTr="00312AB3">
        <w:tc>
          <w:tcPr>
            <w:tcW w:w="2552" w:type="dxa"/>
            <w:vAlign w:val="center"/>
          </w:tcPr>
          <w:p w14:paraId="14B689BD" w14:textId="6B3A37AC" w:rsidR="00114EDD" w:rsidRPr="000C711A" w:rsidRDefault="00114EDD" w:rsidP="00312AB3">
            <w:pPr>
              <w:spacing w:line="276" w:lineRule="auto"/>
              <w:jc w:val="center"/>
              <w:rPr>
                <w:sz w:val="20"/>
                <w:szCs w:val="20"/>
              </w:rPr>
            </w:pPr>
            <w:r w:rsidRPr="000C711A">
              <w:rPr>
                <w:sz w:val="20"/>
                <w:szCs w:val="20"/>
              </w:rPr>
              <w:t xml:space="preserve">Dimensi Prototipe </w:t>
            </w:r>
            <w:r w:rsidR="007E7DFC" w:rsidRPr="007E7DFC">
              <w:rPr>
                <w:i/>
                <w:iCs/>
                <w:sz w:val="20"/>
                <w:szCs w:val="20"/>
              </w:rPr>
              <w:t>Master</w:t>
            </w:r>
          </w:p>
        </w:tc>
        <w:tc>
          <w:tcPr>
            <w:tcW w:w="5426" w:type="dxa"/>
          </w:tcPr>
          <w:p w14:paraId="39CEDE3E" w14:textId="3C289771" w:rsidR="00114EDD" w:rsidRPr="000C711A" w:rsidRDefault="00114EDD" w:rsidP="00B32931">
            <w:pPr>
              <w:spacing w:line="276" w:lineRule="auto"/>
              <w:rPr>
                <w:sz w:val="20"/>
                <w:szCs w:val="20"/>
              </w:rPr>
            </w:pPr>
            <w:r w:rsidRPr="000C711A">
              <w:rPr>
                <w:sz w:val="20"/>
                <w:szCs w:val="20"/>
              </w:rPr>
              <w:t xml:space="preserve">Panjang </w:t>
            </w:r>
            <w:r w:rsidR="00F8785D" w:rsidRPr="000C711A">
              <w:rPr>
                <w:sz w:val="20"/>
                <w:szCs w:val="20"/>
              </w:rPr>
              <w:t>12,5</w:t>
            </w:r>
            <w:r w:rsidRPr="000C711A">
              <w:rPr>
                <w:sz w:val="20"/>
                <w:szCs w:val="20"/>
              </w:rPr>
              <w:t>cm, Lebar 8,5 cm, Tinggi 5cm Berat Total</w:t>
            </w:r>
            <w:r w:rsidR="0081751C">
              <w:rPr>
                <w:sz w:val="20"/>
                <w:szCs w:val="20"/>
              </w:rPr>
              <w:t>.</w:t>
            </w:r>
          </w:p>
        </w:tc>
      </w:tr>
      <w:tr w:rsidR="00F8785D" w14:paraId="5DF9C270" w14:textId="77777777" w:rsidTr="00312AB3">
        <w:tc>
          <w:tcPr>
            <w:tcW w:w="2552" w:type="dxa"/>
            <w:vAlign w:val="center"/>
          </w:tcPr>
          <w:p w14:paraId="7B6B5C78" w14:textId="1293D627" w:rsidR="00F8785D" w:rsidRPr="000C711A" w:rsidRDefault="00F8785D" w:rsidP="00312AB3">
            <w:pPr>
              <w:spacing w:line="276" w:lineRule="auto"/>
              <w:jc w:val="center"/>
              <w:rPr>
                <w:sz w:val="20"/>
                <w:szCs w:val="20"/>
              </w:rPr>
            </w:pPr>
            <w:r w:rsidRPr="000C711A">
              <w:rPr>
                <w:sz w:val="20"/>
                <w:szCs w:val="20"/>
              </w:rPr>
              <w:t xml:space="preserve">Dimensi Prototipe </w:t>
            </w:r>
            <w:r w:rsidR="007E7DFC" w:rsidRPr="007E7DFC">
              <w:rPr>
                <w:i/>
                <w:iCs/>
                <w:sz w:val="20"/>
                <w:szCs w:val="20"/>
              </w:rPr>
              <w:t>Slave</w:t>
            </w:r>
          </w:p>
        </w:tc>
        <w:tc>
          <w:tcPr>
            <w:tcW w:w="5426" w:type="dxa"/>
          </w:tcPr>
          <w:p w14:paraId="60C76EFD" w14:textId="009A57D8" w:rsidR="00F8785D" w:rsidRPr="000C711A" w:rsidRDefault="00F8785D" w:rsidP="00B32931">
            <w:pPr>
              <w:spacing w:line="276" w:lineRule="auto"/>
              <w:rPr>
                <w:sz w:val="20"/>
                <w:szCs w:val="20"/>
              </w:rPr>
            </w:pPr>
            <w:r w:rsidRPr="000C711A">
              <w:rPr>
                <w:sz w:val="20"/>
                <w:szCs w:val="20"/>
              </w:rPr>
              <w:t>Panjang 12 cm, Lebar 7,5 cm, Tinggi 3,5cm Berat Total</w:t>
            </w:r>
            <w:r w:rsidR="0081751C">
              <w:rPr>
                <w:sz w:val="20"/>
                <w:szCs w:val="20"/>
              </w:rPr>
              <w:t>.</w:t>
            </w:r>
          </w:p>
        </w:tc>
      </w:tr>
      <w:tr w:rsidR="00F8785D" w14:paraId="5D0033DF" w14:textId="77777777" w:rsidTr="00312AB3">
        <w:tc>
          <w:tcPr>
            <w:tcW w:w="2552" w:type="dxa"/>
            <w:vAlign w:val="center"/>
          </w:tcPr>
          <w:p w14:paraId="51A53D6B" w14:textId="2A0F5B4B" w:rsidR="00F8785D" w:rsidRPr="000C711A" w:rsidRDefault="00150F12" w:rsidP="00312AB3">
            <w:pPr>
              <w:spacing w:line="276" w:lineRule="auto"/>
              <w:jc w:val="center"/>
              <w:rPr>
                <w:sz w:val="20"/>
                <w:szCs w:val="20"/>
              </w:rPr>
            </w:pPr>
            <w:r w:rsidRPr="00604B4D">
              <w:rPr>
                <w:i/>
                <w:iCs/>
                <w:sz w:val="20"/>
                <w:szCs w:val="20"/>
              </w:rPr>
              <w:t>Microcontroller</w:t>
            </w:r>
            <w:r w:rsidR="00255B46" w:rsidRPr="000C711A">
              <w:rPr>
                <w:sz w:val="20"/>
                <w:szCs w:val="20"/>
              </w:rPr>
              <w:t xml:space="preserve"> 1</w:t>
            </w:r>
          </w:p>
        </w:tc>
        <w:tc>
          <w:tcPr>
            <w:tcW w:w="5426" w:type="dxa"/>
          </w:tcPr>
          <w:p w14:paraId="4B321FF1" w14:textId="1CB3C5F2" w:rsidR="00F8785D" w:rsidRPr="000C711A" w:rsidRDefault="00536B39" w:rsidP="00B32931">
            <w:pPr>
              <w:spacing w:line="276" w:lineRule="auto"/>
              <w:rPr>
                <w:sz w:val="20"/>
                <w:szCs w:val="20"/>
              </w:rPr>
            </w:pPr>
            <w:r w:rsidRPr="000C711A">
              <w:rPr>
                <w:sz w:val="20"/>
                <w:szCs w:val="20"/>
              </w:rPr>
              <w:t xml:space="preserve">ESP32 Dev Board CH340 USB-C. Prosesor dual-core dengan clock hingga 240 MHz, memori 520 KB SRAM, dan flash 4 MB, Wi-Fi, </w:t>
            </w:r>
            <w:r w:rsidR="00CC6A8B" w:rsidRPr="00CC6A8B">
              <w:rPr>
                <w:i/>
                <w:sz w:val="20"/>
                <w:szCs w:val="20"/>
              </w:rPr>
              <w:t>Bluetooth</w:t>
            </w:r>
            <w:r w:rsidRPr="000C711A">
              <w:rPr>
                <w:sz w:val="20"/>
                <w:szCs w:val="20"/>
              </w:rPr>
              <w:t>, serta berbagai antarmuka seperti 36 Pin GPIO, ADC, DAC, SPI, I2C, dan UART</w:t>
            </w:r>
            <w:r w:rsidR="0081751C">
              <w:rPr>
                <w:sz w:val="20"/>
                <w:szCs w:val="20"/>
              </w:rPr>
              <w:t>.</w:t>
            </w:r>
          </w:p>
        </w:tc>
      </w:tr>
      <w:tr w:rsidR="00536B39" w14:paraId="75158F46" w14:textId="77777777" w:rsidTr="00312AB3">
        <w:tc>
          <w:tcPr>
            <w:tcW w:w="2552" w:type="dxa"/>
            <w:vAlign w:val="center"/>
          </w:tcPr>
          <w:p w14:paraId="3A3C6E4C" w14:textId="1774491B" w:rsidR="00536B39" w:rsidRPr="000C711A" w:rsidRDefault="00150F12" w:rsidP="00312AB3">
            <w:pPr>
              <w:spacing w:line="276" w:lineRule="auto"/>
              <w:jc w:val="center"/>
              <w:rPr>
                <w:sz w:val="20"/>
                <w:szCs w:val="20"/>
              </w:rPr>
            </w:pPr>
            <w:r w:rsidRPr="00604B4D">
              <w:rPr>
                <w:i/>
                <w:iCs/>
                <w:sz w:val="20"/>
                <w:szCs w:val="20"/>
              </w:rPr>
              <w:t>Microcontroller</w:t>
            </w:r>
            <w:r w:rsidR="00255B46" w:rsidRPr="000C711A">
              <w:rPr>
                <w:sz w:val="20"/>
                <w:szCs w:val="20"/>
              </w:rPr>
              <w:t xml:space="preserve"> 2</w:t>
            </w:r>
          </w:p>
        </w:tc>
        <w:tc>
          <w:tcPr>
            <w:tcW w:w="5426" w:type="dxa"/>
          </w:tcPr>
          <w:p w14:paraId="3B603672" w14:textId="660D2B32" w:rsidR="00536B39" w:rsidRPr="000C711A" w:rsidRDefault="00CC6A8B" w:rsidP="00B32931">
            <w:pPr>
              <w:spacing w:line="276" w:lineRule="auto"/>
              <w:rPr>
                <w:sz w:val="20"/>
                <w:szCs w:val="20"/>
              </w:rPr>
            </w:pPr>
            <w:r w:rsidRPr="00CC6A8B">
              <w:rPr>
                <w:i/>
                <w:sz w:val="20"/>
                <w:szCs w:val="20"/>
              </w:rPr>
              <w:t>Arduino nano</w:t>
            </w:r>
            <w:r w:rsidR="00255B46" w:rsidRPr="000C711A">
              <w:rPr>
                <w:sz w:val="20"/>
                <w:szCs w:val="20"/>
              </w:rPr>
              <w:t> menggunakan </w:t>
            </w:r>
            <w:r w:rsidR="00930CB2" w:rsidRPr="00930CB2">
              <w:rPr>
                <w:i/>
                <w:iCs/>
                <w:sz w:val="20"/>
                <w:szCs w:val="20"/>
              </w:rPr>
              <w:t>microcontroller</w:t>
            </w:r>
            <w:r w:rsidR="00255B46" w:rsidRPr="000C711A">
              <w:rPr>
                <w:sz w:val="20"/>
                <w:szCs w:val="20"/>
              </w:rPr>
              <w:t> ATmega328P dengan clock 16 MHz, memori 2 KB SRAM, dan flash 32 KB, serta EEPROM 1 KB. Memiliki 22 pin GPIO, 8 ADC, 6 PWM, dan mendukung protokol SPI, I2C, serta UART.</w:t>
            </w:r>
          </w:p>
        </w:tc>
      </w:tr>
      <w:tr w:rsidR="00536B39" w14:paraId="475E6AB9" w14:textId="77777777" w:rsidTr="00312AB3">
        <w:tc>
          <w:tcPr>
            <w:tcW w:w="2552" w:type="dxa"/>
            <w:vAlign w:val="center"/>
          </w:tcPr>
          <w:p w14:paraId="7A8E2D60" w14:textId="32B5F86E" w:rsidR="00536B39" w:rsidRPr="000C711A" w:rsidRDefault="00930CB2" w:rsidP="00312AB3">
            <w:pPr>
              <w:spacing w:line="276" w:lineRule="auto"/>
              <w:jc w:val="center"/>
              <w:rPr>
                <w:sz w:val="20"/>
                <w:szCs w:val="20"/>
              </w:rPr>
            </w:pPr>
            <w:r w:rsidRPr="00930CB2">
              <w:rPr>
                <w:i/>
                <w:sz w:val="20"/>
                <w:szCs w:val="20"/>
              </w:rPr>
              <w:t>Sensor</w:t>
            </w:r>
            <w:r w:rsidR="00536B39" w:rsidRPr="000C711A">
              <w:rPr>
                <w:sz w:val="20"/>
                <w:szCs w:val="20"/>
              </w:rPr>
              <w:t xml:space="preserve"> GPS</w:t>
            </w:r>
          </w:p>
        </w:tc>
        <w:tc>
          <w:tcPr>
            <w:tcW w:w="5426" w:type="dxa"/>
          </w:tcPr>
          <w:p w14:paraId="3B6FB423" w14:textId="7FDF2959" w:rsidR="00536B39" w:rsidRPr="000C711A" w:rsidRDefault="00930CB2" w:rsidP="00B32931">
            <w:pPr>
              <w:spacing w:line="276" w:lineRule="auto"/>
              <w:rPr>
                <w:sz w:val="20"/>
                <w:szCs w:val="20"/>
              </w:rPr>
            </w:pPr>
            <w:r w:rsidRPr="00930CB2">
              <w:rPr>
                <w:i/>
                <w:sz w:val="20"/>
                <w:szCs w:val="20"/>
              </w:rPr>
              <w:t>Sensor</w:t>
            </w:r>
            <w:r w:rsidR="00536B39" w:rsidRPr="000C711A">
              <w:rPr>
                <w:sz w:val="20"/>
                <w:szCs w:val="20"/>
              </w:rPr>
              <w:t xml:space="preserve"> GPS </w:t>
            </w:r>
            <w:r w:rsidR="0048743C" w:rsidRPr="000C711A">
              <w:rPr>
                <w:sz w:val="20"/>
                <w:szCs w:val="20"/>
              </w:rPr>
              <w:t>U</w:t>
            </w:r>
            <w:r w:rsidR="00536B39" w:rsidRPr="000C711A">
              <w:rPr>
                <w:sz w:val="20"/>
                <w:szCs w:val="20"/>
              </w:rPr>
              <w:t>-</w:t>
            </w:r>
            <w:proofErr w:type="spellStart"/>
            <w:r w:rsidR="00536B39" w:rsidRPr="000C711A">
              <w:rPr>
                <w:sz w:val="20"/>
                <w:szCs w:val="20"/>
              </w:rPr>
              <w:t>blox</w:t>
            </w:r>
            <w:proofErr w:type="spellEnd"/>
            <w:r w:rsidR="00536B39" w:rsidRPr="000C711A">
              <w:rPr>
                <w:sz w:val="20"/>
                <w:szCs w:val="20"/>
              </w:rPr>
              <w:t xml:space="preserve"> NEO-M8N memiliki akurasi posisi horizontal hingga 2,5 meter dan sensitivitas pelacakan hingga -167 dBm. Modul ini mendukung beberapa konstelasi GNSS termasuk GPS, GLONASS, Galileo, dan </w:t>
            </w:r>
            <w:proofErr w:type="spellStart"/>
            <w:r w:rsidR="00536B39" w:rsidRPr="000C711A">
              <w:rPr>
                <w:sz w:val="20"/>
                <w:szCs w:val="20"/>
              </w:rPr>
              <w:t>BeiDou</w:t>
            </w:r>
            <w:proofErr w:type="spellEnd"/>
            <w:r w:rsidR="00536B39" w:rsidRPr="000C711A">
              <w:rPr>
                <w:sz w:val="20"/>
                <w:szCs w:val="20"/>
              </w:rPr>
              <w:t>, dengan kecepatan pembaruan navigasi hingga 10 Hz dan waktu cold start kurang dari 26 detik.</w:t>
            </w:r>
          </w:p>
        </w:tc>
      </w:tr>
      <w:tr w:rsidR="00255B46" w14:paraId="49BE10ED" w14:textId="77777777" w:rsidTr="00312AB3">
        <w:tc>
          <w:tcPr>
            <w:tcW w:w="2552" w:type="dxa"/>
            <w:vAlign w:val="center"/>
          </w:tcPr>
          <w:p w14:paraId="5F171F04" w14:textId="6FBA80DB" w:rsidR="00255B46" w:rsidRPr="000C711A" w:rsidRDefault="00255B46" w:rsidP="00312AB3">
            <w:pPr>
              <w:spacing w:line="276" w:lineRule="auto"/>
              <w:jc w:val="center"/>
              <w:rPr>
                <w:sz w:val="20"/>
                <w:szCs w:val="20"/>
              </w:rPr>
            </w:pPr>
            <w:r w:rsidRPr="000C711A">
              <w:rPr>
                <w:sz w:val="20"/>
                <w:szCs w:val="20"/>
              </w:rPr>
              <w:t>HC-05</w:t>
            </w:r>
          </w:p>
        </w:tc>
        <w:tc>
          <w:tcPr>
            <w:tcW w:w="5426" w:type="dxa"/>
          </w:tcPr>
          <w:p w14:paraId="150DB3F9" w14:textId="15787D6B" w:rsidR="00255B46" w:rsidRPr="000C711A" w:rsidRDefault="00441630" w:rsidP="00B32931">
            <w:pPr>
              <w:spacing w:line="276" w:lineRule="auto"/>
              <w:rPr>
                <w:sz w:val="20"/>
                <w:szCs w:val="20"/>
              </w:rPr>
            </w:pPr>
            <w:r>
              <w:rPr>
                <w:sz w:val="20"/>
                <w:szCs w:val="20"/>
              </w:rPr>
              <w:t>M</w:t>
            </w:r>
            <w:r w:rsidR="00CD1D27" w:rsidRPr="000C711A">
              <w:rPr>
                <w:sz w:val="20"/>
                <w:szCs w:val="20"/>
              </w:rPr>
              <w:t xml:space="preserve">odul </w:t>
            </w:r>
            <w:r w:rsidR="00CC6A8B" w:rsidRPr="00CC6A8B">
              <w:rPr>
                <w:i/>
                <w:sz w:val="20"/>
                <w:szCs w:val="20"/>
              </w:rPr>
              <w:t>Bluetooth</w:t>
            </w:r>
            <w:r w:rsidR="00CD1D27" w:rsidRPr="000C711A">
              <w:rPr>
                <w:sz w:val="20"/>
                <w:szCs w:val="20"/>
              </w:rPr>
              <w:t xml:space="preserve"> dengan chip BC417 yang mendukung kecepatan baud hingga 3 Mbps, memori 8 MB flash, mendukung protokol </w:t>
            </w:r>
            <w:r w:rsidR="00CC6A8B" w:rsidRPr="00CC6A8B">
              <w:rPr>
                <w:i/>
                <w:sz w:val="20"/>
                <w:szCs w:val="20"/>
              </w:rPr>
              <w:t>Bluetooth</w:t>
            </w:r>
            <w:r w:rsidR="00CD1D27" w:rsidRPr="000C711A">
              <w:rPr>
                <w:sz w:val="20"/>
                <w:szCs w:val="20"/>
              </w:rPr>
              <w:t xml:space="preserve"> 2.0, dengan jangkauan hingga 10 meter. Modul ini memiliki antarmuka UART untuk komunikasi serial dan pin GPIO untuk kontrol, serta mendukung berbagai mode seperti </w:t>
            </w:r>
            <w:r w:rsidR="007E7DFC" w:rsidRPr="007E7DFC">
              <w:rPr>
                <w:i/>
                <w:sz w:val="20"/>
                <w:szCs w:val="20"/>
              </w:rPr>
              <w:t>master</w:t>
            </w:r>
            <w:r w:rsidR="00CD1D27" w:rsidRPr="000C711A">
              <w:rPr>
                <w:sz w:val="20"/>
                <w:szCs w:val="20"/>
              </w:rPr>
              <w:t xml:space="preserve"> dan </w:t>
            </w:r>
            <w:r w:rsidR="007E7DFC" w:rsidRPr="007E7DFC">
              <w:rPr>
                <w:i/>
                <w:sz w:val="20"/>
                <w:szCs w:val="20"/>
              </w:rPr>
              <w:t>slave</w:t>
            </w:r>
            <w:r w:rsidR="00CD1D27" w:rsidRPr="000C711A">
              <w:rPr>
                <w:sz w:val="20"/>
                <w:szCs w:val="20"/>
              </w:rPr>
              <w:t xml:space="preserve"> untuk koneksi yang fleksibel</w:t>
            </w:r>
            <w:r w:rsidR="0081751C">
              <w:rPr>
                <w:sz w:val="20"/>
                <w:szCs w:val="20"/>
              </w:rPr>
              <w:t>.</w:t>
            </w:r>
          </w:p>
        </w:tc>
      </w:tr>
      <w:tr w:rsidR="00CD1D27" w14:paraId="3A2CAA17" w14:textId="77777777" w:rsidTr="00312AB3">
        <w:tc>
          <w:tcPr>
            <w:tcW w:w="2552" w:type="dxa"/>
            <w:vAlign w:val="center"/>
          </w:tcPr>
          <w:p w14:paraId="16AB0505" w14:textId="16654ABF" w:rsidR="00CD1D27" w:rsidRPr="000C711A" w:rsidRDefault="00CD1D27" w:rsidP="00312AB3">
            <w:pPr>
              <w:spacing w:line="276" w:lineRule="auto"/>
              <w:jc w:val="center"/>
              <w:rPr>
                <w:sz w:val="20"/>
                <w:szCs w:val="20"/>
              </w:rPr>
            </w:pPr>
            <w:r w:rsidRPr="000C711A">
              <w:rPr>
                <w:sz w:val="20"/>
                <w:szCs w:val="20"/>
              </w:rPr>
              <w:t>ESP 32 CAM</w:t>
            </w:r>
          </w:p>
        </w:tc>
        <w:tc>
          <w:tcPr>
            <w:tcW w:w="5426" w:type="dxa"/>
          </w:tcPr>
          <w:p w14:paraId="39EC52AE" w14:textId="74CC058E" w:rsidR="00CD1D27" w:rsidRPr="000C711A" w:rsidRDefault="00A80DD2" w:rsidP="00B32931">
            <w:pPr>
              <w:spacing w:line="276" w:lineRule="auto"/>
              <w:rPr>
                <w:sz w:val="20"/>
                <w:szCs w:val="20"/>
              </w:rPr>
            </w:pPr>
            <w:r>
              <w:rPr>
                <w:sz w:val="20"/>
                <w:szCs w:val="20"/>
              </w:rPr>
              <w:t>M</w:t>
            </w:r>
            <w:r w:rsidR="00CD1D27" w:rsidRPr="000C711A">
              <w:rPr>
                <w:sz w:val="20"/>
                <w:szCs w:val="20"/>
              </w:rPr>
              <w:t xml:space="preserve">odul kamera dengan prosesor dual-core dengan clock hingga 240 MHz, memori 520 KB SRAM, dan flash 4 MB. Mendukung konektivitas Wi-Fi dan </w:t>
            </w:r>
            <w:proofErr w:type="spellStart"/>
            <w:r w:rsidR="00CC6A8B" w:rsidRPr="00CC6A8B">
              <w:rPr>
                <w:i/>
                <w:sz w:val="20"/>
                <w:szCs w:val="20"/>
              </w:rPr>
              <w:t>bluetooth</w:t>
            </w:r>
            <w:proofErr w:type="spellEnd"/>
            <w:r w:rsidR="00CD1D27" w:rsidRPr="000C711A">
              <w:rPr>
                <w:sz w:val="20"/>
                <w:szCs w:val="20"/>
              </w:rPr>
              <w:t>, serta dilengkapi dengan kamera OV2640 2MP. Modul ini memiliki antarmuka seperti 9 pin GPIO, ADC, DAC, SPI, I2C, dan UART, serta slot kartu microSD untuk penyimpanan tambahan. Cocok untuk aplikasi pengawasan</w:t>
            </w:r>
            <w:r w:rsidR="0081751C">
              <w:rPr>
                <w:sz w:val="20"/>
                <w:szCs w:val="20"/>
              </w:rPr>
              <w:t>.</w:t>
            </w:r>
          </w:p>
        </w:tc>
      </w:tr>
      <w:tr w:rsidR="00CD1D27" w14:paraId="41C6C90F" w14:textId="77777777" w:rsidTr="00312AB3">
        <w:tc>
          <w:tcPr>
            <w:tcW w:w="2552" w:type="dxa"/>
            <w:vAlign w:val="center"/>
          </w:tcPr>
          <w:p w14:paraId="0DBF81C9" w14:textId="4B9A1416" w:rsidR="00CD1D27" w:rsidRPr="000C711A" w:rsidRDefault="00CD1D27" w:rsidP="00312AB3">
            <w:pPr>
              <w:spacing w:line="276" w:lineRule="auto"/>
              <w:jc w:val="center"/>
              <w:rPr>
                <w:sz w:val="20"/>
                <w:szCs w:val="20"/>
              </w:rPr>
            </w:pPr>
            <w:r w:rsidRPr="000C711A">
              <w:rPr>
                <w:rFonts w:cs="Times New Roman"/>
                <w:sz w:val="20"/>
                <w:szCs w:val="20"/>
              </w:rPr>
              <w:t>Servo SG90</w:t>
            </w:r>
          </w:p>
        </w:tc>
        <w:tc>
          <w:tcPr>
            <w:tcW w:w="5426" w:type="dxa"/>
          </w:tcPr>
          <w:p w14:paraId="06E2B1AC" w14:textId="4DE05C79" w:rsidR="00CD1D27" w:rsidRPr="000C711A" w:rsidRDefault="00CD1D27" w:rsidP="00B32931">
            <w:pPr>
              <w:spacing w:line="276" w:lineRule="auto"/>
              <w:rPr>
                <w:sz w:val="20"/>
                <w:szCs w:val="20"/>
              </w:rPr>
            </w:pPr>
            <w:r w:rsidRPr="000C711A">
              <w:rPr>
                <w:sz w:val="20"/>
                <w:szCs w:val="20"/>
              </w:rPr>
              <w:t xml:space="preserve">Servo motor kecil dengan sudut putar hingga 180 derajat. Memiliki torsi 1.8 kg/cm, kecepatan 0.1 detik/60 derajat pada 4.8V, dan berat hanya 9 gram. dengan tegangan kerja 4.8V hingga 6V, serta </w:t>
            </w:r>
            <w:proofErr w:type="spellStart"/>
            <w:r w:rsidR="00A86FE6">
              <w:rPr>
                <w:sz w:val="20"/>
                <w:szCs w:val="20"/>
              </w:rPr>
              <w:t>d</w:t>
            </w:r>
            <w:r w:rsidR="0048743C" w:rsidRPr="000C711A">
              <w:rPr>
                <w:sz w:val="20"/>
                <w:szCs w:val="20"/>
              </w:rPr>
              <w:t>itenagai</w:t>
            </w:r>
            <w:proofErr w:type="spellEnd"/>
            <w:r w:rsidR="0048743C" w:rsidRPr="000C711A">
              <w:rPr>
                <w:sz w:val="20"/>
                <w:szCs w:val="20"/>
              </w:rPr>
              <w:t xml:space="preserve"> </w:t>
            </w:r>
            <w:r w:rsidRPr="000C711A">
              <w:rPr>
                <w:sz w:val="20"/>
                <w:szCs w:val="20"/>
              </w:rPr>
              <w:t>dilengkapi dengan antarmuka 3 pin untuk kontrol sinyal PWM</w:t>
            </w:r>
            <w:r w:rsidR="0081751C">
              <w:rPr>
                <w:sz w:val="20"/>
                <w:szCs w:val="20"/>
              </w:rPr>
              <w:t>.</w:t>
            </w:r>
          </w:p>
        </w:tc>
      </w:tr>
      <w:tr w:rsidR="00CD1D27" w14:paraId="2DE0F9AB" w14:textId="77777777" w:rsidTr="00312AB3">
        <w:tc>
          <w:tcPr>
            <w:tcW w:w="2552" w:type="dxa"/>
            <w:vAlign w:val="center"/>
          </w:tcPr>
          <w:p w14:paraId="738217F2" w14:textId="71E24C4D" w:rsidR="00CD1D27" w:rsidRPr="000C711A" w:rsidRDefault="004B1B7A" w:rsidP="00312AB3">
            <w:pPr>
              <w:spacing w:line="276" w:lineRule="auto"/>
              <w:jc w:val="center"/>
              <w:rPr>
                <w:rFonts w:cs="Times New Roman"/>
                <w:sz w:val="20"/>
                <w:szCs w:val="20"/>
              </w:rPr>
            </w:pPr>
            <w:r w:rsidRPr="000C711A">
              <w:rPr>
                <w:rFonts w:cs="Times New Roman"/>
                <w:sz w:val="20"/>
                <w:szCs w:val="20"/>
              </w:rPr>
              <w:t>Step Down</w:t>
            </w:r>
          </w:p>
        </w:tc>
        <w:tc>
          <w:tcPr>
            <w:tcW w:w="5426" w:type="dxa"/>
          </w:tcPr>
          <w:p w14:paraId="60DD8916" w14:textId="0C601DAD" w:rsidR="00CD1D27" w:rsidRPr="000C711A" w:rsidRDefault="00604B4D" w:rsidP="00B32931">
            <w:pPr>
              <w:spacing w:line="276" w:lineRule="auto"/>
              <w:rPr>
                <w:sz w:val="20"/>
                <w:szCs w:val="20"/>
              </w:rPr>
            </w:pPr>
            <w:r>
              <w:rPr>
                <w:sz w:val="20"/>
                <w:szCs w:val="20"/>
              </w:rPr>
              <w:t>M</w:t>
            </w:r>
            <w:r w:rsidR="004B1B7A" w:rsidRPr="000C711A">
              <w:rPr>
                <w:sz w:val="20"/>
                <w:szCs w:val="20"/>
              </w:rPr>
              <w:t xml:space="preserve">odul konversi penurun  daya yang mampu mengubah tegangan </w:t>
            </w:r>
            <w:r w:rsidR="00930CB2" w:rsidRPr="00930CB2">
              <w:rPr>
                <w:i/>
                <w:sz w:val="20"/>
                <w:szCs w:val="20"/>
              </w:rPr>
              <w:t>input</w:t>
            </w:r>
            <w:r w:rsidR="004B1B7A" w:rsidRPr="000C711A">
              <w:rPr>
                <w:sz w:val="20"/>
                <w:szCs w:val="20"/>
              </w:rPr>
              <w:t xml:space="preserve"> DC 4V-40V menjadi tegangan output DC 1.25V-37V dengan efisiensi hingga 92%. Modul ini mendukung arus output hingga 3A</w:t>
            </w:r>
            <w:r w:rsidR="0081751C">
              <w:rPr>
                <w:sz w:val="20"/>
                <w:szCs w:val="20"/>
              </w:rPr>
              <w:t>.</w:t>
            </w:r>
          </w:p>
        </w:tc>
      </w:tr>
      <w:tr w:rsidR="004B1B7A" w14:paraId="1C2D1BA0" w14:textId="77777777" w:rsidTr="00312AB3">
        <w:tc>
          <w:tcPr>
            <w:tcW w:w="2552" w:type="dxa"/>
            <w:vAlign w:val="center"/>
          </w:tcPr>
          <w:p w14:paraId="073CD54F" w14:textId="7E90AA22" w:rsidR="004B1B7A" w:rsidRPr="000C711A" w:rsidRDefault="004B1B7A" w:rsidP="00312AB3">
            <w:pPr>
              <w:spacing w:line="276" w:lineRule="auto"/>
              <w:jc w:val="center"/>
              <w:rPr>
                <w:rFonts w:cs="Times New Roman"/>
                <w:sz w:val="20"/>
                <w:szCs w:val="20"/>
              </w:rPr>
            </w:pPr>
            <w:r w:rsidRPr="000C711A">
              <w:rPr>
                <w:sz w:val="20"/>
                <w:szCs w:val="20"/>
              </w:rPr>
              <w:t>Switch Sakelar</w:t>
            </w:r>
          </w:p>
        </w:tc>
        <w:tc>
          <w:tcPr>
            <w:tcW w:w="5426" w:type="dxa"/>
          </w:tcPr>
          <w:p w14:paraId="43CFF66A" w14:textId="00E95C03" w:rsidR="004B1B7A" w:rsidRPr="000C711A" w:rsidRDefault="00604B4D" w:rsidP="00B32931">
            <w:pPr>
              <w:spacing w:line="276" w:lineRule="auto"/>
              <w:rPr>
                <w:sz w:val="20"/>
                <w:szCs w:val="20"/>
              </w:rPr>
            </w:pPr>
            <w:r>
              <w:rPr>
                <w:sz w:val="20"/>
                <w:szCs w:val="20"/>
              </w:rPr>
              <w:t>K</w:t>
            </w:r>
            <w:r w:rsidR="004B1B7A" w:rsidRPr="000C711A">
              <w:rPr>
                <w:sz w:val="20"/>
                <w:szCs w:val="20"/>
              </w:rPr>
              <w:t>omponen mekanik yang digunakan untuk membuka atau menutup sirkuit listrik. Mendukung arus hingga 5A dan tegangan hingga 250V AC. Sakelar ini memiliki dua posisi (ON dan OFF) dengan kontak SPST (Single Pole Single Throw)</w:t>
            </w:r>
            <w:r w:rsidR="0081751C">
              <w:rPr>
                <w:sz w:val="20"/>
                <w:szCs w:val="20"/>
              </w:rPr>
              <w:t>.</w:t>
            </w:r>
          </w:p>
        </w:tc>
      </w:tr>
      <w:tr w:rsidR="00F73D40" w14:paraId="3D130A63" w14:textId="77777777" w:rsidTr="00312AB3">
        <w:tc>
          <w:tcPr>
            <w:tcW w:w="2552" w:type="dxa"/>
            <w:vAlign w:val="center"/>
          </w:tcPr>
          <w:p w14:paraId="53D27912" w14:textId="7F4759F0" w:rsidR="00F73D40" w:rsidRPr="000C711A" w:rsidRDefault="00F73D40" w:rsidP="00312AB3">
            <w:pPr>
              <w:spacing w:line="276" w:lineRule="auto"/>
              <w:jc w:val="center"/>
              <w:rPr>
                <w:sz w:val="20"/>
                <w:szCs w:val="20"/>
              </w:rPr>
            </w:pPr>
            <w:r w:rsidRPr="000C711A">
              <w:rPr>
                <w:sz w:val="20"/>
                <w:szCs w:val="20"/>
              </w:rPr>
              <w:t xml:space="preserve">Modul </w:t>
            </w:r>
            <w:r w:rsidR="007E7DFC" w:rsidRPr="007E7DFC">
              <w:rPr>
                <w:i/>
                <w:sz w:val="20"/>
                <w:szCs w:val="20"/>
              </w:rPr>
              <w:t>Charger</w:t>
            </w:r>
          </w:p>
        </w:tc>
        <w:tc>
          <w:tcPr>
            <w:tcW w:w="5426" w:type="dxa"/>
          </w:tcPr>
          <w:p w14:paraId="4C7B9BC1" w14:textId="79433E13" w:rsidR="00F73D40" w:rsidRPr="000C711A" w:rsidRDefault="00F73D40" w:rsidP="00B32931">
            <w:pPr>
              <w:spacing w:line="276" w:lineRule="auto"/>
              <w:rPr>
                <w:sz w:val="20"/>
                <w:szCs w:val="20"/>
              </w:rPr>
            </w:pPr>
            <w:r w:rsidRPr="000C711A">
              <w:rPr>
                <w:sz w:val="20"/>
                <w:szCs w:val="20"/>
              </w:rPr>
              <w:t xml:space="preserve">3 </w:t>
            </w:r>
            <w:r w:rsidR="007E7DFC" w:rsidRPr="007E7DFC">
              <w:rPr>
                <w:i/>
                <w:sz w:val="20"/>
                <w:szCs w:val="20"/>
              </w:rPr>
              <w:t>Cell</w:t>
            </w:r>
            <w:r w:rsidRPr="000C711A">
              <w:rPr>
                <w:sz w:val="20"/>
                <w:szCs w:val="20"/>
              </w:rPr>
              <w:t xml:space="preserve"> Type C Baterai </w:t>
            </w:r>
            <w:r w:rsidR="007E7DFC" w:rsidRPr="007E7DFC">
              <w:rPr>
                <w:i/>
                <w:sz w:val="20"/>
                <w:szCs w:val="20"/>
              </w:rPr>
              <w:t>Charger</w:t>
            </w:r>
            <w:r w:rsidR="0081751C">
              <w:rPr>
                <w:sz w:val="20"/>
                <w:szCs w:val="20"/>
              </w:rPr>
              <w:t>.</w:t>
            </w:r>
          </w:p>
        </w:tc>
      </w:tr>
      <w:tr w:rsidR="00255B46" w14:paraId="6CBA2EE3" w14:textId="77777777" w:rsidTr="00312AB3">
        <w:tc>
          <w:tcPr>
            <w:tcW w:w="2552" w:type="dxa"/>
            <w:vAlign w:val="center"/>
          </w:tcPr>
          <w:p w14:paraId="5BF87BFB" w14:textId="346B6FA7" w:rsidR="00255B46" w:rsidRPr="000C711A" w:rsidRDefault="00255B46" w:rsidP="00312AB3">
            <w:pPr>
              <w:spacing w:line="276" w:lineRule="auto"/>
              <w:jc w:val="center"/>
              <w:rPr>
                <w:sz w:val="20"/>
                <w:szCs w:val="20"/>
              </w:rPr>
            </w:pPr>
            <w:r w:rsidRPr="000C711A">
              <w:rPr>
                <w:sz w:val="20"/>
                <w:szCs w:val="20"/>
              </w:rPr>
              <w:t>Baterai</w:t>
            </w:r>
          </w:p>
        </w:tc>
        <w:tc>
          <w:tcPr>
            <w:tcW w:w="5426" w:type="dxa"/>
          </w:tcPr>
          <w:p w14:paraId="66B945DD" w14:textId="6621A5FC" w:rsidR="00255B46" w:rsidRPr="000C711A" w:rsidRDefault="00255B46" w:rsidP="00B32931">
            <w:pPr>
              <w:spacing w:line="276" w:lineRule="auto"/>
              <w:rPr>
                <w:sz w:val="20"/>
                <w:szCs w:val="20"/>
              </w:rPr>
            </w:pPr>
            <w:r w:rsidRPr="000C711A">
              <w:rPr>
                <w:sz w:val="20"/>
                <w:szCs w:val="20"/>
              </w:rPr>
              <w:t>3</w:t>
            </w:r>
            <w:r w:rsidR="007E7DFC" w:rsidRPr="007E7DFC">
              <w:rPr>
                <w:i/>
                <w:sz w:val="20"/>
                <w:szCs w:val="20"/>
              </w:rPr>
              <w:t>cell</w:t>
            </w:r>
            <w:r w:rsidRPr="000C711A">
              <w:rPr>
                <w:sz w:val="20"/>
                <w:szCs w:val="20"/>
              </w:rPr>
              <w:t xml:space="preserve"> Li-Ion 18650 Kapasitas 3000mAh Output 3.7V</w:t>
            </w:r>
            <w:r w:rsidR="0081751C">
              <w:rPr>
                <w:sz w:val="20"/>
                <w:szCs w:val="20"/>
              </w:rPr>
              <w:t>.</w:t>
            </w:r>
          </w:p>
        </w:tc>
      </w:tr>
    </w:tbl>
    <w:p w14:paraId="62B3F301" w14:textId="77777777" w:rsidR="00B32931" w:rsidRPr="00114EDD" w:rsidRDefault="00B32931" w:rsidP="00114EDD"/>
    <w:p w14:paraId="5EE09CEF" w14:textId="61F42F19" w:rsidR="00E44EEB" w:rsidRDefault="00E44EEB" w:rsidP="00C442F8">
      <w:pPr>
        <w:pStyle w:val="Heading3"/>
      </w:pPr>
      <w:bookmarkStart w:id="454" w:name="_Toc175172403"/>
      <w:r>
        <w:lastRenderedPageBreak/>
        <w:t xml:space="preserve">Konfigurasi Pin </w:t>
      </w:r>
      <w:r w:rsidR="001C5FD3" w:rsidRPr="00370579">
        <w:t>Microcontrollers</w:t>
      </w:r>
      <w:bookmarkEnd w:id="454"/>
    </w:p>
    <w:p w14:paraId="13982A93" w14:textId="2ADF9ED6" w:rsidR="0033291E" w:rsidRDefault="0033291E" w:rsidP="0033291E">
      <w:pPr>
        <w:pStyle w:val="Caption"/>
        <w:keepNext/>
        <w:jc w:val="center"/>
      </w:pPr>
      <w:r w:rsidRPr="00312AB3">
        <w:rPr>
          <w:b/>
          <w:bCs/>
          <w:sz w:val="24"/>
          <w:szCs w:val="24"/>
        </w:rPr>
        <w:t xml:space="preserve">Tabel 4. </w:t>
      </w:r>
      <w:r w:rsidRPr="00312AB3">
        <w:rPr>
          <w:b/>
          <w:bCs/>
          <w:sz w:val="24"/>
          <w:szCs w:val="24"/>
        </w:rPr>
        <w:fldChar w:fldCharType="begin"/>
      </w:r>
      <w:r w:rsidRPr="00312AB3">
        <w:rPr>
          <w:b/>
          <w:bCs/>
          <w:sz w:val="24"/>
          <w:szCs w:val="24"/>
        </w:rPr>
        <w:instrText xml:space="preserve"> SEQ Tabel_4. \* ARABIC </w:instrText>
      </w:r>
      <w:r w:rsidRPr="00312AB3">
        <w:rPr>
          <w:b/>
          <w:bCs/>
          <w:sz w:val="24"/>
          <w:szCs w:val="24"/>
        </w:rPr>
        <w:fldChar w:fldCharType="separate"/>
      </w:r>
      <w:r w:rsidR="00C048B8">
        <w:rPr>
          <w:b/>
          <w:bCs/>
          <w:noProof/>
          <w:sz w:val="24"/>
          <w:szCs w:val="24"/>
        </w:rPr>
        <w:t>2</w:t>
      </w:r>
      <w:r w:rsidRPr="00312AB3">
        <w:rPr>
          <w:b/>
          <w:bCs/>
          <w:sz w:val="24"/>
          <w:szCs w:val="24"/>
        </w:rPr>
        <w:fldChar w:fldCharType="end"/>
      </w:r>
      <w:r w:rsidRPr="0033291E">
        <w:rPr>
          <w:sz w:val="24"/>
          <w:szCs w:val="24"/>
        </w:rPr>
        <w:t xml:space="preserve"> Konfigurasi Pin</w:t>
      </w:r>
    </w:p>
    <w:tbl>
      <w:tblPr>
        <w:tblStyle w:val="TableGrid"/>
        <w:tblW w:w="0" w:type="auto"/>
        <w:tblInd w:w="108" w:type="dxa"/>
        <w:tblLook w:val="04A0" w:firstRow="1" w:lastRow="0" w:firstColumn="1" w:lastColumn="0" w:noHBand="0" w:noVBand="1"/>
      </w:tblPr>
      <w:tblGrid>
        <w:gridCol w:w="2609"/>
        <w:gridCol w:w="5329"/>
      </w:tblGrid>
      <w:tr w:rsidR="00451824" w14:paraId="2B87C75D" w14:textId="77777777" w:rsidTr="000C711A">
        <w:trPr>
          <w:tblHeader/>
        </w:trPr>
        <w:tc>
          <w:tcPr>
            <w:tcW w:w="2609" w:type="dxa"/>
          </w:tcPr>
          <w:p w14:paraId="61510261" w14:textId="3D8D4F52" w:rsidR="0016342E" w:rsidRPr="0016342E" w:rsidRDefault="0016342E" w:rsidP="00B32931">
            <w:pPr>
              <w:spacing w:line="276" w:lineRule="auto"/>
              <w:jc w:val="center"/>
              <w:rPr>
                <w:b/>
                <w:bCs/>
              </w:rPr>
            </w:pPr>
            <w:r w:rsidRPr="0016342E">
              <w:rPr>
                <w:b/>
                <w:bCs/>
              </w:rPr>
              <w:t>Nama Pin</w:t>
            </w:r>
          </w:p>
        </w:tc>
        <w:tc>
          <w:tcPr>
            <w:tcW w:w="5329" w:type="dxa"/>
          </w:tcPr>
          <w:p w14:paraId="3B75A6AB" w14:textId="6D3A53E3" w:rsidR="0016342E" w:rsidRPr="0016342E" w:rsidRDefault="0016342E" w:rsidP="00B32931">
            <w:pPr>
              <w:spacing w:line="276" w:lineRule="auto"/>
              <w:jc w:val="center"/>
              <w:rPr>
                <w:b/>
                <w:bCs/>
              </w:rPr>
            </w:pPr>
            <w:r w:rsidRPr="0016342E">
              <w:rPr>
                <w:b/>
                <w:bCs/>
              </w:rPr>
              <w:t>Deskripsi</w:t>
            </w:r>
          </w:p>
        </w:tc>
      </w:tr>
      <w:tr w:rsidR="00451824" w14:paraId="205BCD96" w14:textId="77777777" w:rsidTr="00563054">
        <w:tc>
          <w:tcPr>
            <w:tcW w:w="2609" w:type="dxa"/>
            <w:vAlign w:val="center"/>
          </w:tcPr>
          <w:p w14:paraId="12F7FB14" w14:textId="048F9887" w:rsidR="0016342E" w:rsidRDefault="0016342E" w:rsidP="00B32931">
            <w:pPr>
              <w:spacing w:line="276" w:lineRule="auto"/>
              <w:jc w:val="center"/>
            </w:pPr>
            <w:r w:rsidRPr="0016342E">
              <w:rPr>
                <w:noProof/>
              </w:rPr>
              <w:drawing>
                <wp:inline distT="0" distB="0" distL="0" distR="0" wp14:anchorId="1D269E46" wp14:editId="3F1AD62D">
                  <wp:extent cx="1291590" cy="318770"/>
                  <wp:effectExtent l="0" t="0" r="0" b="0"/>
                  <wp:docPr id="20610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0090" name=""/>
                          <pic:cNvPicPr/>
                        </pic:nvPicPr>
                        <pic:blipFill rotWithShape="1">
                          <a:blip r:embed="rId49"/>
                          <a:srcRect b="32460"/>
                          <a:stretch/>
                        </pic:blipFill>
                        <pic:spPr bwMode="auto">
                          <a:xfrm>
                            <a:off x="0" y="0"/>
                            <a:ext cx="1294953" cy="319600"/>
                          </a:xfrm>
                          <a:prstGeom prst="rect">
                            <a:avLst/>
                          </a:prstGeom>
                          <a:ln>
                            <a:noFill/>
                          </a:ln>
                          <a:extLst>
                            <a:ext uri="{53640926-AAD7-44D8-BBD7-CCE9431645EC}">
                              <a14:shadowObscured xmlns:a14="http://schemas.microsoft.com/office/drawing/2010/main"/>
                            </a:ext>
                          </a:extLst>
                        </pic:spPr>
                      </pic:pic>
                    </a:graphicData>
                  </a:graphic>
                </wp:inline>
              </w:drawing>
            </w:r>
          </w:p>
        </w:tc>
        <w:tc>
          <w:tcPr>
            <w:tcW w:w="5329" w:type="dxa"/>
          </w:tcPr>
          <w:p w14:paraId="016BD1C9" w14:textId="1BC77EF3" w:rsidR="0016342E" w:rsidRPr="0086339E" w:rsidRDefault="00640E12" w:rsidP="00B32931">
            <w:pPr>
              <w:spacing w:line="276" w:lineRule="auto"/>
              <w:rPr>
                <w:sz w:val="20"/>
                <w:szCs w:val="20"/>
              </w:rPr>
            </w:pPr>
            <w:r w:rsidRPr="0086339E">
              <w:rPr>
                <w:sz w:val="20"/>
                <w:szCs w:val="20"/>
              </w:rPr>
              <w:t>Pin</w:t>
            </w:r>
            <w:r w:rsidR="0016342E" w:rsidRPr="0086339E">
              <w:rPr>
                <w:sz w:val="20"/>
                <w:szCs w:val="20"/>
              </w:rPr>
              <w:t xml:space="preserve"> RX dan TX </w:t>
            </w:r>
            <w:r w:rsidR="00930CB2" w:rsidRPr="00930CB2">
              <w:rPr>
                <w:i/>
                <w:sz w:val="20"/>
                <w:szCs w:val="20"/>
              </w:rPr>
              <w:t>Sensor</w:t>
            </w:r>
            <w:r w:rsidR="0016342E" w:rsidRPr="0086339E">
              <w:rPr>
                <w:sz w:val="20"/>
                <w:szCs w:val="20"/>
              </w:rPr>
              <w:t xml:space="preserve"> GPS U</w:t>
            </w:r>
            <w:r w:rsidR="00563054" w:rsidRPr="0086339E">
              <w:rPr>
                <w:sz w:val="20"/>
                <w:szCs w:val="20"/>
              </w:rPr>
              <w:t>-</w:t>
            </w:r>
            <w:proofErr w:type="spellStart"/>
            <w:r w:rsidR="0016342E" w:rsidRPr="0086339E">
              <w:rPr>
                <w:sz w:val="20"/>
                <w:szCs w:val="20"/>
              </w:rPr>
              <w:t>blox</w:t>
            </w:r>
            <w:proofErr w:type="spellEnd"/>
          </w:p>
        </w:tc>
      </w:tr>
      <w:tr w:rsidR="00451824" w14:paraId="64370079" w14:textId="77777777" w:rsidTr="00563054">
        <w:tc>
          <w:tcPr>
            <w:tcW w:w="2609" w:type="dxa"/>
            <w:vAlign w:val="center"/>
          </w:tcPr>
          <w:p w14:paraId="0FB01AAB" w14:textId="7B57586C" w:rsidR="00322A4A" w:rsidRPr="0016342E" w:rsidRDefault="004E2FAB" w:rsidP="00B32931">
            <w:pPr>
              <w:spacing w:line="276" w:lineRule="auto"/>
              <w:jc w:val="center"/>
            </w:pPr>
            <w:r w:rsidRPr="004E2FAB">
              <w:rPr>
                <w:noProof/>
              </w:rPr>
              <w:drawing>
                <wp:inline distT="0" distB="0" distL="0" distR="0" wp14:anchorId="60E82A82" wp14:editId="0B6B1DAF">
                  <wp:extent cx="1295400" cy="205740"/>
                  <wp:effectExtent l="0" t="0" r="0" b="0"/>
                  <wp:docPr id="57297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77984" name=""/>
                          <pic:cNvPicPr/>
                        </pic:nvPicPr>
                        <pic:blipFill>
                          <a:blip r:embed="rId50"/>
                          <a:stretch>
                            <a:fillRect/>
                          </a:stretch>
                        </pic:blipFill>
                        <pic:spPr>
                          <a:xfrm>
                            <a:off x="0" y="0"/>
                            <a:ext cx="1323633" cy="210224"/>
                          </a:xfrm>
                          <a:prstGeom prst="rect">
                            <a:avLst/>
                          </a:prstGeom>
                        </pic:spPr>
                      </pic:pic>
                    </a:graphicData>
                  </a:graphic>
                </wp:inline>
              </w:drawing>
            </w:r>
          </w:p>
        </w:tc>
        <w:tc>
          <w:tcPr>
            <w:tcW w:w="5329" w:type="dxa"/>
          </w:tcPr>
          <w:p w14:paraId="71FBCEBC" w14:textId="6A978739" w:rsidR="00322A4A" w:rsidRPr="0086339E" w:rsidRDefault="004E2FAB" w:rsidP="00B32931">
            <w:pPr>
              <w:spacing w:line="276" w:lineRule="auto"/>
              <w:rPr>
                <w:sz w:val="20"/>
                <w:szCs w:val="20"/>
              </w:rPr>
            </w:pPr>
            <w:r w:rsidRPr="0086339E">
              <w:rPr>
                <w:sz w:val="20"/>
                <w:szCs w:val="20"/>
              </w:rPr>
              <w:t xml:space="preserve">Pin Led pada </w:t>
            </w:r>
            <w:r w:rsidR="00EF1717" w:rsidRPr="0086339E">
              <w:rPr>
                <w:sz w:val="20"/>
                <w:szCs w:val="20"/>
              </w:rPr>
              <w:t>Esp</w:t>
            </w:r>
            <w:r w:rsidRPr="0086339E">
              <w:rPr>
                <w:sz w:val="20"/>
                <w:szCs w:val="20"/>
              </w:rPr>
              <w:t xml:space="preserve">32 indikasi terhubung ke </w:t>
            </w:r>
            <w:r w:rsidR="00EF1717" w:rsidRPr="0086339E">
              <w:rPr>
                <w:sz w:val="20"/>
                <w:szCs w:val="20"/>
              </w:rPr>
              <w:t>Wi-Fi</w:t>
            </w:r>
          </w:p>
        </w:tc>
      </w:tr>
      <w:tr w:rsidR="00451824" w14:paraId="44681B3D" w14:textId="77777777" w:rsidTr="00563054">
        <w:tc>
          <w:tcPr>
            <w:tcW w:w="2609" w:type="dxa"/>
            <w:vAlign w:val="center"/>
          </w:tcPr>
          <w:p w14:paraId="13D0B870" w14:textId="6F88696A" w:rsidR="004E2FAB" w:rsidRPr="004E2FAB" w:rsidRDefault="004E2FAB" w:rsidP="00B32931">
            <w:pPr>
              <w:spacing w:line="276" w:lineRule="auto"/>
              <w:jc w:val="center"/>
            </w:pPr>
            <w:r w:rsidRPr="004E2FAB">
              <w:rPr>
                <w:noProof/>
              </w:rPr>
              <w:drawing>
                <wp:inline distT="0" distB="0" distL="0" distR="0" wp14:anchorId="5F40E863" wp14:editId="683B4344">
                  <wp:extent cx="1291590" cy="205740"/>
                  <wp:effectExtent l="0" t="0" r="0" b="0"/>
                  <wp:docPr id="209833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6860" name=""/>
                          <pic:cNvPicPr/>
                        </pic:nvPicPr>
                        <pic:blipFill>
                          <a:blip r:embed="rId51"/>
                          <a:stretch>
                            <a:fillRect/>
                          </a:stretch>
                        </pic:blipFill>
                        <pic:spPr>
                          <a:xfrm>
                            <a:off x="0" y="0"/>
                            <a:ext cx="1296706" cy="206555"/>
                          </a:xfrm>
                          <a:prstGeom prst="rect">
                            <a:avLst/>
                          </a:prstGeom>
                        </pic:spPr>
                      </pic:pic>
                    </a:graphicData>
                  </a:graphic>
                </wp:inline>
              </w:drawing>
            </w:r>
          </w:p>
        </w:tc>
        <w:tc>
          <w:tcPr>
            <w:tcW w:w="5329" w:type="dxa"/>
          </w:tcPr>
          <w:p w14:paraId="49405776" w14:textId="60868662" w:rsidR="004E2FAB" w:rsidRPr="0086339E" w:rsidRDefault="004E2FAB" w:rsidP="00B32931">
            <w:pPr>
              <w:spacing w:line="276" w:lineRule="auto"/>
              <w:rPr>
                <w:sz w:val="20"/>
                <w:szCs w:val="20"/>
              </w:rPr>
            </w:pPr>
            <w:r w:rsidRPr="0086339E">
              <w:rPr>
                <w:sz w:val="20"/>
                <w:szCs w:val="20"/>
              </w:rPr>
              <w:t xml:space="preserve">Pin </w:t>
            </w:r>
            <w:r w:rsidR="00930CB2" w:rsidRPr="00930CB2">
              <w:rPr>
                <w:i/>
                <w:sz w:val="20"/>
                <w:szCs w:val="20"/>
              </w:rPr>
              <w:t>buzzer</w:t>
            </w:r>
            <w:r w:rsidRPr="0086339E">
              <w:rPr>
                <w:sz w:val="20"/>
                <w:szCs w:val="20"/>
              </w:rPr>
              <w:t xml:space="preserve"> indikasi </w:t>
            </w:r>
            <w:r w:rsidR="00EF1717" w:rsidRPr="0086339E">
              <w:rPr>
                <w:sz w:val="20"/>
                <w:szCs w:val="20"/>
              </w:rPr>
              <w:t>alarm</w:t>
            </w:r>
          </w:p>
        </w:tc>
      </w:tr>
      <w:tr w:rsidR="00451824" w14:paraId="1103CF18" w14:textId="77777777" w:rsidTr="00563054">
        <w:tc>
          <w:tcPr>
            <w:tcW w:w="2609" w:type="dxa"/>
            <w:vAlign w:val="center"/>
          </w:tcPr>
          <w:p w14:paraId="064BD597" w14:textId="7630D172" w:rsidR="004E2FAB" w:rsidRPr="004E2FAB" w:rsidRDefault="004E2FAB" w:rsidP="00B32931">
            <w:pPr>
              <w:spacing w:line="276" w:lineRule="auto"/>
              <w:jc w:val="center"/>
            </w:pPr>
            <w:r w:rsidRPr="004E2FAB">
              <w:rPr>
                <w:noProof/>
              </w:rPr>
              <w:drawing>
                <wp:inline distT="0" distB="0" distL="0" distR="0" wp14:anchorId="49DFFB6C" wp14:editId="642AB132">
                  <wp:extent cx="1291771" cy="282575"/>
                  <wp:effectExtent l="0" t="0" r="0" b="0"/>
                  <wp:docPr id="43944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42717" name=""/>
                          <pic:cNvPicPr/>
                        </pic:nvPicPr>
                        <pic:blipFill>
                          <a:blip r:embed="rId52"/>
                          <a:stretch>
                            <a:fillRect/>
                          </a:stretch>
                        </pic:blipFill>
                        <pic:spPr>
                          <a:xfrm>
                            <a:off x="0" y="0"/>
                            <a:ext cx="1328253" cy="290555"/>
                          </a:xfrm>
                          <a:prstGeom prst="rect">
                            <a:avLst/>
                          </a:prstGeom>
                        </pic:spPr>
                      </pic:pic>
                    </a:graphicData>
                  </a:graphic>
                </wp:inline>
              </w:drawing>
            </w:r>
          </w:p>
        </w:tc>
        <w:tc>
          <w:tcPr>
            <w:tcW w:w="5329" w:type="dxa"/>
          </w:tcPr>
          <w:p w14:paraId="264DC824" w14:textId="44916C3B" w:rsidR="004E2FAB" w:rsidRPr="0086339E" w:rsidRDefault="004E2FAB" w:rsidP="00B32931">
            <w:pPr>
              <w:spacing w:line="276" w:lineRule="auto"/>
              <w:rPr>
                <w:sz w:val="20"/>
                <w:szCs w:val="20"/>
              </w:rPr>
            </w:pPr>
            <w:r w:rsidRPr="0086339E">
              <w:rPr>
                <w:sz w:val="20"/>
                <w:szCs w:val="20"/>
              </w:rPr>
              <w:t xml:space="preserve">Pin RX dan TX Modul </w:t>
            </w:r>
            <w:r w:rsidR="00CC6A8B" w:rsidRPr="00CC6A8B">
              <w:rPr>
                <w:i/>
                <w:sz w:val="20"/>
                <w:szCs w:val="20"/>
              </w:rPr>
              <w:t>Bluetooth</w:t>
            </w:r>
            <w:r w:rsidRPr="0086339E">
              <w:rPr>
                <w:sz w:val="20"/>
                <w:szCs w:val="20"/>
              </w:rPr>
              <w:t xml:space="preserve"> </w:t>
            </w:r>
            <w:r w:rsidR="007E7DFC" w:rsidRPr="007E7DFC">
              <w:rPr>
                <w:i/>
                <w:sz w:val="20"/>
                <w:szCs w:val="20"/>
              </w:rPr>
              <w:t>master</w:t>
            </w:r>
            <w:r w:rsidRPr="0086339E">
              <w:rPr>
                <w:sz w:val="20"/>
                <w:szCs w:val="20"/>
              </w:rPr>
              <w:t xml:space="preserve"> pada ESP 32</w:t>
            </w:r>
          </w:p>
        </w:tc>
      </w:tr>
      <w:tr w:rsidR="00451824" w14:paraId="74C4992B" w14:textId="77777777" w:rsidTr="00563054">
        <w:tc>
          <w:tcPr>
            <w:tcW w:w="2609" w:type="dxa"/>
            <w:vAlign w:val="center"/>
          </w:tcPr>
          <w:p w14:paraId="4B9FF97F" w14:textId="59846195" w:rsidR="004E2FAB" w:rsidRPr="004E2FAB" w:rsidRDefault="004E2FAB" w:rsidP="00B32931">
            <w:pPr>
              <w:spacing w:line="276" w:lineRule="auto"/>
              <w:jc w:val="center"/>
            </w:pPr>
            <w:r w:rsidRPr="004E2FAB">
              <w:rPr>
                <w:noProof/>
              </w:rPr>
              <w:drawing>
                <wp:inline distT="0" distB="0" distL="0" distR="0" wp14:anchorId="46A07EE6" wp14:editId="535885D2">
                  <wp:extent cx="1288143" cy="241935"/>
                  <wp:effectExtent l="0" t="0" r="0" b="0"/>
                  <wp:docPr id="10128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8495" name=""/>
                          <pic:cNvPicPr/>
                        </pic:nvPicPr>
                        <pic:blipFill>
                          <a:blip r:embed="rId53"/>
                          <a:stretch>
                            <a:fillRect/>
                          </a:stretch>
                        </pic:blipFill>
                        <pic:spPr>
                          <a:xfrm>
                            <a:off x="0" y="0"/>
                            <a:ext cx="1350108" cy="253573"/>
                          </a:xfrm>
                          <a:prstGeom prst="rect">
                            <a:avLst/>
                          </a:prstGeom>
                        </pic:spPr>
                      </pic:pic>
                    </a:graphicData>
                  </a:graphic>
                </wp:inline>
              </w:drawing>
            </w:r>
          </w:p>
        </w:tc>
        <w:tc>
          <w:tcPr>
            <w:tcW w:w="5329" w:type="dxa"/>
          </w:tcPr>
          <w:p w14:paraId="53335EB1" w14:textId="407A72D7" w:rsidR="004E2FAB" w:rsidRPr="0086339E" w:rsidRDefault="004E2FAB" w:rsidP="00B32931">
            <w:pPr>
              <w:spacing w:line="276" w:lineRule="auto"/>
              <w:rPr>
                <w:sz w:val="20"/>
                <w:szCs w:val="20"/>
              </w:rPr>
            </w:pPr>
            <w:r w:rsidRPr="0086339E">
              <w:rPr>
                <w:sz w:val="20"/>
                <w:szCs w:val="20"/>
              </w:rPr>
              <w:t>Pin Servo 1 dan Servo 2</w:t>
            </w:r>
          </w:p>
        </w:tc>
      </w:tr>
      <w:tr w:rsidR="00451824" w14:paraId="00CF22D0" w14:textId="77777777" w:rsidTr="004A4197">
        <w:tc>
          <w:tcPr>
            <w:tcW w:w="2609" w:type="dxa"/>
            <w:vAlign w:val="center"/>
          </w:tcPr>
          <w:p w14:paraId="45EE56FB" w14:textId="44B73666" w:rsidR="004E2FAB" w:rsidRPr="004E2FAB" w:rsidRDefault="004E2FAB" w:rsidP="00B32931">
            <w:pPr>
              <w:spacing w:line="276" w:lineRule="auto"/>
              <w:jc w:val="center"/>
            </w:pPr>
            <w:r w:rsidRPr="004E2FAB">
              <w:rPr>
                <w:noProof/>
              </w:rPr>
              <w:drawing>
                <wp:inline distT="0" distB="0" distL="0" distR="0" wp14:anchorId="43AEB4FB" wp14:editId="52999388">
                  <wp:extent cx="1284515" cy="343231"/>
                  <wp:effectExtent l="0" t="0" r="0" b="0"/>
                  <wp:docPr id="183873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2256" name=""/>
                          <pic:cNvPicPr/>
                        </pic:nvPicPr>
                        <pic:blipFill>
                          <a:blip r:embed="rId54"/>
                          <a:stretch>
                            <a:fillRect/>
                          </a:stretch>
                        </pic:blipFill>
                        <pic:spPr>
                          <a:xfrm>
                            <a:off x="0" y="0"/>
                            <a:ext cx="1321458" cy="353103"/>
                          </a:xfrm>
                          <a:prstGeom prst="rect">
                            <a:avLst/>
                          </a:prstGeom>
                        </pic:spPr>
                      </pic:pic>
                    </a:graphicData>
                  </a:graphic>
                </wp:inline>
              </w:drawing>
            </w:r>
          </w:p>
        </w:tc>
        <w:tc>
          <w:tcPr>
            <w:tcW w:w="5329" w:type="dxa"/>
            <w:vAlign w:val="center"/>
          </w:tcPr>
          <w:p w14:paraId="638BAF40" w14:textId="4EEA8FC0" w:rsidR="004E2FAB" w:rsidRPr="0086339E" w:rsidRDefault="004E2FAB" w:rsidP="004A4197">
            <w:pPr>
              <w:spacing w:line="276" w:lineRule="auto"/>
              <w:jc w:val="left"/>
              <w:rPr>
                <w:sz w:val="20"/>
                <w:szCs w:val="20"/>
              </w:rPr>
            </w:pPr>
            <w:r w:rsidRPr="0086339E">
              <w:rPr>
                <w:sz w:val="20"/>
                <w:szCs w:val="20"/>
              </w:rPr>
              <w:t xml:space="preserve">Pin RX dan TX Modul </w:t>
            </w:r>
            <w:r w:rsidR="00CC6A8B" w:rsidRPr="00CC6A8B">
              <w:rPr>
                <w:i/>
                <w:sz w:val="20"/>
                <w:szCs w:val="20"/>
              </w:rPr>
              <w:t>Bluetooth</w:t>
            </w:r>
            <w:r w:rsidRPr="0086339E">
              <w:rPr>
                <w:sz w:val="20"/>
                <w:szCs w:val="20"/>
              </w:rPr>
              <w:t xml:space="preserve"> </w:t>
            </w:r>
            <w:r w:rsidR="007E7DFC" w:rsidRPr="007E7DFC">
              <w:rPr>
                <w:i/>
                <w:sz w:val="20"/>
                <w:szCs w:val="20"/>
              </w:rPr>
              <w:t>slave</w:t>
            </w:r>
            <w:r w:rsidRPr="0086339E">
              <w:rPr>
                <w:sz w:val="20"/>
                <w:szCs w:val="20"/>
              </w:rPr>
              <w:t xml:space="preserve"> pada </w:t>
            </w:r>
            <w:r w:rsidR="00CC6A8B" w:rsidRPr="00CC6A8B">
              <w:rPr>
                <w:i/>
                <w:sz w:val="20"/>
                <w:szCs w:val="20"/>
              </w:rPr>
              <w:t>Arduino nano</w:t>
            </w:r>
          </w:p>
        </w:tc>
      </w:tr>
      <w:tr w:rsidR="00451824" w14:paraId="00B43A62" w14:textId="77777777" w:rsidTr="004A4197">
        <w:tc>
          <w:tcPr>
            <w:tcW w:w="2609" w:type="dxa"/>
            <w:vAlign w:val="center"/>
          </w:tcPr>
          <w:p w14:paraId="71F124BF" w14:textId="332D4370" w:rsidR="005D7929" w:rsidRPr="004E2FAB" w:rsidRDefault="005D7929" w:rsidP="00B32931">
            <w:pPr>
              <w:spacing w:line="276" w:lineRule="auto"/>
              <w:jc w:val="center"/>
            </w:pPr>
            <w:r w:rsidRPr="005D7929">
              <w:rPr>
                <w:noProof/>
              </w:rPr>
              <w:drawing>
                <wp:inline distT="0" distB="0" distL="0" distR="0" wp14:anchorId="6A80E4B2" wp14:editId="124C5071">
                  <wp:extent cx="1283970" cy="248920"/>
                  <wp:effectExtent l="0" t="0" r="0" b="0"/>
                  <wp:docPr id="44997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8975" name=""/>
                          <pic:cNvPicPr/>
                        </pic:nvPicPr>
                        <pic:blipFill>
                          <a:blip r:embed="rId55"/>
                          <a:stretch>
                            <a:fillRect/>
                          </a:stretch>
                        </pic:blipFill>
                        <pic:spPr>
                          <a:xfrm>
                            <a:off x="0" y="0"/>
                            <a:ext cx="1319347" cy="255778"/>
                          </a:xfrm>
                          <a:prstGeom prst="rect">
                            <a:avLst/>
                          </a:prstGeom>
                        </pic:spPr>
                      </pic:pic>
                    </a:graphicData>
                  </a:graphic>
                </wp:inline>
              </w:drawing>
            </w:r>
          </w:p>
        </w:tc>
        <w:tc>
          <w:tcPr>
            <w:tcW w:w="5329" w:type="dxa"/>
            <w:vAlign w:val="center"/>
          </w:tcPr>
          <w:p w14:paraId="4B1BB324" w14:textId="15393153" w:rsidR="005D7929" w:rsidRPr="0086339E" w:rsidRDefault="005D7929" w:rsidP="004A4197">
            <w:pPr>
              <w:spacing w:line="276" w:lineRule="auto"/>
              <w:jc w:val="left"/>
              <w:rPr>
                <w:sz w:val="20"/>
                <w:szCs w:val="20"/>
              </w:rPr>
            </w:pPr>
            <w:r w:rsidRPr="0086339E">
              <w:rPr>
                <w:sz w:val="20"/>
                <w:szCs w:val="20"/>
              </w:rPr>
              <w:t>Pin menyalakan Led Esp 32 cam</w:t>
            </w:r>
          </w:p>
        </w:tc>
      </w:tr>
      <w:tr w:rsidR="00451824" w14:paraId="25C65559" w14:textId="77777777" w:rsidTr="00563054">
        <w:tc>
          <w:tcPr>
            <w:tcW w:w="2609" w:type="dxa"/>
            <w:vAlign w:val="center"/>
          </w:tcPr>
          <w:p w14:paraId="3EB65988" w14:textId="2D4AF8E9" w:rsidR="00A94905" w:rsidRPr="005D7929" w:rsidRDefault="00A94905" w:rsidP="00B32931">
            <w:pPr>
              <w:spacing w:line="276" w:lineRule="auto"/>
              <w:jc w:val="center"/>
            </w:pPr>
            <w:r w:rsidRPr="00A94905">
              <w:rPr>
                <w:noProof/>
              </w:rPr>
              <w:drawing>
                <wp:inline distT="0" distB="0" distL="0" distR="0" wp14:anchorId="303BCF13" wp14:editId="43969450">
                  <wp:extent cx="1295400" cy="504562"/>
                  <wp:effectExtent l="0" t="0" r="0" b="0"/>
                  <wp:docPr id="181772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3882" name=""/>
                          <pic:cNvPicPr/>
                        </pic:nvPicPr>
                        <pic:blipFill>
                          <a:blip r:embed="rId56"/>
                          <a:stretch>
                            <a:fillRect/>
                          </a:stretch>
                        </pic:blipFill>
                        <pic:spPr>
                          <a:xfrm>
                            <a:off x="0" y="0"/>
                            <a:ext cx="1310071" cy="510276"/>
                          </a:xfrm>
                          <a:prstGeom prst="rect">
                            <a:avLst/>
                          </a:prstGeom>
                        </pic:spPr>
                      </pic:pic>
                    </a:graphicData>
                  </a:graphic>
                </wp:inline>
              </w:drawing>
            </w:r>
          </w:p>
        </w:tc>
        <w:tc>
          <w:tcPr>
            <w:tcW w:w="5329" w:type="dxa"/>
          </w:tcPr>
          <w:p w14:paraId="6877D2BB" w14:textId="77777777" w:rsidR="00A94905" w:rsidRPr="0086339E" w:rsidRDefault="00A94905" w:rsidP="00B32931">
            <w:pPr>
              <w:spacing w:line="276" w:lineRule="auto"/>
              <w:rPr>
                <w:sz w:val="20"/>
                <w:szCs w:val="20"/>
              </w:rPr>
            </w:pPr>
            <w:r w:rsidRPr="0086339E">
              <w:rPr>
                <w:sz w:val="20"/>
                <w:szCs w:val="20"/>
              </w:rPr>
              <w:t>PWDN_GPIO_NUM (GPIO 32):</w:t>
            </w:r>
            <w:r w:rsidR="00EF1717" w:rsidRPr="0086339E">
              <w:rPr>
                <w:sz w:val="20"/>
                <w:szCs w:val="20"/>
              </w:rPr>
              <w:t xml:space="preserve"> menonaktifkan modul kamera untuk menghemat daya</w:t>
            </w:r>
          </w:p>
          <w:p w14:paraId="3C9D1C46" w14:textId="77777777" w:rsidR="00451824" w:rsidRPr="0086339E" w:rsidRDefault="00451824" w:rsidP="00B32931">
            <w:pPr>
              <w:spacing w:line="276" w:lineRule="auto"/>
              <w:rPr>
                <w:sz w:val="20"/>
                <w:szCs w:val="20"/>
              </w:rPr>
            </w:pPr>
            <w:r w:rsidRPr="0086339E">
              <w:rPr>
                <w:sz w:val="20"/>
                <w:szCs w:val="20"/>
              </w:rPr>
              <w:t>RESET_GPIO_NUM (GPIO -1): digunakan untuk merest modul kamera. GPIO -1</w:t>
            </w:r>
          </w:p>
          <w:p w14:paraId="121D0CF3" w14:textId="77777777" w:rsidR="00451824" w:rsidRPr="0086339E" w:rsidRDefault="00451824" w:rsidP="00B32931">
            <w:pPr>
              <w:spacing w:line="276" w:lineRule="auto"/>
              <w:rPr>
                <w:sz w:val="20"/>
                <w:szCs w:val="20"/>
              </w:rPr>
            </w:pPr>
            <w:r w:rsidRPr="0086339E">
              <w:rPr>
                <w:sz w:val="20"/>
                <w:szCs w:val="20"/>
              </w:rPr>
              <w:t>XCLK_GPIO_NUM (GPIO 0): Digunakan untuk memberikan clock eksternal kepada modul kamera</w:t>
            </w:r>
          </w:p>
          <w:p w14:paraId="7D3C03BE" w14:textId="77777777" w:rsidR="00451824" w:rsidRPr="0086339E" w:rsidRDefault="00451824" w:rsidP="00B32931">
            <w:pPr>
              <w:spacing w:line="276" w:lineRule="auto"/>
              <w:rPr>
                <w:sz w:val="20"/>
                <w:szCs w:val="20"/>
              </w:rPr>
            </w:pPr>
            <w:r w:rsidRPr="0086339E">
              <w:rPr>
                <w:sz w:val="20"/>
                <w:szCs w:val="20"/>
              </w:rPr>
              <w:t>IOD_GPIO_NUM (GPIO 26): Digunakan dalam komunikasi I2C sebagai jalur data untuk mengkonfigurasi modul kamera.</w:t>
            </w:r>
          </w:p>
          <w:p w14:paraId="74957C16" w14:textId="5E948159" w:rsidR="00451824" w:rsidRPr="0086339E" w:rsidRDefault="00451824" w:rsidP="00B32931">
            <w:pPr>
              <w:spacing w:line="276" w:lineRule="auto"/>
              <w:rPr>
                <w:sz w:val="20"/>
                <w:szCs w:val="20"/>
              </w:rPr>
            </w:pPr>
            <w:r w:rsidRPr="0086339E">
              <w:rPr>
                <w:sz w:val="20"/>
                <w:szCs w:val="20"/>
              </w:rPr>
              <w:t>SIOC_GPIO_NUM (GPIO 27): Digunakan dalam komunikasi I2C sebagai jalur clock untuk mengkonfigurasi modul kamera.</w:t>
            </w:r>
          </w:p>
        </w:tc>
      </w:tr>
      <w:tr w:rsidR="00451824" w14:paraId="789C49A3" w14:textId="77777777" w:rsidTr="00563054">
        <w:tc>
          <w:tcPr>
            <w:tcW w:w="2609" w:type="dxa"/>
            <w:vAlign w:val="center"/>
          </w:tcPr>
          <w:p w14:paraId="039B662C" w14:textId="78AAA907" w:rsidR="00451824" w:rsidRPr="00A94905" w:rsidRDefault="00451824" w:rsidP="00B32931">
            <w:pPr>
              <w:spacing w:line="276" w:lineRule="auto"/>
              <w:jc w:val="center"/>
            </w:pPr>
            <w:r w:rsidRPr="00451824">
              <w:rPr>
                <w:noProof/>
              </w:rPr>
              <w:drawing>
                <wp:inline distT="0" distB="0" distL="0" distR="0" wp14:anchorId="46237352" wp14:editId="6F02ECDB">
                  <wp:extent cx="1502833" cy="610020"/>
                  <wp:effectExtent l="0" t="0" r="0" b="0"/>
                  <wp:docPr id="65686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6392" name=""/>
                          <pic:cNvPicPr/>
                        </pic:nvPicPr>
                        <pic:blipFill>
                          <a:blip r:embed="rId57"/>
                          <a:stretch>
                            <a:fillRect/>
                          </a:stretch>
                        </pic:blipFill>
                        <pic:spPr>
                          <a:xfrm>
                            <a:off x="0" y="0"/>
                            <a:ext cx="1516200" cy="615446"/>
                          </a:xfrm>
                          <a:prstGeom prst="rect">
                            <a:avLst/>
                          </a:prstGeom>
                        </pic:spPr>
                      </pic:pic>
                    </a:graphicData>
                  </a:graphic>
                </wp:inline>
              </w:drawing>
            </w:r>
          </w:p>
        </w:tc>
        <w:tc>
          <w:tcPr>
            <w:tcW w:w="5329" w:type="dxa"/>
          </w:tcPr>
          <w:p w14:paraId="3ED38014" w14:textId="68A1847A" w:rsidR="00451824" w:rsidRPr="0086339E" w:rsidRDefault="00451824" w:rsidP="00B32931">
            <w:pPr>
              <w:spacing w:line="276" w:lineRule="auto"/>
              <w:rPr>
                <w:sz w:val="20"/>
                <w:szCs w:val="20"/>
              </w:rPr>
            </w:pPr>
            <w:r w:rsidRPr="0086339E">
              <w:rPr>
                <w:sz w:val="20"/>
                <w:szCs w:val="20"/>
              </w:rPr>
              <w:t xml:space="preserve">Y9 hingga Y5: Digunakan untuk menghubungkan jalur data pixel dari modul kamera ke </w:t>
            </w:r>
            <w:r w:rsidR="00930CB2" w:rsidRPr="00930CB2">
              <w:rPr>
                <w:i/>
                <w:sz w:val="20"/>
                <w:szCs w:val="20"/>
              </w:rPr>
              <w:t>microcontroller</w:t>
            </w:r>
            <w:r w:rsidRPr="0086339E">
              <w:rPr>
                <w:sz w:val="20"/>
                <w:szCs w:val="20"/>
              </w:rPr>
              <w:t>.</w:t>
            </w:r>
          </w:p>
          <w:p w14:paraId="7BAB605A" w14:textId="3218669A" w:rsidR="00451824" w:rsidRPr="0086339E" w:rsidRDefault="00451824" w:rsidP="00B32931">
            <w:pPr>
              <w:spacing w:line="276" w:lineRule="auto"/>
              <w:rPr>
                <w:sz w:val="20"/>
                <w:szCs w:val="20"/>
              </w:rPr>
            </w:pPr>
          </w:p>
        </w:tc>
      </w:tr>
      <w:tr w:rsidR="00451824" w14:paraId="1A073F0E" w14:textId="77777777" w:rsidTr="0086339E">
        <w:trPr>
          <w:trHeight w:val="3084"/>
        </w:trPr>
        <w:tc>
          <w:tcPr>
            <w:tcW w:w="2609" w:type="dxa"/>
            <w:vAlign w:val="center"/>
          </w:tcPr>
          <w:p w14:paraId="0D9E58F6" w14:textId="49C88940" w:rsidR="00451824" w:rsidRPr="00451824" w:rsidRDefault="00451824" w:rsidP="00B32931">
            <w:pPr>
              <w:spacing w:line="276" w:lineRule="auto"/>
              <w:jc w:val="center"/>
            </w:pPr>
            <w:r w:rsidRPr="00451824">
              <w:rPr>
                <w:noProof/>
              </w:rPr>
              <w:drawing>
                <wp:inline distT="0" distB="0" distL="0" distR="0" wp14:anchorId="2D4631E5" wp14:editId="67A9A1EB">
                  <wp:extent cx="1502410" cy="684642"/>
                  <wp:effectExtent l="0" t="0" r="0" b="0"/>
                  <wp:docPr id="12874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6176" name=""/>
                          <pic:cNvPicPr/>
                        </pic:nvPicPr>
                        <pic:blipFill>
                          <a:blip r:embed="rId58"/>
                          <a:stretch>
                            <a:fillRect/>
                          </a:stretch>
                        </pic:blipFill>
                        <pic:spPr>
                          <a:xfrm>
                            <a:off x="0" y="0"/>
                            <a:ext cx="1535205" cy="699586"/>
                          </a:xfrm>
                          <a:prstGeom prst="rect">
                            <a:avLst/>
                          </a:prstGeom>
                        </pic:spPr>
                      </pic:pic>
                    </a:graphicData>
                  </a:graphic>
                </wp:inline>
              </w:drawing>
            </w:r>
          </w:p>
        </w:tc>
        <w:tc>
          <w:tcPr>
            <w:tcW w:w="5329" w:type="dxa"/>
          </w:tcPr>
          <w:p w14:paraId="02818736" w14:textId="77849F9D" w:rsidR="00451824" w:rsidRPr="0086339E" w:rsidRDefault="00451824" w:rsidP="00B32931">
            <w:pPr>
              <w:spacing w:line="276" w:lineRule="auto"/>
              <w:rPr>
                <w:sz w:val="20"/>
                <w:szCs w:val="20"/>
              </w:rPr>
            </w:pPr>
            <w:r w:rsidRPr="0086339E">
              <w:rPr>
                <w:sz w:val="20"/>
                <w:szCs w:val="20"/>
              </w:rPr>
              <w:t xml:space="preserve">Y4 hingga Y2: Digunakan untuk menghubungkan jalur data pixel tambahan dari modul kamera ke </w:t>
            </w:r>
            <w:r w:rsidR="00930CB2" w:rsidRPr="00930CB2">
              <w:rPr>
                <w:i/>
                <w:sz w:val="20"/>
                <w:szCs w:val="20"/>
              </w:rPr>
              <w:t>microcontroller</w:t>
            </w:r>
            <w:r w:rsidRPr="0086339E">
              <w:rPr>
                <w:sz w:val="20"/>
                <w:szCs w:val="20"/>
              </w:rPr>
              <w:t>.</w:t>
            </w:r>
          </w:p>
          <w:p w14:paraId="448D315C" w14:textId="77777777" w:rsidR="00451824" w:rsidRPr="0086339E" w:rsidRDefault="00451824" w:rsidP="00B32931">
            <w:pPr>
              <w:spacing w:line="276" w:lineRule="auto"/>
              <w:rPr>
                <w:sz w:val="20"/>
                <w:szCs w:val="20"/>
              </w:rPr>
            </w:pPr>
            <w:r w:rsidRPr="0086339E">
              <w:rPr>
                <w:sz w:val="20"/>
                <w:szCs w:val="20"/>
              </w:rPr>
              <w:t>VSYNC_GPIO_NUM (GPIO 25): Vertical Sync: Digunakan untuk sinkronisasi vertikal, menunjukkan akhir dari satu frame gambar dan awal dari frame berikutnya.</w:t>
            </w:r>
            <w:r w:rsidRPr="0086339E">
              <w:rPr>
                <w:sz w:val="20"/>
                <w:szCs w:val="20"/>
              </w:rPr>
              <w:br/>
              <w:t>HREF_GPIO_NUM (GPIO 23): Horizontal Reference: Digunakan untuk sinkronisasi horizontal, menunjukkan validitas data pixel pada baris.</w:t>
            </w:r>
          </w:p>
          <w:p w14:paraId="0EC79762" w14:textId="42877353" w:rsidR="00451824" w:rsidRPr="0086339E" w:rsidRDefault="00451824" w:rsidP="00B32931">
            <w:pPr>
              <w:spacing w:line="276" w:lineRule="auto"/>
              <w:rPr>
                <w:sz w:val="20"/>
                <w:szCs w:val="20"/>
              </w:rPr>
            </w:pPr>
            <w:r w:rsidRPr="0086339E">
              <w:rPr>
                <w:sz w:val="20"/>
                <w:szCs w:val="20"/>
              </w:rPr>
              <w:t xml:space="preserve">PCLK_GPIO_NUM (GPIO 22): Memberikan clock untuk menggeser data pixel dari modul kamera ke </w:t>
            </w:r>
            <w:r w:rsidR="00930CB2" w:rsidRPr="00930CB2">
              <w:rPr>
                <w:i/>
                <w:sz w:val="20"/>
                <w:szCs w:val="20"/>
              </w:rPr>
              <w:t>microcontroller</w:t>
            </w:r>
            <w:r w:rsidRPr="0086339E">
              <w:rPr>
                <w:sz w:val="20"/>
                <w:szCs w:val="20"/>
              </w:rPr>
              <w:t>.</w:t>
            </w:r>
          </w:p>
        </w:tc>
      </w:tr>
    </w:tbl>
    <w:p w14:paraId="676F1548" w14:textId="77777777" w:rsidR="0016342E" w:rsidRPr="0016342E" w:rsidRDefault="0016342E" w:rsidP="00834CA8">
      <w:pPr>
        <w:spacing w:after="0"/>
      </w:pPr>
    </w:p>
    <w:p w14:paraId="74B31F4E" w14:textId="12583A32" w:rsidR="00277D2E" w:rsidRDefault="00E44EEB" w:rsidP="004A4197">
      <w:pPr>
        <w:pStyle w:val="Heading2"/>
        <w:spacing w:after="0" w:line="360" w:lineRule="auto"/>
        <w:ind w:left="567" w:hanging="567"/>
      </w:pPr>
      <w:bookmarkStart w:id="455" w:name="_Toc175172404"/>
      <w:r>
        <w:t xml:space="preserve">Hasil Implementasi </w:t>
      </w:r>
      <w:r w:rsidRPr="00370579">
        <w:rPr>
          <w:i/>
          <w:iCs/>
        </w:rPr>
        <w:t>Software</w:t>
      </w:r>
      <w:bookmarkEnd w:id="455"/>
    </w:p>
    <w:p w14:paraId="55B64F3E" w14:textId="175E8578" w:rsidR="000C711A" w:rsidRDefault="00906D55" w:rsidP="004A4197">
      <w:pPr>
        <w:spacing w:after="0" w:line="360" w:lineRule="auto"/>
      </w:pPr>
      <w:r>
        <w:t xml:space="preserve">Implementasi </w:t>
      </w:r>
      <w:r w:rsidR="00CC6A8B" w:rsidRPr="00CC6A8B">
        <w:rPr>
          <w:i/>
          <w:iCs/>
        </w:rPr>
        <w:t>software</w:t>
      </w:r>
      <w:r>
        <w:t xml:space="preserve"> merupakan hasil dari perencanaan yang telah dirancang sebelumnya, yaitu berupa</w:t>
      </w:r>
      <w:r w:rsidR="00411297">
        <w:t xml:space="preserve"> </w:t>
      </w:r>
      <w:r>
        <w:t xml:space="preserve">aplikasi </w:t>
      </w:r>
      <w:r w:rsidR="00930CB2" w:rsidRPr="00930CB2">
        <w:rPr>
          <w:i/>
          <w:iCs/>
        </w:rPr>
        <w:t>Android</w:t>
      </w:r>
      <w:r>
        <w:t xml:space="preserve"> untuk memudahkan pengguna dalam menjalankan proses kontrol dan monitor inspeksi otomatis.</w:t>
      </w:r>
    </w:p>
    <w:p w14:paraId="54E0172A" w14:textId="77777777" w:rsidR="0086339E" w:rsidRPr="009A153C" w:rsidRDefault="0086339E" w:rsidP="00A91DFE">
      <w:pPr>
        <w:spacing w:after="0" w:line="360" w:lineRule="auto"/>
      </w:pPr>
    </w:p>
    <w:p w14:paraId="3233FF24" w14:textId="5A559C0E" w:rsidR="00B40836" w:rsidRDefault="00906D55" w:rsidP="00C442F8">
      <w:pPr>
        <w:pStyle w:val="Heading3"/>
      </w:pPr>
      <w:bookmarkStart w:id="456" w:name="_Toc175172405"/>
      <w:r>
        <w:lastRenderedPageBreak/>
        <w:t xml:space="preserve">Halaman </w:t>
      </w:r>
      <w:r w:rsidR="007E7DFC" w:rsidRPr="007E7DFC">
        <w:t>Screen</w:t>
      </w:r>
      <w:r w:rsidR="00B40836">
        <w:t xml:space="preserve"> 2</w:t>
      </w:r>
      <w:bookmarkEnd w:id="456"/>
      <w:r w:rsidR="00B40836">
        <w:t xml:space="preserve"> </w:t>
      </w:r>
    </w:p>
    <w:p w14:paraId="12E6E450" w14:textId="6F9DFC3F" w:rsidR="002F2E19" w:rsidRPr="002F2E19" w:rsidRDefault="00975171" w:rsidP="00E9355F">
      <w:pPr>
        <w:spacing w:line="360" w:lineRule="auto"/>
      </w:pPr>
      <w:r>
        <w:t>Gambar 4.5 t</w:t>
      </w:r>
      <w:r w:rsidR="002F2E19">
        <w:t xml:space="preserve">ampilan </w:t>
      </w:r>
      <w:r w:rsidR="007E7DFC" w:rsidRPr="007E7DFC">
        <w:rPr>
          <w:i/>
        </w:rPr>
        <w:t>screen</w:t>
      </w:r>
      <w:r w:rsidR="002F2E19">
        <w:t xml:space="preserve"> </w:t>
      </w:r>
      <w:r>
        <w:t>u</w:t>
      </w:r>
      <w:r w:rsidR="002F2E19">
        <w:t>tama</w:t>
      </w:r>
      <w:r>
        <w:t xml:space="preserve"> pilihan menu lokasi helm dan pemantauan helm.</w:t>
      </w:r>
    </w:p>
    <w:p w14:paraId="5ACD1BBC" w14:textId="77777777" w:rsidR="00B40836" w:rsidRDefault="00B40836" w:rsidP="006329A4">
      <w:pPr>
        <w:keepNext/>
        <w:jc w:val="center"/>
      </w:pPr>
      <w:r w:rsidRPr="00B40836">
        <w:rPr>
          <w:noProof/>
        </w:rPr>
        <w:drawing>
          <wp:inline distT="0" distB="0" distL="0" distR="0" wp14:anchorId="4F4FA3EA" wp14:editId="699CDA33">
            <wp:extent cx="2057400" cy="2106439"/>
            <wp:effectExtent l="0" t="0" r="0" b="0"/>
            <wp:docPr id="85934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074" name=""/>
                    <pic:cNvPicPr/>
                  </pic:nvPicPr>
                  <pic:blipFill rotWithShape="1">
                    <a:blip r:embed="rId59"/>
                    <a:srcRect l="7001" t="3753" r="1378" b="3605"/>
                    <a:stretch/>
                  </pic:blipFill>
                  <pic:spPr bwMode="auto">
                    <a:xfrm>
                      <a:off x="0" y="0"/>
                      <a:ext cx="2065493" cy="2114725"/>
                    </a:xfrm>
                    <a:prstGeom prst="rect">
                      <a:avLst/>
                    </a:prstGeom>
                    <a:ln>
                      <a:noFill/>
                    </a:ln>
                    <a:extLst>
                      <a:ext uri="{53640926-AAD7-44D8-BBD7-CCE9431645EC}">
                        <a14:shadowObscured xmlns:a14="http://schemas.microsoft.com/office/drawing/2010/main"/>
                      </a:ext>
                    </a:extLst>
                  </pic:spPr>
                </pic:pic>
              </a:graphicData>
            </a:graphic>
          </wp:inline>
        </w:drawing>
      </w:r>
    </w:p>
    <w:p w14:paraId="2B297929" w14:textId="1FF0914D" w:rsidR="00906D55" w:rsidRDefault="00B40836" w:rsidP="00B40836">
      <w:pPr>
        <w:pStyle w:val="Caption"/>
        <w:jc w:val="center"/>
        <w:rPr>
          <w:sz w:val="24"/>
          <w:szCs w:val="24"/>
        </w:rPr>
      </w:pPr>
      <w:bookmarkStart w:id="457" w:name="_Toc173268162"/>
      <w:r w:rsidRPr="00040613">
        <w:rPr>
          <w:b/>
          <w:bCs/>
          <w:sz w:val="24"/>
          <w:szCs w:val="24"/>
        </w:rPr>
        <w:t xml:space="preserve">Gambar 4. </w:t>
      </w:r>
      <w:r w:rsidRPr="00040613">
        <w:rPr>
          <w:b/>
          <w:bCs/>
          <w:sz w:val="24"/>
          <w:szCs w:val="24"/>
        </w:rPr>
        <w:fldChar w:fldCharType="begin"/>
      </w:r>
      <w:r w:rsidRPr="00040613">
        <w:rPr>
          <w:b/>
          <w:bCs/>
          <w:sz w:val="24"/>
          <w:szCs w:val="24"/>
        </w:rPr>
        <w:instrText xml:space="preserve"> SEQ Gambar_4. \* ARABIC </w:instrText>
      </w:r>
      <w:r w:rsidRPr="00040613">
        <w:rPr>
          <w:b/>
          <w:bCs/>
          <w:sz w:val="24"/>
          <w:szCs w:val="24"/>
        </w:rPr>
        <w:fldChar w:fldCharType="separate"/>
      </w:r>
      <w:r w:rsidR="00C048B8">
        <w:rPr>
          <w:b/>
          <w:bCs/>
          <w:noProof/>
          <w:sz w:val="24"/>
          <w:szCs w:val="24"/>
        </w:rPr>
        <w:t>5</w:t>
      </w:r>
      <w:r w:rsidRPr="00040613">
        <w:rPr>
          <w:b/>
          <w:bCs/>
          <w:sz w:val="24"/>
          <w:szCs w:val="24"/>
        </w:rPr>
        <w:fldChar w:fldCharType="end"/>
      </w:r>
      <w:r w:rsidRPr="00B40836">
        <w:rPr>
          <w:b/>
          <w:bCs/>
          <w:sz w:val="24"/>
          <w:szCs w:val="24"/>
        </w:rPr>
        <w:t xml:space="preserve">  </w:t>
      </w:r>
      <w:r w:rsidRPr="00B40836">
        <w:rPr>
          <w:sz w:val="24"/>
          <w:szCs w:val="24"/>
        </w:rPr>
        <w:t>Implementasi</w:t>
      </w:r>
      <w:r w:rsidRPr="00040613">
        <w:rPr>
          <w:i/>
          <w:iCs w:val="0"/>
          <w:sz w:val="24"/>
          <w:szCs w:val="24"/>
        </w:rPr>
        <w:t xml:space="preserve"> Software</w:t>
      </w:r>
      <w:r w:rsidRPr="00B40836">
        <w:rPr>
          <w:sz w:val="24"/>
          <w:szCs w:val="24"/>
        </w:rPr>
        <w:t xml:space="preserve"> Menu </w:t>
      </w:r>
      <w:bookmarkEnd w:id="457"/>
      <w:r w:rsidR="00F334B6">
        <w:rPr>
          <w:sz w:val="24"/>
          <w:szCs w:val="24"/>
        </w:rPr>
        <w:t>Utama</w:t>
      </w:r>
    </w:p>
    <w:p w14:paraId="234892FF" w14:textId="1BF63B0F" w:rsidR="00EA0BD8" w:rsidRPr="00EA0BD8" w:rsidRDefault="00EA0BD8" w:rsidP="00EF4CC6">
      <w:pPr>
        <w:ind w:firstLine="360"/>
      </w:pPr>
      <w:r>
        <w:t xml:space="preserve">Gambar 4.5 menunjukan antarmuka aplikasi </w:t>
      </w:r>
      <w:r w:rsidR="007E7DFC" w:rsidRPr="007E7DFC">
        <w:rPr>
          <w:i/>
        </w:rPr>
        <w:t>monitoring</w:t>
      </w:r>
      <w:r>
        <w:t xml:space="preserve"> helm. Pada Gambar 4.5 terdapat tombol utama yang dilingkari kotak merah</w:t>
      </w:r>
      <w:r w:rsidR="00312AB3">
        <w:t xml:space="preserve"> fungsi nya sebagai berikut</w:t>
      </w:r>
      <w:r>
        <w:t>:</w:t>
      </w:r>
    </w:p>
    <w:p w14:paraId="3CB036A6" w14:textId="4AE926C4" w:rsidR="00B40836" w:rsidRDefault="007E7DFC" w:rsidP="006329A4">
      <w:pPr>
        <w:pStyle w:val="ListParagraph"/>
        <w:numPr>
          <w:ilvl w:val="0"/>
          <w:numId w:val="34"/>
        </w:numPr>
        <w:spacing w:after="0" w:line="360" w:lineRule="auto"/>
      </w:pPr>
      <w:r w:rsidRPr="007E7DFC">
        <w:rPr>
          <w:i/>
        </w:rPr>
        <w:t>Button</w:t>
      </w:r>
      <w:r w:rsidR="008B119B">
        <w:t xml:space="preserve"> Lokasi Helm</w:t>
      </w:r>
    </w:p>
    <w:p w14:paraId="592313DF" w14:textId="15C59D7A" w:rsidR="0087482E" w:rsidRDefault="0087482E" w:rsidP="006329A4">
      <w:pPr>
        <w:pStyle w:val="ListParagraph"/>
        <w:spacing w:after="0" w:line="360" w:lineRule="auto"/>
      </w:pPr>
      <w:r>
        <w:t xml:space="preserve">Berfungsi sebagai tombol untuk menuju menu lokasi helm </w:t>
      </w:r>
    </w:p>
    <w:p w14:paraId="439567C2" w14:textId="0A2040DC" w:rsidR="008B119B" w:rsidRDefault="007E7DFC" w:rsidP="006329A4">
      <w:pPr>
        <w:pStyle w:val="ListParagraph"/>
        <w:numPr>
          <w:ilvl w:val="0"/>
          <w:numId w:val="34"/>
        </w:numPr>
        <w:spacing w:after="0" w:line="360" w:lineRule="auto"/>
      </w:pPr>
      <w:r w:rsidRPr="007E7DFC">
        <w:rPr>
          <w:i/>
        </w:rPr>
        <w:t>Button</w:t>
      </w:r>
      <w:r w:rsidR="008B119B">
        <w:t xml:space="preserve"> Pemantauan Helm</w:t>
      </w:r>
    </w:p>
    <w:p w14:paraId="39BEAF11" w14:textId="3347C432" w:rsidR="009844ED" w:rsidRDefault="006329A4" w:rsidP="009844ED">
      <w:pPr>
        <w:pStyle w:val="ListParagraph"/>
        <w:spacing w:after="0" w:line="360" w:lineRule="auto"/>
      </w:pPr>
      <w:r>
        <w:t>Berfungsi sebagai tombol untuk menuju menu pemantauan helm</w:t>
      </w:r>
    </w:p>
    <w:p w14:paraId="0EE89A08" w14:textId="10733459" w:rsidR="006329A4" w:rsidRDefault="006329A4" w:rsidP="00C442F8">
      <w:pPr>
        <w:pStyle w:val="Heading3"/>
      </w:pPr>
      <w:bookmarkStart w:id="458" w:name="_Toc175172406"/>
      <w:r>
        <w:t xml:space="preserve">Halaman Menu </w:t>
      </w:r>
      <w:r w:rsidR="007E7DFC" w:rsidRPr="007E7DFC">
        <w:t>Screen</w:t>
      </w:r>
      <w:r>
        <w:t xml:space="preserve"> Lokasi </w:t>
      </w:r>
      <w:r w:rsidR="00ED2429">
        <w:t>Helm</w:t>
      </w:r>
      <w:bookmarkEnd w:id="458"/>
    </w:p>
    <w:p w14:paraId="34CB7C2D" w14:textId="666FA9BF" w:rsidR="002F2E19" w:rsidRPr="002F2E19" w:rsidRDefault="00975171" w:rsidP="00975171">
      <w:r>
        <w:t xml:space="preserve">Gambar 4.6 tampilan masuk </w:t>
      </w:r>
      <w:r w:rsidR="007E7DFC" w:rsidRPr="007E7DFC">
        <w:rPr>
          <w:i/>
        </w:rPr>
        <w:t>screen</w:t>
      </w:r>
      <w:r>
        <w:t xml:space="preserve"> lokasi helm</w:t>
      </w:r>
      <w:r w:rsidR="00040613">
        <w:t>.</w:t>
      </w:r>
    </w:p>
    <w:p w14:paraId="6CEB60D5" w14:textId="77777777" w:rsidR="00591359" w:rsidRDefault="006329A4" w:rsidP="00591359">
      <w:pPr>
        <w:keepNext/>
        <w:jc w:val="center"/>
      </w:pPr>
      <w:r>
        <w:rPr>
          <w:noProof/>
        </w:rPr>
        <w:t>-</w:t>
      </w:r>
      <w:r>
        <w:rPr>
          <w:noProof/>
        </w:rPr>
        <w:drawing>
          <wp:inline distT="0" distB="0" distL="0" distR="0" wp14:anchorId="17764535" wp14:editId="41D48A6B">
            <wp:extent cx="966946" cy="2148840"/>
            <wp:effectExtent l="0" t="0" r="0" b="0"/>
            <wp:docPr id="647472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03897" cy="2230956"/>
                    </a:xfrm>
                    <a:prstGeom prst="rect">
                      <a:avLst/>
                    </a:prstGeom>
                    <a:noFill/>
                    <a:ln>
                      <a:noFill/>
                    </a:ln>
                  </pic:spPr>
                </pic:pic>
              </a:graphicData>
            </a:graphic>
          </wp:inline>
        </w:drawing>
      </w:r>
    </w:p>
    <w:p w14:paraId="61EBB056" w14:textId="0E12910B" w:rsidR="002F2E19" w:rsidRDefault="00591359" w:rsidP="003A3F84">
      <w:pPr>
        <w:pStyle w:val="Caption"/>
        <w:jc w:val="center"/>
        <w:rPr>
          <w:sz w:val="24"/>
          <w:szCs w:val="24"/>
        </w:rPr>
      </w:pPr>
      <w:bookmarkStart w:id="459" w:name="_Toc173268163"/>
      <w:r w:rsidRPr="00040613">
        <w:rPr>
          <w:b/>
          <w:bCs/>
          <w:sz w:val="24"/>
          <w:szCs w:val="24"/>
        </w:rPr>
        <w:t xml:space="preserve">Gambar 4. </w:t>
      </w:r>
      <w:r w:rsidRPr="00040613">
        <w:rPr>
          <w:b/>
          <w:bCs/>
          <w:sz w:val="24"/>
          <w:szCs w:val="24"/>
        </w:rPr>
        <w:fldChar w:fldCharType="begin"/>
      </w:r>
      <w:r w:rsidRPr="00040613">
        <w:rPr>
          <w:b/>
          <w:bCs/>
          <w:sz w:val="24"/>
          <w:szCs w:val="24"/>
        </w:rPr>
        <w:instrText xml:space="preserve"> SEQ Gambar_4. \* ARABIC </w:instrText>
      </w:r>
      <w:r w:rsidRPr="00040613">
        <w:rPr>
          <w:b/>
          <w:bCs/>
          <w:sz w:val="24"/>
          <w:szCs w:val="24"/>
        </w:rPr>
        <w:fldChar w:fldCharType="separate"/>
      </w:r>
      <w:r w:rsidR="00C048B8">
        <w:rPr>
          <w:b/>
          <w:bCs/>
          <w:noProof/>
          <w:sz w:val="24"/>
          <w:szCs w:val="24"/>
        </w:rPr>
        <w:t>6</w:t>
      </w:r>
      <w:r w:rsidRPr="00040613">
        <w:rPr>
          <w:b/>
          <w:bCs/>
          <w:sz w:val="24"/>
          <w:szCs w:val="24"/>
        </w:rPr>
        <w:fldChar w:fldCharType="end"/>
      </w:r>
      <w:r w:rsidRPr="00591359">
        <w:rPr>
          <w:sz w:val="24"/>
          <w:szCs w:val="24"/>
        </w:rPr>
        <w:t xml:space="preserve"> Implementasi </w:t>
      </w:r>
      <w:r w:rsidRPr="00040613">
        <w:rPr>
          <w:i/>
          <w:iCs w:val="0"/>
          <w:sz w:val="24"/>
          <w:szCs w:val="24"/>
        </w:rPr>
        <w:t>Software</w:t>
      </w:r>
      <w:r w:rsidRPr="00591359">
        <w:rPr>
          <w:sz w:val="24"/>
          <w:szCs w:val="24"/>
        </w:rPr>
        <w:t xml:space="preserve">  Menu 1</w:t>
      </w:r>
      <w:bookmarkEnd w:id="459"/>
    </w:p>
    <w:p w14:paraId="15E04E8C" w14:textId="6C283EDA" w:rsidR="002B3500" w:rsidRPr="002B3500" w:rsidRDefault="002B3500" w:rsidP="00EF4CC6">
      <w:pPr>
        <w:ind w:firstLine="360"/>
      </w:pPr>
      <w:r>
        <w:lastRenderedPageBreak/>
        <w:t xml:space="preserve">Gambar 4.6 menunjukan tampilan fitur pelacakan lokasi helm aplikasi </w:t>
      </w:r>
      <w:r w:rsidR="007E7DFC" w:rsidRPr="007E7DFC">
        <w:rPr>
          <w:i/>
        </w:rPr>
        <w:t>monitoring</w:t>
      </w:r>
      <w:r w:rsidR="00312AB3">
        <w:t xml:space="preserve">   berikut</w:t>
      </w:r>
      <w:r w:rsidR="00370579">
        <w:t xml:space="preserve"> fungsi tampilan lokasi helm</w:t>
      </w:r>
      <w:r w:rsidR="00312AB3">
        <w:t>:</w:t>
      </w:r>
    </w:p>
    <w:p w14:paraId="7A2EB036" w14:textId="3F9423B7" w:rsidR="006329A4" w:rsidRDefault="00D74DAA" w:rsidP="00975171">
      <w:pPr>
        <w:pStyle w:val="ListParagraph"/>
        <w:numPr>
          <w:ilvl w:val="0"/>
          <w:numId w:val="104"/>
        </w:numPr>
        <w:spacing w:after="0" w:line="360" w:lineRule="auto"/>
      </w:pPr>
      <w:r w:rsidRPr="00445951">
        <w:rPr>
          <w:i/>
          <w:iCs/>
        </w:rPr>
        <w:t xml:space="preserve">Icon </w:t>
      </w:r>
      <w:r>
        <w:t>Helm</w:t>
      </w:r>
    </w:p>
    <w:p w14:paraId="7F2A94ED" w14:textId="77FE6F05" w:rsidR="002F2E19" w:rsidRDefault="00D74DAA" w:rsidP="00975171">
      <w:pPr>
        <w:pStyle w:val="ListParagraph"/>
        <w:spacing w:after="0" w:line="360" w:lineRule="auto"/>
      </w:pPr>
      <w:r>
        <w:t xml:space="preserve">Indikator kehilangan yang terhubung dengan perangkat pada helm jika hilang tulisan akan “HILANG” jika kondisi perangkat </w:t>
      </w:r>
      <w:r w:rsidR="007E7DFC" w:rsidRPr="007E7DFC">
        <w:rPr>
          <w:i/>
          <w:iCs/>
        </w:rPr>
        <w:t>master</w:t>
      </w:r>
      <w:r>
        <w:t xml:space="preserve"> ada pada jarak berdekatan </w:t>
      </w:r>
      <w:r w:rsidR="007E7DFC" w:rsidRPr="007E7DFC">
        <w:rPr>
          <w:i/>
          <w:iCs/>
        </w:rPr>
        <w:t>slave</w:t>
      </w:r>
      <w:r>
        <w:t xml:space="preserve"> indikator tulisan “AMAN”</w:t>
      </w:r>
      <w:r w:rsidR="00975171">
        <w:t>.</w:t>
      </w:r>
    </w:p>
    <w:p w14:paraId="39EBBA7C" w14:textId="10C91E6D" w:rsidR="005D1F9F" w:rsidRDefault="005D1F9F" w:rsidP="005D1F9F">
      <w:pPr>
        <w:pStyle w:val="ListParagraph"/>
        <w:numPr>
          <w:ilvl w:val="0"/>
          <w:numId w:val="104"/>
        </w:numPr>
        <w:spacing w:after="0" w:line="360" w:lineRule="auto"/>
      </w:pPr>
      <w:r>
        <w:t xml:space="preserve">Tampilan </w:t>
      </w:r>
      <w:r w:rsidRPr="00445951">
        <w:rPr>
          <w:i/>
          <w:iCs/>
        </w:rPr>
        <w:t>map</w:t>
      </w:r>
    </w:p>
    <w:p w14:paraId="5275D5BE" w14:textId="370542BC" w:rsidR="005D1F9F" w:rsidRDefault="00ED2429" w:rsidP="005D1F9F">
      <w:pPr>
        <w:pStyle w:val="ListParagraph"/>
        <w:spacing w:after="0" w:line="360" w:lineRule="auto"/>
      </w:pPr>
      <w:r>
        <w:t>Lokasi a</w:t>
      </w:r>
      <w:r w:rsidRPr="00ED2429">
        <w:t>da ikon penunjuk lokasi berwarna merah yang menandakan posisi helm pada peta. Di</w:t>
      </w:r>
      <w:r w:rsidR="00585FD3">
        <w:t xml:space="preserve"> </w:t>
      </w:r>
      <w:r w:rsidRPr="00ED2429">
        <w:t>bawahnya terdapat dua koordinat GPS</w:t>
      </w:r>
      <w:r>
        <w:t xml:space="preserve"> </w:t>
      </w:r>
      <w:r w:rsidR="00CC6A8B" w:rsidRPr="00CC6A8B">
        <w:rPr>
          <w:i/>
        </w:rPr>
        <w:t>Latitude</w:t>
      </w:r>
      <w:r w:rsidRPr="00ED2429">
        <w:t>:-7.952701</w:t>
      </w:r>
      <w:r>
        <w:t xml:space="preserve"> </w:t>
      </w:r>
      <w:r w:rsidR="00CC6A8B" w:rsidRPr="00CC6A8B">
        <w:rPr>
          <w:i/>
        </w:rPr>
        <w:t>Longitude</w:t>
      </w:r>
      <w:r w:rsidRPr="00ED2429">
        <w:t>: 112.626283</w:t>
      </w:r>
      <w:r>
        <w:t xml:space="preserve">. </w:t>
      </w:r>
      <w:r w:rsidRPr="00ED2429">
        <w:t>Peta menampilkan area sekitar dengan penanda lokasi di atas sebuah jalan atau area tertentu.</w:t>
      </w:r>
    </w:p>
    <w:p w14:paraId="31E13765" w14:textId="7941FCD3" w:rsidR="00D74DAA" w:rsidRPr="00445951" w:rsidRDefault="006F3B0D" w:rsidP="00ED2429">
      <w:pPr>
        <w:pStyle w:val="ListParagraph"/>
        <w:numPr>
          <w:ilvl w:val="0"/>
          <w:numId w:val="104"/>
        </w:numPr>
        <w:spacing w:after="0" w:line="360" w:lineRule="auto"/>
        <w:rPr>
          <w:i/>
          <w:iCs/>
        </w:rPr>
      </w:pPr>
      <w:r w:rsidRPr="00445951">
        <w:rPr>
          <w:i/>
          <w:iCs/>
        </w:rPr>
        <w:t>Tracking</w:t>
      </w:r>
    </w:p>
    <w:p w14:paraId="404CEC98" w14:textId="613C062B" w:rsidR="000C0B35" w:rsidRDefault="00BF3967" w:rsidP="00ED2429">
      <w:pPr>
        <w:pStyle w:val="ListParagraph"/>
        <w:spacing w:after="0" w:line="360" w:lineRule="auto"/>
      </w:pPr>
      <w:r>
        <w:t xml:space="preserve">Tampilan </w:t>
      </w:r>
      <w:r w:rsidR="006F3B0D">
        <w:t>tracking</w:t>
      </w:r>
      <w:r>
        <w:t xml:space="preserve"> helm pada bagian tengah </w:t>
      </w:r>
      <w:r w:rsidR="007E7DFC" w:rsidRPr="007E7DFC">
        <w:rPr>
          <w:i/>
          <w:iCs/>
        </w:rPr>
        <w:t>screen</w:t>
      </w:r>
      <w:r w:rsidR="006F3B0D">
        <w:t xml:space="preserve"> keberadaan helm secara</w:t>
      </w:r>
      <w:r w:rsidR="00ED2429">
        <w:t xml:space="preserve"> </w:t>
      </w:r>
      <w:r w:rsidR="007E7DFC" w:rsidRPr="007E7DFC">
        <w:rPr>
          <w:i/>
          <w:iCs/>
        </w:rPr>
        <w:t>real-time</w:t>
      </w:r>
      <w:r w:rsidR="006F3B0D">
        <w:t xml:space="preserve">, penanda lokasi didapat dari </w:t>
      </w:r>
      <w:r w:rsidR="00930CB2" w:rsidRPr="00930CB2">
        <w:rPr>
          <w:i/>
        </w:rPr>
        <w:t>sensor</w:t>
      </w:r>
      <w:r w:rsidR="006F3B0D">
        <w:t xml:space="preserve"> GPS</w:t>
      </w:r>
      <w:r w:rsidR="006F3B0D" w:rsidRPr="006F3B0D">
        <w:t xml:space="preserve"> </w:t>
      </w:r>
      <w:r w:rsidR="006F3B0D">
        <w:t xml:space="preserve">yang mengirimkan data </w:t>
      </w:r>
      <w:r w:rsidR="006F3B0D" w:rsidRPr="00445951">
        <w:rPr>
          <w:i/>
          <w:iCs/>
        </w:rPr>
        <w:t>latitude</w:t>
      </w:r>
      <w:r w:rsidR="006F3B0D">
        <w:t xml:space="preserve"> dan </w:t>
      </w:r>
      <w:r w:rsidR="006F3B0D" w:rsidRPr="00445951">
        <w:rPr>
          <w:i/>
          <w:iCs/>
        </w:rPr>
        <w:t>longitude</w:t>
      </w:r>
      <w:r w:rsidR="006F3B0D">
        <w:t xml:space="preserve"> ke </w:t>
      </w:r>
      <w:r w:rsidR="00930CB2" w:rsidRPr="00930CB2">
        <w:rPr>
          <w:i/>
          <w:iCs/>
        </w:rPr>
        <w:t>firebase</w:t>
      </w:r>
      <w:r w:rsidR="006F3B0D">
        <w:t xml:space="preserve"> </w:t>
      </w:r>
      <w:proofErr w:type="spellStart"/>
      <w:r w:rsidR="00CC4BFD">
        <w:t>databasae</w:t>
      </w:r>
      <w:proofErr w:type="spellEnd"/>
      <w:r w:rsidR="006F3B0D">
        <w:t xml:space="preserve"> </w:t>
      </w:r>
      <w:r w:rsidR="00040613">
        <w:t>l</w:t>
      </w:r>
      <w:r w:rsidR="006F3B0D">
        <w:t xml:space="preserve">okasi </w:t>
      </w:r>
      <w:r w:rsidR="007E7DFC" w:rsidRPr="007E7DFC">
        <w:rPr>
          <w:i/>
          <w:iCs/>
        </w:rPr>
        <w:t>real-time</w:t>
      </w:r>
      <w:r w:rsidR="006F3B0D">
        <w:t xml:space="preserve"> berfungsi sebagai </w:t>
      </w:r>
      <w:r w:rsidR="007E7DFC" w:rsidRPr="007E7DFC">
        <w:rPr>
          <w:i/>
        </w:rPr>
        <w:t>monitoring</w:t>
      </w:r>
      <w:r w:rsidR="006F3B0D">
        <w:t xml:space="preserve"> keberadaan helm pada saat helm tercuri</w:t>
      </w:r>
      <w:r w:rsidR="00040613">
        <w:t>.</w:t>
      </w:r>
    </w:p>
    <w:p w14:paraId="499D5318" w14:textId="5611AD68" w:rsidR="006F3B0D" w:rsidRDefault="00ED2429" w:rsidP="00C442F8">
      <w:pPr>
        <w:pStyle w:val="Heading3"/>
      </w:pPr>
      <w:bookmarkStart w:id="460" w:name="_Toc175172407"/>
      <w:r>
        <w:t xml:space="preserve">Halaman Menu </w:t>
      </w:r>
      <w:r w:rsidR="007E7DFC" w:rsidRPr="007E7DFC">
        <w:t>Screen</w:t>
      </w:r>
      <w:r>
        <w:t xml:space="preserve"> Pemantauan Helm</w:t>
      </w:r>
      <w:bookmarkEnd w:id="460"/>
    </w:p>
    <w:p w14:paraId="33360E85" w14:textId="2E2404A8" w:rsidR="00ED2429" w:rsidRPr="00ED2429" w:rsidRDefault="00ED2429" w:rsidP="00ED2429">
      <w:pPr>
        <w:rPr>
          <w:lang w:val="en-ID"/>
        </w:rPr>
      </w:pPr>
      <w:r>
        <w:t xml:space="preserve">Gambar 4.7 tampilan masuk </w:t>
      </w:r>
      <w:r w:rsidR="007E7DFC" w:rsidRPr="007E7DFC">
        <w:rPr>
          <w:i/>
        </w:rPr>
        <w:t>screen</w:t>
      </w:r>
      <w:r>
        <w:t xml:space="preserve"> pemantauan helm</w:t>
      </w:r>
      <w:r w:rsidR="00040613">
        <w:t>.</w:t>
      </w:r>
    </w:p>
    <w:p w14:paraId="7044ED8B" w14:textId="77777777" w:rsidR="00591359" w:rsidRDefault="006F3B0D" w:rsidP="00591359">
      <w:pPr>
        <w:pStyle w:val="ListParagraph"/>
        <w:keepNext/>
        <w:jc w:val="center"/>
      </w:pPr>
      <w:r>
        <w:rPr>
          <w:noProof/>
        </w:rPr>
        <w:drawing>
          <wp:inline distT="0" distB="0" distL="0" distR="0" wp14:anchorId="79DA0DC4" wp14:editId="74B1BFC0">
            <wp:extent cx="1036286" cy="2302933"/>
            <wp:effectExtent l="0" t="0" r="0" b="0"/>
            <wp:docPr id="814744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5706" cy="2390536"/>
                    </a:xfrm>
                    <a:prstGeom prst="rect">
                      <a:avLst/>
                    </a:prstGeom>
                    <a:noFill/>
                    <a:ln>
                      <a:noFill/>
                    </a:ln>
                  </pic:spPr>
                </pic:pic>
              </a:graphicData>
            </a:graphic>
          </wp:inline>
        </w:drawing>
      </w:r>
    </w:p>
    <w:p w14:paraId="5C4FD5AD" w14:textId="1C7552E6" w:rsidR="006F3B0D" w:rsidRDefault="00591359" w:rsidP="00EF4CC6">
      <w:pPr>
        <w:pStyle w:val="Caption"/>
        <w:jc w:val="center"/>
        <w:rPr>
          <w:sz w:val="24"/>
          <w:szCs w:val="24"/>
        </w:rPr>
      </w:pPr>
      <w:bookmarkStart w:id="461" w:name="_Toc173268164"/>
      <w:r w:rsidRPr="00040613">
        <w:rPr>
          <w:b/>
          <w:bCs/>
          <w:sz w:val="24"/>
          <w:szCs w:val="24"/>
        </w:rPr>
        <w:t xml:space="preserve">Gambar 4. </w:t>
      </w:r>
      <w:r w:rsidRPr="00040613">
        <w:rPr>
          <w:b/>
          <w:bCs/>
          <w:sz w:val="24"/>
          <w:szCs w:val="24"/>
        </w:rPr>
        <w:fldChar w:fldCharType="begin"/>
      </w:r>
      <w:r w:rsidRPr="00040613">
        <w:rPr>
          <w:b/>
          <w:bCs/>
          <w:sz w:val="24"/>
          <w:szCs w:val="24"/>
        </w:rPr>
        <w:instrText xml:space="preserve"> SEQ Gambar_4. \* ARABIC </w:instrText>
      </w:r>
      <w:r w:rsidRPr="00040613">
        <w:rPr>
          <w:b/>
          <w:bCs/>
          <w:sz w:val="24"/>
          <w:szCs w:val="24"/>
        </w:rPr>
        <w:fldChar w:fldCharType="separate"/>
      </w:r>
      <w:r w:rsidR="00C048B8">
        <w:rPr>
          <w:b/>
          <w:bCs/>
          <w:noProof/>
          <w:sz w:val="24"/>
          <w:szCs w:val="24"/>
        </w:rPr>
        <w:t>7</w:t>
      </w:r>
      <w:r w:rsidRPr="00040613">
        <w:rPr>
          <w:b/>
          <w:bCs/>
          <w:sz w:val="24"/>
          <w:szCs w:val="24"/>
        </w:rPr>
        <w:fldChar w:fldCharType="end"/>
      </w:r>
      <w:r w:rsidRPr="003A3F84">
        <w:rPr>
          <w:sz w:val="24"/>
          <w:szCs w:val="24"/>
        </w:rPr>
        <w:t xml:space="preserve"> </w:t>
      </w:r>
      <w:r w:rsidRPr="00591359">
        <w:rPr>
          <w:sz w:val="24"/>
          <w:szCs w:val="24"/>
        </w:rPr>
        <w:t xml:space="preserve">Implementasi </w:t>
      </w:r>
      <w:r w:rsidRPr="00040613">
        <w:rPr>
          <w:i/>
          <w:iCs w:val="0"/>
          <w:sz w:val="24"/>
          <w:szCs w:val="24"/>
        </w:rPr>
        <w:t xml:space="preserve">Software </w:t>
      </w:r>
      <w:r w:rsidRPr="00591359">
        <w:rPr>
          <w:sz w:val="24"/>
          <w:szCs w:val="24"/>
        </w:rPr>
        <w:t>Menu 2</w:t>
      </w:r>
      <w:bookmarkEnd w:id="461"/>
      <w:r w:rsidR="004A0AAA">
        <w:t xml:space="preserve"> </w:t>
      </w:r>
      <w:r w:rsidR="007E7DFC" w:rsidRPr="007E7DFC">
        <w:rPr>
          <w:i/>
          <w:sz w:val="24"/>
          <w:szCs w:val="24"/>
        </w:rPr>
        <w:t>Monitoring</w:t>
      </w:r>
      <w:r w:rsidR="004A0AAA">
        <w:rPr>
          <w:sz w:val="24"/>
          <w:szCs w:val="24"/>
        </w:rPr>
        <w:t xml:space="preserve"> Helm</w:t>
      </w:r>
    </w:p>
    <w:p w14:paraId="2A854F56" w14:textId="23533660" w:rsidR="006B3A7D" w:rsidRPr="006B3A7D" w:rsidRDefault="006B3A7D" w:rsidP="006B3A7D">
      <w:pPr>
        <w:spacing w:line="360" w:lineRule="auto"/>
      </w:pPr>
      <w:r>
        <w:t xml:space="preserve">Gambar 4.6 menunjukan tampilan sistem pantau helm aplikasi </w:t>
      </w:r>
      <w:r w:rsidR="007E7DFC" w:rsidRPr="007E7DFC">
        <w:rPr>
          <w:i/>
        </w:rPr>
        <w:t>monitoring</w:t>
      </w:r>
      <w:r>
        <w:t xml:space="preserve">   berikut fungsi tampilan </w:t>
      </w:r>
      <w:r w:rsidR="00683848">
        <w:t>pemantauan helm</w:t>
      </w:r>
      <w:r>
        <w:t>:</w:t>
      </w:r>
    </w:p>
    <w:p w14:paraId="6B3A6707" w14:textId="31A1BCF7" w:rsidR="00176A09" w:rsidRPr="00E44EEB" w:rsidRDefault="006F3B0D" w:rsidP="006B3A7D">
      <w:pPr>
        <w:spacing w:after="0" w:line="360" w:lineRule="auto"/>
        <w:ind w:firstLine="426"/>
      </w:pPr>
      <w:r>
        <w:lastRenderedPageBreak/>
        <w:t xml:space="preserve">Tampilan </w:t>
      </w:r>
      <w:r w:rsidR="007E7DFC" w:rsidRPr="007E7DFC">
        <w:rPr>
          <w:i/>
        </w:rPr>
        <w:t>monitoring</w:t>
      </w:r>
      <w:r>
        <w:t xml:space="preserve">  sekitar helm yang di tangkap oleh </w:t>
      </w:r>
      <w:r w:rsidR="00445951">
        <w:t>e</w:t>
      </w:r>
      <w:r>
        <w:t xml:space="preserve">sp32cam gambar yang di ambil akan di simpan pada </w:t>
      </w:r>
      <w:r w:rsidRPr="00EF4CC6">
        <w:rPr>
          <w:i/>
          <w:iCs/>
        </w:rPr>
        <w:t>google drive</w:t>
      </w:r>
      <w:r>
        <w:t xml:space="preserve">. </w:t>
      </w:r>
      <w:r w:rsidR="00C30326">
        <w:t>S</w:t>
      </w:r>
      <w:r>
        <w:t xml:space="preserve">ebagai </w:t>
      </w:r>
      <w:proofErr w:type="spellStart"/>
      <w:r w:rsidR="00CC4BFD">
        <w:rPr>
          <w:i/>
          <w:iCs/>
        </w:rPr>
        <w:t>databasae</w:t>
      </w:r>
      <w:proofErr w:type="spellEnd"/>
      <w:r>
        <w:t xml:space="preserve"> sehingga aplikasi bisa menampilkan gambar menggunakan fungsi </w:t>
      </w:r>
      <w:r w:rsidRPr="00EF4CC6">
        <w:rPr>
          <w:i/>
          <w:iCs/>
        </w:rPr>
        <w:t>get</w:t>
      </w:r>
      <w:r>
        <w:t xml:space="preserve">. Gambar kamera berfungsi sebagai </w:t>
      </w:r>
      <w:r w:rsidR="00CC4BFD" w:rsidRPr="00CC4BFD">
        <w:rPr>
          <w:i/>
        </w:rPr>
        <w:t>button</w:t>
      </w:r>
      <w:r>
        <w:t xml:space="preserve"> untuk mengambil gambar yang di simpan di </w:t>
      </w:r>
      <w:r w:rsidRPr="00EF4CC6">
        <w:rPr>
          <w:i/>
          <w:iCs/>
        </w:rPr>
        <w:t>google drive</w:t>
      </w:r>
      <w:r w:rsidR="00661742">
        <w:t>.</w:t>
      </w:r>
    </w:p>
    <w:p w14:paraId="605AB82F" w14:textId="3F653B71" w:rsidR="005C1A78" w:rsidRDefault="00E44EEB" w:rsidP="006C58FF">
      <w:pPr>
        <w:pStyle w:val="Heading2"/>
        <w:spacing w:line="360" w:lineRule="auto"/>
        <w:ind w:left="426" w:hanging="426"/>
      </w:pPr>
      <w:bookmarkStart w:id="462" w:name="_Toc175172408"/>
      <w:r>
        <w:t xml:space="preserve">Realisasi </w:t>
      </w:r>
      <w:r w:rsidRPr="006C58FF">
        <w:rPr>
          <w:i/>
          <w:iCs/>
        </w:rPr>
        <w:t>Firebase</w:t>
      </w:r>
      <w:r>
        <w:t xml:space="preserve"> Sebagai </w:t>
      </w:r>
      <w:proofErr w:type="spellStart"/>
      <w:r w:rsidR="00CC4BFD" w:rsidRPr="00CC4BFD">
        <w:rPr>
          <w:i/>
          <w:iCs/>
        </w:rPr>
        <w:t>Dtabase</w:t>
      </w:r>
      <w:proofErr w:type="spellEnd"/>
      <w:r w:rsidRPr="001D631C">
        <w:rPr>
          <w:i/>
          <w:iCs/>
        </w:rPr>
        <w:t xml:space="preserve"> </w:t>
      </w:r>
      <w:r w:rsidR="005C1A78" w:rsidRPr="001D631C">
        <w:rPr>
          <w:i/>
          <w:iCs/>
        </w:rPr>
        <w:t>Microcontroller</w:t>
      </w:r>
      <w:bookmarkEnd w:id="462"/>
    </w:p>
    <w:p w14:paraId="55504B26" w14:textId="4DCD7379" w:rsidR="00AD3333" w:rsidRPr="00AD3333" w:rsidRDefault="00AD3333" w:rsidP="00E9355F">
      <w:pPr>
        <w:spacing w:line="360" w:lineRule="auto"/>
      </w:pPr>
      <w:r>
        <w:t xml:space="preserve">Gambar 4.8 </w:t>
      </w:r>
      <w:proofErr w:type="spellStart"/>
      <w:r w:rsidR="00CC4BFD">
        <w:rPr>
          <w:i/>
          <w:iCs/>
        </w:rPr>
        <w:t>databasae</w:t>
      </w:r>
      <w:proofErr w:type="spellEnd"/>
      <w:r>
        <w:t xml:space="preserve"> status </w:t>
      </w:r>
      <w:r w:rsidR="00930CB2" w:rsidRPr="00930CB2">
        <w:rPr>
          <w:i/>
        </w:rPr>
        <w:t>buzzer</w:t>
      </w:r>
      <w:r>
        <w:t xml:space="preserve">, lokasi </w:t>
      </w:r>
      <w:proofErr w:type="spellStart"/>
      <w:r w:rsidR="00994281">
        <w:t>gps</w:t>
      </w:r>
      <w:proofErr w:type="spellEnd"/>
      <w:r>
        <w:t xml:space="preserve">, dan </w:t>
      </w:r>
      <w:r w:rsidRPr="00AD3333">
        <w:t xml:space="preserve">kondisi helm yang disimpan di </w:t>
      </w:r>
      <w:r w:rsidR="00930CB2" w:rsidRPr="00930CB2">
        <w:rPr>
          <w:i/>
          <w:iCs/>
        </w:rPr>
        <w:t>firebase</w:t>
      </w:r>
      <w:r w:rsidRPr="005D35F8">
        <w:rPr>
          <w:i/>
          <w:iCs/>
        </w:rPr>
        <w:t xml:space="preserve"> </w:t>
      </w:r>
      <w:proofErr w:type="spellStart"/>
      <w:r w:rsidR="005D35F8">
        <w:rPr>
          <w:i/>
          <w:iCs/>
        </w:rPr>
        <w:t>r</w:t>
      </w:r>
      <w:r w:rsidRPr="005D35F8">
        <w:rPr>
          <w:i/>
          <w:iCs/>
        </w:rPr>
        <w:t>ealtime</w:t>
      </w:r>
      <w:proofErr w:type="spellEnd"/>
      <w:r w:rsidRPr="00AD3333">
        <w:t xml:space="preserve"> </w:t>
      </w:r>
      <w:proofErr w:type="spellStart"/>
      <w:r w:rsidR="00CC4BFD">
        <w:rPr>
          <w:i/>
          <w:iCs/>
        </w:rPr>
        <w:t>databasae</w:t>
      </w:r>
      <w:proofErr w:type="spellEnd"/>
      <w:r w:rsidRPr="00AD3333">
        <w:t>.</w:t>
      </w:r>
    </w:p>
    <w:p w14:paraId="7D8BC799" w14:textId="22144996" w:rsidR="00953570" w:rsidRDefault="00CB19E9" w:rsidP="00953570">
      <w:pPr>
        <w:keepNext/>
        <w:jc w:val="center"/>
      </w:pPr>
      <w:r w:rsidRPr="00CB19E9">
        <w:rPr>
          <w:noProof/>
        </w:rPr>
        <w:drawing>
          <wp:inline distT="0" distB="0" distL="0" distR="0" wp14:anchorId="7F57BFDA" wp14:editId="665F9DB6">
            <wp:extent cx="3780155" cy="1858406"/>
            <wp:effectExtent l="0" t="0" r="0" b="0"/>
            <wp:docPr id="2734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8289" name=""/>
                    <pic:cNvPicPr/>
                  </pic:nvPicPr>
                  <pic:blipFill>
                    <a:blip r:embed="rId62"/>
                    <a:stretch>
                      <a:fillRect/>
                    </a:stretch>
                  </pic:blipFill>
                  <pic:spPr>
                    <a:xfrm>
                      <a:off x="0" y="0"/>
                      <a:ext cx="3791418" cy="1863943"/>
                    </a:xfrm>
                    <a:prstGeom prst="rect">
                      <a:avLst/>
                    </a:prstGeom>
                  </pic:spPr>
                </pic:pic>
              </a:graphicData>
            </a:graphic>
          </wp:inline>
        </w:drawing>
      </w:r>
    </w:p>
    <w:p w14:paraId="5DF0D853" w14:textId="6CF463E4" w:rsidR="00322A4A" w:rsidRDefault="00953570" w:rsidP="004F44D9">
      <w:pPr>
        <w:pStyle w:val="Caption"/>
        <w:ind w:left="720" w:hanging="720"/>
        <w:jc w:val="center"/>
        <w:rPr>
          <w:sz w:val="24"/>
          <w:szCs w:val="24"/>
        </w:rPr>
      </w:pPr>
      <w:bookmarkStart w:id="463" w:name="_Toc173268165"/>
      <w:r w:rsidRPr="004F44D9">
        <w:rPr>
          <w:b/>
          <w:bCs/>
          <w:sz w:val="24"/>
          <w:szCs w:val="24"/>
        </w:rPr>
        <w:t xml:space="preserve">Gambar 4. </w:t>
      </w:r>
      <w:r w:rsidR="00B966C6" w:rsidRPr="004F44D9">
        <w:rPr>
          <w:b/>
          <w:bCs/>
          <w:sz w:val="24"/>
          <w:szCs w:val="24"/>
        </w:rPr>
        <w:fldChar w:fldCharType="begin"/>
      </w:r>
      <w:r w:rsidR="00B966C6" w:rsidRPr="004F44D9">
        <w:rPr>
          <w:b/>
          <w:bCs/>
          <w:sz w:val="24"/>
          <w:szCs w:val="24"/>
        </w:rPr>
        <w:instrText xml:space="preserve"> SEQ Gambar_4. \* ARABIC </w:instrText>
      </w:r>
      <w:r w:rsidR="00B966C6" w:rsidRPr="004F44D9">
        <w:rPr>
          <w:b/>
          <w:bCs/>
          <w:sz w:val="24"/>
          <w:szCs w:val="24"/>
        </w:rPr>
        <w:fldChar w:fldCharType="separate"/>
      </w:r>
      <w:r w:rsidR="00C048B8">
        <w:rPr>
          <w:b/>
          <w:bCs/>
          <w:noProof/>
          <w:sz w:val="24"/>
          <w:szCs w:val="24"/>
        </w:rPr>
        <w:t>8</w:t>
      </w:r>
      <w:r w:rsidR="00B966C6" w:rsidRPr="004F44D9">
        <w:rPr>
          <w:b/>
          <w:bCs/>
          <w:sz w:val="24"/>
          <w:szCs w:val="24"/>
        </w:rPr>
        <w:fldChar w:fldCharType="end"/>
      </w:r>
      <w:r w:rsidRPr="0051197D">
        <w:rPr>
          <w:sz w:val="24"/>
          <w:szCs w:val="24"/>
        </w:rPr>
        <w:t xml:space="preserve"> Antarmuka </w:t>
      </w:r>
      <w:r w:rsidRPr="004F44D9">
        <w:rPr>
          <w:i/>
          <w:iCs w:val="0"/>
          <w:sz w:val="24"/>
          <w:szCs w:val="24"/>
        </w:rPr>
        <w:t xml:space="preserve">Firebase </w:t>
      </w:r>
      <w:r w:rsidR="007E7DFC" w:rsidRPr="007E7DFC">
        <w:rPr>
          <w:i/>
          <w:iCs w:val="0"/>
          <w:sz w:val="24"/>
          <w:szCs w:val="24"/>
        </w:rPr>
        <w:t>Real-time</w:t>
      </w:r>
      <w:r w:rsidRPr="0051197D">
        <w:rPr>
          <w:sz w:val="24"/>
          <w:szCs w:val="24"/>
        </w:rPr>
        <w:t xml:space="preserve"> </w:t>
      </w:r>
      <w:proofErr w:type="spellStart"/>
      <w:r w:rsidR="00CC4BFD" w:rsidRPr="00CC4BFD">
        <w:rPr>
          <w:i/>
          <w:iCs w:val="0"/>
          <w:sz w:val="24"/>
          <w:szCs w:val="24"/>
        </w:rPr>
        <w:t>Dtabase</w:t>
      </w:r>
      <w:bookmarkEnd w:id="463"/>
      <w:proofErr w:type="spellEnd"/>
    </w:p>
    <w:p w14:paraId="4DD6C903" w14:textId="6C5CA585" w:rsidR="00DE3419" w:rsidRDefault="00932113" w:rsidP="006C58FF">
      <w:pPr>
        <w:pStyle w:val="Heading2"/>
        <w:ind w:left="426" w:hanging="426"/>
      </w:pPr>
      <w:bookmarkStart w:id="464" w:name="_Toc175172409"/>
      <w:r>
        <w:t xml:space="preserve">Realisasi </w:t>
      </w:r>
      <w:r w:rsidRPr="00A16315">
        <w:rPr>
          <w:i/>
          <w:iCs/>
        </w:rPr>
        <w:t>Google Drive</w:t>
      </w:r>
      <w:r>
        <w:t xml:space="preserve"> Sebagai</w:t>
      </w:r>
      <w:r w:rsidRPr="001D631C">
        <w:rPr>
          <w:i/>
          <w:iCs/>
        </w:rPr>
        <w:t xml:space="preserve"> </w:t>
      </w:r>
      <w:proofErr w:type="spellStart"/>
      <w:r w:rsidR="00CC4BFD" w:rsidRPr="00CC4BFD">
        <w:rPr>
          <w:i/>
          <w:iCs/>
        </w:rPr>
        <w:t>Dtabase</w:t>
      </w:r>
      <w:proofErr w:type="spellEnd"/>
      <w:r w:rsidRPr="001D631C">
        <w:rPr>
          <w:i/>
          <w:iCs/>
        </w:rPr>
        <w:t xml:space="preserve"> </w:t>
      </w:r>
      <w:r>
        <w:t>Simpan Gambar</w:t>
      </w:r>
      <w:bookmarkEnd w:id="464"/>
    </w:p>
    <w:p w14:paraId="39AE6F90" w14:textId="268E2428" w:rsidR="00A16315" w:rsidRPr="00A16315" w:rsidRDefault="00A16315" w:rsidP="00A16315">
      <w:pPr>
        <w:spacing w:line="360" w:lineRule="auto"/>
      </w:pPr>
      <w:r>
        <w:t xml:space="preserve">Gambar 4.9 </w:t>
      </w:r>
      <w:r w:rsidRPr="00A16315">
        <w:t xml:space="preserve">melihat konten dari </w:t>
      </w:r>
      <w:r w:rsidR="00930CB2" w:rsidRPr="00930CB2">
        <w:rPr>
          <w:i/>
        </w:rPr>
        <w:t>folder</w:t>
      </w:r>
      <w:r w:rsidRPr="00A16315">
        <w:t xml:space="preserve"> yang berisi gambar-gambar yang diambil menggunakan modul kamera ESP-32CAM</w:t>
      </w:r>
      <w:r>
        <w:t>.</w:t>
      </w:r>
    </w:p>
    <w:p w14:paraId="46306E37" w14:textId="77777777" w:rsidR="00932113" w:rsidRDefault="00932113" w:rsidP="00932113">
      <w:pPr>
        <w:keepNext/>
      </w:pPr>
      <w:r w:rsidRPr="00932113">
        <w:rPr>
          <w:noProof/>
        </w:rPr>
        <w:drawing>
          <wp:inline distT="0" distB="0" distL="0" distR="0" wp14:anchorId="54D96FCD" wp14:editId="39ED22B1">
            <wp:extent cx="5039995" cy="2669540"/>
            <wp:effectExtent l="0" t="0" r="0" b="0"/>
            <wp:docPr id="98057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5252" name=""/>
                    <pic:cNvPicPr/>
                  </pic:nvPicPr>
                  <pic:blipFill>
                    <a:blip r:embed="rId63"/>
                    <a:stretch>
                      <a:fillRect/>
                    </a:stretch>
                  </pic:blipFill>
                  <pic:spPr>
                    <a:xfrm>
                      <a:off x="0" y="0"/>
                      <a:ext cx="5039995" cy="2669540"/>
                    </a:xfrm>
                    <a:prstGeom prst="rect">
                      <a:avLst/>
                    </a:prstGeom>
                  </pic:spPr>
                </pic:pic>
              </a:graphicData>
            </a:graphic>
          </wp:inline>
        </w:drawing>
      </w:r>
    </w:p>
    <w:p w14:paraId="701125B5" w14:textId="6B344ACA" w:rsidR="00932113" w:rsidRPr="00932113" w:rsidRDefault="00932113" w:rsidP="009934FD">
      <w:pPr>
        <w:pStyle w:val="Caption"/>
        <w:jc w:val="center"/>
      </w:pPr>
      <w:bookmarkStart w:id="465" w:name="_Toc173268166"/>
      <w:r w:rsidRPr="00C67B79">
        <w:rPr>
          <w:b/>
          <w:bCs/>
          <w:sz w:val="24"/>
          <w:szCs w:val="24"/>
        </w:rPr>
        <w:t xml:space="preserve">Gambar 4. </w:t>
      </w:r>
      <w:r w:rsidRPr="00C67B79">
        <w:rPr>
          <w:b/>
          <w:bCs/>
          <w:sz w:val="24"/>
          <w:szCs w:val="24"/>
        </w:rPr>
        <w:fldChar w:fldCharType="begin"/>
      </w:r>
      <w:r w:rsidRPr="00C67B79">
        <w:rPr>
          <w:b/>
          <w:bCs/>
          <w:sz w:val="24"/>
          <w:szCs w:val="24"/>
        </w:rPr>
        <w:instrText xml:space="preserve"> SEQ Gambar_4. \* ARABIC </w:instrText>
      </w:r>
      <w:r w:rsidRPr="00C67B79">
        <w:rPr>
          <w:b/>
          <w:bCs/>
          <w:sz w:val="24"/>
          <w:szCs w:val="24"/>
        </w:rPr>
        <w:fldChar w:fldCharType="separate"/>
      </w:r>
      <w:r w:rsidR="00C048B8">
        <w:rPr>
          <w:b/>
          <w:bCs/>
          <w:noProof/>
          <w:sz w:val="24"/>
          <w:szCs w:val="24"/>
        </w:rPr>
        <w:t>9</w:t>
      </w:r>
      <w:r w:rsidRPr="00C67B79">
        <w:rPr>
          <w:b/>
          <w:bCs/>
          <w:sz w:val="24"/>
          <w:szCs w:val="24"/>
        </w:rPr>
        <w:fldChar w:fldCharType="end"/>
      </w:r>
      <w:r w:rsidRPr="00932113">
        <w:rPr>
          <w:sz w:val="24"/>
          <w:szCs w:val="24"/>
        </w:rPr>
        <w:t xml:space="preserve"> Simpan Gambar </w:t>
      </w:r>
      <w:r w:rsidRPr="00A721CE">
        <w:rPr>
          <w:i/>
          <w:iCs w:val="0"/>
          <w:sz w:val="24"/>
          <w:szCs w:val="24"/>
        </w:rPr>
        <w:t>Goole Drive</w:t>
      </w:r>
      <w:bookmarkEnd w:id="465"/>
    </w:p>
    <w:p w14:paraId="3B3DED26" w14:textId="49AE69AF" w:rsidR="00185B97" w:rsidRDefault="00410F77" w:rsidP="001D216E">
      <w:pPr>
        <w:pStyle w:val="Heading2"/>
        <w:ind w:left="360"/>
      </w:pPr>
      <w:bookmarkStart w:id="466" w:name="_Toc175172410"/>
      <w:r>
        <w:lastRenderedPageBreak/>
        <w:t xml:space="preserve">Pembahasan Data </w:t>
      </w:r>
      <w:r w:rsidR="006620BB">
        <w:t>Ketepatan</w:t>
      </w:r>
      <w:r w:rsidR="00E44EEB">
        <w:t xml:space="preserve"> </w:t>
      </w:r>
      <w:r w:rsidR="00930CB2" w:rsidRPr="00930CB2">
        <w:rPr>
          <w:i/>
        </w:rPr>
        <w:t>Sensor</w:t>
      </w:r>
      <w:r w:rsidR="00185B97">
        <w:t xml:space="preserve"> </w:t>
      </w:r>
      <w:r w:rsidR="006620BB">
        <w:t>GPS</w:t>
      </w:r>
      <w:bookmarkEnd w:id="466"/>
    </w:p>
    <w:p w14:paraId="51EC2BAA" w14:textId="33CAC1AF" w:rsidR="00185B97" w:rsidRDefault="00A73AE1" w:rsidP="00C442F8">
      <w:pPr>
        <w:pStyle w:val="Heading3"/>
      </w:pPr>
      <w:r>
        <w:t xml:space="preserve"> </w:t>
      </w:r>
      <w:bookmarkStart w:id="467" w:name="_Toc175172411"/>
      <w:r w:rsidR="00114EDD">
        <w:t>Pengujian</w:t>
      </w:r>
      <w:r w:rsidR="006620BB">
        <w:t xml:space="preserve"> </w:t>
      </w:r>
      <w:r w:rsidR="00114EDD">
        <w:t xml:space="preserve">dan Analisis </w:t>
      </w:r>
      <w:r w:rsidR="00930CB2" w:rsidRPr="00930CB2">
        <w:t>Sensor</w:t>
      </w:r>
      <w:r w:rsidR="00185B97">
        <w:t xml:space="preserve"> Global Positioning System (GPS</w:t>
      </w:r>
      <w:r w:rsidR="006620BB">
        <w:t>)</w:t>
      </w:r>
      <w:bookmarkEnd w:id="467"/>
    </w:p>
    <w:p w14:paraId="34EA2859" w14:textId="40EA7435" w:rsidR="00185B97" w:rsidRDefault="006620BB" w:rsidP="00185B97">
      <w:pPr>
        <w:spacing w:after="0" w:line="360" w:lineRule="auto"/>
        <w:rPr>
          <w:rFonts w:cs="Times New Roman"/>
        </w:rPr>
      </w:pPr>
      <w:r>
        <w:rPr>
          <w:rFonts w:cs="Times New Roman"/>
        </w:rPr>
        <w:t>Kalibrasi</w:t>
      </w:r>
      <w:r w:rsidR="00185B97">
        <w:rPr>
          <w:rFonts w:cs="Times New Roman"/>
        </w:rPr>
        <w:t xml:space="preserve"> modul GPS dilakukan dengan membandingkan pengukuran antara </w:t>
      </w:r>
      <w:r w:rsidR="00930CB2" w:rsidRPr="00930CB2">
        <w:rPr>
          <w:rFonts w:cs="Times New Roman"/>
          <w:i/>
        </w:rPr>
        <w:t>sensor</w:t>
      </w:r>
      <w:r w:rsidR="00185B97">
        <w:rPr>
          <w:rFonts w:cs="Times New Roman"/>
        </w:rPr>
        <w:t xml:space="preserve"> GPS </w:t>
      </w:r>
      <w:proofErr w:type="spellStart"/>
      <w:r w:rsidR="00185B97">
        <w:rPr>
          <w:rFonts w:cs="Times New Roman"/>
        </w:rPr>
        <w:t>Ublox</w:t>
      </w:r>
      <w:proofErr w:type="spellEnd"/>
      <w:r w:rsidR="00185B97">
        <w:rPr>
          <w:rFonts w:cs="Times New Roman"/>
        </w:rPr>
        <w:t xml:space="preserve"> 8m  dengan </w:t>
      </w:r>
      <w:r w:rsidR="00930CB2" w:rsidRPr="00930CB2">
        <w:rPr>
          <w:rFonts w:cs="Times New Roman"/>
          <w:i/>
        </w:rPr>
        <w:t>sensor</w:t>
      </w:r>
      <w:r w:rsidR="00185B97">
        <w:rPr>
          <w:rFonts w:cs="Times New Roman"/>
        </w:rPr>
        <w:t xml:space="preserve">  </w:t>
      </w:r>
      <w:r w:rsidR="00185B97">
        <w:rPr>
          <w:rFonts w:cs="Times New Roman"/>
          <w:i/>
          <w:iCs/>
        </w:rPr>
        <w:t xml:space="preserve">built-in </w:t>
      </w:r>
      <w:r w:rsidR="00CC6A8B" w:rsidRPr="00CC6A8B">
        <w:rPr>
          <w:rFonts w:cs="Times New Roman"/>
          <w:i/>
          <w:iCs/>
        </w:rPr>
        <w:t>smartphone</w:t>
      </w:r>
      <w:r w:rsidR="00185B97">
        <w:rPr>
          <w:rFonts w:cs="Times New Roman"/>
        </w:rPr>
        <w:t>.</w:t>
      </w:r>
      <w:r w:rsidR="00185B97" w:rsidRPr="00D40F9D">
        <w:t xml:space="preserve"> </w:t>
      </w:r>
      <w:r w:rsidR="00727288">
        <w:rPr>
          <w:rFonts w:cs="Times New Roman"/>
        </w:rPr>
        <w:t>U</w:t>
      </w:r>
      <w:r w:rsidR="00185B97" w:rsidRPr="00D40F9D">
        <w:rPr>
          <w:rFonts w:cs="Times New Roman"/>
        </w:rPr>
        <w:t>ntuk mendapatkan titik koordinat</w:t>
      </w:r>
      <w:r w:rsidR="00185B97">
        <w:rPr>
          <w:rFonts w:cs="Times New Roman"/>
        </w:rPr>
        <w:t xml:space="preserve"> </w:t>
      </w:r>
      <w:r w:rsidR="00185B97" w:rsidRPr="00DD6C5F">
        <w:rPr>
          <w:rFonts w:cs="Times New Roman"/>
        </w:rPr>
        <w:t xml:space="preserve">dengan pengumpulan data sebanyak </w:t>
      </w:r>
      <w:r w:rsidR="00185B97">
        <w:rPr>
          <w:rFonts w:cs="Times New Roman"/>
        </w:rPr>
        <w:t>10</w:t>
      </w:r>
      <w:r w:rsidR="00185B97" w:rsidRPr="00DD6C5F">
        <w:rPr>
          <w:rFonts w:cs="Times New Roman"/>
        </w:rPr>
        <w:t xml:space="preserve"> kali</w:t>
      </w:r>
      <w:r w:rsidR="00185B97">
        <w:rPr>
          <w:rFonts w:cs="Times New Roman"/>
        </w:rPr>
        <w:t xml:space="preserve">. </w:t>
      </w:r>
      <w:r w:rsidR="00185B97" w:rsidRPr="00DD6C5F">
        <w:rPr>
          <w:rFonts w:cs="Times New Roman"/>
        </w:rPr>
        <w:t>Berdasarkan percobaan yang telah dilakukan data koordinat yang dihasilkan tidak selalu sama walaupun berada pada lokasi yang sama</w:t>
      </w:r>
      <w:r w:rsidR="00185B97">
        <w:rPr>
          <w:rFonts w:cs="Times New Roman"/>
        </w:rPr>
        <w:t xml:space="preserve"> </w:t>
      </w:r>
      <w:r w:rsidR="00727288">
        <w:rPr>
          <w:rFonts w:cs="Times New Roman"/>
        </w:rPr>
        <w:t>u</w:t>
      </w:r>
      <w:r w:rsidR="00185B97" w:rsidRPr="00DD6C5F">
        <w:rPr>
          <w:rFonts w:cs="Times New Roman"/>
        </w:rPr>
        <w:t xml:space="preserve">ntuk itu perlu dilakukan perhitungan nilai </w:t>
      </w:r>
      <w:r w:rsidR="00185B97" w:rsidRPr="00C67B79">
        <w:rPr>
          <w:rFonts w:cs="Times New Roman"/>
          <w:i/>
          <w:iCs/>
        </w:rPr>
        <w:t>offset</w:t>
      </w:r>
      <w:r w:rsidR="00185B97">
        <w:rPr>
          <w:rFonts w:cs="Times New Roman"/>
        </w:rPr>
        <w:t xml:space="preserve"> </w:t>
      </w:r>
      <w:r w:rsidR="00185B97" w:rsidRPr="00DD6C5F">
        <w:rPr>
          <w:rFonts w:cs="Times New Roman"/>
        </w:rPr>
        <w:t>menggunakan</w:t>
      </w:r>
      <w:r w:rsidR="00185B97">
        <w:rPr>
          <w:rFonts w:cs="Times New Roman"/>
        </w:rPr>
        <w:t xml:space="preserve"> metode </w:t>
      </w:r>
      <w:r w:rsidR="00185B97" w:rsidRPr="00EA0BD8">
        <w:rPr>
          <w:rFonts w:cs="Times New Roman"/>
          <w:i/>
          <w:iCs/>
        </w:rPr>
        <w:t>haversine</w:t>
      </w:r>
      <w:r w:rsidR="00185B97" w:rsidRPr="00DD6C5F">
        <w:rPr>
          <w:rFonts w:cs="Times New Roman"/>
        </w:rPr>
        <w:t>.</w:t>
      </w:r>
    </w:p>
    <w:p w14:paraId="7697122E" w14:textId="5AF908B7" w:rsidR="00185B97" w:rsidRPr="00A16315" w:rsidRDefault="00A16315" w:rsidP="00A16315">
      <w:pPr>
        <w:pStyle w:val="Caption"/>
        <w:rPr>
          <w:bCs/>
        </w:rPr>
      </w:pPr>
      <m:oMath>
        <m:r>
          <w:rPr>
            <w:rFonts w:ascii="Cambria Math" w:hAnsi="Cambria Math" w:cs="Times New Roman"/>
            <w:sz w:val="24"/>
            <w:szCs w:val="24"/>
          </w:rPr>
          <m:t>x=</m:t>
        </m:r>
        <m:d>
          <m:dPr>
            <m:ctrlPr>
              <w:rPr>
                <w:rFonts w:ascii="Cambria Math" w:hAnsi="Cambria Math" w:cs="Times New Roman"/>
                <w:bCs/>
                <w:i/>
                <w:sz w:val="24"/>
                <w:szCs w:val="24"/>
              </w:rPr>
            </m:ctrlPr>
          </m:dPr>
          <m:e>
            <m:r>
              <w:rPr>
                <w:rFonts w:ascii="Cambria Math" w:hAnsi="Cambria Math" w:cs="Times New Roman"/>
                <w:sz w:val="24"/>
                <w:szCs w:val="24"/>
              </w:rPr>
              <m:t>lon2-lon1</m:t>
            </m:r>
          </m:e>
        </m:d>
        <m:r>
          <w:rPr>
            <w:rFonts w:ascii="Cambria Math" w:hAnsi="Cambria Math" w:cs="Times New Roman"/>
            <w:sz w:val="24"/>
            <w:szCs w:val="24"/>
          </w:rPr>
          <m:t>*cos</m:t>
        </m:r>
        <m:d>
          <m:dPr>
            <m:ctrlPr>
              <w:rPr>
                <w:rFonts w:ascii="Cambria Math" w:hAnsi="Cambria Math" w:cs="Times New Roman"/>
                <w:bCs/>
                <w:i/>
                <w:sz w:val="24"/>
                <w:szCs w:val="24"/>
              </w:rPr>
            </m:ctrlPr>
          </m:dPr>
          <m:e>
            <m:f>
              <m:fPr>
                <m:ctrlPr>
                  <w:rPr>
                    <w:rFonts w:ascii="Cambria Math" w:hAnsi="Cambria Math" w:cs="Times New Roman"/>
                    <w:bCs/>
                    <w:i/>
                    <w:sz w:val="24"/>
                    <w:szCs w:val="24"/>
                  </w:rPr>
                </m:ctrlPr>
              </m:fPr>
              <m:num>
                <m:r>
                  <w:rPr>
                    <w:rFonts w:ascii="Cambria Math" w:hAnsi="Cambria Math" w:cs="Times New Roman"/>
                    <w:sz w:val="24"/>
                    <w:szCs w:val="24"/>
                  </w:rPr>
                  <m:t>lat1+lat2</m:t>
                </m:r>
              </m:num>
              <m:den>
                <m:r>
                  <w:rPr>
                    <w:rFonts w:ascii="Cambria Math" w:hAnsi="Cambria Math" w:cs="Times New Roman"/>
                    <w:sz w:val="24"/>
                    <w:szCs w:val="24"/>
                  </w:rPr>
                  <m:t>2</m:t>
                </m:r>
              </m:den>
            </m:f>
          </m:e>
        </m:d>
      </m:oMath>
      <w:r w:rsidR="00DA154D" w:rsidRPr="00A16315">
        <w:rPr>
          <w:rFonts w:eastAsiaTheme="minorEastAsia"/>
          <w:bCs/>
        </w:rPr>
        <w:t xml:space="preserve">  </w:t>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p>
    <w:p w14:paraId="6E82A38C" w14:textId="48A59549" w:rsidR="00185B97" w:rsidRPr="00A16315" w:rsidRDefault="00A16315" w:rsidP="00A16315">
      <w:pPr>
        <w:pStyle w:val="Caption"/>
        <w:rPr>
          <w:bCs/>
        </w:rPr>
      </w:pPr>
      <m:oMath>
        <m:r>
          <w:rPr>
            <w:rFonts w:ascii="Cambria Math" w:eastAsiaTheme="minorEastAsia" w:hAnsi="Cambria Math" w:cs="Times New Roman"/>
            <w:sz w:val="24"/>
            <w:szCs w:val="24"/>
          </w:rPr>
          <m:t>y=</m:t>
        </m:r>
        <m:d>
          <m:dPr>
            <m:ctrlPr>
              <w:rPr>
                <w:rFonts w:ascii="Cambria Math" w:eastAsiaTheme="minorEastAsia" w:hAnsi="Cambria Math" w:cs="Times New Roman"/>
                <w:bCs/>
                <w:i/>
                <w:sz w:val="24"/>
                <w:szCs w:val="24"/>
              </w:rPr>
            </m:ctrlPr>
          </m:dPr>
          <m:e>
            <m:r>
              <w:rPr>
                <w:rFonts w:ascii="Cambria Math" w:eastAsiaTheme="minorEastAsia" w:hAnsi="Cambria Math" w:cs="Times New Roman"/>
                <w:sz w:val="24"/>
                <w:szCs w:val="24"/>
              </w:rPr>
              <m:t>lat2-lat1</m:t>
            </m:r>
          </m:e>
        </m:d>
      </m:oMath>
      <w:r w:rsidR="00DA154D" w:rsidRPr="00A16315">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p>
    <w:p w14:paraId="03E3132E" w14:textId="566F2023" w:rsidR="00185B97" w:rsidRPr="00185B97" w:rsidRDefault="00A16315" w:rsidP="00E31759">
      <w:pPr>
        <w:pStyle w:val="Caption"/>
        <w:rPr>
          <w:rFonts w:eastAsiaTheme="minorEastAsia"/>
          <w:b/>
        </w:rPr>
      </w:pPr>
      <m:oMath>
        <m:r>
          <w:rPr>
            <w:rFonts w:ascii="Cambria Math" w:eastAsiaTheme="minorEastAsia" w:hAnsi="Cambria Math" w:cs="Times New Roman"/>
            <w:sz w:val="24"/>
            <w:szCs w:val="24"/>
          </w:rPr>
          <m:t xml:space="preserve">d= </m:t>
        </m:r>
        <m:rad>
          <m:radPr>
            <m:degHide m:val="1"/>
            <m:ctrlPr>
              <w:rPr>
                <w:rFonts w:ascii="Cambria Math" w:eastAsiaTheme="minorEastAsia" w:hAnsi="Cambria Math" w:cs="Times New Roman"/>
                <w:bCs/>
                <w:i/>
                <w:sz w:val="24"/>
                <w:szCs w:val="24"/>
              </w:rPr>
            </m:ctrlPr>
          </m:radPr>
          <m:deg/>
          <m:e>
            <m:r>
              <w:rPr>
                <w:rFonts w:ascii="Cambria Math" w:eastAsiaTheme="minorEastAsia" w:hAnsi="Cambria Math" w:cs="Times New Roman"/>
                <w:sz w:val="24"/>
                <w:szCs w:val="24"/>
              </w:rPr>
              <m:t>(x×x+y×y</m:t>
            </m:r>
          </m:e>
        </m:rad>
        <m:r>
          <w:rPr>
            <w:rFonts w:ascii="Cambria Math" w:eastAsiaTheme="minorEastAsia" w:hAnsi="Cambria Math" w:cs="Times New Roman"/>
            <w:sz w:val="24"/>
            <w:szCs w:val="24"/>
          </w:rPr>
          <m:t>)×R</m:t>
        </m:r>
      </m:oMath>
      <w:r w:rsidR="00DA154D" w:rsidRPr="00A16315">
        <w:rPr>
          <w:rFonts w:eastAsiaTheme="minorEastAsia"/>
          <w:bCs/>
        </w:rPr>
        <w:tab/>
      </w:r>
      <w:r w:rsidR="00E31759">
        <w:rPr>
          <w:rFonts w:eastAsiaTheme="minorEastAsia"/>
          <w:bCs/>
        </w:rPr>
        <w:tab/>
      </w:r>
      <w:r w:rsidR="00E31759">
        <w:rPr>
          <w:rFonts w:eastAsiaTheme="minorEastAsia"/>
          <w:bCs/>
        </w:rPr>
        <w:tab/>
      </w:r>
      <w:r w:rsidR="00E31759">
        <w:rPr>
          <w:rFonts w:eastAsiaTheme="minorEastAsia"/>
          <w:bCs/>
        </w:rPr>
        <w:tab/>
      </w:r>
      <w:r w:rsidR="00E31759">
        <w:rPr>
          <w:rFonts w:eastAsiaTheme="minorEastAsia"/>
          <w:bCs/>
        </w:rPr>
        <w:tab/>
      </w:r>
      <w:r w:rsidR="00E31759">
        <w:rPr>
          <w:rFonts w:eastAsiaTheme="minorEastAsia"/>
          <w:bCs/>
        </w:rPr>
        <w:tab/>
      </w:r>
      <w:r w:rsidR="00E31759">
        <w:rPr>
          <w:rFonts w:eastAsiaTheme="minorEastAsia"/>
          <w:bCs/>
        </w:rPr>
        <w:tab/>
      </w:r>
    </w:p>
    <w:p w14:paraId="66CC0448" w14:textId="533FA25A" w:rsidR="00185B97" w:rsidRPr="00E31759" w:rsidRDefault="00185B97" w:rsidP="00185B97">
      <w:pPr>
        <w:rPr>
          <w:rFonts w:eastAsiaTheme="minorEastAsia" w:cs="Times New Roman"/>
        </w:rPr>
      </w:pPr>
      <w:r w:rsidRPr="00E31759">
        <w:rPr>
          <w:rFonts w:eastAsiaTheme="minorEastAsia" w:cs="Times New Roman"/>
        </w:rPr>
        <w:t>Keterangan:</w:t>
      </w:r>
    </w:p>
    <w:p w14:paraId="5A6A6C1F" w14:textId="61146344" w:rsidR="00185B97" w:rsidRPr="00E31759" w:rsidRDefault="00185B97" w:rsidP="00185B97">
      <w:pPr>
        <w:rPr>
          <w:rFonts w:eastAsiaTheme="minorEastAsia" w:cs="Times New Roman"/>
        </w:rPr>
      </w:pPr>
      <w:r w:rsidRPr="00E31759">
        <w:rPr>
          <w:rFonts w:eastAsiaTheme="minorEastAsia" w:cs="Times New Roman"/>
        </w:rPr>
        <w:t>x</w:t>
      </w:r>
      <w:r w:rsidRPr="00E31759">
        <w:rPr>
          <w:rFonts w:eastAsiaTheme="minorEastAsia" w:cs="Times New Roman"/>
        </w:rPr>
        <w:tab/>
      </w:r>
      <w:r w:rsidRPr="00E31759">
        <w:rPr>
          <w:rFonts w:eastAsiaTheme="minorEastAsia" w:cs="Times New Roman"/>
        </w:rPr>
        <w:tab/>
        <w:t>=</w:t>
      </w:r>
      <w:r w:rsidR="00CC6A8B" w:rsidRPr="00CC6A8B">
        <w:rPr>
          <w:rFonts w:eastAsiaTheme="minorEastAsia" w:cs="Times New Roman"/>
          <w:i/>
        </w:rPr>
        <w:t>Longitude</w:t>
      </w:r>
      <w:r w:rsidRPr="00E31759">
        <w:rPr>
          <w:rFonts w:eastAsiaTheme="minorEastAsia" w:cs="Times New Roman"/>
        </w:rPr>
        <w:t xml:space="preserve"> (Lintang)</w:t>
      </w:r>
    </w:p>
    <w:p w14:paraId="3FC2BF13" w14:textId="70459CC0" w:rsidR="00185B97" w:rsidRPr="00E31759" w:rsidRDefault="00185B97" w:rsidP="00185B97">
      <w:pPr>
        <w:rPr>
          <w:rFonts w:eastAsiaTheme="minorEastAsia" w:cs="Times New Roman"/>
        </w:rPr>
      </w:pPr>
      <w:r w:rsidRPr="00E31759">
        <w:rPr>
          <w:rFonts w:eastAsiaTheme="minorEastAsia" w:cs="Times New Roman"/>
        </w:rPr>
        <w:t xml:space="preserve">y </w:t>
      </w:r>
      <w:r w:rsidRPr="00E31759">
        <w:rPr>
          <w:rFonts w:eastAsiaTheme="minorEastAsia" w:cs="Times New Roman"/>
        </w:rPr>
        <w:tab/>
      </w:r>
      <w:r w:rsidRPr="00E31759">
        <w:rPr>
          <w:rFonts w:eastAsiaTheme="minorEastAsia" w:cs="Times New Roman"/>
        </w:rPr>
        <w:tab/>
        <w:t>=</w:t>
      </w:r>
      <w:r w:rsidR="00CC6A8B" w:rsidRPr="00CC6A8B">
        <w:rPr>
          <w:rFonts w:eastAsiaTheme="minorEastAsia" w:cs="Times New Roman"/>
          <w:i/>
        </w:rPr>
        <w:t>Latitude</w:t>
      </w:r>
      <w:r w:rsidRPr="00E31759">
        <w:rPr>
          <w:rFonts w:eastAsiaTheme="minorEastAsia" w:cs="Times New Roman"/>
        </w:rPr>
        <w:t xml:space="preserve"> (Bujur)</w:t>
      </w:r>
    </w:p>
    <w:p w14:paraId="2D28FF44" w14:textId="77777777" w:rsidR="00185B97" w:rsidRPr="00E31759" w:rsidRDefault="00185B97" w:rsidP="00185B97">
      <w:r w:rsidRPr="00E31759">
        <w:t xml:space="preserve">d </w:t>
      </w:r>
      <w:r w:rsidRPr="00E31759">
        <w:tab/>
      </w:r>
      <w:r w:rsidRPr="00E31759">
        <w:tab/>
        <w:t>=Jarak</w:t>
      </w:r>
    </w:p>
    <w:p w14:paraId="18D5927F" w14:textId="77777777" w:rsidR="00185B97" w:rsidRPr="00E31759" w:rsidRDefault="00185B97" w:rsidP="00185B97">
      <w:r w:rsidRPr="00E31759">
        <w:t xml:space="preserve">R </w:t>
      </w:r>
      <w:r w:rsidRPr="00E31759">
        <w:tab/>
      </w:r>
      <w:r w:rsidRPr="00E31759">
        <w:tab/>
        <w:t>=Radius Bumi = 6371 km =6371000m</w:t>
      </w:r>
    </w:p>
    <w:p w14:paraId="48BB23A7" w14:textId="72650122" w:rsidR="00150F12" w:rsidRDefault="00185B97" w:rsidP="00185B97">
      <w:pPr>
        <w:rPr>
          <w:b/>
          <w:bCs/>
        </w:rPr>
      </w:pPr>
      <w:r w:rsidRPr="00E31759">
        <w:t xml:space="preserve">1 derajat </w:t>
      </w:r>
      <w:r w:rsidRPr="00E31759">
        <w:tab/>
        <w:t>=0,0174532925</w:t>
      </w:r>
    </w:p>
    <w:p w14:paraId="1C52E070" w14:textId="7988906B" w:rsidR="00AD14F9" w:rsidRPr="00AD14F9" w:rsidRDefault="00AD14F9" w:rsidP="00AD14F9">
      <w:pPr>
        <w:pStyle w:val="Caption"/>
        <w:keepNext/>
        <w:jc w:val="center"/>
        <w:rPr>
          <w:sz w:val="24"/>
          <w:szCs w:val="24"/>
        </w:rPr>
      </w:pPr>
      <w:r w:rsidRPr="00EA0BD8">
        <w:rPr>
          <w:b/>
          <w:bCs/>
          <w:sz w:val="24"/>
          <w:szCs w:val="24"/>
        </w:rPr>
        <w:t xml:space="preserve">Tabel 4. </w:t>
      </w:r>
      <w:r w:rsidRPr="00EA0BD8">
        <w:rPr>
          <w:b/>
          <w:bCs/>
          <w:sz w:val="24"/>
          <w:szCs w:val="24"/>
        </w:rPr>
        <w:fldChar w:fldCharType="begin"/>
      </w:r>
      <w:r w:rsidRPr="00EA0BD8">
        <w:rPr>
          <w:b/>
          <w:bCs/>
          <w:sz w:val="24"/>
          <w:szCs w:val="24"/>
        </w:rPr>
        <w:instrText xml:space="preserve"> SEQ Tabel_4. \* ARABIC </w:instrText>
      </w:r>
      <w:r w:rsidRPr="00EA0BD8">
        <w:rPr>
          <w:b/>
          <w:bCs/>
          <w:sz w:val="24"/>
          <w:szCs w:val="24"/>
        </w:rPr>
        <w:fldChar w:fldCharType="separate"/>
      </w:r>
      <w:r w:rsidR="00C048B8">
        <w:rPr>
          <w:b/>
          <w:bCs/>
          <w:noProof/>
          <w:sz w:val="24"/>
          <w:szCs w:val="24"/>
        </w:rPr>
        <w:t>3</w:t>
      </w:r>
      <w:r w:rsidRPr="00EA0BD8">
        <w:rPr>
          <w:b/>
          <w:bCs/>
          <w:sz w:val="24"/>
          <w:szCs w:val="24"/>
        </w:rPr>
        <w:fldChar w:fldCharType="end"/>
      </w:r>
      <w:r w:rsidRPr="00AD14F9">
        <w:rPr>
          <w:sz w:val="24"/>
          <w:szCs w:val="24"/>
        </w:rPr>
        <w:t xml:space="preserve">  </w:t>
      </w:r>
      <w:r w:rsidR="00E26031">
        <w:rPr>
          <w:sz w:val="24"/>
          <w:szCs w:val="24"/>
        </w:rPr>
        <w:t>Tampilan</w:t>
      </w:r>
      <w:r w:rsidRPr="00AD14F9">
        <w:rPr>
          <w:sz w:val="24"/>
          <w:szCs w:val="24"/>
        </w:rPr>
        <w:t xml:space="preserve"> GPS Smartphone dan </w:t>
      </w:r>
      <w:proofErr w:type="spellStart"/>
      <w:r w:rsidRPr="00AD14F9">
        <w:rPr>
          <w:sz w:val="24"/>
          <w:szCs w:val="24"/>
        </w:rPr>
        <w:t>Ublox</w:t>
      </w:r>
      <w:proofErr w:type="spellEnd"/>
      <w:r w:rsidRPr="00AD14F9">
        <w:rPr>
          <w:sz w:val="24"/>
          <w:szCs w:val="24"/>
        </w:rPr>
        <w:t xml:space="preserve"> 8m</w:t>
      </w:r>
    </w:p>
    <w:tbl>
      <w:tblPr>
        <w:tblStyle w:val="TableGrid"/>
        <w:tblW w:w="0" w:type="auto"/>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3968"/>
        <w:gridCol w:w="3970"/>
      </w:tblGrid>
      <w:tr w:rsidR="003F3122" w14:paraId="2014F17B" w14:textId="77777777" w:rsidTr="004C7EF9">
        <w:tc>
          <w:tcPr>
            <w:tcW w:w="3968" w:type="dxa"/>
          </w:tcPr>
          <w:p w14:paraId="5A88F17C" w14:textId="35FBE870" w:rsidR="004C7EF9" w:rsidRDefault="004C7EF9" w:rsidP="004C7EF9">
            <w:pPr>
              <w:jc w:val="center"/>
            </w:pPr>
            <w:r>
              <w:t>GPS Smartphone</w:t>
            </w:r>
          </w:p>
        </w:tc>
        <w:tc>
          <w:tcPr>
            <w:tcW w:w="3970" w:type="dxa"/>
          </w:tcPr>
          <w:p w14:paraId="52A50746" w14:textId="0D07883F" w:rsidR="004C7EF9" w:rsidRDefault="004C7EF9" w:rsidP="004C7EF9">
            <w:pPr>
              <w:jc w:val="center"/>
            </w:pPr>
            <w:r>
              <w:t xml:space="preserve">GPS </w:t>
            </w:r>
            <w:proofErr w:type="spellStart"/>
            <w:r>
              <w:t>Ublox</w:t>
            </w:r>
            <w:proofErr w:type="spellEnd"/>
            <w:r>
              <w:t xml:space="preserve"> m8m</w:t>
            </w:r>
          </w:p>
        </w:tc>
      </w:tr>
      <w:tr w:rsidR="003F3122" w14:paraId="1FBE281D" w14:textId="77777777" w:rsidTr="004C7EF9">
        <w:tc>
          <w:tcPr>
            <w:tcW w:w="3968" w:type="dxa"/>
          </w:tcPr>
          <w:p w14:paraId="5E80C87C" w14:textId="1C6BB717" w:rsidR="004C7EF9" w:rsidRDefault="004C7EF9" w:rsidP="004C7EF9">
            <w:pPr>
              <w:jc w:val="center"/>
            </w:pPr>
            <w:r>
              <w:rPr>
                <w:noProof/>
              </w:rPr>
              <w:drawing>
                <wp:inline distT="0" distB="0" distL="0" distR="0" wp14:anchorId="6B5BBB81" wp14:editId="3634421B">
                  <wp:extent cx="2167467" cy="2090420"/>
                  <wp:effectExtent l="0" t="0" r="0" b="0"/>
                  <wp:docPr id="172930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24095" cy="2145035"/>
                          </a:xfrm>
                          <a:prstGeom prst="rect">
                            <a:avLst/>
                          </a:prstGeom>
                          <a:noFill/>
                          <a:ln>
                            <a:noFill/>
                          </a:ln>
                        </pic:spPr>
                      </pic:pic>
                    </a:graphicData>
                  </a:graphic>
                </wp:inline>
              </w:drawing>
            </w:r>
          </w:p>
        </w:tc>
        <w:tc>
          <w:tcPr>
            <w:tcW w:w="3970" w:type="dxa"/>
          </w:tcPr>
          <w:p w14:paraId="0D981DDC" w14:textId="34E39AD9" w:rsidR="004C7EF9" w:rsidRDefault="004C7EF9" w:rsidP="004C7EF9">
            <w:pPr>
              <w:jc w:val="center"/>
            </w:pPr>
            <w:r w:rsidRPr="00821776">
              <w:rPr>
                <w:noProof/>
              </w:rPr>
              <w:drawing>
                <wp:inline distT="0" distB="0" distL="0" distR="0" wp14:anchorId="1AB841C3" wp14:editId="409FE5C3">
                  <wp:extent cx="2142067" cy="2048510"/>
                  <wp:effectExtent l="0" t="0" r="0" b="0"/>
                  <wp:docPr id="195010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00216" name=""/>
                          <pic:cNvPicPr/>
                        </pic:nvPicPr>
                        <pic:blipFill>
                          <a:blip r:embed="rId65"/>
                          <a:stretch>
                            <a:fillRect/>
                          </a:stretch>
                        </pic:blipFill>
                        <pic:spPr>
                          <a:xfrm>
                            <a:off x="0" y="0"/>
                            <a:ext cx="2178338" cy="2083197"/>
                          </a:xfrm>
                          <a:prstGeom prst="rect">
                            <a:avLst/>
                          </a:prstGeom>
                        </pic:spPr>
                      </pic:pic>
                    </a:graphicData>
                  </a:graphic>
                </wp:inline>
              </w:drawing>
            </w:r>
          </w:p>
        </w:tc>
      </w:tr>
    </w:tbl>
    <w:p w14:paraId="6CB29F0B" w14:textId="77777777" w:rsidR="008A2436" w:rsidRDefault="008A2436" w:rsidP="00B01297">
      <w:pPr>
        <w:spacing w:after="0" w:line="360" w:lineRule="auto"/>
      </w:pPr>
    </w:p>
    <w:p w14:paraId="73E44C98" w14:textId="57718080" w:rsidR="005F6FDA" w:rsidRPr="005F6FDA" w:rsidRDefault="005F6FDA" w:rsidP="005F6FDA">
      <w:pPr>
        <w:pStyle w:val="Caption"/>
        <w:keepNext/>
        <w:jc w:val="center"/>
        <w:rPr>
          <w:sz w:val="24"/>
          <w:szCs w:val="24"/>
        </w:rPr>
      </w:pPr>
      <w:r w:rsidRPr="00EA0BD8">
        <w:rPr>
          <w:b/>
          <w:bCs/>
          <w:sz w:val="24"/>
          <w:szCs w:val="24"/>
        </w:rPr>
        <w:lastRenderedPageBreak/>
        <w:t xml:space="preserve">Tabel 4. </w:t>
      </w:r>
      <w:r w:rsidRPr="00EA0BD8">
        <w:rPr>
          <w:b/>
          <w:bCs/>
          <w:sz w:val="24"/>
          <w:szCs w:val="24"/>
        </w:rPr>
        <w:fldChar w:fldCharType="begin"/>
      </w:r>
      <w:r w:rsidRPr="00EA0BD8">
        <w:rPr>
          <w:b/>
          <w:bCs/>
          <w:sz w:val="24"/>
          <w:szCs w:val="24"/>
        </w:rPr>
        <w:instrText xml:space="preserve"> SEQ Tabel_4. \* ARABIC </w:instrText>
      </w:r>
      <w:r w:rsidRPr="00EA0BD8">
        <w:rPr>
          <w:b/>
          <w:bCs/>
          <w:sz w:val="24"/>
          <w:szCs w:val="24"/>
        </w:rPr>
        <w:fldChar w:fldCharType="separate"/>
      </w:r>
      <w:r w:rsidR="00C048B8">
        <w:rPr>
          <w:b/>
          <w:bCs/>
          <w:noProof/>
          <w:sz w:val="24"/>
          <w:szCs w:val="24"/>
        </w:rPr>
        <w:t>4</w:t>
      </w:r>
      <w:r w:rsidRPr="00EA0BD8">
        <w:rPr>
          <w:b/>
          <w:bCs/>
          <w:sz w:val="24"/>
          <w:szCs w:val="24"/>
        </w:rPr>
        <w:fldChar w:fldCharType="end"/>
      </w:r>
      <w:r w:rsidRPr="005F6FDA">
        <w:rPr>
          <w:sz w:val="24"/>
          <w:szCs w:val="24"/>
        </w:rPr>
        <w:t xml:space="preserve"> Pengujian </w:t>
      </w:r>
      <w:r w:rsidRPr="00EA0BD8">
        <w:rPr>
          <w:i/>
          <w:iCs w:val="0"/>
          <w:sz w:val="24"/>
          <w:szCs w:val="24"/>
        </w:rPr>
        <w:t xml:space="preserve">Offset </w:t>
      </w:r>
      <w:r w:rsidRPr="005F6FDA">
        <w:rPr>
          <w:sz w:val="24"/>
          <w:szCs w:val="24"/>
        </w:rPr>
        <w:t>Modul GPS Neo N8M</w:t>
      </w:r>
    </w:p>
    <w:tbl>
      <w:tblPr>
        <w:tblStyle w:val="TableGrid"/>
        <w:tblW w:w="9322" w:type="dxa"/>
        <w:jc w:val="center"/>
        <w:tblLayout w:type="fixed"/>
        <w:tblLook w:val="04A0" w:firstRow="1" w:lastRow="0" w:firstColumn="1" w:lastColumn="0" w:noHBand="0" w:noVBand="1"/>
      </w:tblPr>
      <w:tblGrid>
        <w:gridCol w:w="817"/>
        <w:gridCol w:w="1418"/>
        <w:gridCol w:w="1275"/>
        <w:gridCol w:w="1276"/>
        <w:gridCol w:w="992"/>
        <w:gridCol w:w="3544"/>
      </w:tblGrid>
      <w:tr w:rsidR="004C7EF9" w:rsidRPr="00186BD3" w14:paraId="463D95F8" w14:textId="77777777" w:rsidTr="008A58E3">
        <w:trPr>
          <w:trHeight w:val="840"/>
          <w:tblHeader/>
          <w:jc w:val="center"/>
        </w:trPr>
        <w:tc>
          <w:tcPr>
            <w:tcW w:w="817" w:type="dxa"/>
            <w:vAlign w:val="center"/>
          </w:tcPr>
          <w:p w14:paraId="4B0D8ECD" w14:textId="77777777" w:rsidR="004C7EF9" w:rsidRPr="00084081" w:rsidRDefault="004C7EF9" w:rsidP="004C7EF9">
            <w:pPr>
              <w:jc w:val="center"/>
              <w:rPr>
                <w:rFonts w:cs="Times New Roman"/>
                <w:b/>
                <w:bCs/>
                <w:sz w:val="20"/>
                <w:szCs w:val="20"/>
              </w:rPr>
            </w:pPr>
            <w:r w:rsidRPr="00084081">
              <w:rPr>
                <w:rFonts w:cs="Times New Roman"/>
                <w:b/>
                <w:bCs/>
                <w:sz w:val="20"/>
                <w:szCs w:val="20"/>
              </w:rPr>
              <w:t>Percobaan</w:t>
            </w:r>
          </w:p>
        </w:tc>
        <w:tc>
          <w:tcPr>
            <w:tcW w:w="1418" w:type="dxa"/>
            <w:vAlign w:val="center"/>
          </w:tcPr>
          <w:p w14:paraId="622C3B6B" w14:textId="77777777" w:rsidR="004C7EF9" w:rsidRPr="00084081" w:rsidRDefault="004C7EF9" w:rsidP="004C7EF9">
            <w:pPr>
              <w:jc w:val="center"/>
              <w:rPr>
                <w:rFonts w:cs="Times New Roman"/>
                <w:b/>
                <w:bCs/>
                <w:sz w:val="20"/>
                <w:szCs w:val="20"/>
              </w:rPr>
            </w:pPr>
            <w:proofErr w:type="spellStart"/>
            <w:r w:rsidRPr="00084081">
              <w:rPr>
                <w:rFonts w:cs="Times New Roman"/>
                <w:b/>
                <w:bCs/>
                <w:sz w:val="20"/>
                <w:szCs w:val="20"/>
              </w:rPr>
              <w:t>Kordinat</w:t>
            </w:r>
            <w:proofErr w:type="spellEnd"/>
          </w:p>
        </w:tc>
        <w:tc>
          <w:tcPr>
            <w:tcW w:w="1275" w:type="dxa"/>
            <w:vAlign w:val="center"/>
          </w:tcPr>
          <w:p w14:paraId="55F055C1" w14:textId="0D3DCA78" w:rsidR="004C7EF9" w:rsidRPr="00084081" w:rsidRDefault="004C7EF9" w:rsidP="004C7EF9">
            <w:pPr>
              <w:jc w:val="center"/>
              <w:rPr>
                <w:rFonts w:cs="Times New Roman"/>
                <w:b/>
                <w:bCs/>
                <w:sz w:val="20"/>
                <w:szCs w:val="20"/>
              </w:rPr>
            </w:pPr>
            <w:r w:rsidRPr="00084081">
              <w:rPr>
                <w:rFonts w:cs="Times New Roman"/>
                <w:b/>
                <w:bCs/>
                <w:sz w:val="20"/>
                <w:szCs w:val="20"/>
              </w:rPr>
              <w:t>GPS</w:t>
            </w:r>
          </w:p>
          <w:p w14:paraId="0016BDCF" w14:textId="77777777" w:rsidR="004C7EF9" w:rsidRPr="00084081" w:rsidRDefault="004C7EF9" w:rsidP="004C7EF9">
            <w:pPr>
              <w:jc w:val="center"/>
              <w:rPr>
                <w:rFonts w:cs="Times New Roman"/>
                <w:b/>
                <w:bCs/>
                <w:sz w:val="20"/>
                <w:szCs w:val="20"/>
              </w:rPr>
            </w:pPr>
            <w:r w:rsidRPr="00084081">
              <w:rPr>
                <w:rFonts w:cs="Times New Roman"/>
                <w:b/>
                <w:bCs/>
                <w:sz w:val="20"/>
                <w:szCs w:val="20"/>
              </w:rPr>
              <w:t>Smartphone</w:t>
            </w:r>
          </w:p>
        </w:tc>
        <w:tc>
          <w:tcPr>
            <w:tcW w:w="1276" w:type="dxa"/>
            <w:vAlign w:val="center"/>
          </w:tcPr>
          <w:p w14:paraId="037C68DF" w14:textId="77777777" w:rsidR="004C7EF9" w:rsidRPr="00084081" w:rsidRDefault="004C7EF9" w:rsidP="004C7EF9">
            <w:pPr>
              <w:jc w:val="center"/>
              <w:rPr>
                <w:rFonts w:cs="Times New Roman"/>
                <w:b/>
                <w:bCs/>
                <w:sz w:val="20"/>
                <w:szCs w:val="20"/>
              </w:rPr>
            </w:pPr>
            <w:r w:rsidRPr="00084081">
              <w:rPr>
                <w:rFonts w:cs="Times New Roman"/>
                <w:b/>
                <w:bCs/>
                <w:sz w:val="20"/>
                <w:szCs w:val="20"/>
              </w:rPr>
              <w:t xml:space="preserve">GPS </w:t>
            </w:r>
            <w:proofErr w:type="spellStart"/>
            <w:r w:rsidRPr="00084081">
              <w:rPr>
                <w:rFonts w:cs="Times New Roman"/>
                <w:b/>
                <w:bCs/>
                <w:sz w:val="20"/>
                <w:szCs w:val="20"/>
              </w:rPr>
              <w:t>Ublok</w:t>
            </w:r>
            <w:proofErr w:type="spellEnd"/>
          </w:p>
          <w:p w14:paraId="56CFEF1B" w14:textId="77777777" w:rsidR="004C7EF9" w:rsidRPr="00084081" w:rsidRDefault="004C7EF9" w:rsidP="004C7EF9">
            <w:pPr>
              <w:jc w:val="center"/>
              <w:rPr>
                <w:rFonts w:cs="Times New Roman"/>
                <w:b/>
                <w:bCs/>
                <w:sz w:val="20"/>
                <w:szCs w:val="20"/>
              </w:rPr>
            </w:pPr>
            <w:r w:rsidRPr="00084081">
              <w:rPr>
                <w:rFonts w:cs="Times New Roman"/>
                <w:b/>
                <w:bCs/>
                <w:sz w:val="20"/>
                <w:szCs w:val="20"/>
              </w:rPr>
              <w:t>m8m</w:t>
            </w:r>
          </w:p>
        </w:tc>
        <w:tc>
          <w:tcPr>
            <w:tcW w:w="992" w:type="dxa"/>
            <w:vAlign w:val="center"/>
          </w:tcPr>
          <w:p w14:paraId="0214B9DF" w14:textId="77777777" w:rsidR="004C7EF9" w:rsidRPr="00084081" w:rsidRDefault="004C7EF9" w:rsidP="004C7EF9">
            <w:pPr>
              <w:jc w:val="center"/>
              <w:rPr>
                <w:rFonts w:cs="Times New Roman"/>
                <w:b/>
                <w:bCs/>
                <w:sz w:val="20"/>
                <w:szCs w:val="20"/>
              </w:rPr>
            </w:pPr>
            <w:r w:rsidRPr="00127AA6">
              <w:rPr>
                <w:rFonts w:cs="Times New Roman"/>
                <w:b/>
                <w:bCs/>
                <w:i/>
                <w:iCs/>
                <w:sz w:val="20"/>
                <w:szCs w:val="20"/>
              </w:rPr>
              <w:t>Offset</w:t>
            </w:r>
            <w:r w:rsidRPr="00084081">
              <w:rPr>
                <w:rFonts w:cs="Times New Roman"/>
                <w:b/>
                <w:bCs/>
                <w:sz w:val="20"/>
                <w:szCs w:val="20"/>
              </w:rPr>
              <w:t xml:space="preserve"> (m)</w:t>
            </w:r>
          </w:p>
        </w:tc>
        <w:tc>
          <w:tcPr>
            <w:tcW w:w="3544" w:type="dxa"/>
            <w:vAlign w:val="center"/>
          </w:tcPr>
          <w:p w14:paraId="702B3FDB" w14:textId="77777777" w:rsidR="004C7EF9" w:rsidRPr="00084081" w:rsidRDefault="004C7EF9" w:rsidP="004C7EF9">
            <w:pPr>
              <w:jc w:val="center"/>
              <w:rPr>
                <w:rFonts w:cs="Times New Roman"/>
                <w:b/>
                <w:bCs/>
                <w:sz w:val="20"/>
                <w:szCs w:val="20"/>
              </w:rPr>
            </w:pPr>
            <w:r w:rsidRPr="00084081">
              <w:rPr>
                <w:rFonts w:cs="Times New Roman"/>
                <w:b/>
                <w:bCs/>
                <w:sz w:val="20"/>
                <w:szCs w:val="20"/>
              </w:rPr>
              <w:t>Gambar</w:t>
            </w:r>
          </w:p>
        </w:tc>
      </w:tr>
      <w:tr w:rsidR="004C7EF9" w14:paraId="51E0188B" w14:textId="77777777" w:rsidTr="001C0BDD">
        <w:trPr>
          <w:trHeight w:val="757"/>
          <w:jc w:val="center"/>
        </w:trPr>
        <w:tc>
          <w:tcPr>
            <w:tcW w:w="817" w:type="dxa"/>
            <w:vMerge w:val="restart"/>
            <w:vAlign w:val="center"/>
          </w:tcPr>
          <w:p w14:paraId="43AF1ABE" w14:textId="77777777" w:rsidR="004C7EF9" w:rsidRPr="00084081" w:rsidRDefault="004C7EF9" w:rsidP="004C7EF9">
            <w:pPr>
              <w:jc w:val="center"/>
              <w:rPr>
                <w:sz w:val="20"/>
                <w:szCs w:val="20"/>
              </w:rPr>
            </w:pPr>
            <w:r w:rsidRPr="00084081">
              <w:rPr>
                <w:sz w:val="20"/>
                <w:szCs w:val="20"/>
              </w:rPr>
              <w:t>1</w:t>
            </w:r>
          </w:p>
          <w:p w14:paraId="2FA1C816" w14:textId="77777777" w:rsidR="004C7EF9" w:rsidRPr="00084081" w:rsidRDefault="004C7EF9" w:rsidP="004C7EF9">
            <w:pPr>
              <w:jc w:val="center"/>
              <w:rPr>
                <w:sz w:val="20"/>
                <w:szCs w:val="20"/>
              </w:rPr>
            </w:pPr>
          </w:p>
        </w:tc>
        <w:tc>
          <w:tcPr>
            <w:tcW w:w="1418" w:type="dxa"/>
            <w:vAlign w:val="center"/>
          </w:tcPr>
          <w:p w14:paraId="6C85BE65" w14:textId="189DEFC7" w:rsidR="004C7EF9" w:rsidRPr="00084081" w:rsidRDefault="00CC6A8B" w:rsidP="008A58E3">
            <w:pPr>
              <w:jc w:val="left"/>
              <w:rPr>
                <w:sz w:val="20"/>
                <w:szCs w:val="20"/>
              </w:rPr>
            </w:pPr>
            <w:r w:rsidRPr="00CC6A8B">
              <w:rPr>
                <w:i/>
                <w:sz w:val="20"/>
                <w:szCs w:val="20"/>
              </w:rPr>
              <w:t>Latitude</w:t>
            </w:r>
          </w:p>
        </w:tc>
        <w:tc>
          <w:tcPr>
            <w:tcW w:w="1275" w:type="dxa"/>
            <w:vAlign w:val="center"/>
          </w:tcPr>
          <w:p w14:paraId="61E610B1" w14:textId="183CD48A" w:rsidR="004C7EF9" w:rsidRPr="00084081" w:rsidRDefault="00D923E0" w:rsidP="004C7EF9">
            <w:pPr>
              <w:jc w:val="center"/>
              <w:rPr>
                <w:sz w:val="20"/>
                <w:szCs w:val="20"/>
              </w:rPr>
            </w:pPr>
            <w:r w:rsidRPr="00084081">
              <w:rPr>
                <w:sz w:val="20"/>
                <w:szCs w:val="20"/>
              </w:rPr>
              <w:t>-7,9474302</w:t>
            </w:r>
          </w:p>
        </w:tc>
        <w:tc>
          <w:tcPr>
            <w:tcW w:w="1276" w:type="dxa"/>
            <w:vAlign w:val="center"/>
          </w:tcPr>
          <w:p w14:paraId="521B34A2" w14:textId="77777777" w:rsidR="004C7EF9" w:rsidRPr="00084081" w:rsidRDefault="004C7EF9" w:rsidP="004C7EF9">
            <w:pPr>
              <w:jc w:val="center"/>
              <w:rPr>
                <w:sz w:val="20"/>
                <w:szCs w:val="20"/>
              </w:rPr>
            </w:pPr>
            <w:r w:rsidRPr="00084081">
              <w:rPr>
                <w:sz w:val="20"/>
                <w:szCs w:val="20"/>
              </w:rPr>
              <w:t>-7.947418</w:t>
            </w:r>
          </w:p>
        </w:tc>
        <w:tc>
          <w:tcPr>
            <w:tcW w:w="992" w:type="dxa"/>
            <w:vMerge w:val="restart"/>
            <w:vAlign w:val="center"/>
          </w:tcPr>
          <w:p w14:paraId="78BF1EFD" w14:textId="4E36A851" w:rsidR="004C7EF9" w:rsidRPr="00084081" w:rsidRDefault="004A70CD" w:rsidP="001C0BDD">
            <w:pPr>
              <w:jc w:val="center"/>
              <w:rPr>
                <w:sz w:val="20"/>
                <w:szCs w:val="20"/>
              </w:rPr>
            </w:pPr>
            <w:r w:rsidRPr="00084081">
              <w:rPr>
                <w:sz w:val="20"/>
                <w:szCs w:val="20"/>
              </w:rPr>
              <w:t>0,</w:t>
            </w:r>
            <w:r w:rsidR="00D923E0" w:rsidRPr="00084081">
              <w:rPr>
                <w:sz w:val="20"/>
                <w:szCs w:val="20"/>
              </w:rPr>
              <w:t>88</w:t>
            </w:r>
            <w:r w:rsidR="004C7EF9" w:rsidRPr="00084081">
              <w:rPr>
                <w:sz w:val="20"/>
                <w:szCs w:val="20"/>
              </w:rPr>
              <w:t>m</w:t>
            </w:r>
          </w:p>
        </w:tc>
        <w:tc>
          <w:tcPr>
            <w:tcW w:w="3544" w:type="dxa"/>
            <w:vMerge w:val="restart"/>
            <w:vAlign w:val="center"/>
          </w:tcPr>
          <w:p w14:paraId="5714BE94" w14:textId="77777777" w:rsidR="004C7EF9" w:rsidRPr="00084081" w:rsidRDefault="004C7EF9" w:rsidP="001C0BDD">
            <w:pPr>
              <w:jc w:val="center"/>
              <w:rPr>
                <w:sz w:val="20"/>
                <w:szCs w:val="20"/>
              </w:rPr>
            </w:pPr>
            <w:r w:rsidRPr="00084081">
              <w:rPr>
                <w:noProof/>
                <w:sz w:val="20"/>
                <w:szCs w:val="20"/>
              </w:rPr>
              <w:drawing>
                <wp:inline distT="0" distB="0" distL="0" distR="0" wp14:anchorId="0C9FF0C6" wp14:editId="4CDB0E28">
                  <wp:extent cx="1813166" cy="959485"/>
                  <wp:effectExtent l="0" t="0" r="0" b="0"/>
                  <wp:docPr id="9044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193" name=""/>
                          <pic:cNvPicPr/>
                        </pic:nvPicPr>
                        <pic:blipFill rotWithShape="1">
                          <a:blip r:embed="rId66"/>
                          <a:srcRect l="20481"/>
                          <a:stretch/>
                        </pic:blipFill>
                        <pic:spPr bwMode="auto">
                          <a:xfrm>
                            <a:off x="0" y="0"/>
                            <a:ext cx="1902410" cy="1006711"/>
                          </a:xfrm>
                          <a:prstGeom prst="rect">
                            <a:avLst/>
                          </a:prstGeom>
                          <a:ln>
                            <a:noFill/>
                          </a:ln>
                          <a:extLst>
                            <a:ext uri="{53640926-AAD7-44D8-BBD7-CCE9431645EC}">
                              <a14:shadowObscured xmlns:a14="http://schemas.microsoft.com/office/drawing/2010/main"/>
                            </a:ext>
                          </a:extLst>
                        </pic:spPr>
                      </pic:pic>
                    </a:graphicData>
                  </a:graphic>
                </wp:inline>
              </w:drawing>
            </w:r>
          </w:p>
        </w:tc>
      </w:tr>
      <w:tr w:rsidR="004C7EF9" w14:paraId="24F4BEE5" w14:textId="77777777" w:rsidTr="001C0BDD">
        <w:trPr>
          <w:trHeight w:val="214"/>
          <w:jc w:val="center"/>
        </w:trPr>
        <w:tc>
          <w:tcPr>
            <w:tcW w:w="817" w:type="dxa"/>
            <w:vMerge/>
            <w:vAlign w:val="center"/>
          </w:tcPr>
          <w:p w14:paraId="1D1A721A" w14:textId="77777777" w:rsidR="004C7EF9" w:rsidRPr="00084081" w:rsidRDefault="004C7EF9" w:rsidP="004C7EF9">
            <w:pPr>
              <w:jc w:val="center"/>
              <w:rPr>
                <w:sz w:val="20"/>
                <w:szCs w:val="20"/>
              </w:rPr>
            </w:pPr>
          </w:p>
        </w:tc>
        <w:tc>
          <w:tcPr>
            <w:tcW w:w="1418" w:type="dxa"/>
            <w:vAlign w:val="center"/>
          </w:tcPr>
          <w:p w14:paraId="1A980E9D" w14:textId="04F1D6AF" w:rsidR="004C7EF9" w:rsidRPr="00084081" w:rsidRDefault="00CC6A8B" w:rsidP="008A58E3">
            <w:pPr>
              <w:jc w:val="left"/>
              <w:rPr>
                <w:sz w:val="20"/>
                <w:szCs w:val="20"/>
              </w:rPr>
            </w:pPr>
            <w:r w:rsidRPr="00CC6A8B">
              <w:rPr>
                <w:i/>
                <w:sz w:val="20"/>
                <w:szCs w:val="20"/>
              </w:rPr>
              <w:t>Longitude</w:t>
            </w:r>
          </w:p>
        </w:tc>
        <w:tc>
          <w:tcPr>
            <w:tcW w:w="1275" w:type="dxa"/>
            <w:vAlign w:val="center"/>
          </w:tcPr>
          <w:p w14:paraId="5675553B" w14:textId="232987F7" w:rsidR="004C7EF9" w:rsidRPr="00084081" w:rsidRDefault="00D923E0" w:rsidP="004C7EF9">
            <w:pPr>
              <w:jc w:val="center"/>
              <w:rPr>
                <w:sz w:val="20"/>
                <w:szCs w:val="20"/>
              </w:rPr>
            </w:pPr>
            <w:r w:rsidRPr="00084081">
              <w:rPr>
                <w:sz w:val="20"/>
                <w:szCs w:val="20"/>
              </w:rPr>
              <w:t>112,615769</w:t>
            </w:r>
          </w:p>
        </w:tc>
        <w:tc>
          <w:tcPr>
            <w:tcW w:w="1276" w:type="dxa"/>
            <w:vAlign w:val="center"/>
          </w:tcPr>
          <w:p w14:paraId="6E539B1D" w14:textId="77777777" w:rsidR="004C7EF9" w:rsidRPr="00084081" w:rsidRDefault="004C7EF9" w:rsidP="004C7EF9">
            <w:pPr>
              <w:jc w:val="center"/>
              <w:rPr>
                <w:sz w:val="20"/>
                <w:szCs w:val="20"/>
              </w:rPr>
            </w:pPr>
            <w:r w:rsidRPr="00084081">
              <w:rPr>
                <w:sz w:val="20"/>
                <w:szCs w:val="20"/>
              </w:rPr>
              <w:t>112.615776</w:t>
            </w:r>
          </w:p>
        </w:tc>
        <w:tc>
          <w:tcPr>
            <w:tcW w:w="992" w:type="dxa"/>
            <w:vMerge/>
            <w:vAlign w:val="center"/>
          </w:tcPr>
          <w:p w14:paraId="187289D8" w14:textId="77777777" w:rsidR="004C7EF9" w:rsidRPr="00084081" w:rsidRDefault="004C7EF9" w:rsidP="001C0BDD">
            <w:pPr>
              <w:jc w:val="center"/>
              <w:rPr>
                <w:sz w:val="20"/>
                <w:szCs w:val="20"/>
              </w:rPr>
            </w:pPr>
          </w:p>
        </w:tc>
        <w:tc>
          <w:tcPr>
            <w:tcW w:w="3544" w:type="dxa"/>
            <w:vMerge/>
            <w:vAlign w:val="center"/>
          </w:tcPr>
          <w:p w14:paraId="7D1EE2EE" w14:textId="77777777" w:rsidR="004C7EF9" w:rsidRPr="00084081" w:rsidRDefault="004C7EF9" w:rsidP="001C0BDD">
            <w:pPr>
              <w:jc w:val="center"/>
              <w:rPr>
                <w:sz w:val="20"/>
                <w:szCs w:val="20"/>
              </w:rPr>
            </w:pPr>
          </w:p>
        </w:tc>
      </w:tr>
      <w:tr w:rsidR="004C7EF9" w14:paraId="5F7392DB" w14:textId="77777777" w:rsidTr="001C0BDD">
        <w:trPr>
          <w:trHeight w:val="581"/>
          <w:jc w:val="center"/>
        </w:trPr>
        <w:tc>
          <w:tcPr>
            <w:tcW w:w="817" w:type="dxa"/>
            <w:vMerge w:val="restart"/>
            <w:vAlign w:val="center"/>
          </w:tcPr>
          <w:p w14:paraId="5C4C2989" w14:textId="08530CA2" w:rsidR="004C7EF9" w:rsidRPr="00084081" w:rsidRDefault="004C7EF9" w:rsidP="004C7EF9">
            <w:pPr>
              <w:jc w:val="center"/>
              <w:rPr>
                <w:sz w:val="20"/>
                <w:szCs w:val="20"/>
              </w:rPr>
            </w:pPr>
            <w:r w:rsidRPr="00084081">
              <w:rPr>
                <w:sz w:val="20"/>
                <w:szCs w:val="20"/>
              </w:rPr>
              <w:t>2</w:t>
            </w:r>
          </w:p>
        </w:tc>
        <w:tc>
          <w:tcPr>
            <w:tcW w:w="1418" w:type="dxa"/>
            <w:vAlign w:val="center"/>
          </w:tcPr>
          <w:p w14:paraId="70E25E82" w14:textId="0786727A" w:rsidR="004C7EF9" w:rsidRPr="00084081" w:rsidRDefault="00CC6A8B" w:rsidP="008A58E3">
            <w:pPr>
              <w:jc w:val="left"/>
              <w:rPr>
                <w:sz w:val="20"/>
                <w:szCs w:val="20"/>
              </w:rPr>
            </w:pPr>
            <w:r w:rsidRPr="00CC6A8B">
              <w:rPr>
                <w:i/>
                <w:sz w:val="20"/>
                <w:szCs w:val="20"/>
              </w:rPr>
              <w:t>Latitude</w:t>
            </w:r>
          </w:p>
        </w:tc>
        <w:tc>
          <w:tcPr>
            <w:tcW w:w="1275" w:type="dxa"/>
            <w:vAlign w:val="center"/>
          </w:tcPr>
          <w:p w14:paraId="37509717" w14:textId="5C2CC63C" w:rsidR="004C7EF9" w:rsidRPr="00084081" w:rsidRDefault="004C7EF9" w:rsidP="004C7EF9">
            <w:pPr>
              <w:jc w:val="center"/>
              <w:rPr>
                <w:sz w:val="20"/>
                <w:szCs w:val="20"/>
              </w:rPr>
            </w:pPr>
            <w:r w:rsidRPr="00084081">
              <w:rPr>
                <w:sz w:val="20"/>
                <w:szCs w:val="20"/>
              </w:rPr>
              <w:t>-7.947448</w:t>
            </w:r>
          </w:p>
        </w:tc>
        <w:tc>
          <w:tcPr>
            <w:tcW w:w="1276" w:type="dxa"/>
            <w:vAlign w:val="center"/>
          </w:tcPr>
          <w:p w14:paraId="29C11C8E" w14:textId="06CCFBE7" w:rsidR="004C7EF9" w:rsidRPr="00084081" w:rsidRDefault="006F55B4" w:rsidP="004C7EF9">
            <w:pPr>
              <w:jc w:val="center"/>
              <w:rPr>
                <w:sz w:val="20"/>
                <w:szCs w:val="20"/>
              </w:rPr>
            </w:pPr>
            <w:r w:rsidRPr="00084081">
              <w:rPr>
                <w:sz w:val="20"/>
                <w:szCs w:val="20"/>
              </w:rPr>
              <w:t>-7,9474508</w:t>
            </w:r>
          </w:p>
        </w:tc>
        <w:tc>
          <w:tcPr>
            <w:tcW w:w="992" w:type="dxa"/>
            <w:vMerge w:val="restart"/>
            <w:vAlign w:val="center"/>
          </w:tcPr>
          <w:p w14:paraId="70714D33" w14:textId="5B7ECD7D" w:rsidR="004C7EF9" w:rsidRPr="00084081" w:rsidRDefault="004A70CD" w:rsidP="001C0BDD">
            <w:pPr>
              <w:jc w:val="center"/>
              <w:rPr>
                <w:sz w:val="20"/>
                <w:szCs w:val="20"/>
              </w:rPr>
            </w:pPr>
            <w:r w:rsidRPr="00084081">
              <w:rPr>
                <w:sz w:val="20"/>
                <w:szCs w:val="20"/>
              </w:rPr>
              <w:t>0,</w:t>
            </w:r>
            <w:r w:rsidR="006F55B4" w:rsidRPr="00084081">
              <w:rPr>
                <w:sz w:val="20"/>
                <w:szCs w:val="20"/>
              </w:rPr>
              <w:t>73</w:t>
            </w:r>
            <w:r w:rsidR="004C7EF9" w:rsidRPr="00084081">
              <w:rPr>
                <w:sz w:val="20"/>
                <w:szCs w:val="20"/>
              </w:rPr>
              <w:t>m</w:t>
            </w:r>
          </w:p>
        </w:tc>
        <w:tc>
          <w:tcPr>
            <w:tcW w:w="3544" w:type="dxa"/>
            <w:vMerge w:val="restart"/>
            <w:vAlign w:val="center"/>
          </w:tcPr>
          <w:p w14:paraId="45AB80A8" w14:textId="77777777" w:rsidR="004C7EF9" w:rsidRPr="00084081" w:rsidRDefault="004C7EF9" w:rsidP="001C0BDD">
            <w:pPr>
              <w:jc w:val="center"/>
              <w:rPr>
                <w:sz w:val="20"/>
                <w:szCs w:val="20"/>
              </w:rPr>
            </w:pPr>
            <w:r w:rsidRPr="00084081">
              <w:rPr>
                <w:noProof/>
                <w:sz w:val="20"/>
                <w:szCs w:val="20"/>
              </w:rPr>
              <w:drawing>
                <wp:inline distT="0" distB="0" distL="0" distR="0" wp14:anchorId="516F99AD" wp14:editId="03BFB514">
                  <wp:extent cx="1843617" cy="876050"/>
                  <wp:effectExtent l="0" t="0" r="0" b="0"/>
                  <wp:docPr id="75351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8282" name=""/>
                          <pic:cNvPicPr/>
                        </pic:nvPicPr>
                        <pic:blipFill>
                          <a:blip r:embed="rId67"/>
                          <a:stretch>
                            <a:fillRect/>
                          </a:stretch>
                        </pic:blipFill>
                        <pic:spPr>
                          <a:xfrm>
                            <a:off x="0" y="0"/>
                            <a:ext cx="1867347" cy="887326"/>
                          </a:xfrm>
                          <a:prstGeom prst="rect">
                            <a:avLst/>
                          </a:prstGeom>
                        </pic:spPr>
                      </pic:pic>
                    </a:graphicData>
                  </a:graphic>
                </wp:inline>
              </w:drawing>
            </w:r>
          </w:p>
        </w:tc>
      </w:tr>
      <w:tr w:rsidR="004C7EF9" w14:paraId="6F4249F7" w14:textId="77777777" w:rsidTr="001C0BDD">
        <w:trPr>
          <w:trHeight w:val="145"/>
          <w:jc w:val="center"/>
        </w:trPr>
        <w:tc>
          <w:tcPr>
            <w:tcW w:w="817" w:type="dxa"/>
            <w:vMerge/>
            <w:vAlign w:val="center"/>
          </w:tcPr>
          <w:p w14:paraId="6FD5D5FD" w14:textId="77777777" w:rsidR="004C7EF9" w:rsidRPr="00084081" w:rsidRDefault="004C7EF9" w:rsidP="004C7EF9">
            <w:pPr>
              <w:jc w:val="center"/>
              <w:rPr>
                <w:sz w:val="20"/>
                <w:szCs w:val="20"/>
              </w:rPr>
            </w:pPr>
          </w:p>
        </w:tc>
        <w:tc>
          <w:tcPr>
            <w:tcW w:w="1418" w:type="dxa"/>
            <w:vAlign w:val="center"/>
          </w:tcPr>
          <w:p w14:paraId="797F4377" w14:textId="5673A111" w:rsidR="004C7EF9" w:rsidRPr="00084081" w:rsidRDefault="00CC6A8B" w:rsidP="008A58E3">
            <w:pPr>
              <w:jc w:val="left"/>
              <w:rPr>
                <w:sz w:val="20"/>
                <w:szCs w:val="20"/>
              </w:rPr>
            </w:pPr>
            <w:r w:rsidRPr="00CC6A8B">
              <w:rPr>
                <w:i/>
                <w:sz w:val="20"/>
                <w:szCs w:val="20"/>
              </w:rPr>
              <w:t>Longitude</w:t>
            </w:r>
          </w:p>
        </w:tc>
        <w:tc>
          <w:tcPr>
            <w:tcW w:w="1275" w:type="dxa"/>
            <w:vAlign w:val="center"/>
          </w:tcPr>
          <w:p w14:paraId="224C367A" w14:textId="77777777" w:rsidR="004C7EF9" w:rsidRPr="00084081" w:rsidRDefault="004C7EF9" w:rsidP="004C7EF9">
            <w:pPr>
              <w:jc w:val="center"/>
              <w:rPr>
                <w:sz w:val="20"/>
                <w:szCs w:val="20"/>
              </w:rPr>
            </w:pPr>
            <w:r w:rsidRPr="00084081">
              <w:rPr>
                <w:sz w:val="20"/>
                <w:szCs w:val="20"/>
              </w:rPr>
              <w:t>112.615824</w:t>
            </w:r>
          </w:p>
        </w:tc>
        <w:tc>
          <w:tcPr>
            <w:tcW w:w="1276" w:type="dxa"/>
            <w:vAlign w:val="center"/>
          </w:tcPr>
          <w:p w14:paraId="60D29EBD" w14:textId="001D4B27" w:rsidR="004C7EF9" w:rsidRPr="00084081" w:rsidRDefault="006F55B4" w:rsidP="004C7EF9">
            <w:pPr>
              <w:jc w:val="center"/>
              <w:rPr>
                <w:sz w:val="20"/>
                <w:szCs w:val="20"/>
              </w:rPr>
            </w:pPr>
            <w:r w:rsidRPr="00084081">
              <w:rPr>
                <w:sz w:val="20"/>
                <w:szCs w:val="20"/>
              </w:rPr>
              <w:t>112,615818</w:t>
            </w:r>
          </w:p>
        </w:tc>
        <w:tc>
          <w:tcPr>
            <w:tcW w:w="992" w:type="dxa"/>
            <w:vMerge/>
            <w:vAlign w:val="center"/>
          </w:tcPr>
          <w:p w14:paraId="0B20B040" w14:textId="77777777" w:rsidR="004C7EF9" w:rsidRPr="00084081" w:rsidRDefault="004C7EF9" w:rsidP="001C0BDD">
            <w:pPr>
              <w:jc w:val="center"/>
              <w:rPr>
                <w:sz w:val="20"/>
                <w:szCs w:val="20"/>
              </w:rPr>
            </w:pPr>
          </w:p>
        </w:tc>
        <w:tc>
          <w:tcPr>
            <w:tcW w:w="3544" w:type="dxa"/>
            <w:vMerge/>
            <w:vAlign w:val="center"/>
          </w:tcPr>
          <w:p w14:paraId="001636D5" w14:textId="77777777" w:rsidR="004C7EF9" w:rsidRPr="00084081" w:rsidRDefault="004C7EF9" w:rsidP="001C0BDD">
            <w:pPr>
              <w:jc w:val="center"/>
              <w:rPr>
                <w:sz w:val="20"/>
                <w:szCs w:val="20"/>
              </w:rPr>
            </w:pPr>
          </w:p>
        </w:tc>
      </w:tr>
      <w:tr w:rsidR="004C7EF9" w14:paraId="6ABE33AE" w14:textId="77777777" w:rsidTr="001C0BDD">
        <w:trPr>
          <w:trHeight w:val="700"/>
          <w:jc w:val="center"/>
        </w:trPr>
        <w:tc>
          <w:tcPr>
            <w:tcW w:w="817" w:type="dxa"/>
            <w:vMerge w:val="restart"/>
            <w:vAlign w:val="center"/>
          </w:tcPr>
          <w:p w14:paraId="5D1C7899" w14:textId="77777777" w:rsidR="004C7EF9" w:rsidRPr="00084081" w:rsidRDefault="004C7EF9" w:rsidP="004C7EF9">
            <w:pPr>
              <w:jc w:val="center"/>
              <w:rPr>
                <w:sz w:val="20"/>
                <w:szCs w:val="20"/>
              </w:rPr>
            </w:pPr>
            <w:r w:rsidRPr="00084081">
              <w:rPr>
                <w:sz w:val="20"/>
                <w:szCs w:val="20"/>
              </w:rPr>
              <w:t>3</w:t>
            </w:r>
          </w:p>
        </w:tc>
        <w:tc>
          <w:tcPr>
            <w:tcW w:w="1418" w:type="dxa"/>
            <w:vAlign w:val="center"/>
          </w:tcPr>
          <w:p w14:paraId="284B7467" w14:textId="458AEA40" w:rsidR="004C7EF9" w:rsidRPr="00084081" w:rsidRDefault="00CC6A8B" w:rsidP="008A58E3">
            <w:pPr>
              <w:jc w:val="left"/>
              <w:rPr>
                <w:sz w:val="20"/>
                <w:szCs w:val="20"/>
              </w:rPr>
            </w:pPr>
            <w:r w:rsidRPr="00CC6A8B">
              <w:rPr>
                <w:i/>
                <w:sz w:val="20"/>
                <w:szCs w:val="20"/>
              </w:rPr>
              <w:t>Latitude</w:t>
            </w:r>
          </w:p>
        </w:tc>
        <w:tc>
          <w:tcPr>
            <w:tcW w:w="1275" w:type="dxa"/>
            <w:vAlign w:val="center"/>
          </w:tcPr>
          <w:p w14:paraId="71BD5FB1" w14:textId="77777777" w:rsidR="004C7EF9" w:rsidRPr="00084081" w:rsidRDefault="004C7EF9" w:rsidP="004C7EF9">
            <w:pPr>
              <w:jc w:val="center"/>
              <w:rPr>
                <w:sz w:val="20"/>
                <w:szCs w:val="20"/>
              </w:rPr>
            </w:pPr>
            <w:r w:rsidRPr="00084081">
              <w:rPr>
                <w:sz w:val="20"/>
                <w:szCs w:val="20"/>
              </w:rPr>
              <w:t>-7.947469</w:t>
            </w:r>
          </w:p>
        </w:tc>
        <w:tc>
          <w:tcPr>
            <w:tcW w:w="1276" w:type="dxa"/>
            <w:vAlign w:val="center"/>
          </w:tcPr>
          <w:p w14:paraId="090D060F" w14:textId="77777777" w:rsidR="004C7EF9" w:rsidRPr="00084081" w:rsidRDefault="004C7EF9" w:rsidP="004C7EF9">
            <w:pPr>
              <w:jc w:val="center"/>
              <w:rPr>
                <w:sz w:val="20"/>
                <w:szCs w:val="20"/>
              </w:rPr>
            </w:pPr>
            <w:r w:rsidRPr="00084081">
              <w:rPr>
                <w:sz w:val="20"/>
                <w:szCs w:val="20"/>
              </w:rPr>
              <w:t>-7.947505</w:t>
            </w:r>
          </w:p>
        </w:tc>
        <w:tc>
          <w:tcPr>
            <w:tcW w:w="992" w:type="dxa"/>
            <w:vMerge w:val="restart"/>
            <w:vAlign w:val="center"/>
          </w:tcPr>
          <w:p w14:paraId="53AE318F" w14:textId="54BEBAA3" w:rsidR="004C7EF9" w:rsidRPr="00084081" w:rsidRDefault="00077035" w:rsidP="001C0BDD">
            <w:pPr>
              <w:jc w:val="center"/>
              <w:rPr>
                <w:sz w:val="20"/>
                <w:szCs w:val="20"/>
              </w:rPr>
            </w:pPr>
            <w:r w:rsidRPr="00084081">
              <w:rPr>
                <w:sz w:val="20"/>
                <w:szCs w:val="20"/>
              </w:rPr>
              <w:t>0,73</w:t>
            </w:r>
            <w:r w:rsidR="004C7EF9" w:rsidRPr="00084081">
              <w:rPr>
                <w:sz w:val="20"/>
                <w:szCs w:val="20"/>
              </w:rPr>
              <w:t>m</w:t>
            </w:r>
          </w:p>
        </w:tc>
        <w:tc>
          <w:tcPr>
            <w:tcW w:w="3544" w:type="dxa"/>
            <w:vMerge w:val="restart"/>
            <w:vAlign w:val="center"/>
          </w:tcPr>
          <w:p w14:paraId="5CB0190F" w14:textId="77777777" w:rsidR="004C7EF9" w:rsidRPr="00084081" w:rsidRDefault="004C7EF9" w:rsidP="001C0BDD">
            <w:pPr>
              <w:jc w:val="center"/>
              <w:rPr>
                <w:sz w:val="20"/>
                <w:szCs w:val="20"/>
              </w:rPr>
            </w:pPr>
            <w:r w:rsidRPr="00084081">
              <w:rPr>
                <w:noProof/>
                <w:sz w:val="20"/>
                <w:szCs w:val="20"/>
              </w:rPr>
              <w:drawing>
                <wp:inline distT="0" distB="0" distL="0" distR="0" wp14:anchorId="372F29D9" wp14:editId="5516FF13">
                  <wp:extent cx="1847850" cy="863343"/>
                  <wp:effectExtent l="0" t="0" r="0" b="0"/>
                  <wp:docPr id="128278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84200" name=""/>
                          <pic:cNvPicPr/>
                        </pic:nvPicPr>
                        <pic:blipFill rotWithShape="1">
                          <a:blip r:embed="rId68"/>
                          <a:srcRect l="6864"/>
                          <a:stretch/>
                        </pic:blipFill>
                        <pic:spPr bwMode="auto">
                          <a:xfrm>
                            <a:off x="0" y="0"/>
                            <a:ext cx="1880419" cy="878560"/>
                          </a:xfrm>
                          <a:prstGeom prst="rect">
                            <a:avLst/>
                          </a:prstGeom>
                          <a:ln>
                            <a:noFill/>
                          </a:ln>
                          <a:extLst>
                            <a:ext uri="{53640926-AAD7-44D8-BBD7-CCE9431645EC}">
                              <a14:shadowObscured xmlns:a14="http://schemas.microsoft.com/office/drawing/2010/main"/>
                            </a:ext>
                          </a:extLst>
                        </pic:spPr>
                      </pic:pic>
                    </a:graphicData>
                  </a:graphic>
                </wp:inline>
              </w:drawing>
            </w:r>
          </w:p>
        </w:tc>
      </w:tr>
      <w:tr w:rsidR="004C7EF9" w14:paraId="673B7203" w14:textId="77777777" w:rsidTr="001C0BDD">
        <w:trPr>
          <w:trHeight w:val="145"/>
          <w:jc w:val="center"/>
        </w:trPr>
        <w:tc>
          <w:tcPr>
            <w:tcW w:w="817" w:type="dxa"/>
            <w:vMerge/>
            <w:vAlign w:val="center"/>
          </w:tcPr>
          <w:p w14:paraId="1DD1953F" w14:textId="77777777" w:rsidR="004C7EF9" w:rsidRPr="00084081" w:rsidRDefault="004C7EF9" w:rsidP="004C7EF9">
            <w:pPr>
              <w:jc w:val="center"/>
              <w:rPr>
                <w:sz w:val="20"/>
                <w:szCs w:val="20"/>
              </w:rPr>
            </w:pPr>
          </w:p>
        </w:tc>
        <w:tc>
          <w:tcPr>
            <w:tcW w:w="1418" w:type="dxa"/>
            <w:vAlign w:val="center"/>
          </w:tcPr>
          <w:p w14:paraId="0C574F1B" w14:textId="16C05E82" w:rsidR="004C7EF9" w:rsidRPr="00084081" w:rsidRDefault="00CC6A8B" w:rsidP="008A58E3">
            <w:pPr>
              <w:jc w:val="left"/>
              <w:rPr>
                <w:sz w:val="20"/>
                <w:szCs w:val="20"/>
              </w:rPr>
            </w:pPr>
            <w:r w:rsidRPr="00CC6A8B">
              <w:rPr>
                <w:i/>
                <w:sz w:val="20"/>
                <w:szCs w:val="20"/>
              </w:rPr>
              <w:t>Longitude</w:t>
            </w:r>
          </w:p>
        </w:tc>
        <w:tc>
          <w:tcPr>
            <w:tcW w:w="1275" w:type="dxa"/>
            <w:vAlign w:val="center"/>
          </w:tcPr>
          <w:p w14:paraId="0C8281A6" w14:textId="77777777" w:rsidR="004C7EF9" w:rsidRPr="00084081" w:rsidRDefault="004C7EF9" w:rsidP="004C7EF9">
            <w:pPr>
              <w:jc w:val="center"/>
              <w:rPr>
                <w:sz w:val="20"/>
                <w:szCs w:val="20"/>
              </w:rPr>
            </w:pPr>
            <w:r w:rsidRPr="00084081">
              <w:rPr>
                <w:sz w:val="20"/>
                <w:szCs w:val="20"/>
              </w:rPr>
              <w:t>112.615828</w:t>
            </w:r>
          </w:p>
        </w:tc>
        <w:tc>
          <w:tcPr>
            <w:tcW w:w="1276" w:type="dxa"/>
            <w:vAlign w:val="center"/>
          </w:tcPr>
          <w:p w14:paraId="05B471AF" w14:textId="77777777" w:rsidR="004C7EF9" w:rsidRPr="00084081" w:rsidRDefault="004C7EF9" w:rsidP="004C7EF9">
            <w:pPr>
              <w:jc w:val="center"/>
              <w:rPr>
                <w:sz w:val="20"/>
                <w:szCs w:val="20"/>
              </w:rPr>
            </w:pPr>
            <w:r w:rsidRPr="00084081">
              <w:rPr>
                <w:sz w:val="20"/>
                <w:szCs w:val="20"/>
              </w:rPr>
              <w:t>112.615822</w:t>
            </w:r>
          </w:p>
        </w:tc>
        <w:tc>
          <w:tcPr>
            <w:tcW w:w="992" w:type="dxa"/>
            <w:vMerge/>
            <w:vAlign w:val="center"/>
          </w:tcPr>
          <w:p w14:paraId="7679F8C6" w14:textId="77777777" w:rsidR="004C7EF9" w:rsidRPr="00084081" w:rsidRDefault="004C7EF9" w:rsidP="001C0BDD">
            <w:pPr>
              <w:jc w:val="center"/>
              <w:rPr>
                <w:sz w:val="20"/>
                <w:szCs w:val="20"/>
              </w:rPr>
            </w:pPr>
          </w:p>
        </w:tc>
        <w:tc>
          <w:tcPr>
            <w:tcW w:w="3544" w:type="dxa"/>
            <w:vMerge/>
            <w:vAlign w:val="center"/>
          </w:tcPr>
          <w:p w14:paraId="4049B898" w14:textId="77777777" w:rsidR="004C7EF9" w:rsidRPr="00084081" w:rsidRDefault="004C7EF9" w:rsidP="001C0BDD">
            <w:pPr>
              <w:jc w:val="center"/>
              <w:rPr>
                <w:sz w:val="20"/>
                <w:szCs w:val="20"/>
              </w:rPr>
            </w:pPr>
          </w:p>
        </w:tc>
      </w:tr>
      <w:tr w:rsidR="004C7EF9" w14:paraId="14DE252E" w14:textId="77777777" w:rsidTr="00563054">
        <w:trPr>
          <w:trHeight w:val="751"/>
          <w:jc w:val="center"/>
        </w:trPr>
        <w:tc>
          <w:tcPr>
            <w:tcW w:w="817" w:type="dxa"/>
            <w:vMerge w:val="restart"/>
            <w:vAlign w:val="center"/>
          </w:tcPr>
          <w:p w14:paraId="6E91D246" w14:textId="7D239F65" w:rsidR="004C7EF9" w:rsidRPr="00084081" w:rsidRDefault="004C7EF9" w:rsidP="004C7EF9">
            <w:pPr>
              <w:jc w:val="center"/>
              <w:rPr>
                <w:sz w:val="20"/>
                <w:szCs w:val="20"/>
              </w:rPr>
            </w:pPr>
            <w:r w:rsidRPr="00084081">
              <w:rPr>
                <w:sz w:val="20"/>
                <w:szCs w:val="20"/>
              </w:rPr>
              <w:t>4</w:t>
            </w:r>
          </w:p>
        </w:tc>
        <w:tc>
          <w:tcPr>
            <w:tcW w:w="1418" w:type="dxa"/>
            <w:vAlign w:val="center"/>
          </w:tcPr>
          <w:p w14:paraId="6B3CCAED" w14:textId="04C896EE" w:rsidR="004C7EF9" w:rsidRPr="00084081" w:rsidRDefault="00CC6A8B" w:rsidP="008A58E3">
            <w:pPr>
              <w:jc w:val="left"/>
              <w:rPr>
                <w:sz w:val="20"/>
                <w:szCs w:val="20"/>
              </w:rPr>
            </w:pPr>
            <w:r w:rsidRPr="00CC6A8B">
              <w:rPr>
                <w:i/>
                <w:sz w:val="20"/>
                <w:szCs w:val="20"/>
              </w:rPr>
              <w:t>Latitude</w:t>
            </w:r>
          </w:p>
        </w:tc>
        <w:tc>
          <w:tcPr>
            <w:tcW w:w="1275" w:type="dxa"/>
            <w:vAlign w:val="center"/>
          </w:tcPr>
          <w:p w14:paraId="1641DDE9" w14:textId="77777777" w:rsidR="004C7EF9" w:rsidRPr="00084081" w:rsidRDefault="004C7EF9" w:rsidP="004C7EF9">
            <w:pPr>
              <w:jc w:val="center"/>
              <w:rPr>
                <w:sz w:val="20"/>
                <w:szCs w:val="20"/>
              </w:rPr>
            </w:pPr>
            <w:r w:rsidRPr="00084081">
              <w:rPr>
                <w:sz w:val="20"/>
                <w:szCs w:val="20"/>
              </w:rPr>
              <w:t>-7.947449</w:t>
            </w:r>
          </w:p>
        </w:tc>
        <w:tc>
          <w:tcPr>
            <w:tcW w:w="1276" w:type="dxa"/>
            <w:vAlign w:val="center"/>
          </w:tcPr>
          <w:p w14:paraId="77EAF833" w14:textId="77777777" w:rsidR="004C7EF9" w:rsidRPr="00084081" w:rsidRDefault="004C7EF9" w:rsidP="004C7EF9">
            <w:pPr>
              <w:jc w:val="center"/>
              <w:rPr>
                <w:sz w:val="20"/>
                <w:szCs w:val="20"/>
              </w:rPr>
            </w:pPr>
            <w:r w:rsidRPr="00084081">
              <w:rPr>
                <w:sz w:val="20"/>
                <w:szCs w:val="20"/>
              </w:rPr>
              <w:t>-7.947547</w:t>
            </w:r>
          </w:p>
        </w:tc>
        <w:tc>
          <w:tcPr>
            <w:tcW w:w="992" w:type="dxa"/>
            <w:vMerge w:val="restart"/>
            <w:vAlign w:val="center"/>
          </w:tcPr>
          <w:p w14:paraId="0C40C473" w14:textId="38EEF516" w:rsidR="004C7EF9" w:rsidRPr="00084081" w:rsidRDefault="00077035" w:rsidP="001C0BDD">
            <w:pPr>
              <w:jc w:val="center"/>
              <w:rPr>
                <w:sz w:val="20"/>
                <w:szCs w:val="20"/>
              </w:rPr>
            </w:pPr>
            <w:r w:rsidRPr="00084081">
              <w:rPr>
                <w:sz w:val="20"/>
                <w:szCs w:val="20"/>
              </w:rPr>
              <w:t>0,61</w:t>
            </w:r>
            <w:r w:rsidR="004A70CD" w:rsidRPr="00084081">
              <w:rPr>
                <w:sz w:val="20"/>
                <w:szCs w:val="20"/>
              </w:rPr>
              <w:t>m</w:t>
            </w:r>
          </w:p>
        </w:tc>
        <w:tc>
          <w:tcPr>
            <w:tcW w:w="3544" w:type="dxa"/>
            <w:vMerge w:val="restart"/>
            <w:vAlign w:val="center"/>
          </w:tcPr>
          <w:p w14:paraId="2BBD3670" w14:textId="44A8406A" w:rsidR="004C7EF9" w:rsidRPr="00084081" w:rsidRDefault="004C7EF9" w:rsidP="009844ED">
            <w:pPr>
              <w:jc w:val="center"/>
              <w:rPr>
                <w:sz w:val="20"/>
                <w:szCs w:val="20"/>
              </w:rPr>
            </w:pPr>
            <w:r w:rsidRPr="00084081">
              <w:rPr>
                <w:noProof/>
                <w:sz w:val="20"/>
                <w:szCs w:val="20"/>
              </w:rPr>
              <w:drawing>
                <wp:inline distT="0" distB="0" distL="0" distR="0" wp14:anchorId="735AA9B9" wp14:editId="1B05EAF7">
                  <wp:extent cx="1838960" cy="811029"/>
                  <wp:effectExtent l="0" t="0" r="0" b="0"/>
                  <wp:docPr id="133971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5213" name=""/>
                          <pic:cNvPicPr/>
                        </pic:nvPicPr>
                        <pic:blipFill>
                          <a:blip r:embed="rId69"/>
                          <a:stretch>
                            <a:fillRect/>
                          </a:stretch>
                        </pic:blipFill>
                        <pic:spPr>
                          <a:xfrm>
                            <a:off x="0" y="0"/>
                            <a:ext cx="1867945" cy="823812"/>
                          </a:xfrm>
                          <a:prstGeom prst="rect">
                            <a:avLst/>
                          </a:prstGeom>
                        </pic:spPr>
                      </pic:pic>
                    </a:graphicData>
                  </a:graphic>
                </wp:inline>
              </w:drawing>
            </w:r>
          </w:p>
        </w:tc>
      </w:tr>
      <w:tr w:rsidR="004C7EF9" w14:paraId="033B948D" w14:textId="77777777" w:rsidTr="001C0BDD">
        <w:trPr>
          <w:trHeight w:val="145"/>
          <w:jc w:val="center"/>
        </w:trPr>
        <w:tc>
          <w:tcPr>
            <w:tcW w:w="817" w:type="dxa"/>
            <w:vMerge/>
            <w:vAlign w:val="center"/>
          </w:tcPr>
          <w:p w14:paraId="29451BEC" w14:textId="77777777" w:rsidR="004C7EF9" w:rsidRPr="00084081" w:rsidRDefault="004C7EF9" w:rsidP="004C7EF9">
            <w:pPr>
              <w:jc w:val="center"/>
              <w:rPr>
                <w:sz w:val="20"/>
                <w:szCs w:val="20"/>
              </w:rPr>
            </w:pPr>
          </w:p>
        </w:tc>
        <w:tc>
          <w:tcPr>
            <w:tcW w:w="1418" w:type="dxa"/>
            <w:vAlign w:val="center"/>
          </w:tcPr>
          <w:p w14:paraId="5B4CE7C7" w14:textId="40FF905B" w:rsidR="004C7EF9" w:rsidRPr="00084081" w:rsidRDefault="00CC6A8B" w:rsidP="008A58E3">
            <w:pPr>
              <w:jc w:val="left"/>
              <w:rPr>
                <w:sz w:val="20"/>
                <w:szCs w:val="20"/>
              </w:rPr>
            </w:pPr>
            <w:r w:rsidRPr="00CC6A8B">
              <w:rPr>
                <w:i/>
                <w:sz w:val="20"/>
                <w:szCs w:val="20"/>
              </w:rPr>
              <w:t>Longitude</w:t>
            </w:r>
          </w:p>
        </w:tc>
        <w:tc>
          <w:tcPr>
            <w:tcW w:w="1275" w:type="dxa"/>
            <w:vAlign w:val="center"/>
          </w:tcPr>
          <w:p w14:paraId="30649C3A" w14:textId="77777777" w:rsidR="004C7EF9" w:rsidRPr="00084081" w:rsidRDefault="004C7EF9" w:rsidP="004C7EF9">
            <w:pPr>
              <w:jc w:val="center"/>
              <w:rPr>
                <w:sz w:val="20"/>
                <w:szCs w:val="20"/>
              </w:rPr>
            </w:pPr>
            <w:r w:rsidRPr="00084081">
              <w:rPr>
                <w:sz w:val="20"/>
                <w:szCs w:val="20"/>
              </w:rPr>
              <w:t>112.615868</w:t>
            </w:r>
          </w:p>
        </w:tc>
        <w:tc>
          <w:tcPr>
            <w:tcW w:w="1276" w:type="dxa"/>
            <w:vAlign w:val="center"/>
          </w:tcPr>
          <w:p w14:paraId="1ECA3C3B" w14:textId="77777777" w:rsidR="004C7EF9" w:rsidRPr="00084081" w:rsidRDefault="004C7EF9" w:rsidP="004C7EF9">
            <w:pPr>
              <w:jc w:val="center"/>
              <w:rPr>
                <w:sz w:val="20"/>
                <w:szCs w:val="20"/>
              </w:rPr>
            </w:pPr>
            <w:r w:rsidRPr="00084081">
              <w:rPr>
                <w:sz w:val="20"/>
                <w:szCs w:val="20"/>
              </w:rPr>
              <w:t>112.615852</w:t>
            </w:r>
          </w:p>
        </w:tc>
        <w:tc>
          <w:tcPr>
            <w:tcW w:w="992" w:type="dxa"/>
            <w:vMerge/>
            <w:vAlign w:val="center"/>
          </w:tcPr>
          <w:p w14:paraId="4F757122" w14:textId="77777777" w:rsidR="004C7EF9" w:rsidRPr="00084081" w:rsidRDefault="004C7EF9" w:rsidP="001C0BDD">
            <w:pPr>
              <w:jc w:val="center"/>
              <w:rPr>
                <w:sz w:val="20"/>
                <w:szCs w:val="20"/>
              </w:rPr>
            </w:pPr>
          </w:p>
        </w:tc>
        <w:tc>
          <w:tcPr>
            <w:tcW w:w="3544" w:type="dxa"/>
            <w:vMerge/>
            <w:vAlign w:val="center"/>
          </w:tcPr>
          <w:p w14:paraId="67820D0D" w14:textId="77777777" w:rsidR="004C7EF9" w:rsidRPr="00084081" w:rsidRDefault="004C7EF9" w:rsidP="001C0BDD">
            <w:pPr>
              <w:jc w:val="center"/>
              <w:rPr>
                <w:sz w:val="20"/>
                <w:szCs w:val="20"/>
              </w:rPr>
            </w:pPr>
          </w:p>
        </w:tc>
      </w:tr>
      <w:tr w:rsidR="004C7EF9" w14:paraId="50DDB958" w14:textId="77777777" w:rsidTr="00084081">
        <w:trPr>
          <w:trHeight w:val="746"/>
          <w:jc w:val="center"/>
        </w:trPr>
        <w:tc>
          <w:tcPr>
            <w:tcW w:w="817" w:type="dxa"/>
            <w:vMerge w:val="restart"/>
            <w:vAlign w:val="center"/>
          </w:tcPr>
          <w:p w14:paraId="1FBE9D1F" w14:textId="77777777" w:rsidR="004C7EF9" w:rsidRPr="00084081" w:rsidRDefault="004C7EF9" w:rsidP="004C7EF9">
            <w:pPr>
              <w:jc w:val="center"/>
              <w:rPr>
                <w:sz w:val="20"/>
                <w:szCs w:val="20"/>
              </w:rPr>
            </w:pPr>
            <w:r w:rsidRPr="00084081">
              <w:rPr>
                <w:sz w:val="20"/>
                <w:szCs w:val="20"/>
              </w:rPr>
              <w:t>5</w:t>
            </w:r>
          </w:p>
        </w:tc>
        <w:tc>
          <w:tcPr>
            <w:tcW w:w="1418" w:type="dxa"/>
            <w:vAlign w:val="center"/>
          </w:tcPr>
          <w:p w14:paraId="6E9E7512" w14:textId="6B146022" w:rsidR="004C7EF9" w:rsidRPr="00084081" w:rsidRDefault="00CC6A8B" w:rsidP="008A58E3">
            <w:pPr>
              <w:jc w:val="left"/>
              <w:rPr>
                <w:sz w:val="20"/>
                <w:szCs w:val="20"/>
              </w:rPr>
            </w:pPr>
            <w:r w:rsidRPr="00CC6A8B">
              <w:rPr>
                <w:i/>
                <w:sz w:val="20"/>
                <w:szCs w:val="20"/>
              </w:rPr>
              <w:t>Latitude</w:t>
            </w:r>
          </w:p>
        </w:tc>
        <w:tc>
          <w:tcPr>
            <w:tcW w:w="1275" w:type="dxa"/>
            <w:vAlign w:val="center"/>
          </w:tcPr>
          <w:p w14:paraId="4FFE16F8" w14:textId="77777777" w:rsidR="004C7EF9" w:rsidRPr="00084081" w:rsidRDefault="004C7EF9" w:rsidP="004C7EF9">
            <w:pPr>
              <w:jc w:val="center"/>
              <w:rPr>
                <w:sz w:val="20"/>
                <w:szCs w:val="20"/>
              </w:rPr>
            </w:pPr>
            <w:r w:rsidRPr="00084081">
              <w:rPr>
                <w:sz w:val="20"/>
                <w:szCs w:val="20"/>
              </w:rPr>
              <w:t>-7.947583</w:t>
            </w:r>
          </w:p>
        </w:tc>
        <w:tc>
          <w:tcPr>
            <w:tcW w:w="1276" w:type="dxa"/>
            <w:vAlign w:val="center"/>
          </w:tcPr>
          <w:p w14:paraId="61C4036E" w14:textId="77777777" w:rsidR="004C7EF9" w:rsidRPr="00084081" w:rsidRDefault="004C7EF9" w:rsidP="004C7EF9">
            <w:pPr>
              <w:jc w:val="center"/>
              <w:rPr>
                <w:sz w:val="20"/>
                <w:szCs w:val="20"/>
              </w:rPr>
            </w:pPr>
            <w:r w:rsidRPr="00084081">
              <w:rPr>
                <w:sz w:val="20"/>
                <w:szCs w:val="20"/>
              </w:rPr>
              <w:t>-7.947580</w:t>
            </w:r>
          </w:p>
        </w:tc>
        <w:tc>
          <w:tcPr>
            <w:tcW w:w="992" w:type="dxa"/>
            <w:vMerge w:val="restart"/>
            <w:vAlign w:val="center"/>
          </w:tcPr>
          <w:p w14:paraId="37C47CE9" w14:textId="7B4DC99D" w:rsidR="004C7EF9" w:rsidRPr="00084081" w:rsidRDefault="004C7EF9" w:rsidP="00084081">
            <w:pPr>
              <w:jc w:val="center"/>
              <w:rPr>
                <w:sz w:val="20"/>
                <w:szCs w:val="20"/>
              </w:rPr>
            </w:pPr>
          </w:p>
          <w:p w14:paraId="07F8CA58" w14:textId="77777777" w:rsidR="004C7EF9" w:rsidRPr="00084081" w:rsidRDefault="004C7EF9" w:rsidP="00084081">
            <w:pPr>
              <w:jc w:val="center"/>
              <w:rPr>
                <w:sz w:val="20"/>
                <w:szCs w:val="20"/>
              </w:rPr>
            </w:pPr>
          </w:p>
          <w:p w14:paraId="6E774152" w14:textId="749619E3" w:rsidR="004C7EF9" w:rsidRPr="00084081" w:rsidRDefault="00077035" w:rsidP="00084081">
            <w:pPr>
              <w:jc w:val="center"/>
              <w:rPr>
                <w:sz w:val="20"/>
                <w:szCs w:val="20"/>
              </w:rPr>
            </w:pPr>
            <w:r w:rsidRPr="00084081">
              <w:rPr>
                <w:sz w:val="20"/>
                <w:szCs w:val="20"/>
              </w:rPr>
              <w:t>0,44</w:t>
            </w:r>
            <w:r w:rsidR="001C0BDD" w:rsidRPr="00084081">
              <w:rPr>
                <w:sz w:val="20"/>
                <w:szCs w:val="20"/>
              </w:rPr>
              <w:t>m</w:t>
            </w:r>
          </w:p>
          <w:p w14:paraId="7011DF32" w14:textId="77777777" w:rsidR="004C7EF9" w:rsidRPr="00084081" w:rsidRDefault="004C7EF9" w:rsidP="00084081">
            <w:pPr>
              <w:jc w:val="center"/>
              <w:rPr>
                <w:sz w:val="20"/>
                <w:szCs w:val="20"/>
              </w:rPr>
            </w:pPr>
          </w:p>
          <w:p w14:paraId="78AC7D78" w14:textId="77777777" w:rsidR="004C7EF9" w:rsidRPr="00084081" w:rsidRDefault="004C7EF9" w:rsidP="00084081">
            <w:pPr>
              <w:jc w:val="center"/>
              <w:rPr>
                <w:sz w:val="20"/>
                <w:szCs w:val="20"/>
              </w:rPr>
            </w:pPr>
          </w:p>
          <w:p w14:paraId="0C564BA0" w14:textId="77777777" w:rsidR="004C7EF9" w:rsidRPr="00084081" w:rsidRDefault="004C7EF9" w:rsidP="00084081">
            <w:pPr>
              <w:jc w:val="center"/>
              <w:rPr>
                <w:sz w:val="20"/>
                <w:szCs w:val="20"/>
              </w:rPr>
            </w:pPr>
          </w:p>
          <w:p w14:paraId="659FE34F" w14:textId="77777777" w:rsidR="004C7EF9" w:rsidRPr="00084081" w:rsidRDefault="004C7EF9" w:rsidP="00084081">
            <w:pPr>
              <w:jc w:val="center"/>
              <w:rPr>
                <w:sz w:val="20"/>
                <w:szCs w:val="20"/>
              </w:rPr>
            </w:pPr>
          </w:p>
        </w:tc>
        <w:tc>
          <w:tcPr>
            <w:tcW w:w="3544" w:type="dxa"/>
            <w:vMerge w:val="restart"/>
            <w:vAlign w:val="center"/>
          </w:tcPr>
          <w:p w14:paraId="41E031A7" w14:textId="77777777" w:rsidR="004C7EF9" w:rsidRPr="00084081" w:rsidRDefault="004C7EF9" w:rsidP="001C0BDD">
            <w:pPr>
              <w:jc w:val="center"/>
              <w:rPr>
                <w:sz w:val="20"/>
                <w:szCs w:val="20"/>
              </w:rPr>
            </w:pPr>
            <w:r w:rsidRPr="00084081">
              <w:rPr>
                <w:noProof/>
                <w:sz w:val="20"/>
                <w:szCs w:val="20"/>
              </w:rPr>
              <w:drawing>
                <wp:inline distT="0" distB="0" distL="0" distR="0" wp14:anchorId="194F168E" wp14:editId="03E083F8">
                  <wp:extent cx="1836966" cy="960286"/>
                  <wp:effectExtent l="0" t="0" r="0" b="0"/>
                  <wp:docPr id="6533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01402" name=""/>
                          <pic:cNvPicPr/>
                        </pic:nvPicPr>
                        <pic:blipFill>
                          <a:blip r:embed="rId70"/>
                          <a:stretch>
                            <a:fillRect/>
                          </a:stretch>
                        </pic:blipFill>
                        <pic:spPr>
                          <a:xfrm>
                            <a:off x="0" y="0"/>
                            <a:ext cx="1861030" cy="972866"/>
                          </a:xfrm>
                          <a:prstGeom prst="rect">
                            <a:avLst/>
                          </a:prstGeom>
                        </pic:spPr>
                      </pic:pic>
                    </a:graphicData>
                  </a:graphic>
                </wp:inline>
              </w:drawing>
            </w:r>
          </w:p>
        </w:tc>
      </w:tr>
      <w:tr w:rsidR="004C7EF9" w14:paraId="4B5740EB" w14:textId="77777777" w:rsidTr="001C0BDD">
        <w:trPr>
          <w:trHeight w:val="145"/>
          <w:jc w:val="center"/>
        </w:trPr>
        <w:tc>
          <w:tcPr>
            <w:tcW w:w="817" w:type="dxa"/>
            <w:vMerge/>
            <w:vAlign w:val="center"/>
          </w:tcPr>
          <w:p w14:paraId="651C5177" w14:textId="77777777" w:rsidR="004C7EF9" w:rsidRPr="00084081" w:rsidRDefault="004C7EF9" w:rsidP="004C7EF9">
            <w:pPr>
              <w:jc w:val="center"/>
              <w:rPr>
                <w:sz w:val="20"/>
                <w:szCs w:val="20"/>
              </w:rPr>
            </w:pPr>
          </w:p>
        </w:tc>
        <w:tc>
          <w:tcPr>
            <w:tcW w:w="1418" w:type="dxa"/>
            <w:vAlign w:val="center"/>
          </w:tcPr>
          <w:p w14:paraId="0A6E1CAC" w14:textId="088A6118" w:rsidR="004C7EF9" w:rsidRPr="00084081" w:rsidRDefault="00CC6A8B" w:rsidP="008A58E3">
            <w:pPr>
              <w:jc w:val="left"/>
              <w:rPr>
                <w:sz w:val="20"/>
                <w:szCs w:val="20"/>
              </w:rPr>
            </w:pPr>
            <w:r w:rsidRPr="00CC6A8B">
              <w:rPr>
                <w:i/>
                <w:sz w:val="20"/>
                <w:szCs w:val="20"/>
              </w:rPr>
              <w:t>Longitude</w:t>
            </w:r>
          </w:p>
        </w:tc>
        <w:tc>
          <w:tcPr>
            <w:tcW w:w="1275" w:type="dxa"/>
            <w:vAlign w:val="center"/>
          </w:tcPr>
          <w:p w14:paraId="3D4EAF2D" w14:textId="77777777" w:rsidR="004C7EF9" w:rsidRPr="00084081" w:rsidRDefault="004C7EF9" w:rsidP="004C7EF9">
            <w:pPr>
              <w:jc w:val="center"/>
              <w:rPr>
                <w:sz w:val="20"/>
                <w:szCs w:val="20"/>
              </w:rPr>
            </w:pPr>
            <w:r w:rsidRPr="00084081">
              <w:rPr>
                <w:sz w:val="20"/>
                <w:szCs w:val="20"/>
              </w:rPr>
              <w:t>112.615936</w:t>
            </w:r>
          </w:p>
        </w:tc>
        <w:tc>
          <w:tcPr>
            <w:tcW w:w="1276" w:type="dxa"/>
            <w:vAlign w:val="center"/>
          </w:tcPr>
          <w:p w14:paraId="0EA33023" w14:textId="77777777" w:rsidR="004C7EF9" w:rsidRPr="00084081" w:rsidRDefault="004C7EF9" w:rsidP="004C7EF9">
            <w:pPr>
              <w:jc w:val="center"/>
              <w:rPr>
                <w:sz w:val="20"/>
                <w:szCs w:val="20"/>
              </w:rPr>
            </w:pPr>
            <w:r w:rsidRPr="00084081">
              <w:rPr>
                <w:sz w:val="20"/>
                <w:szCs w:val="20"/>
              </w:rPr>
              <w:t>112.615883</w:t>
            </w:r>
          </w:p>
        </w:tc>
        <w:tc>
          <w:tcPr>
            <w:tcW w:w="992" w:type="dxa"/>
            <w:vMerge/>
            <w:vAlign w:val="center"/>
          </w:tcPr>
          <w:p w14:paraId="257A5993" w14:textId="77777777" w:rsidR="004C7EF9" w:rsidRPr="00084081" w:rsidRDefault="004C7EF9" w:rsidP="001C0BDD">
            <w:pPr>
              <w:jc w:val="center"/>
              <w:rPr>
                <w:sz w:val="20"/>
                <w:szCs w:val="20"/>
              </w:rPr>
            </w:pPr>
          </w:p>
        </w:tc>
        <w:tc>
          <w:tcPr>
            <w:tcW w:w="3544" w:type="dxa"/>
            <w:vMerge/>
            <w:vAlign w:val="center"/>
          </w:tcPr>
          <w:p w14:paraId="61CB3258" w14:textId="77777777" w:rsidR="004C7EF9" w:rsidRPr="00084081" w:rsidRDefault="004C7EF9" w:rsidP="001C0BDD">
            <w:pPr>
              <w:jc w:val="center"/>
              <w:rPr>
                <w:sz w:val="20"/>
                <w:szCs w:val="20"/>
              </w:rPr>
            </w:pPr>
          </w:p>
        </w:tc>
      </w:tr>
      <w:tr w:rsidR="004C7EF9" w14:paraId="570FDC9A" w14:textId="77777777" w:rsidTr="001C0BDD">
        <w:trPr>
          <w:trHeight w:val="800"/>
          <w:jc w:val="center"/>
        </w:trPr>
        <w:tc>
          <w:tcPr>
            <w:tcW w:w="817" w:type="dxa"/>
            <w:vMerge w:val="restart"/>
            <w:vAlign w:val="center"/>
          </w:tcPr>
          <w:p w14:paraId="6D62673D" w14:textId="77777777" w:rsidR="004C7EF9" w:rsidRPr="00084081" w:rsidRDefault="004C7EF9" w:rsidP="004C7EF9">
            <w:pPr>
              <w:jc w:val="center"/>
              <w:rPr>
                <w:sz w:val="20"/>
                <w:szCs w:val="20"/>
              </w:rPr>
            </w:pPr>
            <w:r w:rsidRPr="00084081">
              <w:rPr>
                <w:sz w:val="20"/>
                <w:szCs w:val="20"/>
              </w:rPr>
              <w:t>6</w:t>
            </w:r>
          </w:p>
        </w:tc>
        <w:tc>
          <w:tcPr>
            <w:tcW w:w="1418" w:type="dxa"/>
            <w:vAlign w:val="center"/>
          </w:tcPr>
          <w:p w14:paraId="731F7044" w14:textId="5D5AFA62" w:rsidR="004C7EF9" w:rsidRPr="00084081" w:rsidRDefault="00CC6A8B" w:rsidP="008A58E3">
            <w:pPr>
              <w:jc w:val="left"/>
              <w:rPr>
                <w:sz w:val="20"/>
                <w:szCs w:val="20"/>
              </w:rPr>
            </w:pPr>
            <w:r w:rsidRPr="00CC6A8B">
              <w:rPr>
                <w:i/>
                <w:sz w:val="20"/>
                <w:szCs w:val="20"/>
              </w:rPr>
              <w:t>Latitude</w:t>
            </w:r>
          </w:p>
        </w:tc>
        <w:tc>
          <w:tcPr>
            <w:tcW w:w="1275" w:type="dxa"/>
            <w:vAlign w:val="center"/>
          </w:tcPr>
          <w:p w14:paraId="1822CA21" w14:textId="77777777" w:rsidR="004C7EF9" w:rsidRPr="00084081" w:rsidRDefault="004C7EF9" w:rsidP="004C7EF9">
            <w:pPr>
              <w:jc w:val="center"/>
              <w:rPr>
                <w:sz w:val="20"/>
                <w:szCs w:val="20"/>
              </w:rPr>
            </w:pPr>
            <w:r w:rsidRPr="00084081">
              <w:rPr>
                <w:sz w:val="20"/>
                <w:szCs w:val="20"/>
              </w:rPr>
              <w:t>-7.947565</w:t>
            </w:r>
          </w:p>
        </w:tc>
        <w:tc>
          <w:tcPr>
            <w:tcW w:w="1276" w:type="dxa"/>
            <w:vAlign w:val="center"/>
          </w:tcPr>
          <w:p w14:paraId="09B11D59" w14:textId="77777777" w:rsidR="004C7EF9" w:rsidRPr="00084081" w:rsidRDefault="004C7EF9" w:rsidP="004C7EF9">
            <w:pPr>
              <w:jc w:val="center"/>
              <w:rPr>
                <w:sz w:val="20"/>
                <w:szCs w:val="20"/>
              </w:rPr>
            </w:pPr>
            <w:r w:rsidRPr="00084081">
              <w:rPr>
                <w:sz w:val="20"/>
                <w:szCs w:val="20"/>
              </w:rPr>
              <w:t>-7.947609</w:t>
            </w:r>
          </w:p>
        </w:tc>
        <w:tc>
          <w:tcPr>
            <w:tcW w:w="992" w:type="dxa"/>
            <w:vMerge w:val="restart"/>
            <w:vAlign w:val="center"/>
          </w:tcPr>
          <w:p w14:paraId="6ABF8C23" w14:textId="77777777" w:rsidR="004C7EF9" w:rsidRPr="00084081" w:rsidRDefault="004C7EF9" w:rsidP="001C0BDD">
            <w:pPr>
              <w:jc w:val="center"/>
              <w:rPr>
                <w:sz w:val="20"/>
                <w:szCs w:val="20"/>
              </w:rPr>
            </w:pPr>
          </w:p>
          <w:p w14:paraId="51700C61" w14:textId="77777777" w:rsidR="004C7EF9" w:rsidRPr="00084081" w:rsidRDefault="004C7EF9" w:rsidP="001C0BDD">
            <w:pPr>
              <w:jc w:val="center"/>
              <w:rPr>
                <w:sz w:val="20"/>
                <w:szCs w:val="20"/>
              </w:rPr>
            </w:pPr>
          </w:p>
          <w:p w14:paraId="5297D422" w14:textId="54C82A6C" w:rsidR="004C7EF9" w:rsidRPr="00084081" w:rsidRDefault="00077035" w:rsidP="001C0BDD">
            <w:pPr>
              <w:jc w:val="center"/>
              <w:rPr>
                <w:sz w:val="20"/>
                <w:szCs w:val="20"/>
              </w:rPr>
            </w:pPr>
            <w:r w:rsidRPr="00084081">
              <w:rPr>
                <w:sz w:val="20"/>
                <w:szCs w:val="20"/>
              </w:rPr>
              <w:t>1</w:t>
            </w:r>
            <w:r w:rsidR="004C7EF9" w:rsidRPr="00084081">
              <w:rPr>
                <w:sz w:val="20"/>
                <w:szCs w:val="20"/>
              </w:rPr>
              <w:t>m</w:t>
            </w:r>
          </w:p>
          <w:p w14:paraId="25B1EF99" w14:textId="77777777" w:rsidR="004C7EF9" w:rsidRPr="00084081" w:rsidRDefault="004C7EF9" w:rsidP="001C0BDD">
            <w:pPr>
              <w:jc w:val="center"/>
              <w:rPr>
                <w:sz w:val="20"/>
                <w:szCs w:val="20"/>
              </w:rPr>
            </w:pPr>
          </w:p>
          <w:p w14:paraId="364192DB" w14:textId="77777777" w:rsidR="004C7EF9" w:rsidRPr="00084081" w:rsidRDefault="004C7EF9" w:rsidP="001C0BDD">
            <w:pPr>
              <w:jc w:val="center"/>
              <w:rPr>
                <w:sz w:val="20"/>
                <w:szCs w:val="20"/>
              </w:rPr>
            </w:pPr>
          </w:p>
          <w:p w14:paraId="0CAB9FF9" w14:textId="77777777" w:rsidR="004C7EF9" w:rsidRPr="00084081" w:rsidRDefault="004C7EF9" w:rsidP="001C0BDD">
            <w:pPr>
              <w:jc w:val="center"/>
              <w:rPr>
                <w:sz w:val="20"/>
                <w:szCs w:val="20"/>
              </w:rPr>
            </w:pPr>
          </w:p>
          <w:p w14:paraId="2F24C0B7" w14:textId="77777777" w:rsidR="004C7EF9" w:rsidRPr="00084081" w:rsidRDefault="004C7EF9" w:rsidP="001C0BDD">
            <w:pPr>
              <w:jc w:val="center"/>
              <w:rPr>
                <w:sz w:val="20"/>
                <w:szCs w:val="20"/>
              </w:rPr>
            </w:pPr>
          </w:p>
        </w:tc>
        <w:tc>
          <w:tcPr>
            <w:tcW w:w="3544" w:type="dxa"/>
            <w:vMerge w:val="restart"/>
            <w:vAlign w:val="center"/>
          </w:tcPr>
          <w:p w14:paraId="3001FB3B" w14:textId="5004309B" w:rsidR="004C7EF9" w:rsidRPr="00084081" w:rsidRDefault="004C7EF9" w:rsidP="009844ED">
            <w:pPr>
              <w:jc w:val="center"/>
              <w:rPr>
                <w:sz w:val="20"/>
                <w:szCs w:val="20"/>
              </w:rPr>
            </w:pPr>
            <w:r w:rsidRPr="00084081">
              <w:rPr>
                <w:noProof/>
                <w:sz w:val="20"/>
                <w:szCs w:val="20"/>
              </w:rPr>
              <w:drawing>
                <wp:inline distT="0" distB="0" distL="0" distR="0" wp14:anchorId="2DC62F13" wp14:editId="0B20E5EB">
                  <wp:extent cx="1869440" cy="911696"/>
                  <wp:effectExtent l="0" t="0" r="0" b="0"/>
                  <wp:docPr id="211629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94942" name=""/>
                          <pic:cNvPicPr/>
                        </pic:nvPicPr>
                        <pic:blipFill>
                          <a:blip r:embed="rId71"/>
                          <a:stretch>
                            <a:fillRect/>
                          </a:stretch>
                        </pic:blipFill>
                        <pic:spPr>
                          <a:xfrm>
                            <a:off x="0" y="0"/>
                            <a:ext cx="1906840" cy="929935"/>
                          </a:xfrm>
                          <a:prstGeom prst="rect">
                            <a:avLst/>
                          </a:prstGeom>
                        </pic:spPr>
                      </pic:pic>
                    </a:graphicData>
                  </a:graphic>
                </wp:inline>
              </w:drawing>
            </w:r>
          </w:p>
        </w:tc>
      </w:tr>
      <w:tr w:rsidR="004C7EF9" w14:paraId="35CEC73B" w14:textId="77777777" w:rsidTr="001C0BDD">
        <w:trPr>
          <w:trHeight w:val="145"/>
          <w:jc w:val="center"/>
        </w:trPr>
        <w:tc>
          <w:tcPr>
            <w:tcW w:w="817" w:type="dxa"/>
            <w:vMerge/>
            <w:vAlign w:val="center"/>
          </w:tcPr>
          <w:p w14:paraId="168ED571" w14:textId="77777777" w:rsidR="004C7EF9" w:rsidRPr="00084081" w:rsidRDefault="004C7EF9" w:rsidP="004C7EF9">
            <w:pPr>
              <w:jc w:val="center"/>
              <w:rPr>
                <w:sz w:val="20"/>
                <w:szCs w:val="20"/>
              </w:rPr>
            </w:pPr>
          </w:p>
        </w:tc>
        <w:tc>
          <w:tcPr>
            <w:tcW w:w="1418" w:type="dxa"/>
            <w:vAlign w:val="center"/>
          </w:tcPr>
          <w:p w14:paraId="009F0D32" w14:textId="15F5F295" w:rsidR="004C7EF9" w:rsidRPr="00084081" w:rsidRDefault="00CC6A8B" w:rsidP="008A58E3">
            <w:pPr>
              <w:jc w:val="left"/>
              <w:rPr>
                <w:sz w:val="20"/>
                <w:szCs w:val="20"/>
              </w:rPr>
            </w:pPr>
            <w:r w:rsidRPr="00CC6A8B">
              <w:rPr>
                <w:i/>
                <w:sz w:val="20"/>
                <w:szCs w:val="20"/>
              </w:rPr>
              <w:t>Longitude</w:t>
            </w:r>
          </w:p>
        </w:tc>
        <w:tc>
          <w:tcPr>
            <w:tcW w:w="1275" w:type="dxa"/>
            <w:vAlign w:val="center"/>
          </w:tcPr>
          <w:p w14:paraId="70C9F307" w14:textId="77777777" w:rsidR="004C7EF9" w:rsidRPr="00084081" w:rsidRDefault="004C7EF9" w:rsidP="004C7EF9">
            <w:pPr>
              <w:jc w:val="center"/>
              <w:rPr>
                <w:sz w:val="20"/>
                <w:szCs w:val="20"/>
              </w:rPr>
            </w:pPr>
            <w:r w:rsidRPr="00084081">
              <w:rPr>
                <w:sz w:val="20"/>
                <w:szCs w:val="20"/>
              </w:rPr>
              <w:t>112.615967</w:t>
            </w:r>
          </w:p>
        </w:tc>
        <w:tc>
          <w:tcPr>
            <w:tcW w:w="1276" w:type="dxa"/>
            <w:vAlign w:val="center"/>
          </w:tcPr>
          <w:p w14:paraId="0E7D58C5" w14:textId="77777777" w:rsidR="004C7EF9" w:rsidRPr="00084081" w:rsidRDefault="004C7EF9" w:rsidP="004C7EF9">
            <w:pPr>
              <w:jc w:val="center"/>
              <w:rPr>
                <w:sz w:val="20"/>
                <w:szCs w:val="20"/>
              </w:rPr>
            </w:pPr>
            <w:r w:rsidRPr="00084081">
              <w:rPr>
                <w:sz w:val="20"/>
                <w:szCs w:val="20"/>
              </w:rPr>
              <w:t>112.615952</w:t>
            </w:r>
          </w:p>
        </w:tc>
        <w:tc>
          <w:tcPr>
            <w:tcW w:w="992" w:type="dxa"/>
            <w:vMerge/>
            <w:vAlign w:val="center"/>
          </w:tcPr>
          <w:p w14:paraId="79C33AEE" w14:textId="77777777" w:rsidR="004C7EF9" w:rsidRPr="00084081" w:rsidRDefault="004C7EF9" w:rsidP="001C0BDD">
            <w:pPr>
              <w:jc w:val="center"/>
              <w:rPr>
                <w:sz w:val="20"/>
                <w:szCs w:val="20"/>
              </w:rPr>
            </w:pPr>
          </w:p>
        </w:tc>
        <w:tc>
          <w:tcPr>
            <w:tcW w:w="3544" w:type="dxa"/>
            <w:vMerge/>
            <w:vAlign w:val="center"/>
          </w:tcPr>
          <w:p w14:paraId="51B8B399" w14:textId="77777777" w:rsidR="004C7EF9" w:rsidRPr="00084081" w:rsidRDefault="004C7EF9" w:rsidP="001C0BDD">
            <w:pPr>
              <w:jc w:val="center"/>
              <w:rPr>
                <w:sz w:val="20"/>
                <w:szCs w:val="20"/>
              </w:rPr>
            </w:pPr>
          </w:p>
        </w:tc>
      </w:tr>
      <w:tr w:rsidR="004C7EF9" w14:paraId="60000189" w14:textId="77777777" w:rsidTr="001C0BDD">
        <w:trPr>
          <w:trHeight w:val="855"/>
          <w:jc w:val="center"/>
        </w:trPr>
        <w:tc>
          <w:tcPr>
            <w:tcW w:w="817" w:type="dxa"/>
            <w:vMerge w:val="restart"/>
            <w:vAlign w:val="center"/>
          </w:tcPr>
          <w:p w14:paraId="58BDE352" w14:textId="77777777" w:rsidR="004C7EF9" w:rsidRPr="00084081" w:rsidRDefault="004C7EF9" w:rsidP="004C7EF9">
            <w:pPr>
              <w:jc w:val="center"/>
              <w:rPr>
                <w:sz w:val="20"/>
                <w:szCs w:val="20"/>
              </w:rPr>
            </w:pPr>
            <w:r w:rsidRPr="00084081">
              <w:rPr>
                <w:sz w:val="20"/>
                <w:szCs w:val="20"/>
              </w:rPr>
              <w:t>7</w:t>
            </w:r>
          </w:p>
        </w:tc>
        <w:tc>
          <w:tcPr>
            <w:tcW w:w="1418" w:type="dxa"/>
            <w:vAlign w:val="center"/>
          </w:tcPr>
          <w:p w14:paraId="07C6A62C" w14:textId="0B6B8213" w:rsidR="004C7EF9" w:rsidRPr="00084081" w:rsidRDefault="00CC6A8B" w:rsidP="008A58E3">
            <w:pPr>
              <w:jc w:val="left"/>
              <w:rPr>
                <w:sz w:val="20"/>
                <w:szCs w:val="20"/>
              </w:rPr>
            </w:pPr>
            <w:r w:rsidRPr="00CC6A8B">
              <w:rPr>
                <w:i/>
                <w:sz w:val="20"/>
                <w:szCs w:val="20"/>
              </w:rPr>
              <w:t>Latitude</w:t>
            </w:r>
          </w:p>
        </w:tc>
        <w:tc>
          <w:tcPr>
            <w:tcW w:w="1275" w:type="dxa"/>
            <w:vAlign w:val="center"/>
          </w:tcPr>
          <w:p w14:paraId="6AE1903E" w14:textId="77777777" w:rsidR="004C7EF9" w:rsidRPr="00084081" w:rsidRDefault="004C7EF9" w:rsidP="004C7EF9">
            <w:pPr>
              <w:jc w:val="center"/>
              <w:rPr>
                <w:sz w:val="20"/>
                <w:szCs w:val="20"/>
              </w:rPr>
            </w:pPr>
            <w:r w:rsidRPr="00084081">
              <w:rPr>
                <w:sz w:val="20"/>
                <w:szCs w:val="20"/>
              </w:rPr>
              <w:t>-7.947575</w:t>
            </w:r>
          </w:p>
        </w:tc>
        <w:tc>
          <w:tcPr>
            <w:tcW w:w="1276" w:type="dxa"/>
            <w:vAlign w:val="center"/>
          </w:tcPr>
          <w:p w14:paraId="6A678572" w14:textId="77777777" w:rsidR="004C7EF9" w:rsidRPr="00084081" w:rsidRDefault="004C7EF9" w:rsidP="004C7EF9">
            <w:pPr>
              <w:jc w:val="center"/>
              <w:rPr>
                <w:sz w:val="20"/>
                <w:szCs w:val="20"/>
              </w:rPr>
            </w:pPr>
            <w:r w:rsidRPr="00084081">
              <w:rPr>
                <w:sz w:val="20"/>
                <w:szCs w:val="20"/>
              </w:rPr>
              <w:t>-7,9476288</w:t>
            </w:r>
          </w:p>
        </w:tc>
        <w:tc>
          <w:tcPr>
            <w:tcW w:w="992" w:type="dxa"/>
            <w:vMerge w:val="restart"/>
            <w:vAlign w:val="center"/>
          </w:tcPr>
          <w:p w14:paraId="2077480C" w14:textId="53014D36" w:rsidR="004C7EF9" w:rsidRPr="00084081" w:rsidRDefault="004A70CD" w:rsidP="001C0BDD">
            <w:pPr>
              <w:jc w:val="center"/>
              <w:rPr>
                <w:sz w:val="20"/>
                <w:szCs w:val="20"/>
              </w:rPr>
            </w:pPr>
            <w:r w:rsidRPr="00084081">
              <w:rPr>
                <w:sz w:val="20"/>
                <w:szCs w:val="20"/>
              </w:rPr>
              <w:t>1</w:t>
            </w:r>
            <w:r w:rsidR="004C7EF9" w:rsidRPr="00084081">
              <w:rPr>
                <w:sz w:val="20"/>
                <w:szCs w:val="20"/>
              </w:rPr>
              <w:t>m</w:t>
            </w:r>
          </w:p>
        </w:tc>
        <w:tc>
          <w:tcPr>
            <w:tcW w:w="3544" w:type="dxa"/>
            <w:vMerge w:val="restart"/>
            <w:vAlign w:val="center"/>
          </w:tcPr>
          <w:p w14:paraId="1B13C1D6" w14:textId="77777777" w:rsidR="004C7EF9" w:rsidRPr="00084081" w:rsidRDefault="004C7EF9" w:rsidP="001C0BDD">
            <w:pPr>
              <w:jc w:val="center"/>
              <w:rPr>
                <w:sz w:val="20"/>
                <w:szCs w:val="20"/>
              </w:rPr>
            </w:pPr>
            <w:r w:rsidRPr="00084081">
              <w:rPr>
                <w:noProof/>
                <w:sz w:val="20"/>
                <w:szCs w:val="20"/>
              </w:rPr>
              <w:drawing>
                <wp:inline distT="0" distB="0" distL="0" distR="0" wp14:anchorId="11A054DC" wp14:editId="2E268C47">
                  <wp:extent cx="1904186" cy="1042109"/>
                  <wp:effectExtent l="0" t="0" r="0" b="0"/>
                  <wp:docPr id="191948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3934" name=""/>
                          <pic:cNvPicPr/>
                        </pic:nvPicPr>
                        <pic:blipFill>
                          <a:blip r:embed="rId72"/>
                          <a:stretch>
                            <a:fillRect/>
                          </a:stretch>
                        </pic:blipFill>
                        <pic:spPr>
                          <a:xfrm>
                            <a:off x="0" y="0"/>
                            <a:ext cx="1947272" cy="1065689"/>
                          </a:xfrm>
                          <a:prstGeom prst="rect">
                            <a:avLst/>
                          </a:prstGeom>
                        </pic:spPr>
                      </pic:pic>
                    </a:graphicData>
                  </a:graphic>
                </wp:inline>
              </w:drawing>
            </w:r>
          </w:p>
        </w:tc>
      </w:tr>
      <w:tr w:rsidR="004C7EF9" w14:paraId="5AF63539" w14:textId="77777777" w:rsidTr="001C0BDD">
        <w:trPr>
          <w:trHeight w:val="419"/>
          <w:jc w:val="center"/>
        </w:trPr>
        <w:tc>
          <w:tcPr>
            <w:tcW w:w="817" w:type="dxa"/>
            <w:vMerge/>
            <w:vAlign w:val="center"/>
          </w:tcPr>
          <w:p w14:paraId="7B47D9F4" w14:textId="77777777" w:rsidR="004C7EF9" w:rsidRPr="00084081" w:rsidRDefault="004C7EF9" w:rsidP="004C7EF9">
            <w:pPr>
              <w:jc w:val="center"/>
              <w:rPr>
                <w:sz w:val="20"/>
                <w:szCs w:val="20"/>
              </w:rPr>
            </w:pPr>
          </w:p>
        </w:tc>
        <w:tc>
          <w:tcPr>
            <w:tcW w:w="1418" w:type="dxa"/>
            <w:vAlign w:val="center"/>
          </w:tcPr>
          <w:p w14:paraId="0E816925" w14:textId="0DABEAF2" w:rsidR="004C7EF9" w:rsidRPr="00084081" w:rsidRDefault="00CC6A8B" w:rsidP="008A58E3">
            <w:pPr>
              <w:jc w:val="left"/>
              <w:rPr>
                <w:sz w:val="20"/>
                <w:szCs w:val="20"/>
              </w:rPr>
            </w:pPr>
            <w:r w:rsidRPr="00CC6A8B">
              <w:rPr>
                <w:i/>
                <w:sz w:val="20"/>
                <w:szCs w:val="20"/>
              </w:rPr>
              <w:t>Longitude</w:t>
            </w:r>
          </w:p>
        </w:tc>
        <w:tc>
          <w:tcPr>
            <w:tcW w:w="1275" w:type="dxa"/>
            <w:vAlign w:val="center"/>
          </w:tcPr>
          <w:p w14:paraId="15AB5B87" w14:textId="77777777" w:rsidR="004C7EF9" w:rsidRPr="00084081" w:rsidRDefault="004C7EF9" w:rsidP="004C7EF9">
            <w:pPr>
              <w:jc w:val="center"/>
              <w:rPr>
                <w:sz w:val="20"/>
                <w:szCs w:val="20"/>
              </w:rPr>
            </w:pPr>
            <w:r w:rsidRPr="00084081">
              <w:rPr>
                <w:sz w:val="20"/>
                <w:szCs w:val="20"/>
              </w:rPr>
              <w:t>112.615971</w:t>
            </w:r>
          </w:p>
        </w:tc>
        <w:tc>
          <w:tcPr>
            <w:tcW w:w="1276" w:type="dxa"/>
            <w:vAlign w:val="center"/>
          </w:tcPr>
          <w:p w14:paraId="69E30E86" w14:textId="77777777" w:rsidR="004C7EF9" w:rsidRPr="00084081" w:rsidRDefault="004C7EF9" w:rsidP="004C7EF9">
            <w:pPr>
              <w:jc w:val="center"/>
              <w:rPr>
                <w:sz w:val="20"/>
                <w:szCs w:val="20"/>
              </w:rPr>
            </w:pPr>
            <w:r w:rsidRPr="00084081">
              <w:rPr>
                <w:sz w:val="20"/>
                <w:szCs w:val="20"/>
              </w:rPr>
              <w:t>112,6159762</w:t>
            </w:r>
          </w:p>
        </w:tc>
        <w:tc>
          <w:tcPr>
            <w:tcW w:w="992" w:type="dxa"/>
            <w:vMerge/>
            <w:vAlign w:val="center"/>
          </w:tcPr>
          <w:p w14:paraId="46B12BA2" w14:textId="77777777" w:rsidR="004C7EF9" w:rsidRPr="00084081" w:rsidRDefault="004C7EF9" w:rsidP="001C0BDD">
            <w:pPr>
              <w:jc w:val="center"/>
              <w:rPr>
                <w:sz w:val="20"/>
                <w:szCs w:val="20"/>
              </w:rPr>
            </w:pPr>
          </w:p>
        </w:tc>
        <w:tc>
          <w:tcPr>
            <w:tcW w:w="3544" w:type="dxa"/>
            <w:vMerge/>
            <w:vAlign w:val="center"/>
          </w:tcPr>
          <w:p w14:paraId="15E3B07C" w14:textId="77777777" w:rsidR="004C7EF9" w:rsidRPr="00084081" w:rsidRDefault="004C7EF9" w:rsidP="001C0BDD">
            <w:pPr>
              <w:jc w:val="center"/>
              <w:rPr>
                <w:sz w:val="20"/>
                <w:szCs w:val="20"/>
              </w:rPr>
            </w:pPr>
          </w:p>
        </w:tc>
      </w:tr>
      <w:tr w:rsidR="004C7EF9" w14:paraId="1DE271C9" w14:textId="77777777" w:rsidTr="001C0BDD">
        <w:trPr>
          <w:trHeight w:val="811"/>
          <w:jc w:val="center"/>
        </w:trPr>
        <w:tc>
          <w:tcPr>
            <w:tcW w:w="817" w:type="dxa"/>
            <w:vMerge w:val="restart"/>
            <w:vAlign w:val="center"/>
          </w:tcPr>
          <w:p w14:paraId="3264C40B" w14:textId="77777777" w:rsidR="004C7EF9" w:rsidRPr="00084081" w:rsidRDefault="004C7EF9" w:rsidP="004C7EF9">
            <w:pPr>
              <w:jc w:val="center"/>
              <w:rPr>
                <w:sz w:val="20"/>
                <w:szCs w:val="20"/>
              </w:rPr>
            </w:pPr>
            <w:r w:rsidRPr="00084081">
              <w:rPr>
                <w:sz w:val="20"/>
                <w:szCs w:val="20"/>
              </w:rPr>
              <w:t>8</w:t>
            </w:r>
          </w:p>
        </w:tc>
        <w:tc>
          <w:tcPr>
            <w:tcW w:w="1418" w:type="dxa"/>
            <w:vAlign w:val="center"/>
          </w:tcPr>
          <w:p w14:paraId="5EC1A8E5" w14:textId="1350E463" w:rsidR="004C7EF9" w:rsidRPr="00084081" w:rsidRDefault="00CC6A8B" w:rsidP="008A58E3">
            <w:pPr>
              <w:jc w:val="left"/>
              <w:rPr>
                <w:sz w:val="20"/>
                <w:szCs w:val="20"/>
              </w:rPr>
            </w:pPr>
            <w:r w:rsidRPr="00CC6A8B">
              <w:rPr>
                <w:i/>
                <w:sz w:val="20"/>
                <w:szCs w:val="20"/>
              </w:rPr>
              <w:t>Latitude</w:t>
            </w:r>
          </w:p>
        </w:tc>
        <w:tc>
          <w:tcPr>
            <w:tcW w:w="1275" w:type="dxa"/>
            <w:vAlign w:val="center"/>
          </w:tcPr>
          <w:p w14:paraId="46793D4C" w14:textId="77777777" w:rsidR="004C7EF9" w:rsidRPr="00084081" w:rsidRDefault="004C7EF9" w:rsidP="004C7EF9">
            <w:pPr>
              <w:jc w:val="center"/>
              <w:rPr>
                <w:sz w:val="20"/>
                <w:szCs w:val="20"/>
              </w:rPr>
            </w:pPr>
            <w:r w:rsidRPr="00084081">
              <w:rPr>
                <w:sz w:val="20"/>
                <w:szCs w:val="20"/>
              </w:rPr>
              <w:t>-7.947639</w:t>
            </w:r>
          </w:p>
        </w:tc>
        <w:tc>
          <w:tcPr>
            <w:tcW w:w="1276" w:type="dxa"/>
            <w:vAlign w:val="center"/>
          </w:tcPr>
          <w:p w14:paraId="343159DD" w14:textId="77777777" w:rsidR="004C7EF9" w:rsidRPr="00084081" w:rsidRDefault="004C7EF9" w:rsidP="004C7EF9">
            <w:pPr>
              <w:jc w:val="center"/>
              <w:rPr>
                <w:sz w:val="20"/>
                <w:szCs w:val="20"/>
              </w:rPr>
            </w:pPr>
            <w:r w:rsidRPr="00084081">
              <w:rPr>
                <w:sz w:val="20"/>
                <w:szCs w:val="20"/>
              </w:rPr>
              <w:t>-7,9475988</w:t>
            </w:r>
          </w:p>
        </w:tc>
        <w:tc>
          <w:tcPr>
            <w:tcW w:w="992" w:type="dxa"/>
            <w:vMerge w:val="restart"/>
            <w:vAlign w:val="center"/>
          </w:tcPr>
          <w:p w14:paraId="6451312D" w14:textId="3D6C1878" w:rsidR="004C7EF9" w:rsidRPr="00084081" w:rsidRDefault="004A70CD" w:rsidP="001C0BDD">
            <w:pPr>
              <w:jc w:val="center"/>
              <w:rPr>
                <w:sz w:val="20"/>
                <w:szCs w:val="20"/>
              </w:rPr>
            </w:pPr>
            <w:r w:rsidRPr="00084081">
              <w:rPr>
                <w:sz w:val="20"/>
                <w:szCs w:val="20"/>
              </w:rPr>
              <w:t>0,2</w:t>
            </w:r>
            <w:r w:rsidR="00077035" w:rsidRPr="00084081">
              <w:rPr>
                <w:sz w:val="20"/>
                <w:szCs w:val="20"/>
              </w:rPr>
              <w:t>2</w:t>
            </w:r>
            <w:r w:rsidR="004C7EF9" w:rsidRPr="00084081">
              <w:rPr>
                <w:sz w:val="20"/>
                <w:szCs w:val="20"/>
              </w:rPr>
              <w:t>m</w:t>
            </w:r>
          </w:p>
        </w:tc>
        <w:tc>
          <w:tcPr>
            <w:tcW w:w="3544" w:type="dxa"/>
            <w:vMerge w:val="restart"/>
            <w:vAlign w:val="center"/>
          </w:tcPr>
          <w:p w14:paraId="19D8668A" w14:textId="77777777" w:rsidR="004C7EF9" w:rsidRPr="00084081" w:rsidRDefault="004C7EF9" w:rsidP="001C0BDD">
            <w:pPr>
              <w:jc w:val="center"/>
              <w:rPr>
                <w:sz w:val="20"/>
                <w:szCs w:val="20"/>
              </w:rPr>
            </w:pPr>
            <w:r w:rsidRPr="00084081">
              <w:rPr>
                <w:noProof/>
                <w:sz w:val="20"/>
                <w:szCs w:val="20"/>
              </w:rPr>
              <w:drawing>
                <wp:inline distT="0" distB="0" distL="0" distR="0" wp14:anchorId="25AD0EB1" wp14:editId="5B12F5AA">
                  <wp:extent cx="1873567" cy="900553"/>
                  <wp:effectExtent l="0" t="0" r="0" b="0"/>
                  <wp:docPr id="7104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70102" name=""/>
                          <pic:cNvPicPr/>
                        </pic:nvPicPr>
                        <pic:blipFill>
                          <a:blip r:embed="rId73"/>
                          <a:stretch>
                            <a:fillRect/>
                          </a:stretch>
                        </pic:blipFill>
                        <pic:spPr>
                          <a:xfrm>
                            <a:off x="0" y="0"/>
                            <a:ext cx="1908354" cy="917274"/>
                          </a:xfrm>
                          <a:prstGeom prst="rect">
                            <a:avLst/>
                          </a:prstGeom>
                        </pic:spPr>
                      </pic:pic>
                    </a:graphicData>
                  </a:graphic>
                </wp:inline>
              </w:drawing>
            </w:r>
          </w:p>
        </w:tc>
      </w:tr>
      <w:tr w:rsidR="004C7EF9" w14:paraId="7ACED81E" w14:textId="77777777" w:rsidTr="001C0BDD">
        <w:trPr>
          <w:trHeight w:val="145"/>
          <w:jc w:val="center"/>
        </w:trPr>
        <w:tc>
          <w:tcPr>
            <w:tcW w:w="817" w:type="dxa"/>
            <w:vMerge/>
            <w:vAlign w:val="center"/>
          </w:tcPr>
          <w:p w14:paraId="1333E199" w14:textId="77777777" w:rsidR="004C7EF9" w:rsidRPr="00084081" w:rsidRDefault="004C7EF9" w:rsidP="004C7EF9">
            <w:pPr>
              <w:jc w:val="center"/>
              <w:rPr>
                <w:sz w:val="20"/>
                <w:szCs w:val="20"/>
              </w:rPr>
            </w:pPr>
          </w:p>
        </w:tc>
        <w:tc>
          <w:tcPr>
            <w:tcW w:w="1418" w:type="dxa"/>
            <w:vAlign w:val="center"/>
          </w:tcPr>
          <w:p w14:paraId="48625930" w14:textId="7CD693CF" w:rsidR="004C7EF9" w:rsidRPr="00084081" w:rsidRDefault="00CC6A8B" w:rsidP="008A58E3">
            <w:pPr>
              <w:jc w:val="left"/>
              <w:rPr>
                <w:sz w:val="20"/>
                <w:szCs w:val="20"/>
              </w:rPr>
            </w:pPr>
            <w:r w:rsidRPr="00CC6A8B">
              <w:rPr>
                <w:i/>
                <w:sz w:val="20"/>
                <w:szCs w:val="20"/>
              </w:rPr>
              <w:t>Longitude</w:t>
            </w:r>
          </w:p>
        </w:tc>
        <w:tc>
          <w:tcPr>
            <w:tcW w:w="1275" w:type="dxa"/>
            <w:vAlign w:val="center"/>
          </w:tcPr>
          <w:p w14:paraId="00045F88" w14:textId="77777777" w:rsidR="004C7EF9" w:rsidRPr="00084081" w:rsidRDefault="004C7EF9" w:rsidP="004C7EF9">
            <w:pPr>
              <w:jc w:val="center"/>
              <w:rPr>
                <w:sz w:val="20"/>
                <w:szCs w:val="20"/>
              </w:rPr>
            </w:pPr>
            <w:r w:rsidRPr="00084081">
              <w:rPr>
                <w:sz w:val="20"/>
                <w:szCs w:val="20"/>
              </w:rPr>
              <w:t>112.615969</w:t>
            </w:r>
          </w:p>
        </w:tc>
        <w:tc>
          <w:tcPr>
            <w:tcW w:w="1276" w:type="dxa"/>
            <w:vAlign w:val="center"/>
          </w:tcPr>
          <w:p w14:paraId="42D196C2" w14:textId="77777777" w:rsidR="004C7EF9" w:rsidRPr="00084081" w:rsidRDefault="004C7EF9" w:rsidP="004C7EF9">
            <w:pPr>
              <w:jc w:val="center"/>
              <w:rPr>
                <w:sz w:val="20"/>
                <w:szCs w:val="20"/>
              </w:rPr>
            </w:pPr>
            <w:r w:rsidRPr="00084081">
              <w:rPr>
                <w:sz w:val="20"/>
                <w:szCs w:val="20"/>
              </w:rPr>
              <w:t>112,6159983</w:t>
            </w:r>
          </w:p>
        </w:tc>
        <w:tc>
          <w:tcPr>
            <w:tcW w:w="992" w:type="dxa"/>
            <w:vMerge/>
            <w:vAlign w:val="center"/>
          </w:tcPr>
          <w:p w14:paraId="7D916CB6" w14:textId="77777777" w:rsidR="004C7EF9" w:rsidRPr="00084081" w:rsidRDefault="004C7EF9" w:rsidP="001C0BDD">
            <w:pPr>
              <w:jc w:val="center"/>
              <w:rPr>
                <w:sz w:val="20"/>
                <w:szCs w:val="20"/>
              </w:rPr>
            </w:pPr>
          </w:p>
        </w:tc>
        <w:tc>
          <w:tcPr>
            <w:tcW w:w="3544" w:type="dxa"/>
            <w:vMerge/>
            <w:vAlign w:val="center"/>
          </w:tcPr>
          <w:p w14:paraId="4F0480D2" w14:textId="77777777" w:rsidR="004C7EF9" w:rsidRPr="00084081" w:rsidRDefault="004C7EF9" w:rsidP="001C0BDD">
            <w:pPr>
              <w:jc w:val="center"/>
              <w:rPr>
                <w:sz w:val="20"/>
                <w:szCs w:val="20"/>
              </w:rPr>
            </w:pPr>
          </w:p>
        </w:tc>
      </w:tr>
      <w:tr w:rsidR="004C7EF9" w14:paraId="356E15C3" w14:textId="77777777" w:rsidTr="001C0BDD">
        <w:trPr>
          <w:trHeight w:val="877"/>
          <w:jc w:val="center"/>
        </w:trPr>
        <w:tc>
          <w:tcPr>
            <w:tcW w:w="817" w:type="dxa"/>
            <w:vMerge w:val="restart"/>
            <w:vAlign w:val="center"/>
          </w:tcPr>
          <w:p w14:paraId="6C460350" w14:textId="77777777" w:rsidR="004C7EF9" w:rsidRPr="00084081" w:rsidRDefault="004C7EF9" w:rsidP="004C7EF9">
            <w:pPr>
              <w:jc w:val="center"/>
              <w:rPr>
                <w:sz w:val="20"/>
                <w:szCs w:val="20"/>
              </w:rPr>
            </w:pPr>
            <w:r w:rsidRPr="00084081">
              <w:rPr>
                <w:sz w:val="20"/>
                <w:szCs w:val="20"/>
              </w:rPr>
              <w:lastRenderedPageBreak/>
              <w:t>9</w:t>
            </w:r>
          </w:p>
        </w:tc>
        <w:tc>
          <w:tcPr>
            <w:tcW w:w="1418" w:type="dxa"/>
            <w:vAlign w:val="center"/>
          </w:tcPr>
          <w:p w14:paraId="54F9FD30" w14:textId="0A9BDA98" w:rsidR="004C7EF9" w:rsidRPr="00084081" w:rsidRDefault="00CC6A8B" w:rsidP="008A58E3">
            <w:pPr>
              <w:jc w:val="left"/>
              <w:rPr>
                <w:sz w:val="20"/>
                <w:szCs w:val="20"/>
              </w:rPr>
            </w:pPr>
            <w:r w:rsidRPr="00CC6A8B">
              <w:rPr>
                <w:i/>
                <w:sz w:val="20"/>
                <w:szCs w:val="20"/>
              </w:rPr>
              <w:t>Latitude</w:t>
            </w:r>
          </w:p>
        </w:tc>
        <w:tc>
          <w:tcPr>
            <w:tcW w:w="1275" w:type="dxa"/>
            <w:vAlign w:val="center"/>
          </w:tcPr>
          <w:p w14:paraId="1572EE49" w14:textId="77777777" w:rsidR="004C7EF9" w:rsidRPr="00084081" w:rsidRDefault="004C7EF9" w:rsidP="004C7EF9">
            <w:pPr>
              <w:jc w:val="center"/>
              <w:rPr>
                <w:sz w:val="20"/>
                <w:szCs w:val="20"/>
              </w:rPr>
            </w:pPr>
            <w:r w:rsidRPr="00084081">
              <w:rPr>
                <w:sz w:val="20"/>
                <w:szCs w:val="20"/>
              </w:rPr>
              <w:t>-7.947663</w:t>
            </w:r>
          </w:p>
        </w:tc>
        <w:tc>
          <w:tcPr>
            <w:tcW w:w="1276" w:type="dxa"/>
            <w:vAlign w:val="center"/>
          </w:tcPr>
          <w:p w14:paraId="752C23CF" w14:textId="77777777" w:rsidR="004C7EF9" w:rsidRPr="00084081" w:rsidRDefault="004C7EF9" w:rsidP="004C7EF9">
            <w:pPr>
              <w:jc w:val="center"/>
              <w:rPr>
                <w:sz w:val="20"/>
                <w:szCs w:val="20"/>
              </w:rPr>
            </w:pPr>
            <w:r w:rsidRPr="00084081">
              <w:rPr>
                <w:sz w:val="20"/>
                <w:szCs w:val="20"/>
              </w:rPr>
              <w:t>-7,9476388</w:t>
            </w:r>
          </w:p>
        </w:tc>
        <w:tc>
          <w:tcPr>
            <w:tcW w:w="992" w:type="dxa"/>
            <w:vMerge w:val="restart"/>
            <w:vAlign w:val="center"/>
          </w:tcPr>
          <w:p w14:paraId="3966AC5E" w14:textId="423D2E67" w:rsidR="004C7EF9" w:rsidRPr="00084081" w:rsidRDefault="004A70CD" w:rsidP="001C0BDD">
            <w:pPr>
              <w:jc w:val="center"/>
              <w:rPr>
                <w:sz w:val="20"/>
                <w:szCs w:val="20"/>
              </w:rPr>
            </w:pPr>
            <w:r w:rsidRPr="00084081">
              <w:rPr>
                <w:sz w:val="20"/>
                <w:szCs w:val="20"/>
              </w:rPr>
              <w:t>0,3</w:t>
            </w:r>
            <w:r w:rsidR="00077035" w:rsidRPr="00084081">
              <w:rPr>
                <w:sz w:val="20"/>
                <w:szCs w:val="20"/>
              </w:rPr>
              <w:t>2</w:t>
            </w:r>
            <w:r w:rsidR="004C7EF9" w:rsidRPr="00084081">
              <w:rPr>
                <w:sz w:val="20"/>
                <w:szCs w:val="20"/>
              </w:rPr>
              <w:t>m</w:t>
            </w:r>
          </w:p>
          <w:p w14:paraId="32EF68D7" w14:textId="77777777" w:rsidR="004C7EF9" w:rsidRPr="00084081" w:rsidRDefault="004C7EF9" w:rsidP="001C0BDD">
            <w:pPr>
              <w:jc w:val="center"/>
              <w:rPr>
                <w:sz w:val="20"/>
                <w:szCs w:val="20"/>
              </w:rPr>
            </w:pPr>
          </w:p>
        </w:tc>
        <w:tc>
          <w:tcPr>
            <w:tcW w:w="3544" w:type="dxa"/>
            <w:vMerge w:val="restart"/>
            <w:vAlign w:val="center"/>
          </w:tcPr>
          <w:p w14:paraId="1A7FD72A" w14:textId="3EC172C1" w:rsidR="004C7EF9" w:rsidRPr="00084081" w:rsidRDefault="00E36554" w:rsidP="001C0BDD">
            <w:pPr>
              <w:jc w:val="center"/>
              <w:rPr>
                <w:sz w:val="20"/>
                <w:szCs w:val="20"/>
              </w:rPr>
            </w:pPr>
            <w:r w:rsidRPr="00084081">
              <w:rPr>
                <w:noProof/>
                <w:sz w:val="20"/>
                <w:szCs w:val="20"/>
              </w:rPr>
              <w:drawing>
                <wp:inline distT="0" distB="0" distL="0" distR="0" wp14:anchorId="1E5C2E3B" wp14:editId="4472C37D">
                  <wp:extent cx="1850949" cy="832088"/>
                  <wp:effectExtent l="0" t="0" r="0" b="0"/>
                  <wp:docPr id="8458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27165" name=""/>
                          <pic:cNvPicPr/>
                        </pic:nvPicPr>
                        <pic:blipFill>
                          <a:blip r:embed="rId74"/>
                          <a:stretch>
                            <a:fillRect/>
                          </a:stretch>
                        </pic:blipFill>
                        <pic:spPr>
                          <a:xfrm>
                            <a:off x="0" y="0"/>
                            <a:ext cx="1901227" cy="854690"/>
                          </a:xfrm>
                          <a:prstGeom prst="rect">
                            <a:avLst/>
                          </a:prstGeom>
                        </pic:spPr>
                      </pic:pic>
                    </a:graphicData>
                  </a:graphic>
                </wp:inline>
              </w:drawing>
            </w:r>
          </w:p>
        </w:tc>
      </w:tr>
      <w:tr w:rsidR="004C7EF9" w14:paraId="25AA80E8" w14:textId="77777777" w:rsidTr="001C0BDD">
        <w:trPr>
          <w:trHeight w:val="145"/>
          <w:jc w:val="center"/>
        </w:trPr>
        <w:tc>
          <w:tcPr>
            <w:tcW w:w="817" w:type="dxa"/>
            <w:vMerge/>
            <w:vAlign w:val="center"/>
          </w:tcPr>
          <w:p w14:paraId="5B45B9D2" w14:textId="77777777" w:rsidR="004C7EF9" w:rsidRPr="00084081" w:rsidRDefault="004C7EF9" w:rsidP="004C7EF9">
            <w:pPr>
              <w:jc w:val="center"/>
              <w:rPr>
                <w:sz w:val="20"/>
                <w:szCs w:val="20"/>
              </w:rPr>
            </w:pPr>
          </w:p>
        </w:tc>
        <w:tc>
          <w:tcPr>
            <w:tcW w:w="1418" w:type="dxa"/>
            <w:vAlign w:val="center"/>
          </w:tcPr>
          <w:p w14:paraId="1CF6A148" w14:textId="1E938045" w:rsidR="004C7EF9" w:rsidRPr="00084081" w:rsidRDefault="00CC6A8B" w:rsidP="008A58E3">
            <w:pPr>
              <w:jc w:val="left"/>
              <w:rPr>
                <w:sz w:val="20"/>
                <w:szCs w:val="20"/>
              </w:rPr>
            </w:pPr>
            <w:r w:rsidRPr="00CC6A8B">
              <w:rPr>
                <w:i/>
                <w:sz w:val="20"/>
                <w:szCs w:val="20"/>
              </w:rPr>
              <w:t>Longitude</w:t>
            </w:r>
          </w:p>
        </w:tc>
        <w:tc>
          <w:tcPr>
            <w:tcW w:w="1275" w:type="dxa"/>
            <w:vAlign w:val="center"/>
          </w:tcPr>
          <w:p w14:paraId="3C960187" w14:textId="77777777" w:rsidR="004C7EF9" w:rsidRPr="00084081" w:rsidRDefault="004C7EF9" w:rsidP="004C7EF9">
            <w:pPr>
              <w:jc w:val="center"/>
              <w:rPr>
                <w:sz w:val="20"/>
                <w:szCs w:val="20"/>
              </w:rPr>
            </w:pPr>
            <w:r w:rsidRPr="00084081">
              <w:rPr>
                <w:sz w:val="20"/>
                <w:szCs w:val="20"/>
              </w:rPr>
              <w:t>112.616064</w:t>
            </w:r>
          </w:p>
        </w:tc>
        <w:tc>
          <w:tcPr>
            <w:tcW w:w="1276" w:type="dxa"/>
            <w:vAlign w:val="center"/>
          </w:tcPr>
          <w:p w14:paraId="61C55EA0" w14:textId="77777777" w:rsidR="004C7EF9" w:rsidRPr="00084081" w:rsidRDefault="004C7EF9" w:rsidP="004C7EF9">
            <w:pPr>
              <w:jc w:val="center"/>
              <w:rPr>
                <w:sz w:val="20"/>
                <w:szCs w:val="20"/>
              </w:rPr>
            </w:pPr>
            <w:r w:rsidRPr="00084081">
              <w:rPr>
                <w:sz w:val="20"/>
                <w:szCs w:val="20"/>
              </w:rPr>
              <w:t>112,6160739</w:t>
            </w:r>
          </w:p>
        </w:tc>
        <w:tc>
          <w:tcPr>
            <w:tcW w:w="992" w:type="dxa"/>
            <w:vMerge/>
            <w:vAlign w:val="center"/>
          </w:tcPr>
          <w:p w14:paraId="6BCBFE02" w14:textId="77777777" w:rsidR="004C7EF9" w:rsidRPr="00084081" w:rsidRDefault="004C7EF9" w:rsidP="001C0BDD">
            <w:pPr>
              <w:jc w:val="center"/>
              <w:rPr>
                <w:sz w:val="20"/>
                <w:szCs w:val="20"/>
              </w:rPr>
            </w:pPr>
          </w:p>
        </w:tc>
        <w:tc>
          <w:tcPr>
            <w:tcW w:w="3544" w:type="dxa"/>
            <w:vMerge/>
            <w:vAlign w:val="center"/>
          </w:tcPr>
          <w:p w14:paraId="0BDC836C" w14:textId="77777777" w:rsidR="004C7EF9" w:rsidRPr="00084081" w:rsidRDefault="004C7EF9" w:rsidP="001C0BDD">
            <w:pPr>
              <w:jc w:val="center"/>
              <w:rPr>
                <w:sz w:val="20"/>
                <w:szCs w:val="20"/>
              </w:rPr>
            </w:pPr>
          </w:p>
        </w:tc>
      </w:tr>
      <w:tr w:rsidR="004C7EF9" w14:paraId="720F0C79" w14:textId="77777777" w:rsidTr="001C0BDD">
        <w:trPr>
          <w:trHeight w:val="1026"/>
          <w:jc w:val="center"/>
        </w:trPr>
        <w:tc>
          <w:tcPr>
            <w:tcW w:w="817" w:type="dxa"/>
            <w:vMerge w:val="restart"/>
            <w:vAlign w:val="center"/>
          </w:tcPr>
          <w:p w14:paraId="19200060" w14:textId="77777777" w:rsidR="004C7EF9" w:rsidRPr="00084081" w:rsidRDefault="004C7EF9" w:rsidP="004C7EF9">
            <w:pPr>
              <w:jc w:val="center"/>
              <w:rPr>
                <w:sz w:val="20"/>
                <w:szCs w:val="20"/>
              </w:rPr>
            </w:pPr>
            <w:r w:rsidRPr="00084081">
              <w:rPr>
                <w:sz w:val="20"/>
                <w:szCs w:val="20"/>
              </w:rPr>
              <w:t>10</w:t>
            </w:r>
          </w:p>
        </w:tc>
        <w:tc>
          <w:tcPr>
            <w:tcW w:w="1418" w:type="dxa"/>
            <w:vAlign w:val="center"/>
          </w:tcPr>
          <w:p w14:paraId="7BBB3046" w14:textId="47E0FE88" w:rsidR="004C7EF9" w:rsidRPr="00084081" w:rsidRDefault="00CC6A8B" w:rsidP="008A58E3">
            <w:pPr>
              <w:jc w:val="left"/>
              <w:rPr>
                <w:sz w:val="20"/>
                <w:szCs w:val="20"/>
              </w:rPr>
            </w:pPr>
            <w:r w:rsidRPr="00CC6A8B">
              <w:rPr>
                <w:i/>
                <w:sz w:val="20"/>
                <w:szCs w:val="20"/>
              </w:rPr>
              <w:t>Latitude</w:t>
            </w:r>
          </w:p>
        </w:tc>
        <w:tc>
          <w:tcPr>
            <w:tcW w:w="1275" w:type="dxa"/>
            <w:vAlign w:val="center"/>
          </w:tcPr>
          <w:p w14:paraId="5737DF9F" w14:textId="77777777" w:rsidR="004C7EF9" w:rsidRPr="00084081" w:rsidRDefault="004C7EF9" w:rsidP="004C7EF9">
            <w:pPr>
              <w:jc w:val="center"/>
              <w:rPr>
                <w:sz w:val="20"/>
                <w:szCs w:val="20"/>
              </w:rPr>
            </w:pPr>
            <w:r w:rsidRPr="00084081">
              <w:rPr>
                <w:sz w:val="20"/>
                <w:szCs w:val="20"/>
              </w:rPr>
              <w:t>-7. 947673</w:t>
            </w:r>
          </w:p>
        </w:tc>
        <w:tc>
          <w:tcPr>
            <w:tcW w:w="1276" w:type="dxa"/>
            <w:vAlign w:val="center"/>
          </w:tcPr>
          <w:p w14:paraId="158AA9B6" w14:textId="77777777" w:rsidR="004C7EF9" w:rsidRPr="00084081" w:rsidRDefault="004C7EF9" w:rsidP="004C7EF9">
            <w:pPr>
              <w:jc w:val="center"/>
              <w:rPr>
                <w:sz w:val="20"/>
                <w:szCs w:val="20"/>
              </w:rPr>
            </w:pPr>
            <w:r w:rsidRPr="00084081">
              <w:rPr>
                <w:sz w:val="20"/>
                <w:szCs w:val="20"/>
              </w:rPr>
              <w:t>-7,9476435</w:t>
            </w:r>
          </w:p>
        </w:tc>
        <w:tc>
          <w:tcPr>
            <w:tcW w:w="992" w:type="dxa"/>
            <w:vMerge w:val="restart"/>
            <w:vAlign w:val="center"/>
          </w:tcPr>
          <w:p w14:paraId="039D6185" w14:textId="70D106AC" w:rsidR="004C7EF9" w:rsidRPr="00084081" w:rsidRDefault="004A70CD" w:rsidP="001C0BDD">
            <w:pPr>
              <w:jc w:val="center"/>
              <w:rPr>
                <w:sz w:val="20"/>
                <w:szCs w:val="20"/>
              </w:rPr>
            </w:pPr>
            <w:r w:rsidRPr="00084081">
              <w:rPr>
                <w:sz w:val="20"/>
                <w:szCs w:val="20"/>
              </w:rPr>
              <w:t>0,3</w:t>
            </w:r>
            <w:r w:rsidR="00077035" w:rsidRPr="00084081">
              <w:rPr>
                <w:sz w:val="20"/>
                <w:szCs w:val="20"/>
              </w:rPr>
              <w:t>0</w:t>
            </w:r>
            <w:r w:rsidR="004C7EF9" w:rsidRPr="00084081">
              <w:rPr>
                <w:sz w:val="20"/>
                <w:szCs w:val="20"/>
              </w:rPr>
              <w:t>m</w:t>
            </w:r>
          </w:p>
        </w:tc>
        <w:tc>
          <w:tcPr>
            <w:tcW w:w="3544" w:type="dxa"/>
            <w:vMerge w:val="restart"/>
            <w:vAlign w:val="center"/>
          </w:tcPr>
          <w:p w14:paraId="47B2D9D9" w14:textId="77777777" w:rsidR="004C7EF9" w:rsidRPr="00084081" w:rsidRDefault="004C7EF9" w:rsidP="001C0BDD">
            <w:pPr>
              <w:jc w:val="center"/>
              <w:rPr>
                <w:sz w:val="20"/>
                <w:szCs w:val="20"/>
              </w:rPr>
            </w:pPr>
            <w:r w:rsidRPr="00084081">
              <w:rPr>
                <w:noProof/>
                <w:sz w:val="20"/>
                <w:szCs w:val="20"/>
              </w:rPr>
              <w:drawing>
                <wp:inline distT="0" distB="0" distL="0" distR="0" wp14:anchorId="769D77FA" wp14:editId="3C24D8CB">
                  <wp:extent cx="1873885" cy="942687"/>
                  <wp:effectExtent l="0" t="0" r="0" b="0"/>
                  <wp:docPr id="180310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01761" name=""/>
                          <pic:cNvPicPr/>
                        </pic:nvPicPr>
                        <pic:blipFill>
                          <a:blip r:embed="rId75"/>
                          <a:stretch>
                            <a:fillRect/>
                          </a:stretch>
                        </pic:blipFill>
                        <pic:spPr>
                          <a:xfrm>
                            <a:off x="0" y="0"/>
                            <a:ext cx="1925237" cy="968521"/>
                          </a:xfrm>
                          <a:prstGeom prst="rect">
                            <a:avLst/>
                          </a:prstGeom>
                        </pic:spPr>
                      </pic:pic>
                    </a:graphicData>
                  </a:graphic>
                </wp:inline>
              </w:drawing>
            </w:r>
          </w:p>
          <w:p w14:paraId="335C2BF4" w14:textId="77777777" w:rsidR="004C7EF9" w:rsidRPr="00084081" w:rsidRDefault="004C7EF9" w:rsidP="001C0BDD">
            <w:pPr>
              <w:jc w:val="center"/>
              <w:rPr>
                <w:sz w:val="20"/>
                <w:szCs w:val="20"/>
              </w:rPr>
            </w:pPr>
          </w:p>
        </w:tc>
      </w:tr>
      <w:tr w:rsidR="004C7EF9" w14:paraId="14D8743C" w14:textId="77777777" w:rsidTr="00E36554">
        <w:trPr>
          <w:trHeight w:val="145"/>
          <w:jc w:val="center"/>
        </w:trPr>
        <w:tc>
          <w:tcPr>
            <w:tcW w:w="817" w:type="dxa"/>
            <w:vMerge/>
            <w:vAlign w:val="center"/>
          </w:tcPr>
          <w:p w14:paraId="465E802F" w14:textId="77777777" w:rsidR="004C7EF9" w:rsidRPr="00084081" w:rsidRDefault="004C7EF9" w:rsidP="004C7EF9">
            <w:pPr>
              <w:jc w:val="center"/>
              <w:rPr>
                <w:sz w:val="20"/>
                <w:szCs w:val="20"/>
              </w:rPr>
            </w:pPr>
          </w:p>
        </w:tc>
        <w:tc>
          <w:tcPr>
            <w:tcW w:w="1418" w:type="dxa"/>
            <w:vAlign w:val="center"/>
          </w:tcPr>
          <w:p w14:paraId="3268593A" w14:textId="4998B6A3" w:rsidR="004C7EF9" w:rsidRPr="00084081" w:rsidRDefault="00CC6A8B" w:rsidP="008A58E3">
            <w:pPr>
              <w:jc w:val="left"/>
              <w:rPr>
                <w:sz w:val="20"/>
                <w:szCs w:val="20"/>
              </w:rPr>
            </w:pPr>
            <w:r w:rsidRPr="00CC6A8B">
              <w:rPr>
                <w:i/>
                <w:sz w:val="20"/>
                <w:szCs w:val="20"/>
              </w:rPr>
              <w:t>Longitude</w:t>
            </w:r>
          </w:p>
        </w:tc>
        <w:tc>
          <w:tcPr>
            <w:tcW w:w="1275" w:type="dxa"/>
            <w:vAlign w:val="center"/>
          </w:tcPr>
          <w:p w14:paraId="6833CADA" w14:textId="77777777" w:rsidR="004C7EF9" w:rsidRPr="00084081" w:rsidRDefault="004C7EF9" w:rsidP="004C7EF9">
            <w:pPr>
              <w:jc w:val="center"/>
              <w:rPr>
                <w:sz w:val="20"/>
                <w:szCs w:val="20"/>
              </w:rPr>
            </w:pPr>
            <w:r w:rsidRPr="00084081">
              <w:rPr>
                <w:sz w:val="20"/>
                <w:szCs w:val="20"/>
              </w:rPr>
              <w:t>112.616073</w:t>
            </w:r>
          </w:p>
        </w:tc>
        <w:tc>
          <w:tcPr>
            <w:tcW w:w="1276" w:type="dxa"/>
            <w:vAlign w:val="center"/>
          </w:tcPr>
          <w:p w14:paraId="25FA03A9" w14:textId="77777777" w:rsidR="004C7EF9" w:rsidRPr="00084081" w:rsidRDefault="004C7EF9" w:rsidP="004C7EF9">
            <w:pPr>
              <w:jc w:val="center"/>
              <w:rPr>
                <w:sz w:val="20"/>
                <w:szCs w:val="20"/>
              </w:rPr>
            </w:pPr>
            <w:r w:rsidRPr="00084081">
              <w:rPr>
                <w:sz w:val="20"/>
                <w:szCs w:val="20"/>
              </w:rPr>
              <w:t>112,6161041</w:t>
            </w:r>
          </w:p>
        </w:tc>
        <w:tc>
          <w:tcPr>
            <w:tcW w:w="992" w:type="dxa"/>
            <w:vMerge/>
          </w:tcPr>
          <w:p w14:paraId="036B248B" w14:textId="77777777" w:rsidR="004C7EF9" w:rsidRPr="00084081" w:rsidRDefault="004C7EF9" w:rsidP="00CE67DF">
            <w:pPr>
              <w:rPr>
                <w:sz w:val="20"/>
                <w:szCs w:val="20"/>
              </w:rPr>
            </w:pPr>
          </w:p>
        </w:tc>
        <w:tc>
          <w:tcPr>
            <w:tcW w:w="3544" w:type="dxa"/>
            <w:vMerge/>
          </w:tcPr>
          <w:p w14:paraId="40659A2D" w14:textId="77777777" w:rsidR="004C7EF9" w:rsidRPr="00084081" w:rsidRDefault="004C7EF9" w:rsidP="00CE67DF">
            <w:pPr>
              <w:rPr>
                <w:sz w:val="20"/>
                <w:szCs w:val="20"/>
              </w:rPr>
            </w:pPr>
          </w:p>
        </w:tc>
      </w:tr>
      <w:tr w:rsidR="004C7EF9" w14:paraId="4995A320" w14:textId="77777777" w:rsidTr="00E36554">
        <w:trPr>
          <w:trHeight w:val="145"/>
          <w:jc w:val="center"/>
        </w:trPr>
        <w:tc>
          <w:tcPr>
            <w:tcW w:w="5778" w:type="dxa"/>
            <w:gridSpan w:val="5"/>
          </w:tcPr>
          <w:p w14:paraId="4EEFEB00" w14:textId="77777777" w:rsidR="004C7EF9" w:rsidRPr="00084081" w:rsidRDefault="004C7EF9" w:rsidP="00CE67DF">
            <w:pPr>
              <w:rPr>
                <w:b/>
                <w:bCs/>
                <w:i/>
                <w:iCs/>
                <w:sz w:val="20"/>
                <w:szCs w:val="20"/>
              </w:rPr>
            </w:pPr>
            <w:r w:rsidRPr="00084081">
              <w:rPr>
                <w:b/>
                <w:bCs/>
                <w:sz w:val="20"/>
                <w:szCs w:val="20"/>
              </w:rPr>
              <w:t xml:space="preserve">Rata-rata </w:t>
            </w:r>
            <w:r w:rsidRPr="00084081">
              <w:rPr>
                <w:b/>
                <w:bCs/>
                <w:i/>
                <w:iCs/>
                <w:sz w:val="20"/>
                <w:szCs w:val="20"/>
              </w:rPr>
              <w:t>Error (meter)</w:t>
            </w:r>
          </w:p>
        </w:tc>
        <w:tc>
          <w:tcPr>
            <w:tcW w:w="3544" w:type="dxa"/>
          </w:tcPr>
          <w:p w14:paraId="65174A98" w14:textId="07A5FA86" w:rsidR="004C7EF9" w:rsidRPr="00084081" w:rsidRDefault="00704373" w:rsidP="00CE67DF">
            <w:pPr>
              <w:jc w:val="center"/>
              <w:rPr>
                <w:sz w:val="20"/>
                <w:szCs w:val="20"/>
              </w:rPr>
            </w:pPr>
            <w:r w:rsidRPr="00084081">
              <w:rPr>
                <w:sz w:val="20"/>
                <w:szCs w:val="20"/>
              </w:rPr>
              <w:t>0,6</w:t>
            </w:r>
            <w:r w:rsidR="00E217AF" w:rsidRPr="00084081">
              <w:rPr>
                <w:sz w:val="20"/>
                <w:szCs w:val="20"/>
              </w:rPr>
              <w:t>2</w:t>
            </w:r>
            <w:r w:rsidRPr="00084081">
              <w:rPr>
                <w:sz w:val="20"/>
                <w:szCs w:val="20"/>
              </w:rPr>
              <w:t>m</w:t>
            </w:r>
          </w:p>
        </w:tc>
      </w:tr>
    </w:tbl>
    <w:p w14:paraId="2B93F366" w14:textId="77777777" w:rsidR="00D87C51" w:rsidRDefault="00D87C51" w:rsidP="00C34DEF">
      <w:pPr>
        <w:spacing w:after="0" w:line="360" w:lineRule="auto"/>
      </w:pPr>
    </w:p>
    <w:p w14:paraId="12072662" w14:textId="6B69361E" w:rsidR="00526D3A" w:rsidRDefault="00526D3A" w:rsidP="00C442F8">
      <w:pPr>
        <w:pStyle w:val="Heading3"/>
      </w:pPr>
      <w:bookmarkStart w:id="468" w:name="_Toc175172412"/>
      <w:r w:rsidRPr="00526D3A">
        <w:t>Analisa Pengujian</w:t>
      </w:r>
      <w:r>
        <w:t xml:space="preserve"> Perbandingan Modul GPS dan GPS  </w:t>
      </w:r>
      <w:r w:rsidR="00CC6A8B">
        <w:t>Smartphone</w:t>
      </w:r>
      <w:bookmarkEnd w:id="468"/>
    </w:p>
    <w:p w14:paraId="1F1D04B4" w14:textId="6322DB58" w:rsidR="004C7EF9" w:rsidRDefault="000C0B35" w:rsidP="00C34DEF">
      <w:pPr>
        <w:spacing w:after="0" w:line="360" w:lineRule="auto"/>
      </w:pPr>
      <w:r>
        <w:t>Tabel 4.4 adalah d</w:t>
      </w:r>
      <w:r w:rsidR="00E36554">
        <w:t>ata hasil dari pengujian</w:t>
      </w:r>
      <w:ins w:id="469" w:author="Jingga Dewa" w:date="2024-07-28T02:47:00Z" w16du:dateUtc="2024-07-28T07:47:00Z">
        <w:r w:rsidR="00993AE9">
          <w:t xml:space="preserve"> ketepatan</w:t>
        </w:r>
      </w:ins>
      <w:r w:rsidR="00E36554">
        <w:t xml:space="preserve"> GPS dilakukan pada 10 titik lokasi yang berbeda didapatkan nilai rata-rata selisih jarak pada perangkat GPS helm dengan perangkat GPS </w:t>
      </w:r>
      <w:r w:rsidR="00CC6A8B" w:rsidRPr="00CC6A8B">
        <w:rPr>
          <w:i/>
        </w:rPr>
        <w:t>smartphone</w:t>
      </w:r>
      <w:r w:rsidR="00E36554">
        <w:t xml:space="preserve">, yaitu sebesar </w:t>
      </w:r>
      <w:r w:rsidR="00CF6B23">
        <w:t>0,6</w:t>
      </w:r>
      <w:ins w:id="470" w:author="Jingga Dewa" w:date="2024-07-28T02:46:00Z" w16du:dateUtc="2024-07-28T07:46:00Z">
        <w:r w:rsidR="00993AE9">
          <w:t>2</w:t>
        </w:r>
      </w:ins>
      <w:del w:id="471" w:author="Jingga Dewa" w:date="2024-07-28T02:46:00Z" w16du:dateUtc="2024-07-28T07:46:00Z">
        <w:r w:rsidR="00CF6B23" w:rsidDel="00993AE9">
          <w:delText>3</w:delText>
        </w:r>
      </w:del>
      <w:r w:rsidR="00E36554">
        <w:t xml:space="preserve"> m. dari nilai tersebut</w:t>
      </w:r>
      <w:r w:rsidR="00497CE9">
        <w:t xml:space="preserve"> dan </w:t>
      </w:r>
      <w:r w:rsidR="00497CE9" w:rsidRPr="00EA0BD8">
        <w:rPr>
          <w:i/>
          <w:iCs/>
        </w:rPr>
        <w:t>offset</w:t>
      </w:r>
      <w:r w:rsidR="00497CE9">
        <w:t xml:space="preserve"> terjauh dari GPS 1m</w:t>
      </w:r>
      <w:r w:rsidR="005710A2">
        <w:t xml:space="preserve"> dan </w:t>
      </w:r>
      <w:r w:rsidR="005710A2" w:rsidRPr="00EA0BD8">
        <w:rPr>
          <w:i/>
          <w:iCs/>
        </w:rPr>
        <w:t>offset</w:t>
      </w:r>
      <w:r w:rsidR="005710A2">
        <w:t xml:space="preserve"> GPS paling kecil 0,22 m</w:t>
      </w:r>
      <w:r w:rsidR="00E36554">
        <w:t xml:space="preserve"> bisa didapatkan jarak selisih antara GPS pada helm dengan GPS pada </w:t>
      </w:r>
      <w:r w:rsidR="00CC6A8B" w:rsidRPr="00CC6A8B">
        <w:rPr>
          <w:i/>
        </w:rPr>
        <w:t>smartphone</w:t>
      </w:r>
      <w:r w:rsidR="00E36554">
        <w:t>.</w:t>
      </w:r>
      <w:r w:rsidR="00EA0BD8">
        <w:t xml:space="preserve"> </w:t>
      </w:r>
      <w:r w:rsidR="00930CB2" w:rsidRPr="00930CB2">
        <w:rPr>
          <w:i/>
          <w:iCs/>
        </w:rPr>
        <w:t>Android</w:t>
      </w:r>
      <w:r w:rsidR="00E36554">
        <w:t xml:space="preserve"> </w:t>
      </w:r>
      <w:r w:rsidR="009366EE">
        <w:t xml:space="preserve">dengan </w:t>
      </w:r>
      <w:r w:rsidR="00E36554">
        <w:t xml:space="preserve">menggunakan metode </w:t>
      </w:r>
      <w:r w:rsidR="00FA5370" w:rsidRPr="00EA0BD8">
        <w:rPr>
          <w:i/>
          <w:iCs/>
        </w:rPr>
        <w:t>h</w:t>
      </w:r>
      <w:r w:rsidR="00E36554" w:rsidRPr="00EA0BD8">
        <w:rPr>
          <w:i/>
          <w:iCs/>
        </w:rPr>
        <w:t>aversine</w:t>
      </w:r>
      <w:r w:rsidR="009366EE">
        <w:t xml:space="preserve"> untuk membandingkan </w:t>
      </w:r>
      <w:r w:rsidR="009366EE" w:rsidRPr="00EA0BD8">
        <w:rPr>
          <w:i/>
          <w:iCs/>
        </w:rPr>
        <w:t>offset</w:t>
      </w:r>
      <w:r w:rsidR="00E36554">
        <w:t>. Rumus dapat dilihat pada persamaan 2.</w:t>
      </w:r>
      <w:r w:rsidR="00DA154D">
        <w:t>2.17</w:t>
      </w:r>
      <w:r w:rsidR="00FA5370">
        <w:t>.</w:t>
      </w:r>
      <w:r w:rsidR="00E36554">
        <w:t xml:space="preserve"> Dari rumus tersebut dapat digunakan perhitungan secara teori menggunakan </w:t>
      </w:r>
      <w:r w:rsidR="000821DC">
        <w:t>h</w:t>
      </w:r>
      <w:r w:rsidR="00E36554">
        <w:t>aversine. Berikut contoh perhitungan</w:t>
      </w:r>
      <w:r w:rsidR="00836941">
        <w:t>:</w:t>
      </w:r>
    </w:p>
    <w:p w14:paraId="6B007C09" w14:textId="0CA364BA" w:rsidR="00E36554" w:rsidRDefault="00E36554" w:rsidP="00C34DEF">
      <w:pPr>
        <w:spacing w:after="0" w:line="360" w:lineRule="auto"/>
        <w:rPr>
          <w:b/>
          <w:bCs/>
        </w:rPr>
      </w:pPr>
      <w:r>
        <w:rPr>
          <w:b/>
          <w:bCs/>
        </w:rPr>
        <w:t xml:space="preserve">Perhitungan Menggunakan Rumus </w:t>
      </w:r>
      <w:r w:rsidRPr="00EA0BD8">
        <w:rPr>
          <w:b/>
          <w:bCs/>
          <w:i/>
          <w:iCs/>
        </w:rPr>
        <w:t>Haversine</w:t>
      </w:r>
      <w:r>
        <w:rPr>
          <w:b/>
          <w:bCs/>
        </w:rPr>
        <w:t>:</w:t>
      </w:r>
    </w:p>
    <w:p w14:paraId="75E24F96" w14:textId="5A482760" w:rsidR="00E36554" w:rsidRDefault="00E36554" w:rsidP="00C34DEF">
      <w:pPr>
        <w:spacing w:after="0" w:line="360" w:lineRule="auto"/>
        <w:rPr>
          <w:b/>
          <w:bCs/>
        </w:rPr>
      </w:pPr>
      <w:r>
        <w:rPr>
          <w:b/>
          <w:bCs/>
        </w:rPr>
        <w:t>L</w:t>
      </w:r>
      <w:r w:rsidR="00D57AB5">
        <w:rPr>
          <w:b/>
          <w:bCs/>
        </w:rPr>
        <w:t>okasi</w:t>
      </w:r>
      <w:r>
        <w:rPr>
          <w:b/>
          <w:bCs/>
        </w:rPr>
        <w:t xml:space="preserve"> GPS Smartphone</w:t>
      </w:r>
    </w:p>
    <w:p w14:paraId="647578B9" w14:textId="09A534CA" w:rsidR="00E36554" w:rsidRPr="00C34DEF" w:rsidRDefault="00E36554" w:rsidP="00C34DEF">
      <w:pPr>
        <w:spacing w:after="0" w:line="360" w:lineRule="auto"/>
        <w:rPr>
          <w:rFonts w:eastAsiaTheme="minorEastAsia"/>
        </w:rPr>
      </w:pPr>
      <m:oMathPara>
        <m:oMathParaPr>
          <m:jc m:val="left"/>
        </m:oMathParaPr>
        <m:oMath>
          <m:r>
            <m:rPr>
              <m:sty m:val="p"/>
            </m:rPr>
            <w:rPr>
              <w:rFonts w:ascii="Cambria Math" w:hAnsi="Cambria Math"/>
            </w:rPr>
            <m:t>Lat:-7.947663, Lon1:112.616064</m:t>
          </m:r>
        </m:oMath>
      </m:oMathPara>
    </w:p>
    <w:p w14:paraId="1317213E" w14:textId="7078788A" w:rsidR="00C34DEF" w:rsidRPr="005E507F" w:rsidRDefault="005E507F" w:rsidP="00B01297">
      <w:pPr>
        <w:spacing w:after="0" w:line="360" w:lineRule="auto"/>
        <w:rPr>
          <w:rFonts w:eastAsiaTheme="minorEastAsia"/>
          <w:b/>
          <w:bCs/>
        </w:rPr>
      </w:pPr>
      <m:oMathPara>
        <m:oMathParaPr>
          <m:jc m:val="left"/>
        </m:oMathParaPr>
        <m:oMath>
          <m:r>
            <m:rPr>
              <m:sty m:val="b"/>
            </m:rPr>
            <w:rPr>
              <w:rFonts w:ascii="Cambria Math" w:hAnsi="Cambria Math"/>
            </w:rPr>
            <m:t>Mengubah nilai</m:t>
          </m:r>
          <m:r>
            <m:rPr>
              <m:sty m:val="bi"/>
            </m:rPr>
            <w:rPr>
              <w:rFonts w:ascii="Cambria Math" w:hAnsi="Cambria Math"/>
            </w:rPr>
            <m:t xml:space="preserve"> latitude</m:t>
          </m:r>
          <m:r>
            <m:rPr>
              <m:sty m:val="b"/>
            </m:rPr>
            <w:rPr>
              <w:rFonts w:ascii="Cambria Math" w:hAnsi="Cambria Math"/>
            </w:rPr>
            <m:t xml:space="preserve"> ke radian:</m:t>
          </m:r>
        </m:oMath>
      </m:oMathPara>
    </w:p>
    <w:p w14:paraId="39491A1C" w14:textId="03DA0698" w:rsidR="00C34DEF" w:rsidRPr="00C34DEF" w:rsidRDefault="00C34DEF" w:rsidP="00B01297">
      <w:pPr>
        <w:spacing w:after="0" w:line="360" w:lineRule="auto"/>
        <w:rPr>
          <w:rFonts w:eastAsiaTheme="minorEastAsia"/>
          <w:szCs w:val="24"/>
        </w:rPr>
      </w:pPr>
      <m:oMathPara>
        <m:oMathParaPr>
          <m:jc m:val="left"/>
        </m:oMathParaPr>
        <m:oMath>
          <m:r>
            <w:rPr>
              <w:rFonts w:ascii="Cambria Math" w:hAnsi="Cambria Math"/>
              <w:szCs w:val="24"/>
            </w:rPr>
            <m:t>lat 1=lat 1 x 1 derajat</m:t>
          </m:r>
        </m:oMath>
      </m:oMathPara>
    </w:p>
    <w:p w14:paraId="333EF544" w14:textId="564AFC76" w:rsidR="00C34DEF" w:rsidRPr="00E36554" w:rsidRDefault="00186D98" w:rsidP="00B01297">
      <w:pPr>
        <w:spacing w:after="0" w:line="360" w:lineRule="auto"/>
        <w:rPr>
          <w:rFonts w:eastAsiaTheme="minorEastAsia"/>
        </w:rPr>
      </w:pPr>
      <m:oMathPara>
        <m:oMathParaPr>
          <m:jc m:val="left"/>
        </m:oMathParaPr>
        <m:oMath>
          <m:r>
            <m:rPr>
              <m:sty m:val="bi"/>
            </m:rPr>
            <w:rPr>
              <w:rFonts w:ascii="Cambria Math" w:hAnsi="Cambria Math"/>
            </w:rPr>
            <m:t xml:space="preserve">           = </m:t>
          </m:r>
          <m:r>
            <w:rPr>
              <w:rFonts w:ascii="Cambria Math" w:hAnsi="Cambria Math"/>
            </w:rPr>
            <m:t>-7.947663 x 0.0174532925</m:t>
          </m:r>
        </m:oMath>
      </m:oMathPara>
    </w:p>
    <w:p w14:paraId="76CF1F3E" w14:textId="325357B3" w:rsidR="00E36554" w:rsidRPr="00C34DEF" w:rsidRDefault="00186D98" w:rsidP="00B01297">
      <w:pPr>
        <w:spacing w:after="0" w:line="360" w:lineRule="auto"/>
        <w:rPr>
          <w:rFonts w:eastAsiaTheme="minorEastAsia"/>
        </w:rPr>
      </w:pPr>
      <m:oMathPara>
        <m:oMathParaPr>
          <m:jc m:val="left"/>
        </m:oMathParaPr>
        <m:oMath>
          <m:r>
            <m:rPr>
              <m:sty m:val="bi"/>
            </m:rPr>
            <w:rPr>
              <w:rFonts w:ascii="Cambria Math" w:hAnsi="Cambria Math"/>
            </w:rPr>
            <m:t xml:space="preserve">           = </m:t>
          </m:r>
          <m:r>
            <m:rPr>
              <m:sty m:val="p"/>
            </m:rPr>
            <w:rPr>
              <w:rFonts w:ascii="Cambria Math" w:hAnsi="Cambria Math"/>
            </w:rPr>
            <m:t>-0.1387128 radian</m:t>
          </m:r>
        </m:oMath>
      </m:oMathPara>
    </w:p>
    <w:p w14:paraId="62B1B649" w14:textId="77777777" w:rsidR="005E507F" w:rsidRPr="005E507F" w:rsidRDefault="005E507F" w:rsidP="005E507F">
      <w:pPr>
        <w:spacing w:after="0" w:line="240" w:lineRule="auto"/>
        <w:rPr>
          <w:rFonts w:eastAsiaTheme="minorEastAsia"/>
          <w:szCs w:val="24"/>
        </w:rPr>
      </w:pPr>
    </w:p>
    <w:p w14:paraId="6E8F7A42" w14:textId="3BA336A6" w:rsidR="00C34DEF" w:rsidRPr="005E507F" w:rsidRDefault="005E507F" w:rsidP="005E507F">
      <w:pPr>
        <w:spacing w:after="0" w:line="240" w:lineRule="auto"/>
        <w:rPr>
          <w:rFonts w:eastAsiaTheme="minorEastAsia"/>
          <w:b/>
          <w:bCs/>
          <w:szCs w:val="24"/>
        </w:rPr>
      </w:pPr>
      <m:oMathPara>
        <m:oMathParaPr>
          <m:jc m:val="left"/>
        </m:oMathParaPr>
        <m:oMath>
          <m:r>
            <m:rPr>
              <m:sty m:val="b"/>
            </m:rPr>
            <w:rPr>
              <w:rFonts w:ascii="Cambria Math" w:hAnsi="Cambria Math" w:cs="Times New Roman"/>
              <w:szCs w:val="24"/>
            </w:rPr>
            <m:t xml:space="preserve">mengubah nilai </m:t>
          </m:r>
          <m:r>
            <m:rPr>
              <m:sty m:val="bi"/>
            </m:rPr>
            <w:rPr>
              <w:rFonts w:ascii="Cambria Math" w:hAnsi="Cambria Math" w:cs="Times New Roman"/>
              <w:szCs w:val="24"/>
            </w:rPr>
            <m:t>longitude</m:t>
          </m:r>
          <m:r>
            <m:rPr>
              <m:sty m:val="b"/>
            </m:rPr>
            <w:rPr>
              <w:rFonts w:ascii="Cambria Math" w:hAnsi="Cambria Math" w:cs="Times New Roman"/>
              <w:szCs w:val="24"/>
            </w:rPr>
            <m:t xml:space="preserve"> ke radian:</m:t>
          </m:r>
        </m:oMath>
      </m:oMathPara>
    </w:p>
    <w:p w14:paraId="4139B0CC" w14:textId="5D4061B7" w:rsidR="00C34DEF" w:rsidRPr="00C34DEF" w:rsidRDefault="00C34DEF" w:rsidP="00B01297">
      <w:pPr>
        <w:spacing w:after="0" w:line="360" w:lineRule="auto"/>
        <w:rPr>
          <w:rFonts w:eastAsiaTheme="minorEastAsia"/>
          <w:szCs w:val="24"/>
        </w:rPr>
      </w:pPr>
      <m:oMathPara>
        <m:oMathParaPr>
          <m:jc m:val="left"/>
        </m:oMathParaPr>
        <m:oMath>
          <m:r>
            <w:rPr>
              <w:rFonts w:ascii="Cambria Math" w:hAnsi="Cambria Math"/>
              <w:szCs w:val="24"/>
            </w:rPr>
            <m:t>lon 1=lon 1 x 1 derajat</m:t>
          </m:r>
        </m:oMath>
      </m:oMathPara>
    </w:p>
    <w:p w14:paraId="62ED847F" w14:textId="3E64BD88" w:rsidR="00C34DEF" w:rsidRPr="00C34DEF" w:rsidRDefault="0040317D" w:rsidP="00B01297">
      <w:pPr>
        <w:spacing w:after="0" w:line="360" w:lineRule="auto"/>
        <w:rPr>
          <w:rFonts w:eastAsiaTheme="minorEastAsia"/>
        </w:rPr>
      </w:pPr>
      <m:oMathPara>
        <m:oMathParaPr>
          <m:jc m:val="left"/>
        </m:oMathParaPr>
        <m:oMath>
          <m:r>
            <w:rPr>
              <w:rFonts w:ascii="Cambria Math" w:eastAsiaTheme="minorEastAsia" w:hAnsi="Cambria Math"/>
              <w:szCs w:val="24"/>
            </w:rPr>
            <m:t xml:space="preserve">           =112.616064 x </m:t>
          </m:r>
          <m:r>
            <w:rPr>
              <w:rFonts w:ascii="Cambria Math" w:hAnsi="Cambria Math"/>
            </w:rPr>
            <m:t>0.0174532925</m:t>
          </m:r>
        </m:oMath>
      </m:oMathPara>
    </w:p>
    <w:p w14:paraId="7EBCD436" w14:textId="480224DE" w:rsidR="00C34DEF" w:rsidRPr="005E507F" w:rsidRDefault="0040317D" w:rsidP="00B01297">
      <w:pPr>
        <w:spacing w:after="0" w:line="360" w:lineRule="auto"/>
        <w:rPr>
          <w:rFonts w:eastAsiaTheme="minorEastAsia"/>
        </w:rPr>
      </w:pPr>
      <m:oMathPara>
        <m:oMathParaPr>
          <m:jc m:val="left"/>
        </m:oMathParaPr>
        <m:oMath>
          <m:r>
            <w:rPr>
              <w:rFonts w:ascii="Cambria Math" w:eastAsiaTheme="minorEastAsia" w:hAnsi="Cambria Math"/>
              <w:szCs w:val="24"/>
            </w:rPr>
            <m:t xml:space="preserve">           = </m:t>
          </m:r>
          <m:r>
            <m:rPr>
              <m:sty m:val="p"/>
            </m:rPr>
            <w:rPr>
              <w:rFonts w:ascii="Cambria Math" w:hAnsi="Cambria Math"/>
            </w:rPr>
            <m:t>1.96552110 radian</m:t>
          </m:r>
        </m:oMath>
      </m:oMathPara>
    </w:p>
    <w:p w14:paraId="47BA4F3B" w14:textId="77777777" w:rsidR="005E507F" w:rsidRPr="00C34DEF" w:rsidRDefault="005E507F" w:rsidP="005E507F">
      <w:pPr>
        <w:spacing w:after="0" w:line="240" w:lineRule="auto"/>
        <w:rPr>
          <w:rFonts w:eastAsiaTheme="minorEastAsia"/>
        </w:rPr>
      </w:pPr>
    </w:p>
    <w:p w14:paraId="1033A22F" w14:textId="6D6911FF" w:rsidR="00C34DEF" w:rsidRDefault="00C34DEF" w:rsidP="005E507F">
      <w:pPr>
        <w:spacing w:after="0" w:line="240" w:lineRule="auto"/>
        <w:rPr>
          <w:b/>
          <w:bCs/>
        </w:rPr>
      </w:pPr>
      <w:r>
        <w:rPr>
          <w:b/>
          <w:bCs/>
        </w:rPr>
        <w:t>L</w:t>
      </w:r>
      <w:r w:rsidR="00D57AB5">
        <w:rPr>
          <w:b/>
          <w:bCs/>
        </w:rPr>
        <w:t>okasi</w:t>
      </w:r>
      <w:r>
        <w:rPr>
          <w:b/>
          <w:bCs/>
        </w:rPr>
        <w:t xml:space="preserve"> Modul GPS:</w:t>
      </w:r>
    </w:p>
    <w:p w14:paraId="789EC29D" w14:textId="7D9CEFED" w:rsidR="00C34DEF" w:rsidRPr="00C34DEF" w:rsidRDefault="00C34DEF" w:rsidP="00B01297">
      <w:pPr>
        <w:spacing w:after="0" w:line="360" w:lineRule="auto"/>
        <w:rPr>
          <w:rFonts w:eastAsiaTheme="minorEastAsia"/>
        </w:rPr>
      </w:pPr>
      <w:r>
        <w:t>Lat2:</w:t>
      </w:r>
      <w:r w:rsidRPr="009A21C1">
        <w:t xml:space="preserve"> </w:t>
      </w:r>
      <w:r w:rsidRPr="00FB53C6">
        <w:t>-7,9476388</w:t>
      </w:r>
      <w:r>
        <w:t>, Lon2:</w:t>
      </w:r>
      <w:r w:rsidRPr="009A21C1">
        <w:t xml:space="preserve"> </w:t>
      </w:r>
      <w:r w:rsidRPr="00FB53C6">
        <w:t>112,6160739</w:t>
      </w:r>
    </w:p>
    <w:p w14:paraId="4A47D28B" w14:textId="35B04F45" w:rsidR="00C34DEF" w:rsidRDefault="00C34DEF" w:rsidP="00B01297">
      <w:pPr>
        <w:spacing w:after="0" w:line="360" w:lineRule="auto"/>
      </w:pPr>
      <w:r>
        <w:t>Mengubah nilai latitude ke radian:</w:t>
      </w:r>
    </w:p>
    <w:p w14:paraId="725BB1C7" w14:textId="42C01827" w:rsidR="00C34DEF" w:rsidRPr="00C34DEF" w:rsidRDefault="00C34DEF" w:rsidP="00B01297">
      <w:pPr>
        <w:spacing w:after="0" w:line="360" w:lineRule="auto"/>
        <w:rPr>
          <w:rFonts w:eastAsiaTheme="minorEastAsia"/>
        </w:rPr>
      </w:pPr>
      <m:oMathPara>
        <m:oMathParaPr>
          <m:jc m:val="left"/>
        </m:oMathParaPr>
        <m:oMath>
          <m:r>
            <w:rPr>
              <w:rFonts w:ascii="Cambria Math" w:hAnsi="Cambria Math"/>
            </w:rPr>
            <m:t>la2=lat2 x 1 derajat</m:t>
          </m:r>
        </m:oMath>
      </m:oMathPara>
    </w:p>
    <w:p w14:paraId="7061E3D3" w14:textId="2F34D922" w:rsidR="00C34DEF" w:rsidRPr="00C34DEF" w:rsidRDefault="00970042" w:rsidP="00B01297">
      <w:pPr>
        <w:spacing w:after="0" w:line="360" w:lineRule="auto"/>
        <w:rPr>
          <w:rFonts w:eastAsiaTheme="minorEastAsia"/>
        </w:rPr>
      </w:pPr>
      <m:oMathPara>
        <m:oMathParaPr>
          <m:jc m:val="left"/>
        </m:oMathParaPr>
        <m:oMath>
          <m:r>
            <w:rPr>
              <w:rFonts w:ascii="Cambria Math" w:hAnsi="Cambria Math"/>
            </w:rPr>
            <m:t xml:space="preserve">        = </m:t>
          </m:r>
          <m:r>
            <m:rPr>
              <m:sty m:val="p"/>
            </m:rPr>
            <w:rPr>
              <w:rFonts w:ascii="Cambria Math" w:hAnsi="Cambria Math"/>
            </w:rPr>
            <m:t xml:space="preserve">-7,9476388 x </m:t>
          </m:r>
          <m:r>
            <w:rPr>
              <w:rFonts w:ascii="Cambria Math" w:hAnsi="Cambria Math"/>
            </w:rPr>
            <m:t xml:space="preserve"> 0.0174532925</m:t>
          </m:r>
        </m:oMath>
      </m:oMathPara>
    </w:p>
    <w:p w14:paraId="2B818657" w14:textId="5D12892A" w:rsidR="00C34DEF" w:rsidRPr="005E507F" w:rsidRDefault="00970042" w:rsidP="00B01297">
      <w:pPr>
        <w:spacing w:after="0" w:line="360" w:lineRule="auto"/>
        <w:rPr>
          <w:rFonts w:eastAsiaTheme="minorEastAsia"/>
        </w:rPr>
      </w:pPr>
      <m:oMathPara>
        <m:oMathParaPr>
          <m:jc m:val="left"/>
        </m:oMathParaPr>
        <m:oMath>
          <m:r>
            <m:rPr>
              <m:sty m:val="p"/>
            </m:rPr>
            <w:rPr>
              <w:rFonts w:ascii="Cambria Math" w:hAnsi="Cambria Math"/>
            </w:rPr>
            <m:t xml:space="preserve">        -0.1387124 radian</m:t>
          </m:r>
        </m:oMath>
      </m:oMathPara>
    </w:p>
    <w:p w14:paraId="7DA5EDB1" w14:textId="77777777" w:rsidR="005E507F" w:rsidRPr="00C34DEF" w:rsidRDefault="005E507F" w:rsidP="005E507F">
      <w:pPr>
        <w:spacing w:after="0" w:line="240" w:lineRule="auto"/>
        <w:rPr>
          <w:rFonts w:eastAsiaTheme="minorEastAsia"/>
        </w:rPr>
      </w:pPr>
    </w:p>
    <w:p w14:paraId="18219099" w14:textId="517E6300" w:rsidR="00C34DEF" w:rsidRPr="005E507F" w:rsidRDefault="00C34DEF" w:rsidP="005E507F">
      <w:pPr>
        <w:spacing w:after="0" w:line="240" w:lineRule="auto"/>
        <w:rPr>
          <w:rFonts w:eastAsiaTheme="minorEastAsia"/>
          <w:b/>
          <w:bCs/>
        </w:rPr>
      </w:pPr>
      <w:r w:rsidRPr="005E507F">
        <w:rPr>
          <w:rFonts w:eastAsiaTheme="minorEastAsia"/>
          <w:b/>
          <w:bCs/>
        </w:rPr>
        <w:t xml:space="preserve">Mengubah nilai </w:t>
      </w:r>
      <w:r w:rsidRPr="00D57AB5">
        <w:rPr>
          <w:rFonts w:eastAsiaTheme="minorEastAsia"/>
          <w:b/>
          <w:bCs/>
          <w:i/>
          <w:iCs/>
        </w:rPr>
        <w:t>longitude</w:t>
      </w:r>
      <w:r w:rsidRPr="005E507F">
        <w:rPr>
          <w:rFonts w:eastAsiaTheme="minorEastAsia"/>
          <w:b/>
          <w:bCs/>
        </w:rPr>
        <w:t xml:space="preserve"> ke radian</w:t>
      </w:r>
      <w:r w:rsidR="005E507F" w:rsidRPr="005E507F">
        <w:rPr>
          <w:rFonts w:eastAsiaTheme="minorEastAsia"/>
          <w:b/>
          <w:bCs/>
        </w:rPr>
        <w:t>:</w:t>
      </w:r>
    </w:p>
    <w:p w14:paraId="194F73FE" w14:textId="4200E669" w:rsidR="00C34DEF" w:rsidRPr="00C34DEF" w:rsidRDefault="00C34DEF" w:rsidP="00B01297">
      <w:pPr>
        <w:spacing w:after="0" w:line="360" w:lineRule="auto"/>
        <w:rPr>
          <w:rFonts w:eastAsiaTheme="minorEastAsia"/>
        </w:rPr>
      </w:pPr>
      <m:oMathPara>
        <m:oMathParaPr>
          <m:jc m:val="left"/>
        </m:oMathParaPr>
        <m:oMath>
          <m:r>
            <w:rPr>
              <w:rFonts w:ascii="Cambria Math" w:hAnsi="Cambria Math"/>
            </w:rPr>
            <m:t>lon2=lon2 x 1 derajat</m:t>
          </m:r>
        </m:oMath>
      </m:oMathPara>
    </w:p>
    <w:p w14:paraId="2169A5C4" w14:textId="5A4DD26A" w:rsidR="00C34DEF" w:rsidRPr="00DD12A7" w:rsidRDefault="00216F6E" w:rsidP="00B01297">
      <w:pPr>
        <w:spacing w:after="0" w:line="360" w:lineRule="auto"/>
        <w:rPr>
          <w:rFonts w:eastAsiaTheme="minorEastAsia"/>
        </w:rPr>
      </w:pPr>
      <m:oMathPara>
        <m:oMathParaPr>
          <m:jc m:val="left"/>
        </m:oMathParaPr>
        <m:oMath>
          <m:r>
            <w:rPr>
              <w:rFonts w:ascii="Cambria Math" w:hAnsi="Cambria Math"/>
            </w:rPr>
            <m:t xml:space="preserve">          =</m:t>
          </m:r>
          <m:r>
            <m:rPr>
              <m:sty m:val="p"/>
            </m:rPr>
            <w:rPr>
              <w:rFonts w:ascii="Cambria Math" w:hAnsi="Cambria Math"/>
            </w:rPr>
            <m:t>112,6160739</m:t>
          </m:r>
          <m:r>
            <m:rPr>
              <m:sty m:val="p"/>
            </m:rPr>
            <w:rPr>
              <w:rFonts w:ascii="Cambria Math"/>
            </w:rPr>
            <m:t xml:space="preserve"> x </m:t>
          </m:r>
          <m:r>
            <w:rPr>
              <w:rFonts w:ascii="Cambria Math" w:hAnsi="Cambria Math"/>
            </w:rPr>
            <m:t xml:space="preserve"> 0.0174532925</m:t>
          </m:r>
          <m:r>
            <m:rPr>
              <m:sty m:val="p"/>
            </m:rPr>
            <w:rPr>
              <w:rFonts w:ascii="Cambria Math"/>
            </w:rPr>
            <m:t xml:space="preserve"> </m:t>
          </m:r>
          <m:r>
            <m:rPr>
              <m:sty m:val="p"/>
            </m:rPr>
            <w:rPr>
              <w:rFonts w:ascii="Cambria Math"/>
            </w:rPr>
            <w:br/>
          </m:r>
        </m:oMath>
        <m:oMath>
          <m:r>
            <w:rPr>
              <w:rFonts w:ascii="Cambria Math" w:hAnsi="Cambria Math"/>
            </w:rPr>
            <m:t xml:space="preserve">          =1.9655212 radian</m:t>
          </m:r>
        </m:oMath>
      </m:oMathPara>
    </w:p>
    <w:p w14:paraId="72F33AA3" w14:textId="77777777" w:rsidR="00DD12A7" w:rsidRPr="00C34DEF" w:rsidRDefault="00DD12A7" w:rsidP="00B01297">
      <w:pPr>
        <w:spacing w:after="0" w:line="360" w:lineRule="auto"/>
        <w:rPr>
          <w:rFonts w:eastAsiaTheme="minorEastAsia"/>
        </w:rPr>
      </w:pPr>
    </w:p>
    <w:p w14:paraId="43A8C4D9" w14:textId="2AC5D205" w:rsidR="00C34DEF" w:rsidRDefault="00C34DEF" w:rsidP="00B01297">
      <w:pPr>
        <w:spacing w:after="0" w:line="360" w:lineRule="auto"/>
        <w:rPr>
          <w:b/>
          <w:bCs/>
        </w:rPr>
      </w:pPr>
      <w:r>
        <w:rPr>
          <w:b/>
          <w:bCs/>
        </w:rPr>
        <w:t xml:space="preserve">Mencari nilai x untuk selisih </w:t>
      </w:r>
      <w:r w:rsidRPr="00D57AB5">
        <w:rPr>
          <w:b/>
          <w:bCs/>
          <w:i/>
          <w:iCs/>
        </w:rPr>
        <w:t>latitude</w:t>
      </w:r>
    </w:p>
    <w:p w14:paraId="05D34382" w14:textId="14D182A2" w:rsidR="00C34DEF" w:rsidRPr="00C34DEF" w:rsidRDefault="00C34DEF" w:rsidP="00B01297">
      <w:pPr>
        <w:spacing w:after="0" w:line="360" w:lineRule="auto"/>
        <w:rPr>
          <w:rFonts w:eastAsiaTheme="minorEastAsia"/>
        </w:rPr>
      </w:pPr>
      <m:oMathPara>
        <m:oMathParaPr>
          <m:jc m:val="left"/>
        </m:oMathParaPr>
        <m:oMath>
          <m:r>
            <m:rPr>
              <m:sty m:val="bi"/>
            </m:rPr>
            <w:rPr>
              <w:rFonts w:ascii="Cambria Math" w:hAnsi="Cambria Math"/>
            </w:rPr>
            <m:t>x=</m:t>
          </m:r>
          <m:d>
            <m:dPr>
              <m:ctrlPr>
                <w:rPr>
                  <w:rFonts w:ascii="Cambria Math" w:hAnsi="Cambria Math"/>
                  <w:i/>
                </w:rPr>
              </m:ctrlPr>
            </m:dPr>
            <m:e>
              <m:r>
                <w:rPr>
                  <w:rFonts w:ascii="Cambria Math" w:hAnsi="Cambria Math"/>
                </w:rPr>
                <m:t>lon2-lon1</m:t>
              </m:r>
            </m:e>
          </m:d>
          <m:r>
            <w:rPr>
              <w:rFonts w:ascii="Cambria Math" w:hAnsi="Cambria Math"/>
            </w:rPr>
            <m:t>x cos</m:t>
          </m:r>
          <m:d>
            <m:dPr>
              <m:ctrlPr>
                <w:rPr>
                  <w:rFonts w:ascii="Cambria Math" w:hAnsi="Cambria Math"/>
                  <w:i/>
                </w:rPr>
              </m:ctrlPr>
            </m:dPr>
            <m:e>
              <m:f>
                <m:fPr>
                  <m:ctrlPr>
                    <w:rPr>
                      <w:rFonts w:ascii="Cambria Math" w:hAnsi="Cambria Math"/>
                      <w:i/>
                    </w:rPr>
                  </m:ctrlPr>
                </m:fPr>
                <m:num>
                  <m:r>
                    <w:rPr>
                      <w:rFonts w:ascii="Cambria Math" w:hAnsi="Cambria Math"/>
                    </w:rPr>
                    <m:t>lat1+lat2</m:t>
                  </m:r>
                </m:num>
                <m:den>
                  <m:r>
                    <w:rPr>
                      <w:rFonts w:ascii="Cambria Math" w:hAnsi="Cambria Math"/>
                    </w:rPr>
                    <m:t>2</m:t>
                  </m:r>
                </m:den>
              </m:f>
            </m:e>
          </m:d>
        </m:oMath>
      </m:oMathPara>
    </w:p>
    <w:p w14:paraId="7D2FA120" w14:textId="6852CA77" w:rsidR="00C34DEF" w:rsidRPr="00C34DEF" w:rsidRDefault="00C34DEF" w:rsidP="00B01297">
      <w:pPr>
        <w:spacing w:after="0" w:line="360" w:lineRule="auto"/>
        <w:rPr>
          <w:rFonts w:eastAsiaTheme="minorEastAsia"/>
        </w:rPr>
      </w:pPr>
      <m:oMathPara>
        <m:oMathParaPr>
          <m:jc m:val="left"/>
        </m:oMathParaPr>
        <m:oMath>
          <m:r>
            <m:rPr>
              <m:sty m:val="bi"/>
            </m:rPr>
            <w:rPr>
              <w:rFonts w:ascii="Cambria Math" w:hAnsi="Cambria Math"/>
            </w:rPr>
            <m:t>=</m:t>
          </m:r>
          <m:d>
            <m:dPr>
              <m:ctrlPr>
                <w:rPr>
                  <w:rFonts w:ascii="Cambria Math" w:hAnsi="Cambria Math"/>
                  <w:b/>
                  <w:bCs/>
                  <w:i/>
                </w:rPr>
              </m:ctrlPr>
            </m:dPr>
            <m:e>
              <m:r>
                <w:rPr>
                  <w:rFonts w:ascii="Cambria Math" w:hAnsi="Cambria Math"/>
                </w:rPr>
                <m:t>1.96552110-1.9655212</m:t>
              </m:r>
            </m:e>
          </m:d>
          <m:r>
            <w:rPr>
              <w:rFonts w:ascii="Cambria Math" w:hAnsi="Cambria Math"/>
            </w:rPr>
            <m:t xml:space="preserve"> x</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d>
                    <m:dPr>
                      <m:ctrlPr>
                        <w:rPr>
                          <w:rFonts w:ascii="Cambria Math" w:hAnsi="Cambria Math"/>
                          <w:i/>
                        </w:rPr>
                      </m:ctrlPr>
                    </m:dPr>
                    <m:e>
                      <m:r>
                        <w:rPr>
                          <w:rFonts w:ascii="Cambria Math" w:hAnsi="Cambria Math"/>
                        </w:rPr>
                        <m:t>-0.1387128+(-0.1387124</m:t>
                      </m:r>
                    </m:e>
                  </m:d>
                </m:num>
                <m:den>
                  <m:r>
                    <w:rPr>
                      <w:rFonts w:ascii="Cambria Math" w:hAnsi="Cambria Math"/>
                    </w:rPr>
                    <m:t>2</m:t>
                  </m:r>
                </m:den>
              </m:f>
            </m:e>
          </m:func>
        </m:oMath>
      </m:oMathPara>
    </w:p>
    <w:p w14:paraId="76A36C59" w14:textId="768082DF" w:rsidR="00C34DEF" w:rsidRPr="00C34DEF" w:rsidRDefault="00C34DEF" w:rsidP="00B01297">
      <w:pPr>
        <w:spacing w:after="0" w:line="360" w:lineRule="auto"/>
        <w:rPr>
          <w:rFonts w:eastAsiaTheme="minorEastAsia"/>
        </w:rPr>
      </w:pPr>
      <m:oMathPara>
        <m:oMathParaPr>
          <m:jc m:val="left"/>
        </m:oMathParaPr>
        <m:oMath>
          <m:r>
            <w:rPr>
              <w:rFonts w:ascii="Cambria Math" w:hAnsi="Cambria Math"/>
            </w:rPr>
            <m:t>-0,0000001</m:t>
          </m:r>
        </m:oMath>
      </m:oMathPara>
    </w:p>
    <w:p w14:paraId="742A4351" w14:textId="2759C91D" w:rsidR="00C34DEF" w:rsidRPr="00C34DEF" w:rsidRDefault="00C34DEF" w:rsidP="00B01297">
      <w:pPr>
        <w:spacing w:after="0" w:line="360" w:lineRule="auto"/>
        <w:rPr>
          <w:rFonts w:eastAsiaTheme="minorEastAsia"/>
        </w:rPr>
      </w:pPr>
      <m:oMathPara>
        <m:oMathParaPr>
          <m:jc m:val="left"/>
        </m:oMathParaPr>
        <m:oMath>
          <m:r>
            <m:rPr>
              <m:sty m:val="bi"/>
            </m:rPr>
            <w:rPr>
              <w:rFonts w:ascii="Cambria Math" w:hAnsi="Cambria Math"/>
            </w:rPr>
            <m:t>=</m:t>
          </m:r>
          <m:d>
            <m:dPr>
              <m:ctrlPr>
                <w:rPr>
                  <w:rFonts w:ascii="Cambria Math" w:hAnsi="Cambria Math"/>
                  <w:b/>
                  <w:bCs/>
                  <w:i/>
                </w:rPr>
              </m:ctrlPr>
            </m:dPr>
            <m:e>
              <m:r>
                <w:rPr>
                  <w:rFonts w:ascii="Cambria Math" w:hAnsi="Cambria Math"/>
                </w:rPr>
                <m:t>1.96552110-1.9655212</m:t>
              </m:r>
            </m:e>
          </m:d>
          <m:r>
            <w:rPr>
              <w:rFonts w:ascii="Cambria Math" w:hAnsi="Cambria Math"/>
            </w:rPr>
            <m:t xml:space="preserve"> x</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d>
                    <m:dPr>
                      <m:ctrlPr>
                        <w:rPr>
                          <w:rFonts w:ascii="Cambria Math" w:hAnsi="Cambria Math"/>
                          <w:i/>
                        </w:rPr>
                      </m:ctrlPr>
                    </m:dPr>
                    <m:e>
                      <m:r>
                        <w:rPr>
                          <w:rFonts w:ascii="Cambria Math" w:hAnsi="Cambria Math"/>
                        </w:rPr>
                        <m:t>-0.1387128+(-0.1387124</m:t>
                      </m:r>
                    </m:e>
                  </m:d>
                </m:num>
                <m:den>
                  <m:r>
                    <w:rPr>
                      <w:rFonts w:ascii="Cambria Math" w:hAnsi="Cambria Math"/>
                    </w:rPr>
                    <m:t>2</m:t>
                  </m:r>
                </m:den>
              </m:f>
            </m:e>
          </m:func>
        </m:oMath>
      </m:oMathPara>
    </w:p>
    <w:p w14:paraId="3277473F" w14:textId="24F50492" w:rsidR="00C34DEF" w:rsidRPr="00C34DEF" w:rsidRDefault="00C34DEF" w:rsidP="00B01297">
      <w:pPr>
        <w:spacing w:after="0" w:line="360" w:lineRule="auto"/>
        <w:rPr>
          <w:rFonts w:eastAsiaTheme="minorEastAsia"/>
        </w:rPr>
      </w:pPr>
      <m:oMathPara>
        <m:oMathParaPr>
          <m:jc m:val="left"/>
        </m:oMathParaPr>
        <m:oMath>
          <m:r>
            <w:rPr>
              <w:rFonts w:ascii="Cambria Math" w:hAnsi="Cambria Math"/>
            </w:rPr>
            <m:t>0,0000001 x</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-0,1387126</m:t>
                  </m:r>
                </m:e>
              </m:d>
            </m:e>
          </m:func>
        </m:oMath>
      </m:oMathPara>
    </w:p>
    <w:p w14:paraId="68E0F7A6" w14:textId="1989778B" w:rsidR="00C34DEF" w:rsidRPr="00C34DEF" w:rsidRDefault="00C34DEF" w:rsidP="00B01297">
      <w:pPr>
        <w:spacing w:after="0" w:line="360" w:lineRule="auto"/>
        <w:rPr>
          <w:rFonts w:eastAsiaTheme="minorEastAsia"/>
        </w:rPr>
      </w:pPr>
      <m:oMathPara>
        <m:oMathParaPr>
          <m:jc m:val="left"/>
        </m:oMathParaPr>
        <m:oMath>
          <m:r>
            <w:rPr>
              <w:rFonts w:ascii="Cambria Math" w:hAnsi="Cambria Math"/>
            </w:rPr>
            <m:t>0,0000001 x 0,990395</m:t>
          </m:r>
        </m:oMath>
      </m:oMathPara>
    </w:p>
    <w:p w14:paraId="16F1526E" w14:textId="42F40221" w:rsidR="00C34DEF" w:rsidRPr="006A6930" w:rsidRDefault="00C34DEF" w:rsidP="00B01297">
      <w:pPr>
        <w:spacing w:after="0" w:line="360" w:lineRule="auto"/>
        <w:rPr>
          <w:rFonts w:eastAsiaTheme="minorEastAsia"/>
        </w:rPr>
      </w:pPr>
      <m:oMathPara>
        <m:oMathParaPr>
          <m:jc m:val="left"/>
        </m:oMathParaPr>
        <m:oMath>
          <m:r>
            <w:rPr>
              <w:rFonts w:ascii="Cambria Math" w:hAnsi="Cambria Math"/>
            </w:rPr>
            <m:t>0,00000000990395</m:t>
          </m:r>
        </m:oMath>
      </m:oMathPara>
    </w:p>
    <w:p w14:paraId="708AE745" w14:textId="77777777" w:rsidR="006A6930" w:rsidRPr="00C34DEF" w:rsidRDefault="006A6930" w:rsidP="00B01297">
      <w:pPr>
        <w:spacing w:after="0" w:line="360" w:lineRule="auto"/>
        <w:rPr>
          <w:rFonts w:eastAsiaTheme="minorEastAsia"/>
        </w:rPr>
      </w:pPr>
    </w:p>
    <w:p w14:paraId="6C7F4E45" w14:textId="6DF80C6F" w:rsidR="006A6930" w:rsidRPr="006A6930" w:rsidRDefault="00C34DEF" w:rsidP="00B01297">
      <w:pPr>
        <w:spacing w:after="0" w:line="360" w:lineRule="auto"/>
        <w:rPr>
          <w:b/>
          <w:bCs/>
        </w:rPr>
      </w:pPr>
      <w:r>
        <w:rPr>
          <w:b/>
          <w:bCs/>
        </w:rPr>
        <w:t xml:space="preserve">Mencari nilai y untuk selisih </w:t>
      </w:r>
      <w:r w:rsidR="00D57AB5">
        <w:rPr>
          <w:b/>
          <w:bCs/>
          <w:i/>
          <w:iCs/>
        </w:rPr>
        <w:t>0</w:t>
      </w:r>
    </w:p>
    <w:p w14:paraId="43B57D1D" w14:textId="2624CAA8" w:rsidR="00C34DEF" w:rsidRPr="00BD17DE" w:rsidRDefault="00BD17DE" w:rsidP="00B01297">
      <w:pPr>
        <w:spacing w:after="0" w:line="360" w:lineRule="auto"/>
        <w:rPr>
          <w:rFonts w:eastAsiaTheme="minorEastAsia"/>
          <w:bCs/>
        </w:rPr>
      </w:pPr>
      <m:oMathPara>
        <m:oMathParaPr>
          <m:jc m:val="left"/>
        </m:oMathParaPr>
        <m:oMath>
          <m:r>
            <w:rPr>
              <w:rFonts w:ascii="Cambria Math" w:eastAsiaTheme="minorEastAsia" w:hAnsi="Cambria Math"/>
            </w:rPr>
            <m:t>d=</m:t>
          </m:r>
          <m:rad>
            <m:radPr>
              <m:degHide m:val="1"/>
              <m:ctrlPr>
                <w:rPr>
                  <w:rFonts w:ascii="Cambria Math" w:eastAsiaTheme="minorEastAsia" w:hAnsi="Cambria Math"/>
                  <w:bCs/>
                  <w:i/>
                </w:rPr>
              </m:ctrlPr>
            </m:radPr>
            <m:deg/>
            <m:e>
              <m:d>
                <m:dPr>
                  <m:ctrlPr>
                    <w:rPr>
                      <w:rFonts w:ascii="Cambria Math" w:eastAsiaTheme="minorEastAsia" w:hAnsi="Cambria Math"/>
                      <w:bCs/>
                      <w:i/>
                    </w:rPr>
                  </m:ctrlPr>
                </m:dPr>
                <m:e>
                  <m:r>
                    <w:rPr>
                      <w:rFonts w:ascii="Cambria Math" w:eastAsiaTheme="minorEastAsia" w:hAnsi="Cambria Math"/>
                    </w:rPr>
                    <m:t>x×x+y×y</m:t>
                  </m:r>
                </m:e>
              </m:d>
              <m:r>
                <w:rPr>
                  <w:rFonts w:ascii="Cambria Math" w:eastAsiaTheme="minorEastAsia" w:hAnsi="Cambria Math"/>
                </w:rPr>
                <m:t>×R</m:t>
              </m:r>
            </m:e>
          </m:rad>
        </m:oMath>
      </m:oMathPara>
    </w:p>
    <w:p w14:paraId="3264430A" w14:textId="02C60726" w:rsidR="00C34DEF" w:rsidRPr="00061C76" w:rsidRDefault="00C34DEF" w:rsidP="00E36554">
      <w:pPr>
        <w:rPr>
          <w:rFonts w:eastAsiaTheme="minorEastAsia"/>
          <w:b/>
          <w:bCs/>
        </w:rPr>
      </w:pPr>
      <m:oMathPara>
        <m:oMathParaPr>
          <m:jc m:val="left"/>
        </m:oMathParaPr>
        <m:oMath>
          <m:r>
            <m:rPr>
              <m:sty m:val="bi"/>
            </m:rPr>
            <w:rPr>
              <w:rFonts w:ascii="Cambria Math" w:eastAsiaTheme="minorEastAsia" w:hAnsi="Cambria Math"/>
            </w:rPr>
            <m:t>=</m:t>
          </m:r>
          <m:rad>
            <m:radPr>
              <m:degHide m:val="1"/>
              <m:ctrlPr>
                <w:rPr>
                  <w:rFonts w:ascii="Cambria Math" w:eastAsiaTheme="minorEastAsia" w:hAnsi="Cambria Math"/>
                  <w:b/>
                  <w:bCs/>
                  <w:i/>
                </w:rPr>
              </m:ctrlPr>
            </m:radPr>
            <m:deg/>
            <m:e>
              <m:d>
                <m:dPr>
                  <m:ctrlPr>
                    <w:rPr>
                      <w:rFonts w:ascii="Cambria Math" w:eastAsiaTheme="minorEastAsia" w:hAnsi="Cambria Math"/>
                      <w:b/>
                      <w:bCs/>
                      <w:i/>
                    </w:rPr>
                  </m:ctrlPr>
                </m:dPr>
                <m:e>
                  <m:eqArr>
                    <m:eqArrPr>
                      <m:ctrlPr>
                        <w:rPr>
                          <w:rFonts w:ascii="Cambria Math" w:hAnsi="Cambria Math"/>
                          <w:i/>
                        </w:rPr>
                      </m:ctrlPr>
                    </m:eqArrPr>
                    <m:e>
                      <m:r>
                        <w:rPr>
                          <w:rFonts w:ascii="Cambria Math" w:hAnsi="Cambria Math"/>
                        </w:rPr>
                        <m:t>0,00000000990395×0,00000000990395+</m:t>
                      </m:r>
                    </m:e>
                    <m:e>
                      <m:r>
                        <w:rPr>
                          <w:rFonts w:ascii="Cambria Math" w:eastAsiaTheme="minorEastAsia" w:hAnsi="Cambria Math"/>
                        </w:rPr>
                        <m:t>-0,0000004×-0,0000004×6371000</m:t>
                      </m:r>
                      <m:ctrlPr>
                        <w:rPr>
                          <w:rFonts w:ascii="Cambria Math" w:eastAsiaTheme="minorEastAsia" w:hAnsi="Cambria Math"/>
                          <w:b/>
                          <w:i/>
                        </w:rPr>
                      </m:ctrlPr>
                    </m:e>
                  </m:eqArr>
                </m:e>
              </m:d>
            </m:e>
          </m:rad>
        </m:oMath>
      </m:oMathPara>
    </w:p>
    <w:p w14:paraId="24D41C04" w14:textId="46EEDA5F" w:rsidR="00061C76" w:rsidRPr="00061C76" w:rsidRDefault="00061C76" w:rsidP="00E36554">
      <w:pPr>
        <w:rPr>
          <w:rFonts w:eastAsiaTheme="minorEastAsia"/>
          <w:b/>
        </w:rPr>
      </w:pPr>
      <m:oMathPara>
        <m:oMathParaPr>
          <m:jc m:val="left"/>
        </m:oMathParaPr>
        <m:oMath>
          <m:r>
            <m:rPr>
              <m:sty m:val="bi"/>
            </m:rPr>
            <w:rPr>
              <w:rFonts w:ascii="Cambria Math" w:eastAsiaTheme="minorEastAsia" w:hAnsi="Cambria Math"/>
            </w:rPr>
            <m:t>=</m:t>
          </m:r>
          <m:rad>
            <m:radPr>
              <m:degHide m:val="1"/>
              <m:ctrlPr>
                <w:rPr>
                  <w:rFonts w:ascii="Cambria Math" w:eastAsiaTheme="minorEastAsia" w:hAnsi="Cambria Math"/>
                  <w:b/>
                  <w:bCs/>
                  <w:i/>
                </w:rPr>
              </m:ctrlPr>
            </m:radPr>
            <m:deg/>
            <m:e>
              <m:d>
                <m:dPr>
                  <m:ctrlPr>
                    <w:rPr>
                      <w:rFonts w:ascii="Cambria Math" w:eastAsiaTheme="minorEastAsia" w:hAnsi="Cambria Math"/>
                      <w:b/>
                      <w:bCs/>
                      <w:i/>
                    </w:rPr>
                  </m:ctrlPr>
                </m:dPr>
                <m:e>
                  <m:r>
                    <m:rPr>
                      <m:sty m:val="p"/>
                    </m:rPr>
                    <w:rPr>
                      <w:rFonts w:ascii="Cambria Math" w:hAnsi="Cambria Math"/>
                    </w:rPr>
                    <m:t>980882256000000000</m:t>
                  </m:r>
                  <m:r>
                    <w:rPr>
                      <w:rFonts w:ascii="Cambria Math" w:eastAsiaTheme="minorEastAsia" w:hAnsi="Cambria Math"/>
                    </w:rPr>
                    <m:t>+0,00000000000016</m:t>
                  </m:r>
                </m:e>
              </m:d>
            </m:e>
          </m:rad>
          <m:r>
            <m:rPr>
              <m:sty m:val="bi"/>
            </m:rPr>
            <w:rPr>
              <w:rFonts w:ascii="Cambria Math" w:eastAsiaTheme="minorEastAsia" w:hAnsi="Cambria Math"/>
            </w:rPr>
            <m:t>×</m:t>
          </m:r>
          <m:r>
            <w:rPr>
              <w:rFonts w:ascii="Cambria Math" w:eastAsiaTheme="minorEastAsia" w:hAnsi="Cambria Math"/>
            </w:rPr>
            <m:t>6371000</m:t>
          </m:r>
        </m:oMath>
      </m:oMathPara>
    </w:p>
    <w:p w14:paraId="2A9324B7" w14:textId="69F43EBE" w:rsidR="00061C76" w:rsidRPr="00061C76" w:rsidRDefault="00061C76" w:rsidP="00E36554">
      <w:pPr>
        <w:rPr>
          <w:rFonts w:eastAsiaTheme="minorEastAsia"/>
          <w:b/>
          <w:bCs/>
        </w:rPr>
      </w:pPr>
      <m:oMathPara>
        <m:oMathParaPr>
          <m:jc m:val="left"/>
        </m:oMathParaPr>
        <m:oMath>
          <m:r>
            <m:rPr>
              <m:sty m:val="bi"/>
            </m:rPr>
            <w:rPr>
              <w:rFonts w:ascii="Cambria Math" w:eastAsiaTheme="minorEastAsia" w:hAnsi="Cambria Math"/>
            </w:rPr>
            <m:t>=</m:t>
          </m:r>
          <m:rad>
            <m:radPr>
              <m:degHide m:val="1"/>
              <m:ctrlPr>
                <w:rPr>
                  <w:rFonts w:ascii="Cambria Math" w:eastAsiaTheme="minorEastAsia" w:hAnsi="Cambria Math"/>
                  <w:b/>
                  <w:bCs/>
                  <w:i/>
                </w:rPr>
              </m:ctrlPr>
            </m:radPr>
            <m:deg/>
            <m:e>
              <m:r>
                <m:rPr>
                  <m:sty m:val="p"/>
                </m:rPr>
                <w:rPr>
                  <w:rFonts w:ascii="Cambria Math" w:hAnsi="Cambria Math"/>
                </w:rPr>
                <m:t>980882256000000016</m:t>
              </m:r>
              <m:r>
                <m:rPr>
                  <m:sty m:val="p"/>
                </m:rPr>
                <w:rPr>
                  <w:rFonts w:ascii="Cambria Math"/>
                </w:rPr>
                <m:t xml:space="preserve">  </m:t>
              </m:r>
              <m:r>
                <m:rPr>
                  <m:sty m:val="p"/>
                </m:rPr>
                <w:rPr>
                  <w:rFonts w:ascii="Cambria Math" w:hAnsi="Cambria Math"/>
                </w:rPr>
                <m:t>×</m:t>
              </m:r>
              <m:r>
                <m:rPr>
                  <m:sty m:val="p"/>
                </m:rPr>
                <w:rPr>
                  <w:rFonts w:ascii="Cambria Math"/>
                </w:rPr>
                <m:t>6471000</m:t>
              </m:r>
            </m:e>
          </m:rad>
        </m:oMath>
      </m:oMathPara>
    </w:p>
    <w:p w14:paraId="4C4600C3" w14:textId="349818E6" w:rsidR="00061C76" w:rsidRPr="00061C76" w:rsidRDefault="00061C76" w:rsidP="00E36554">
      <w:pPr>
        <w:rPr>
          <w:rFonts w:eastAsiaTheme="minorEastAsia"/>
          <w:b/>
        </w:rPr>
      </w:pPr>
      <m:oMathPara>
        <m:oMathParaPr>
          <m:jc m:val="left"/>
        </m:oMathParaPr>
        <m:oMath>
          <m:r>
            <m:rPr>
              <m:sty m:val="bi"/>
            </m:rPr>
            <w:rPr>
              <w:rFonts w:ascii="Cambria Math" w:eastAsiaTheme="minorEastAsia" w:hAnsi="Cambria Math"/>
            </w:rPr>
            <m:t>=</m:t>
          </m:r>
          <m:r>
            <m:rPr>
              <m:sty m:val="p"/>
            </m:rPr>
            <w:rPr>
              <w:rFonts w:ascii="Cambria Math" w:hAnsi="Cambria Math"/>
            </w:rPr>
            <m:t xml:space="preserve">6.18740163 x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17</m:t>
              </m:r>
            </m:sup>
          </m:sSup>
          <m:r>
            <m:rPr>
              <m:sty m:val="p"/>
            </m:rPr>
            <w:rPr>
              <w:rFonts w:ascii="Cambria Math" w:hAnsi="Cambria Math"/>
            </w:rPr>
            <m:t>×6371000</m:t>
          </m:r>
        </m:oMath>
      </m:oMathPara>
    </w:p>
    <w:p w14:paraId="4406AFDA" w14:textId="05AB393B" w:rsidR="006A6930" w:rsidRPr="00FD3218" w:rsidRDefault="00061C76" w:rsidP="00526D3A">
      <w:pPr>
        <w:rPr>
          <w:rFonts w:eastAsiaTheme="minorEastAsia"/>
        </w:rPr>
      </w:pPr>
      <m:oMathPara>
        <m:oMathParaPr>
          <m:jc m:val="left"/>
        </m:oMathParaPr>
        <m:oMath>
          <m:r>
            <m:rPr>
              <m:sty m:val="p"/>
            </m:rPr>
            <w:rPr>
              <w:rFonts w:ascii="Cambria Math" w:hAnsi="Cambria Math"/>
            </w:rPr>
            <m:t>=0,88</m:t>
          </m:r>
        </m:oMath>
      </m:oMathPara>
    </w:p>
    <w:p w14:paraId="20AA325A" w14:textId="7CBAEFCE" w:rsidR="00611D0A" w:rsidRDefault="00611D0A" w:rsidP="00C442F8">
      <w:pPr>
        <w:pStyle w:val="Heading3"/>
      </w:pPr>
      <w:bookmarkStart w:id="472" w:name="_Toc175172413"/>
      <w:r>
        <w:lastRenderedPageBreak/>
        <w:t xml:space="preserve">Pengujian </w:t>
      </w:r>
      <w:r w:rsidR="007E7DFC" w:rsidRPr="007E7DFC">
        <w:t>Delay</w:t>
      </w:r>
      <w:r>
        <w:t xml:space="preserve"> pada Sistem</w:t>
      </w:r>
      <w:bookmarkEnd w:id="472"/>
    </w:p>
    <w:p w14:paraId="036E3695" w14:textId="2085D68B" w:rsidR="00611D0A" w:rsidRPr="00611D0A" w:rsidRDefault="00077F63" w:rsidP="00077F63">
      <w:pPr>
        <w:spacing w:after="0" w:line="360" w:lineRule="auto"/>
      </w:pPr>
      <w:bookmarkStart w:id="473" w:name="_Hlk173035005"/>
      <w:r w:rsidRPr="00581230">
        <w:rPr>
          <w:rFonts w:cs="Times New Roman"/>
        </w:rPr>
        <w:t xml:space="preserve">Berikut merupakan hasil pengumpulan data </w:t>
      </w:r>
      <w:r w:rsidR="007E7DFC" w:rsidRPr="007E7DFC">
        <w:rPr>
          <w:rFonts w:cs="Times New Roman"/>
          <w:i/>
          <w:iCs/>
        </w:rPr>
        <w:t>delay</w:t>
      </w:r>
      <w:r w:rsidRPr="00581230">
        <w:rPr>
          <w:rFonts w:cs="Times New Roman"/>
        </w:rPr>
        <w:t xml:space="preserve"> pengiriman data sistem. </w:t>
      </w:r>
      <w:r w:rsidRPr="00581230">
        <w:rPr>
          <w:rFonts w:cs="Times New Roman"/>
          <w:szCs w:val="24"/>
        </w:rPr>
        <w:t xml:space="preserve">Pengumpulan data </w:t>
      </w:r>
      <w:r w:rsidR="007E7DFC" w:rsidRPr="007E7DFC">
        <w:rPr>
          <w:rFonts w:cs="Times New Roman"/>
          <w:i/>
          <w:iCs/>
          <w:szCs w:val="24"/>
        </w:rPr>
        <w:t>delay</w:t>
      </w:r>
      <w:r w:rsidRPr="00410F77">
        <w:rPr>
          <w:rFonts w:cs="Times New Roman"/>
          <w:i/>
          <w:iCs/>
          <w:szCs w:val="24"/>
        </w:rPr>
        <w:t xml:space="preserve"> </w:t>
      </w:r>
      <w:r w:rsidRPr="00581230">
        <w:rPr>
          <w:rFonts w:cs="Times New Roman"/>
          <w:szCs w:val="24"/>
        </w:rPr>
        <w:t xml:space="preserve">sistem dilakukan dengan mengurangi waktu pengiriman data ke </w:t>
      </w:r>
      <w:r w:rsidR="00930CB2" w:rsidRPr="00930CB2">
        <w:rPr>
          <w:rFonts w:cs="Times New Roman"/>
          <w:i/>
          <w:iCs/>
          <w:szCs w:val="24"/>
        </w:rPr>
        <w:t>firebase</w:t>
      </w:r>
      <w:r w:rsidRPr="00627384">
        <w:rPr>
          <w:rFonts w:cs="Times New Roman"/>
          <w:i/>
          <w:iCs/>
          <w:szCs w:val="24"/>
        </w:rPr>
        <w:t xml:space="preserve"> </w:t>
      </w:r>
      <w:r w:rsidRPr="00581230">
        <w:rPr>
          <w:rFonts w:cs="Times New Roman"/>
          <w:szCs w:val="24"/>
        </w:rPr>
        <w:t>yang ditampilkan pada serial monitor seperti yang ditunjukkan pada gambar</w:t>
      </w:r>
      <w:bookmarkEnd w:id="473"/>
      <w:r w:rsidR="004374DA">
        <w:rPr>
          <w:rFonts w:cs="Times New Roman"/>
          <w:szCs w:val="24"/>
        </w:rPr>
        <w:t xml:space="preserve"> 4.10</w:t>
      </w:r>
      <w:r w:rsidR="00176731">
        <w:rPr>
          <w:rFonts w:cs="Times New Roman"/>
          <w:szCs w:val="24"/>
        </w:rPr>
        <w:t>.</w:t>
      </w:r>
    </w:p>
    <w:p w14:paraId="02D6AB53" w14:textId="600D5A02" w:rsidR="00953570" w:rsidRDefault="005A0515" w:rsidP="009F7B83">
      <w:pPr>
        <w:keepNext/>
        <w:jc w:val="center"/>
      </w:pPr>
      <w:r w:rsidRPr="005A0515">
        <w:rPr>
          <w:noProof/>
        </w:rPr>
        <w:drawing>
          <wp:inline distT="0" distB="0" distL="0" distR="0" wp14:anchorId="7B42E6CC" wp14:editId="731F4113">
            <wp:extent cx="3575203" cy="1962150"/>
            <wp:effectExtent l="0" t="0" r="0" b="0"/>
            <wp:docPr id="9250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7023" name=""/>
                    <pic:cNvPicPr/>
                  </pic:nvPicPr>
                  <pic:blipFill>
                    <a:blip r:embed="rId76"/>
                    <a:stretch>
                      <a:fillRect/>
                    </a:stretch>
                  </pic:blipFill>
                  <pic:spPr>
                    <a:xfrm>
                      <a:off x="0" y="0"/>
                      <a:ext cx="3583426" cy="1966663"/>
                    </a:xfrm>
                    <a:prstGeom prst="rect">
                      <a:avLst/>
                    </a:prstGeom>
                  </pic:spPr>
                </pic:pic>
              </a:graphicData>
            </a:graphic>
          </wp:inline>
        </w:drawing>
      </w:r>
    </w:p>
    <w:p w14:paraId="2D0F5412" w14:textId="366C9952" w:rsidR="00953570" w:rsidRPr="0051197D" w:rsidRDefault="00953570" w:rsidP="00953570">
      <w:pPr>
        <w:pStyle w:val="Caption"/>
        <w:jc w:val="center"/>
        <w:rPr>
          <w:sz w:val="24"/>
          <w:szCs w:val="24"/>
        </w:rPr>
      </w:pPr>
      <w:bookmarkStart w:id="474" w:name="_Toc173268167"/>
      <w:r w:rsidRPr="00CF0D65">
        <w:rPr>
          <w:b/>
          <w:bCs/>
          <w:sz w:val="24"/>
          <w:szCs w:val="24"/>
        </w:rPr>
        <w:t xml:space="preserve">Gambar 4. </w:t>
      </w:r>
      <w:r w:rsidR="00B966C6" w:rsidRPr="00CF0D65">
        <w:rPr>
          <w:b/>
          <w:bCs/>
          <w:sz w:val="24"/>
          <w:szCs w:val="24"/>
        </w:rPr>
        <w:fldChar w:fldCharType="begin"/>
      </w:r>
      <w:r w:rsidR="00B966C6" w:rsidRPr="00CF0D65">
        <w:rPr>
          <w:b/>
          <w:bCs/>
          <w:sz w:val="24"/>
          <w:szCs w:val="24"/>
        </w:rPr>
        <w:instrText xml:space="preserve"> SEQ Gambar_4. \* ARABIC </w:instrText>
      </w:r>
      <w:r w:rsidR="00B966C6" w:rsidRPr="00CF0D65">
        <w:rPr>
          <w:b/>
          <w:bCs/>
          <w:sz w:val="24"/>
          <w:szCs w:val="24"/>
        </w:rPr>
        <w:fldChar w:fldCharType="separate"/>
      </w:r>
      <w:r w:rsidR="00C048B8">
        <w:rPr>
          <w:b/>
          <w:bCs/>
          <w:noProof/>
          <w:sz w:val="24"/>
          <w:szCs w:val="24"/>
        </w:rPr>
        <w:t>10</w:t>
      </w:r>
      <w:r w:rsidR="00B966C6" w:rsidRPr="00CF0D65">
        <w:rPr>
          <w:b/>
          <w:bCs/>
          <w:sz w:val="24"/>
          <w:szCs w:val="24"/>
        </w:rPr>
        <w:fldChar w:fldCharType="end"/>
      </w:r>
      <w:r w:rsidRPr="0051197D">
        <w:rPr>
          <w:sz w:val="24"/>
          <w:szCs w:val="24"/>
        </w:rPr>
        <w:t xml:space="preserve"> Waktu Pengiriman Data Pada Serial Monitor</w:t>
      </w:r>
      <w:bookmarkEnd w:id="474"/>
    </w:p>
    <w:p w14:paraId="4CDAF9FF" w14:textId="2180CD0E" w:rsidR="00953570" w:rsidRPr="0002583C" w:rsidRDefault="00F176AA" w:rsidP="00916B51">
      <w:pPr>
        <w:spacing w:after="0" w:line="360" w:lineRule="auto"/>
        <w:ind w:firstLine="720"/>
        <w:rPr>
          <w:rFonts w:eastAsiaTheme="minorEastAsia"/>
        </w:rPr>
      </w:pPr>
      <w:bookmarkStart w:id="475" w:name="_Hlk173035059"/>
      <w:r>
        <w:t>Dari hasil uji untuk menentukan</w:t>
      </w:r>
      <w:r w:rsidR="009655F1">
        <w:t xml:space="preserve"> hasil</w:t>
      </w:r>
      <w:r>
        <w:t xml:space="preserve"> </w:t>
      </w:r>
      <w:r w:rsidR="007E7DFC" w:rsidRPr="007E7DFC">
        <w:rPr>
          <w:i/>
          <w:iCs/>
        </w:rPr>
        <w:t>delay</w:t>
      </w:r>
      <w:r>
        <w:t xml:space="preserve"> sistem alat </w:t>
      </w:r>
      <w:r w:rsidR="003A047A">
        <w:t>pada timestamp terdapat 3 indikator berupa jumlah pengiriman, menit dan detik.</w:t>
      </w:r>
      <w:r w:rsidR="00D57AB5">
        <w:t xml:space="preserve"> </w:t>
      </w:r>
      <w:r w:rsidR="007E7DFC" w:rsidRPr="007E7DFC">
        <w:rPr>
          <w:i/>
          <w:iCs/>
        </w:rPr>
        <w:t>Delay</w:t>
      </w:r>
      <w:r w:rsidR="003A047A">
        <w:t xml:space="preserve"> di tentukan dari menit dan detik</w:t>
      </w:r>
      <w:r w:rsidR="00F250E7">
        <w:t xml:space="preserve"> </w:t>
      </w:r>
      <w:r w:rsidR="00153877">
        <w:t>pengiriman pertama dikurangi dengan detik pengiriman kedua</w:t>
      </w:r>
      <w:r w:rsidR="00B92584">
        <w:t xml:space="preserve"> </w:t>
      </w:r>
      <w:r w:rsidR="007E7DFC" w:rsidRPr="007E7DFC">
        <w:rPr>
          <w:i/>
          <w:iCs/>
        </w:rPr>
        <w:t>delay</w:t>
      </w:r>
      <w:r w:rsidR="00B92584" w:rsidRPr="00D46ECF">
        <w:rPr>
          <w:i/>
          <w:iCs/>
        </w:rPr>
        <w:t xml:space="preserve"> </w:t>
      </w:r>
      <w:r w:rsidR="00B92584">
        <w:t xml:space="preserve">= </w:t>
      </w:r>
      <w:r w:rsidR="00B92584">
        <w:rPr>
          <w:rFonts w:eastAsiaTheme="minorEastAsia"/>
        </w:rPr>
        <w:t xml:space="preserve">waktu (detik) pengiriman – waktu(detik). sebelumnya </w:t>
      </w:r>
      <w:r w:rsidR="00B92584">
        <w:t>h</w:t>
      </w:r>
      <w:r w:rsidR="00953570">
        <w:t xml:space="preserve">asil pengumpulan data </w:t>
      </w:r>
      <w:r w:rsidR="007E7DFC" w:rsidRPr="007E7DFC">
        <w:rPr>
          <w:i/>
          <w:iCs/>
        </w:rPr>
        <w:t>delay</w:t>
      </w:r>
      <w:r w:rsidR="00953570">
        <w:t xml:space="preserve"> pengiriman ditunjukkan pada tabel 4.</w:t>
      </w:r>
      <w:r w:rsidR="0002583C">
        <w:t>5</w:t>
      </w:r>
      <w:r w:rsidR="0014689E">
        <w:t>.</w:t>
      </w:r>
      <w:r w:rsidR="00953570">
        <w:t xml:space="preserve"> </w:t>
      </w:r>
    </w:p>
    <w:bookmarkEnd w:id="475"/>
    <w:p w14:paraId="1664A904" w14:textId="7C9D3BF4" w:rsidR="00953570" w:rsidRPr="00953570" w:rsidRDefault="00953570" w:rsidP="00953570">
      <w:pPr>
        <w:pStyle w:val="Caption"/>
        <w:keepNext/>
        <w:jc w:val="center"/>
      </w:pPr>
      <w:r w:rsidRPr="00657E9F">
        <w:rPr>
          <w:b/>
          <w:bCs/>
          <w:sz w:val="24"/>
          <w:szCs w:val="24"/>
        </w:rPr>
        <w:t xml:space="preserve">Tabel 4. </w:t>
      </w:r>
      <w:r w:rsidRPr="00657E9F">
        <w:rPr>
          <w:b/>
          <w:bCs/>
          <w:sz w:val="24"/>
          <w:szCs w:val="24"/>
        </w:rPr>
        <w:fldChar w:fldCharType="begin"/>
      </w:r>
      <w:r w:rsidRPr="00657E9F">
        <w:rPr>
          <w:b/>
          <w:bCs/>
          <w:sz w:val="24"/>
          <w:szCs w:val="24"/>
        </w:rPr>
        <w:instrText xml:space="preserve"> SEQ Tabel_4. \* ARABIC </w:instrText>
      </w:r>
      <w:r w:rsidRPr="00657E9F">
        <w:rPr>
          <w:b/>
          <w:bCs/>
          <w:sz w:val="24"/>
          <w:szCs w:val="24"/>
        </w:rPr>
        <w:fldChar w:fldCharType="separate"/>
      </w:r>
      <w:r w:rsidR="00C048B8">
        <w:rPr>
          <w:b/>
          <w:bCs/>
          <w:noProof/>
          <w:sz w:val="24"/>
          <w:szCs w:val="24"/>
        </w:rPr>
        <w:t>5</w:t>
      </w:r>
      <w:r w:rsidRPr="00657E9F">
        <w:rPr>
          <w:b/>
          <w:bCs/>
          <w:sz w:val="24"/>
          <w:szCs w:val="24"/>
        </w:rPr>
        <w:fldChar w:fldCharType="end"/>
      </w:r>
      <w:r w:rsidRPr="005F6FDA">
        <w:rPr>
          <w:sz w:val="24"/>
          <w:szCs w:val="24"/>
        </w:rPr>
        <w:t xml:space="preserve"> </w:t>
      </w:r>
      <w:r w:rsidR="00657E9F">
        <w:rPr>
          <w:sz w:val="24"/>
          <w:szCs w:val="24"/>
        </w:rPr>
        <w:t xml:space="preserve"> </w:t>
      </w:r>
      <w:r w:rsidR="007E7DFC" w:rsidRPr="007E7DFC">
        <w:rPr>
          <w:i/>
          <w:iCs w:val="0"/>
          <w:sz w:val="24"/>
          <w:szCs w:val="24"/>
        </w:rPr>
        <w:t>Delay</w:t>
      </w:r>
      <w:r w:rsidRPr="005F6FDA">
        <w:rPr>
          <w:sz w:val="24"/>
          <w:szCs w:val="24"/>
        </w:rPr>
        <w:t xml:space="preserve"> Pengiriman Data</w:t>
      </w:r>
    </w:p>
    <w:tbl>
      <w:tblPr>
        <w:tblStyle w:val="TableGrid"/>
        <w:tblW w:w="0" w:type="auto"/>
        <w:jc w:val="center"/>
        <w:tblLook w:val="04A0" w:firstRow="1" w:lastRow="0" w:firstColumn="1" w:lastColumn="0" w:noHBand="0" w:noVBand="1"/>
      </w:tblPr>
      <w:tblGrid>
        <w:gridCol w:w="1796"/>
        <w:gridCol w:w="1181"/>
        <w:gridCol w:w="1134"/>
        <w:gridCol w:w="1134"/>
      </w:tblGrid>
      <w:tr w:rsidR="00953570" w14:paraId="4A9C033C" w14:textId="77777777" w:rsidTr="002F662A">
        <w:trPr>
          <w:tblHeader/>
          <w:jc w:val="center"/>
        </w:trPr>
        <w:tc>
          <w:tcPr>
            <w:tcW w:w="1796" w:type="dxa"/>
            <w:shd w:val="clear" w:color="auto" w:fill="FFFFFF" w:themeFill="background1"/>
          </w:tcPr>
          <w:p w14:paraId="2EB4BB85" w14:textId="77777777" w:rsidR="00953570" w:rsidRPr="000946E3" w:rsidRDefault="00953570" w:rsidP="00CE67DF">
            <w:pPr>
              <w:jc w:val="center"/>
              <w:rPr>
                <w:rFonts w:cs="Times New Roman"/>
                <w:b/>
                <w:bCs/>
                <w:sz w:val="20"/>
                <w:szCs w:val="20"/>
              </w:rPr>
            </w:pPr>
            <w:bookmarkStart w:id="476" w:name="_Hlk173035122"/>
            <w:r w:rsidRPr="000946E3">
              <w:rPr>
                <w:rFonts w:cs="Times New Roman"/>
                <w:b/>
                <w:bCs/>
                <w:sz w:val="20"/>
                <w:szCs w:val="20"/>
              </w:rPr>
              <w:t>Pengiriman</w:t>
            </w:r>
          </w:p>
        </w:tc>
        <w:tc>
          <w:tcPr>
            <w:tcW w:w="1181" w:type="dxa"/>
            <w:shd w:val="clear" w:color="auto" w:fill="FFFFFF" w:themeFill="background1"/>
          </w:tcPr>
          <w:p w14:paraId="668AB894" w14:textId="77777777" w:rsidR="00953570" w:rsidRPr="000946E3" w:rsidRDefault="00953570" w:rsidP="00CE67DF">
            <w:pPr>
              <w:jc w:val="center"/>
              <w:rPr>
                <w:rFonts w:cs="Times New Roman"/>
                <w:b/>
                <w:bCs/>
                <w:sz w:val="20"/>
                <w:szCs w:val="20"/>
              </w:rPr>
            </w:pPr>
            <w:r w:rsidRPr="000946E3">
              <w:rPr>
                <w:rFonts w:cs="Times New Roman"/>
                <w:b/>
                <w:bCs/>
                <w:sz w:val="20"/>
                <w:szCs w:val="20"/>
              </w:rPr>
              <w:t>Menit</w:t>
            </w:r>
          </w:p>
        </w:tc>
        <w:tc>
          <w:tcPr>
            <w:tcW w:w="1134" w:type="dxa"/>
            <w:shd w:val="clear" w:color="auto" w:fill="FFFFFF" w:themeFill="background1"/>
          </w:tcPr>
          <w:p w14:paraId="72D7E8BE" w14:textId="77777777" w:rsidR="00953570" w:rsidRPr="000946E3" w:rsidRDefault="00953570" w:rsidP="00CE67DF">
            <w:pPr>
              <w:jc w:val="center"/>
              <w:rPr>
                <w:rFonts w:cs="Times New Roman"/>
                <w:b/>
                <w:bCs/>
                <w:sz w:val="20"/>
                <w:szCs w:val="20"/>
              </w:rPr>
            </w:pPr>
            <w:r w:rsidRPr="000946E3">
              <w:rPr>
                <w:rFonts w:cs="Times New Roman"/>
                <w:b/>
                <w:bCs/>
                <w:sz w:val="20"/>
                <w:szCs w:val="20"/>
              </w:rPr>
              <w:t>Detik</w:t>
            </w:r>
          </w:p>
        </w:tc>
        <w:tc>
          <w:tcPr>
            <w:tcW w:w="1134" w:type="dxa"/>
            <w:shd w:val="clear" w:color="auto" w:fill="FFFFFF" w:themeFill="background1"/>
          </w:tcPr>
          <w:p w14:paraId="6008BF33" w14:textId="45E791F1" w:rsidR="00953570" w:rsidRPr="00D57AB5" w:rsidRDefault="007E7DFC" w:rsidP="00CE67DF">
            <w:pPr>
              <w:jc w:val="center"/>
              <w:rPr>
                <w:rFonts w:cs="Times New Roman"/>
                <w:b/>
                <w:bCs/>
                <w:i/>
                <w:iCs/>
                <w:sz w:val="20"/>
                <w:szCs w:val="20"/>
              </w:rPr>
            </w:pPr>
            <w:r w:rsidRPr="007E7DFC">
              <w:rPr>
                <w:rFonts w:cs="Times New Roman"/>
                <w:b/>
                <w:bCs/>
                <w:i/>
                <w:iCs/>
                <w:sz w:val="20"/>
                <w:szCs w:val="20"/>
              </w:rPr>
              <w:t>Delay</w:t>
            </w:r>
          </w:p>
        </w:tc>
      </w:tr>
      <w:tr w:rsidR="00953570" w14:paraId="499EC2BD" w14:textId="77777777" w:rsidTr="00CE67DF">
        <w:trPr>
          <w:jc w:val="center"/>
        </w:trPr>
        <w:tc>
          <w:tcPr>
            <w:tcW w:w="1796" w:type="dxa"/>
            <w:vAlign w:val="center"/>
          </w:tcPr>
          <w:p w14:paraId="5E34EA5D" w14:textId="77777777" w:rsidR="00953570" w:rsidRPr="00F250E7" w:rsidRDefault="00953570" w:rsidP="00CE67DF">
            <w:pPr>
              <w:jc w:val="center"/>
              <w:rPr>
                <w:rFonts w:cs="Times New Roman"/>
                <w:sz w:val="20"/>
                <w:szCs w:val="20"/>
              </w:rPr>
            </w:pPr>
            <w:r w:rsidRPr="00F250E7">
              <w:rPr>
                <w:rFonts w:cs="Times New Roman"/>
                <w:sz w:val="20"/>
                <w:szCs w:val="20"/>
              </w:rPr>
              <w:t>1</w:t>
            </w:r>
          </w:p>
        </w:tc>
        <w:tc>
          <w:tcPr>
            <w:tcW w:w="1181" w:type="dxa"/>
          </w:tcPr>
          <w:p w14:paraId="2F0FDC42"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34" w:type="dxa"/>
          </w:tcPr>
          <w:p w14:paraId="0E81AE17" w14:textId="77777777" w:rsidR="00953570" w:rsidRPr="00F250E7" w:rsidRDefault="00953570" w:rsidP="00CE67DF">
            <w:pPr>
              <w:jc w:val="center"/>
              <w:rPr>
                <w:rFonts w:cs="Times New Roman"/>
                <w:sz w:val="20"/>
                <w:szCs w:val="20"/>
              </w:rPr>
            </w:pPr>
            <w:r w:rsidRPr="00F250E7">
              <w:rPr>
                <w:rFonts w:cs="Times New Roman"/>
                <w:sz w:val="20"/>
                <w:szCs w:val="20"/>
              </w:rPr>
              <w:t>01,537</w:t>
            </w:r>
          </w:p>
        </w:tc>
        <w:tc>
          <w:tcPr>
            <w:tcW w:w="1134" w:type="dxa"/>
          </w:tcPr>
          <w:p w14:paraId="2000613A" w14:textId="77777777" w:rsidR="00953570" w:rsidRPr="00F250E7" w:rsidRDefault="00953570" w:rsidP="00CE67DF">
            <w:pPr>
              <w:jc w:val="center"/>
              <w:rPr>
                <w:rFonts w:cs="Times New Roman"/>
                <w:sz w:val="20"/>
                <w:szCs w:val="20"/>
              </w:rPr>
            </w:pPr>
            <w:r w:rsidRPr="00F250E7">
              <w:rPr>
                <w:rFonts w:cs="Times New Roman"/>
                <w:sz w:val="20"/>
                <w:szCs w:val="20"/>
              </w:rPr>
              <w:t>1.405</w:t>
            </w:r>
          </w:p>
        </w:tc>
      </w:tr>
      <w:tr w:rsidR="00953570" w14:paraId="25F81B2B" w14:textId="77777777" w:rsidTr="00CE67DF">
        <w:trPr>
          <w:jc w:val="center"/>
        </w:trPr>
        <w:tc>
          <w:tcPr>
            <w:tcW w:w="1796" w:type="dxa"/>
            <w:vAlign w:val="center"/>
          </w:tcPr>
          <w:p w14:paraId="6AA1B03D" w14:textId="77777777" w:rsidR="00953570" w:rsidRPr="00F250E7" w:rsidRDefault="00953570" w:rsidP="00CE67DF">
            <w:pPr>
              <w:jc w:val="center"/>
              <w:rPr>
                <w:rFonts w:cs="Times New Roman"/>
                <w:sz w:val="20"/>
                <w:szCs w:val="20"/>
              </w:rPr>
            </w:pPr>
            <w:r w:rsidRPr="00F250E7">
              <w:rPr>
                <w:rFonts w:cs="Times New Roman"/>
                <w:sz w:val="20"/>
                <w:szCs w:val="20"/>
              </w:rPr>
              <w:t>2</w:t>
            </w:r>
          </w:p>
        </w:tc>
        <w:tc>
          <w:tcPr>
            <w:tcW w:w="1181" w:type="dxa"/>
          </w:tcPr>
          <w:p w14:paraId="57F2FD5C"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34" w:type="dxa"/>
          </w:tcPr>
          <w:p w14:paraId="1FEE8D2A" w14:textId="77777777" w:rsidR="00953570" w:rsidRPr="00F250E7" w:rsidRDefault="00953570" w:rsidP="00CE67DF">
            <w:pPr>
              <w:jc w:val="center"/>
              <w:rPr>
                <w:rFonts w:cs="Times New Roman"/>
                <w:sz w:val="20"/>
                <w:szCs w:val="20"/>
              </w:rPr>
            </w:pPr>
            <w:r w:rsidRPr="00F250E7">
              <w:rPr>
                <w:rFonts w:cs="Times New Roman"/>
                <w:sz w:val="20"/>
                <w:szCs w:val="20"/>
              </w:rPr>
              <w:t>04,017</w:t>
            </w:r>
          </w:p>
        </w:tc>
        <w:tc>
          <w:tcPr>
            <w:tcW w:w="1134" w:type="dxa"/>
          </w:tcPr>
          <w:p w14:paraId="1DAA3676" w14:textId="77777777" w:rsidR="00953570" w:rsidRPr="00F250E7" w:rsidRDefault="00953570" w:rsidP="00CE67DF">
            <w:pPr>
              <w:jc w:val="center"/>
              <w:rPr>
                <w:rFonts w:cs="Times New Roman"/>
                <w:sz w:val="20"/>
                <w:szCs w:val="20"/>
              </w:rPr>
            </w:pPr>
            <w:r w:rsidRPr="00F250E7">
              <w:rPr>
                <w:rFonts w:cs="Times New Roman"/>
                <w:sz w:val="20"/>
                <w:szCs w:val="20"/>
              </w:rPr>
              <w:t>2.480</w:t>
            </w:r>
          </w:p>
        </w:tc>
      </w:tr>
      <w:tr w:rsidR="00953570" w14:paraId="770C36B8" w14:textId="77777777" w:rsidTr="00CE67DF">
        <w:trPr>
          <w:jc w:val="center"/>
        </w:trPr>
        <w:tc>
          <w:tcPr>
            <w:tcW w:w="1796" w:type="dxa"/>
          </w:tcPr>
          <w:p w14:paraId="3A371358" w14:textId="77777777" w:rsidR="00953570" w:rsidRPr="00F250E7" w:rsidRDefault="00953570" w:rsidP="00CE67DF">
            <w:pPr>
              <w:jc w:val="center"/>
              <w:rPr>
                <w:rFonts w:cs="Times New Roman"/>
                <w:sz w:val="20"/>
                <w:szCs w:val="20"/>
              </w:rPr>
            </w:pPr>
            <w:r w:rsidRPr="00F250E7">
              <w:rPr>
                <w:rFonts w:cs="Times New Roman"/>
                <w:sz w:val="20"/>
                <w:szCs w:val="20"/>
              </w:rPr>
              <w:t>3</w:t>
            </w:r>
          </w:p>
        </w:tc>
        <w:tc>
          <w:tcPr>
            <w:tcW w:w="1181" w:type="dxa"/>
          </w:tcPr>
          <w:p w14:paraId="6DEDDED3"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34" w:type="dxa"/>
          </w:tcPr>
          <w:p w14:paraId="598A25E8" w14:textId="77777777" w:rsidR="00953570" w:rsidRPr="00F250E7" w:rsidRDefault="00953570" w:rsidP="00CE67DF">
            <w:pPr>
              <w:jc w:val="center"/>
              <w:rPr>
                <w:rFonts w:cs="Times New Roman"/>
                <w:b/>
                <w:bCs/>
                <w:sz w:val="20"/>
                <w:szCs w:val="20"/>
              </w:rPr>
            </w:pPr>
            <w:r w:rsidRPr="00F250E7">
              <w:rPr>
                <w:rFonts w:cs="Times New Roman"/>
                <w:sz w:val="20"/>
                <w:szCs w:val="20"/>
              </w:rPr>
              <w:t>04,999</w:t>
            </w:r>
          </w:p>
        </w:tc>
        <w:tc>
          <w:tcPr>
            <w:tcW w:w="1134" w:type="dxa"/>
          </w:tcPr>
          <w:p w14:paraId="23DD2CCB" w14:textId="77777777" w:rsidR="00953570" w:rsidRPr="00F250E7" w:rsidRDefault="00953570" w:rsidP="00CE67DF">
            <w:pPr>
              <w:jc w:val="center"/>
              <w:rPr>
                <w:rFonts w:cs="Times New Roman"/>
                <w:sz w:val="20"/>
                <w:szCs w:val="20"/>
              </w:rPr>
            </w:pPr>
            <w:r w:rsidRPr="00F250E7">
              <w:rPr>
                <w:rFonts w:cs="Times New Roman"/>
                <w:sz w:val="20"/>
                <w:szCs w:val="20"/>
              </w:rPr>
              <w:t>0.982</w:t>
            </w:r>
          </w:p>
        </w:tc>
      </w:tr>
      <w:tr w:rsidR="00953570" w14:paraId="3F333FB7" w14:textId="77777777" w:rsidTr="00CE67DF">
        <w:trPr>
          <w:jc w:val="center"/>
        </w:trPr>
        <w:tc>
          <w:tcPr>
            <w:tcW w:w="1796" w:type="dxa"/>
          </w:tcPr>
          <w:p w14:paraId="2A9C1BEB" w14:textId="77777777" w:rsidR="00953570" w:rsidRPr="00F250E7" w:rsidRDefault="00953570" w:rsidP="00CE67DF">
            <w:pPr>
              <w:jc w:val="center"/>
              <w:rPr>
                <w:rFonts w:cs="Times New Roman"/>
                <w:sz w:val="20"/>
                <w:szCs w:val="20"/>
              </w:rPr>
            </w:pPr>
            <w:r w:rsidRPr="00F250E7">
              <w:rPr>
                <w:rFonts w:cs="Times New Roman"/>
                <w:sz w:val="20"/>
                <w:szCs w:val="20"/>
              </w:rPr>
              <w:t>4</w:t>
            </w:r>
          </w:p>
        </w:tc>
        <w:tc>
          <w:tcPr>
            <w:tcW w:w="1181" w:type="dxa"/>
          </w:tcPr>
          <w:p w14:paraId="41E7CF94"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34" w:type="dxa"/>
          </w:tcPr>
          <w:p w14:paraId="751325FF" w14:textId="77777777" w:rsidR="00953570" w:rsidRPr="00F250E7" w:rsidRDefault="00953570" w:rsidP="00CE67DF">
            <w:pPr>
              <w:jc w:val="center"/>
              <w:rPr>
                <w:rFonts w:cs="Times New Roman"/>
                <w:sz w:val="20"/>
                <w:szCs w:val="20"/>
              </w:rPr>
            </w:pPr>
            <w:r w:rsidRPr="00F250E7">
              <w:rPr>
                <w:rFonts w:cs="Times New Roman"/>
                <w:sz w:val="20"/>
                <w:szCs w:val="20"/>
              </w:rPr>
              <w:t>06,684</w:t>
            </w:r>
          </w:p>
        </w:tc>
        <w:tc>
          <w:tcPr>
            <w:tcW w:w="1134" w:type="dxa"/>
          </w:tcPr>
          <w:p w14:paraId="7AA5A18B" w14:textId="77777777" w:rsidR="00953570" w:rsidRPr="00F250E7" w:rsidRDefault="00953570" w:rsidP="00CE67DF">
            <w:pPr>
              <w:jc w:val="center"/>
              <w:rPr>
                <w:rFonts w:cs="Times New Roman"/>
                <w:sz w:val="20"/>
                <w:szCs w:val="20"/>
              </w:rPr>
            </w:pPr>
            <w:r w:rsidRPr="00F250E7">
              <w:rPr>
                <w:rFonts w:cs="Times New Roman"/>
                <w:sz w:val="20"/>
                <w:szCs w:val="20"/>
              </w:rPr>
              <w:t>1.685</w:t>
            </w:r>
          </w:p>
        </w:tc>
      </w:tr>
      <w:tr w:rsidR="00953570" w14:paraId="314A298B" w14:textId="77777777" w:rsidTr="00CE67DF">
        <w:trPr>
          <w:jc w:val="center"/>
        </w:trPr>
        <w:tc>
          <w:tcPr>
            <w:tcW w:w="1796" w:type="dxa"/>
          </w:tcPr>
          <w:p w14:paraId="2C2030D0" w14:textId="77777777" w:rsidR="00953570" w:rsidRPr="00F250E7" w:rsidRDefault="00953570" w:rsidP="00CE67DF">
            <w:pPr>
              <w:jc w:val="center"/>
              <w:rPr>
                <w:rFonts w:cs="Times New Roman"/>
                <w:sz w:val="20"/>
                <w:szCs w:val="20"/>
              </w:rPr>
            </w:pPr>
            <w:r w:rsidRPr="00F250E7">
              <w:rPr>
                <w:rFonts w:cs="Times New Roman"/>
                <w:sz w:val="20"/>
                <w:szCs w:val="20"/>
              </w:rPr>
              <w:t>5</w:t>
            </w:r>
          </w:p>
        </w:tc>
        <w:tc>
          <w:tcPr>
            <w:tcW w:w="1181" w:type="dxa"/>
          </w:tcPr>
          <w:p w14:paraId="69FD7387"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34" w:type="dxa"/>
          </w:tcPr>
          <w:p w14:paraId="3B45E553" w14:textId="77777777" w:rsidR="00953570" w:rsidRPr="00F250E7" w:rsidRDefault="00953570" w:rsidP="00CE67DF">
            <w:pPr>
              <w:jc w:val="center"/>
              <w:rPr>
                <w:rFonts w:cs="Times New Roman"/>
                <w:sz w:val="20"/>
                <w:szCs w:val="20"/>
              </w:rPr>
            </w:pPr>
            <w:r w:rsidRPr="00F250E7">
              <w:rPr>
                <w:rFonts w:cs="Times New Roman"/>
                <w:sz w:val="20"/>
                <w:szCs w:val="20"/>
              </w:rPr>
              <w:t>07,947</w:t>
            </w:r>
          </w:p>
        </w:tc>
        <w:tc>
          <w:tcPr>
            <w:tcW w:w="1134" w:type="dxa"/>
          </w:tcPr>
          <w:p w14:paraId="037B6E7B" w14:textId="77777777" w:rsidR="00953570" w:rsidRPr="00F250E7" w:rsidRDefault="00953570" w:rsidP="00CE67DF">
            <w:pPr>
              <w:jc w:val="center"/>
              <w:rPr>
                <w:rFonts w:cs="Times New Roman"/>
                <w:sz w:val="20"/>
                <w:szCs w:val="20"/>
              </w:rPr>
            </w:pPr>
            <w:r w:rsidRPr="00F250E7">
              <w:rPr>
                <w:rFonts w:cs="Times New Roman"/>
                <w:sz w:val="20"/>
                <w:szCs w:val="20"/>
              </w:rPr>
              <w:t>1.263</w:t>
            </w:r>
          </w:p>
        </w:tc>
      </w:tr>
      <w:tr w:rsidR="00953570" w14:paraId="5A3D1FA1" w14:textId="77777777" w:rsidTr="00CE67DF">
        <w:trPr>
          <w:jc w:val="center"/>
        </w:trPr>
        <w:tc>
          <w:tcPr>
            <w:tcW w:w="1796" w:type="dxa"/>
          </w:tcPr>
          <w:p w14:paraId="05289091"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81" w:type="dxa"/>
          </w:tcPr>
          <w:p w14:paraId="003EC0B4" w14:textId="77777777" w:rsidR="00953570" w:rsidRPr="00F250E7" w:rsidRDefault="00953570" w:rsidP="00CE67DF">
            <w:pPr>
              <w:jc w:val="center"/>
              <w:rPr>
                <w:rFonts w:cs="Times New Roman"/>
                <w:sz w:val="20"/>
                <w:szCs w:val="20"/>
              </w:rPr>
            </w:pPr>
            <w:r w:rsidRPr="00F250E7">
              <w:rPr>
                <w:rFonts w:cs="Times New Roman"/>
                <w:sz w:val="20"/>
                <w:szCs w:val="20"/>
              </w:rPr>
              <w:t>6</w:t>
            </w:r>
          </w:p>
        </w:tc>
        <w:tc>
          <w:tcPr>
            <w:tcW w:w="1134" w:type="dxa"/>
          </w:tcPr>
          <w:p w14:paraId="02736B72" w14:textId="77777777" w:rsidR="00953570" w:rsidRPr="00F250E7" w:rsidRDefault="00953570" w:rsidP="00CE67DF">
            <w:pPr>
              <w:jc w:val="center"/>
              <w:rPr>
                <w:rFonts w:cs="Times New Roman"/>
                <w:sz w:val="20"/>
                <w:szCs w:val="20"/>
              </w:rPr>
            </w:pPr>
            <w:r w:rsidRPr="00F250E7">
              <w:rPr>
                <w:rFonts w:cs="Times New Roman"/>
                <w:sz w:val="20"/>
                <w:szCs w:val="20"/>
              </w:rPr>
              <w:t>09,721</w:t>
            </w:r>
          </w:p>
        </w:tc>
        <w:tc>
          <w:tcPr>
            <w:tcW w:w="1134" w:type="dxa"/>
          </w:tcPr>
          <w:p w14:paraId="20EDB4C8" w14:textId="77777777" w:rsidR="00953570" w:rsidRPr="00F250E7" w:rsidRDefault="00953570" w:rsidP="00CE67DF">
            <w:pPr>
              <w:jc w:val="center"/>
              <w:rPr>
                <w:rFonts w:cs="Times New Roman"/>
                <w:sz w:val="20"/>
                <w:szCs w:val="20"/>
              </w:rPr>
            </w:pPr>
            <w:r w:rsidRPr="00F250E7">
              <w:rPr>
                <w:rFonts w:cs="Times New Roman"/>
                <w:sz w:val="20"/>
                <w:szCs w:val="20"/>
              </w:rPr>
              <w:t>1.774</w:t>
            </w:r>
          </w:p>
        </w:tc>
      </w:tr>
      <w:tr w:rsidR="00953570" w14:paraId="6A142A7D" w14:textId="77777777" w:rsidTr="00CE67DF">
        <w:trPr>
          <w:jc w:val="center"/>
        </w:trPr>
        <w:tc>
          <w:tcPr>
            <w:tcW w:w="1796" w:type="dxa"/>
          </w:tcPr>
          <w:p w14:paraId="75F34C46" w14:textId="77777777" w:rsidR="00953570" w:rsidRPr="00F250E7" w:rsidRDefault="00953570" w:rsidP="00CE67DF">
            <w:pPr>
              <w:jc w:val="center"/>
              <w:rPr>
                <w:rFonts w:cs="Times New Roman"/>
                <w:sz w:val="20"/>
                <w:szCs w:val="20"/>
              </w:rPr>
            </w:pPr>
            <w:r w:rsidRPr="00F250E7">
              <w:rPr>
                <w:rFonts w:cs="Times New Roman"/>
                <w:sz w:val="20"/>
                <w:szCs w:val="20"/>
              </w:rPr>
              <w:t>7</w:t>
            </w:r>
          </w:p>
        </w:tc>
        <w:tc>
          <w:tcPr>
            <w:tcW w:w="1181" w:type="dxa"/>
          </w:tcPr>
          <w:p w14:paraId="11C2076D" w14:textId="77777777" w:rsidR="00953570" w:rsidRPr="00F250E7" w:rsidRDefault="00953570" w:rsidP="00CE67DF">
            <w:pPr>
              <w:jc w:val="center"/>
              <w:rPr>
                <w:rFonts w:cs="Times New Roman"/>
                <w:sz w:val="20"/>
                <w:szCs w:val="20"/>
              </w:rPr>
            </w:pPr>
            <w:r w:rsidRPr="00F250E7">
              <w:rPr>
                <w:rFonts w:cs="Times New Roman"/>
                <w:sz w:val="20"/>
                <w:szCs w:val="20"/>
              </w:rPr>
              <w:t>7</w:t>
            </w:r>
          </w:p>
        </w:tc>
        <w:tc>
          <w:tcPr>
            <w:tcW w:w="1134" w:type="dxa"/>
          </w:tcPr>
          <w:p w14:paraId="5BA3ACF3" w14:textId="77777777" w:rsidR="00953570" w:rsidRPr="00F250E7" w:rsidRDefault="00953570" w:rsidP="00CE67DF">
            <w:pPr>
              <w:jc w:val="center"/>
              <w:rPr>
                <w:rFonts w:cs="Times New Roman"/>
                <w:sz w:val="20"/>
                <w:szCs w:val="20"/>
              </w:rPr>
            </w:pPr>
            <w:r w:rsidRPr="00F250E7">
              <w:rPr>
                <w:rFonts w:cs="Times New Roman"/>
                <w:sz w:val="20"/>
                <w:szCs w:val="20"/>
              </w:rPr>
              <w:t>02,507</w:t>
            </w:r>
          </w:p>
        </w:tc>
        <w:tc>
          <w:tcPr>
            <w:tcW w:w="1134" w:type="dxa"/>
          </w:tcPr>
          <w:p w14:paraId="312EC3A4" w14:textId="77777777" w:rsidR="00953570" w:rsidRPr="00F250E7" w:rsidRDefault="00953570" w:rsidP="00CE67DF">
            <w:pPr>
              <w:jc w:val="center"/>
              <w:rPr>
                <w:rFonts w:cs="Times New Roman"/>
                <w:sz w:val="20"/>
                <w:szCs w:val="20"/>
              </w:rPr>
            </w:pPr>
            <w:r w:rsidRPr="00F250E7">
              <w:rPr>
                <w:rFonts w:cs="Times New Roman"/>
                <w:sz w:val="20"/>
                <w:szCs w:val="20"/>
              </w:rPr>
              <w:t>1.873</w:t>
            </w:r>
          </w:p>
        </w:tc>
      </w:tr>
      <w:tr w:rsidR="00953570" w14:paraId="45E1726F" w14:textId="77777777" w:rsidTr="00CE67DF">
        <w:trPr>
          <w:jc w:val="center"/>
        </w:trPr>
        <w:tc>
          <w:tcPr>
            <w:tcW w:w="1796" w:type="dxa"/>
          </w:tcPr>
          <w:p w14:paraId="22AEFB4B" w14:textId="77777777" w:rsidR="00953570" w:rsidRPr="00F250E7" w:rsidRDefault="00953570" w:rsidP="00CE67DF">
            <w:pPr>
              <w:jc w:val="center"/>
              <w:rPr>
                <w:rFonts w:cs="Times New Roman"/>
                <w:sz w:val="20"/>
                <w:szCs w:val="20"/>
              </w:rPr>
            </w:pPr>
            <w:r w:rsidRPr="00F250E7">
              <w:rPr>
                <w:rFonts w:cs="Times New Roman"/>
                <w:sz w:val="20"/>
                <w:szCs w:val="20"/>
              </w:rPr>
              <w:t>8</w:t>
            </w:r>
          </w:p>
        </w:tc>
        <w:tc>
          <w:tcPr>
            <w:tcW w:w="1181" w:type="dxa"/>
          </w:tcPr>
          <w:p w14:paraId="2DEB25B8" w14:textId="77777777" w:rsidR="00953570" w:rsidRPr="00F250E7" w:rsidRDefault="00953570" w:rsidP="00CE67DF">
            <w:pPr>
              <w:jc w:val="center"/>
              <w:rPr>
                <w:rFonts w:cs="Times New Roman"/>
                <w:sz w:val="20"/>
                <w:szCs w:val="20"/>
              </w:rPr>
            </w:pPr>
            <w:r w:rsidRPr="00F250E7">
              <w:rPr>
                <w:rFonts w:cs="Times New Roman"/>
                <w:sz w:val="20"/>
                <w:szCs w:val="20"/>
              </w:rPr>
              <w:t>7</w:t>
            </w:r>
          </w:p>
        </w:tc>
        <w:tc>
          <w:tcPr>
            <w:tcW w:w="1134" w:type="dxa"/>
          </w:tcPr>
          <w:p w14:paraId="3112C389" w14:textId="77777777" w:rsidR="00953570" w:rsidRPr="00F250E7" w:rsidRDefault="00953570" w:rsidP="00CE67DF">
            <w:pPr>
              <w:jc w:val="center"/>
              <w:rPr>
                <w:rFonts w:cs="Times New Roman"/>
                <w:sz w:val="20"/>
                <w:szCs w:val="20"/>
              </w:rPr>
            </w:pPr>
            <w:r w:rsidRPr="00F250E7">
              <w:rPr>
                <w:rFonts w:cs="Times New Roman"/>
                <w:sz w:val="20"/>
                <w:szCs w:val="20"/>
              </w:rPr>
              <w:t>03,992</w:t>
            </w:r>
          </w:p>
        </w:tc>
        <w:tc>
          <w:tcPr>
            <w:tcW w:w="1134" w:type="dxa"/>
          </w:tcPr>
          <w:p w14:paraId="37E42162" w14:textId="77777777" w:rsidR="00953570" w:rsidRPr="00F250E7" w:rsidRDefault="00953570" w:rsidP="00CE67DF">
            <w:pPr>
              <w:jc w:val="center"/>
              <w:rPr>
                <w:rFonts w:cs="Times New Roman"/>
                <w:sz w:val="20"/>
                <w:szCs w:val="20"/>
              </w:rPr>
            </w:pPr>
            <w:r w:rsidRPr="00F250E7">
              <w:rPr>
                <w:rFonts w:cs="Times New Roman"/>
                <w:sz w:val="20"/>
                <w:szCs w:val="20"/>
              </w:rPr>
              <w:t>1.485</w:t>
            </w:r>
          </w:p>
        </w:tc>
      </w:tr>
      <w:tr w:rsidR="005E0484" w14:paraId="19937362" w14:textId="77777777" w:rsidTr="00CE67DF">
        <w:trPr>
          <w:jc w:val="center"/>
        </w:trPr>
        <w:tc>
          <w:tcPr>
            <w:tcW w:w="1796" w:type="dxa"/>
          </w:tcPr>
          <w:p w14:paraId="74EFF140"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81" w:type="dxa"/>
          </w:tcPr>
          <w:p w14:paraId="340717CA" w14:textId="77777777" w:rsidR="005E0484" w:rsidRPr="00F250E7" w:rsidRDefault="005E0484" w:rsidP="005E0484">
            <w:pPr>
              <w:jc w:val="center"/>
              <w:rPr>
                <w:rFonts w:cs="Times New Roman"/>
                <w:sz w:val="20"/>
                <w:szCs w:val="20"/>
              </w:rPr>
            </w:pPr>
            <w:r w:rsidRPr="00F250E7">
              <w:rPr>
                <w:rFonts w:cs="Times New Roman"/>
                <w:sz w:val="20"/>
                <w:szCs w:val="20"/>
              </w:rPr>
              <w:t>7</w:t>
            </w:r>
          </w:p>
        </w:tc>
        <w:tc>
          <w:tcPr>
            <w:tcW w:w="1134" w:type="dxa"/>
          </w:tcPr>
          <w:p w14:paraId="0F287DD2" w14:textId="77777777" w:rsidR="005E0484" w:rsidRPr="00F250E7" w:rsidRDefault="005E0484" w:rsidP="005E0484">
            <w:pPr>
              <w:jc w:val="center"/>
              <w:rPr>
                <w:rFonts w:cs="Times New Roman"/>
                <w:sz w:val="20"/>
                <w:szCs w:val="20"/>
              </w:rPr>
            </w:pPr>
            <w:r w:rsidRPr="00F250E7">
              <w:rPr>
                <w:rFonts w:cs="Times New Roman"/>
                <w:sz w:val="20"/>
                <w:szCs w:val="20"/>
              </w:rPr>
              <w:t>06,379</w:t>
            </w:r>
          </w:p>
        </w:tc>
        <w:tc>
          <w:tcPr>
            <w:tcW w:w="1134" w:type="dxa"/>
          </w:tcPr>
          <w:p w14:paraId="1F6FA82C" w14:textId="77777777" w:rsidR="005E0484" w:rsidRPr="00F250E7" w:rsidRDefault="005E0484" w:rsidP="005E0484">
            <w:pPr>
              <w:jc w:val="center"/>
              <w:rPr>
                <w:rFonts w:cs="Times New Roman"/>
                <w:sz w:val="20"/>
                <w:szCs w:val="20"/>
              </w:rPr>
            </w:pPr>
            <w:r w:rsidRPr="00F250E7">
              <w:rPr>
                <w:rFonts w:cs="Times New Roman"/>
                <w:sz w:val="20"/>
                <w:szCs w:val="20"/>
              </w:rPr>
              <w:t>2.387</w:t>
            </w:r>
          </w:p>
        </w:tc>
      </w:tr>
      <w:tr w:rsidR="005E0484" w14:paraId="666A3763" w14:textId="77777777" w:rsidTr="00CE67DF">
        <w:trPr>
          <w:jc w:val="center"/>
        </w:trPr>
        <w:tc>
          <w:tcPr>
            <w:tcW w:w="1796" w:type="dxa"/>
          </w:tcPr>
          <w:p w14:paraId="48BE3072"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81" w:type="dxa"/>
          </w:tcPr>
          <w:p w14:paraId="435567F2" w14:textId="77777777" w:rsidR="005E0484" w:rsidRPr="00F250E7" w:rsidRDefault="005E0484" w:rsidP="005E0484">
            <w:pPr>
              <w:jc w:val="center"/>
              <w:rPr>
                <w:rFonts w:cs="Times New Roman"/>
                <w:sz w:val="20"/>
                <w:szCs w:val="20"/>
              </w:rPr>
            </w:pPr>
            <w:r w:rsidRPr="00F250E7">
              <w:rPr>
                <w:rFonts w:cs="Times New Roman"/>
                <w:sz w:val="20"/>
                <w:szCs w:val="20"/>
              </w:rPr>
              <w:t>7</w:t>
            </w:r>
          </w:p>
        </w:tc>
        <w:tc>
          <w:tcPr>
            <w:tcW w:w="1134" w:type="dxa"/>
          </w:tcPr>
          <w:p w14:paraId="3E818349" w14:textId="77777777" w:rsidR="005E0484" w:rsidRPr="00F250E7" w:rsidRDefault="005E0484" w:rsidP="005E0484">
            <w:pPr>
              <w:jc w:val="center"/>
              <w:rPr>
                <w:rFonts w:cs="Times New Roman"/>
                <w:sz w:val="20"/>
                <w:szCs w:val="20"/>
              </w:rPr>
            </w:pPr>
            <w:r w:rsidRPr="00F250E7">
              <w:rPr>
                <w:rFonts w:cs="Times New Roman"/>
                <w:sz w:val="20"/>
                <w:szCs w:val="20"/>
              </w:rPr>
              <w:t>10,498</w:t>
            </w:r>
          </w:p>
        </w:tc>
        <w:tc>
          <w:tcPr>
            <w:tcW w:w="1134" w:type="dxa"/>
          </w:tcPr>
          <w:p w14:paraId="09964F3B" w14:textId="77777777" w:rsidR="005E0484" w:rsidRPr="00F250E7" w:rsidRDefault="005E0484" w:rsidP="005E0484">
            <w:pPr>
              <w:jc w:val="center"/>
              <w:rPr>
                <w:rFonts w:cs="Times New Roman"/>
                <w:sz w:val="20"/>
                <w:szCs w:val="20"/>
              </w:rPr>
            </w:pPr>
            <w:r w:rsidRPr="00F250E7">
              <w:rPr>
                <w:rFonts w:cs="Times New Roman"/>
                <w:sz w:val="20"/>
                <w:szCs w:val="20"/>
              </w:rPr>
              <w:t>1,032</w:t>
            </w:r>
          </w:p>
        </w:tc>
      </w:tr>
      <w:tr w:rsidR="005E0484" w14:paraId="55CE84B9" w14:textId="77777777" w:rsidTr="00CE67DF">
        <w:trPr>
          <w:jc w:val="center"/>
        </w:trPr>
        <w:tc>
          <w:tcPr>
            <w:tcW w:w="1796" w:type="dxa"/>
          </w:tcPr>
          <w:p w14:paraId="13DBD092"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81" w:type="dxa"/>
          </w:tcPr>
          <w:p w14:paraId="72DD3153" w14:textId="77777777" w:rsidR="005E0484" w:rsidRPr="00F250E7" w:rsidRDefault="005E0484" w:rsidP="005E0484">
            <w:pPr>
              <w:jc w:val="center"/>
              <w:rPr>
                <w:rFonts w:cs="Times New Roman"/>
                <w:sz w:val="20"/>
                <w:szCs w:val="20"/>
              </w:rPr>
            </w:pPr>
            <w:r w:rsidRPr="00F250E7">
              <w:rPr>
                <w:rFonts w:cs="Times New Roman"/>
                <w:sz w:val="20"/>
                <w:szCs w:val="20"/>
              </w:rPr>
              <w:t>7</w:t>
            </w:r>
          </w:p>
        </w:tc>
        <w:tc>
          <w:tcPr>
            <w:tcW w:w="1134" w:type="dxa"/>
          </w:tcPr>
          <w:p w14:paraId="2ABA3783" w14:textId="77777777" w:rsidR="005E0484" w:rsidRPr="00F250E7" w:rsidRDefault="005E0484" w:rsidP="005E0484">
            <w:pPr>
              <w:jc w:val="center"/>
              <w:rPr>
                <w:rFonts w:cs="Times New Roman"/>
                <w:sz w:val="20"/>
                <w:szCs w:val="20"/>
              </w:rPr>
            </w:pPr>
            <w:r w:rsidRPr="00F250E7">
              <w:rPr>
                <w:rFonts w:cs="Times New Roman"/>
                <w:sz w:val="20"/>
                <w:szCs w:val="20"/>
              </w:rPr>
              <w:t>20,610</w:t>
            </w:r>
          </w:p>
        </w:tc>
        <w:tc>
          <w:tcPr>
            <w:tcW w:w="1134" w:type="dxa"/>
          </w:tcPr>
          <w:p w14:paraId="44F067E5" w14:textId="77777777" w:rsidR="005E0484" w:rsidRPr="00F250E7" w:rsidRDefault="005E0484" w:rsidP="005E0484">
            <w:pPr>
              <w:jc w:val="center"/>
              <w:rPr>
                <w:rFonts w:cs="Times New Roman"/>
                <w:sz w:val="20"/>
                <w:szCs w:val="20"/>
              </w:rPr>
            </w:pPr>
            <w:r w:rsidRPr="00F250E7">
              <w:rPr>
                <w:rFonts w:cs="Times New Roman"/>
                <w:sz w:val="20"/>
                <w:szCs w:val="20"/>
              </w:rPr>
              <w:t>2,339</w:t>
            </w:r>
          </w:p>
        </w:tc>
      </w:tr>
      <w:tr w:rsidR="005E0484" w14:paraId="0D812EF5" w14:textId="77777777" w:rsidTr="00CE67DF">
        <w:trPr>
          <w:jc w:val="center"/>
        </w:trPr>
        <w:tc>
          <w:tcPr>
            <w:tcW w:w="1796" w:type="dxa"/>
          </w:tcPr>
          <w:p w14:paraId="6EC68073"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81" w:type="dxa"/>
          </w:tcPr>
          <w:p w14:paraId="503AB469" w14:textId="77777777" w:rsidR="005E0484" w:rsidRPr="00F250E7" w:rsidRDefault="005E0484" w:rsidP="005E0484">
            <w:pPr>
              <w:jc w:val="center"/>
              <w:rPr>
                <w:rFonts w:cs="Times New Roman"/>
                <w:sz w:val="20"/>
                <w:szCs w:val="20"/>
              </w:rPr>
            </w:pPr>
            <w:r w:rsidRPr="00F250E7">
              <w:rPr>
                <w:rFonts w:cs="Times New Roman"/>
                <w:sz w:val="20"/>
                <w:szCs w:val="20"/>
              </w:rPr>
              <w:t>7</w:t>
            </w:r>
          </w:p>
        </w:tc>
        <w:tc>
          <w:tcPr>
            <w:tcW w:w="1134" w:type="dxa"/>
          </w:tcPr>
          <w:p w14:paraId="77280B10" w14:textId="77777777" w:rsidR="005E0484" w:rsidRPr="00F250E7" w:rsidRDefault="005E0484" w:rsidP="005E0484">
            <w:pPr>
              <w:jc w:val="center"/>
              <w:rPr>
                <w:rFonts w:cs="Times New Roman"/>
                <w:sz w:val="20"/>
                <w:szCs w:val="20"/>
              </w:rPr>
            </w:pPr>
            <w:r w:rsidRPr="00F250E7">
              <w:rPr>
                <w:rFonts w:cs="Times New Roman"/>
                <w:sz w:val="20"/>
                <w:szCs w:val="20"/>
              </w:rPr>
              <w:t>41,409</w:t>
            </w:r>
          </w:p>
        </w:tc>
        <w:tc>
          <w:tcPr>
            <w:tcW w:w="1134" w:type="dxa"/>
          </w:tcPr>
          <w:p w14:paraId="563D6CBB" w14:textId="77777777" w:rsidR="005E0484" w:rsidRPr="00F250E7" w:rsidRDefault="005E0484" w:rsidP="005E0484">
            <w:pPr>
              <w:jc w:val="center"/>
              <w:rPr>
                <w:rFonts w:cs="Times New Roman"/>
                <w:sz w:val="20"/>
                <w:szCs w:val="20"/>
              </w:rPr>
            </w:pPr>
            <w:r w:rsidRPr="00F250E7">
              <w:rPr>
                <w:rFonts w:cs="Times New Roman"/>
                <w:sz w:val="20"/>
                <w:szCs w:val="20"/>
              </w:rPr>
              <w:t>1,528</w:t>
            </w:r>
          </w:p>
        </w:tc>
      </w:tr>
      <w:tr w:rsidR="005E0484" w14:paraId="3B1EFB6F" w14:textId="77777777" w:rsidTr="00CE67DF">
        <w:trPr>
          <w:jc w:val="center"/>
        </w:trPr>
        <w:tc>
          <w:tcPr>
            <w:tcW w:w="1796" w:type="dxa"/>
          </w:tcPr>
          <w:p w14:paraId="2FF32B7F" w14:textId="77777777" w:rsidR="005E0484" w:rsidRPr="00F250E7" w:rsidRDefault="005E0484" w:rsidP="005E0484">
            <w:pPr>
              <w:jc w:val="center"/>
              <w:rPr>
                <w:rFonts w:cs="Times New Roman"/>
                <w:sz w:val="20"/>
                <w:szCs w:val="20"/>
              </w:rPr>
            </w:pPr>
            <w:r w:rsidRPr="00F250E7">
              <w:rPr>
                <w:rFonts w:cs="Times New Roman"/>
                <w:sz w:val="20"/>
                <w:szCs w:val="20"/>
              </w:rPr>
              <w:t>13</w:t>
            </w:r>
          </w:p>
        </w:tc>
        <w:tc>
          <w:tcPr>
            <w:tcW w:w="1181" w:type="dxa"/>
          </w:tcPr>
          <w:p w14:paraId="1ED86D59"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6FE7AA5F" w14:textId="77777777" w:rsidR="005E0484" w:rsidRPr="00F250E7" w:rsidRDefault="005E0484" w:rsidP="005E0484">
            <w:pPr>
              <w:jc w:val="center"/>
              <w:rPr>
                <w:rFonts w:cs="Times New Roman"/>
                <w:sz w:val="20"/>
                <w:szCs w:val="20"/>
              </w:rPr>
            </w:pPr>
            <w:r w:rsidRPr="00F250E7">
              <w:rPr>
                <w:rFonts w:cs="Times New Roman"/>
                <w:sz w:val="20"/>
                <w:szCs w:val="20"/>
              </w:rPr>
              <w:t>0.785</w:t>
            </w:r>
          </w:p>
        </w:tc>
        <w:tc>
          <w:tcPr>
            <w:tcW w:w="1134" w:type="dxa"/>
          </w:tcPr>
          <w:p w14:paraId="258003D0" w14:textId="77777777" w:rsidR="005E0484" w:rsidRPr="00F250E7" w:rsidRDefault="005E0484" w:rsidP="005E0484">
            <w:pPr>
              <w:jc w:val="center"/>
              <w:rPr>
                <w:rFonts w:cs="Times New Roman"/>
                <w:sz w:val="20"/>
                <w:szCs w:val="20"/>
              </w:rPr>
            </w:pPr>
            <w:r w:rsidRPr="00F250E7">
              <w:rPr>
                <w:rFonts w:cs="Times New Roman"/>
                <w:sz w:val="20"/>
                <w:szCs w:val="20"/>
              </w:rPr>
              <w:t>1,168</w:t>
            </w:r>
          </w:p>
        </w:tc>
      </w:tr>
      <w:tr w:rsidR="005E0484" w14:paraId="7743E586" w14:textId="77777777" w:rsidTr="00CE67DF">
        <w:trPr>
          <w:jc w:val="center"/>
        </w:trPr>
        <w:tc>
          <w:tcPr>
            <w:tcW w:w="1796" w:type="dxa"/>
          </w:tcPr>
          <w:p w14:paraId="2EA0A5FF" w14:textId="77777777" w:rsidR="005E0484" w:rsidRPr="00F250E7" w:rsidRDefault="005E0484" w:rsidP="005E0484">
            <w:pPr>
              <w:jc w:val="center"/>
              <w:rPr>
                <w:rFonts w:cs="Times New Roman"/>
                <w:sz w:val="20"/>
                <w:szCs w:val="20"/>
              </w:rPr>
            </w:pPr>
            <w:r w:rsidRPr="00F250E7">
              <w:rPr>
                <w:rFonts w:cs="Times New Roman"/>
                <w:sz w:val="20"/>
                <w:szCs w:val="20"/>
              </w:rPr>
              <w:t>14</w:t>
            </w:r>
          </w:p>
        </w:tc>
        <w:tc>
          <w:tcPr>
            <w:tcW w:w="1181" w:type="dxa"/>
          </w:tcPr>
          <w:p w14:paraId="640CE4DA"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5DB46865" w14:textId="77777777" w:rsidR="005E0484" w:rsidRPr="00F250E7" w:rsidRDefault="005E0484" w:rsidP="005E0484">
            <w:pPr>
              <w:jc w:val="center"/>
              <w:rPr>
                <w:rFonts w:cs="Times New Roman"/>
                <w:sz w:val="20"/>
                <w:szCs w:val="20"/>
              </w:rPr>
            </w:pPr>
            <w:r w:rsidRPr="00F250E7">
              <w:rPr>
                <w:rFonts w:cs="Times New Roman"/>
                <w:sz w:val="20"/>
                <w:szCs w:val="20"/>
              </w:rPr>
              <w:t>2.425</w:t>
            </w:r>
          </w:p>
        </w:tc>
        <w:tc>
          <w:tcPr>
            <w:tcW w:w="1134" w:type="dxa"/>
          </w:tcPr>
          <w:p w14:paraId="6D15C56D" w14:textId="77777777" w:rsidR="005E0484" w:rsidRPr="00F250E7" w:rsidRDefault="005E0484" w:rsidP="005E0484">
            <w:pPr>
              <w:jc w:val="center"/>
              <w:rPr>
                <w:rFonts w:cs="Times New Roman"/>
                <w:sz w:val="20"/>
                <w:szCs w:val="20"/>
              </w:rPr>
            </w:pPr>
            <w:r w:rsidRPr="00F250E7">
              <w:rPr>
                <w:rFonts w:cs="Times New Roman"/>
                <w:sz w:val="20"/>
                <w:szCs w:val="20"/>
              </w:rPr>
              <w:t>1,640</w:t>
            </w:r>
          </w:p>
        </w:tc>
      </w:tr>
      <w:tr w:rsidR="005E0484" w14:paraId="5646127D" w14:textId="77777777" w:rsidTr="00CE67DF">
        <w:trPr>
          <w:jc w:val="center"/>
        </w:trPr>
        <w:tc>
          <w:tcPr>
            <w:tcW w:w="1796" w:type="dxa"/>
          </w:tcPr>
          <w:p w14:paraId="02C93A7F" w14:textId="77777777" w:rsidR="005E0484" w:rsidRPr="00F250E7" w:rsidRDefault="005E0484" w:rsidP="005E0484">
            <w:pPr>
              <w:jc w:val="center"/>
              <w:rPr>
                <w:rFonts w:cs="Times New Roman"/>
                <w:sz w:val="20"/>
                <w:szCs w:val="20"/>
              </w:rPr>
            </w:pPr>
            <w:r w:rsidRPr="00F250E7">
              <w:rPr>
                <w:rFonts w:cs="Times New Roman"/>
                <w:sz w:val="20"/>
                <w:szCs w:val="20"/>
              </w:rPr>
              <w:t>15</w:t>
            </w:r>
          </w:p>
        </w:tc>
        <w:tc>
          <w:tcPr>
            <w:tcW w:w="1181" w:type="dxa"/>
          </w:tcPr>
          <w:p w14:paraId="7CD5D481"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324645D0" w14:textId="77777777" w:rsidR="005E0484" w:rsidRPr="00F250E7" w:rsidRDefault="005E0484" w:rsidP="005E0484">
            <w:pPr>
              <w:jc w:val="center"/>
              <w:rPr>
                <w:rFonts w:cs="Times New Roman"/>
                <w:sz w:val="20"/>
                <w:szCs w:val="20"/>
              </w:rPr>
            </w:pPr>
            <w:r w:rsidRPr="00F250E7">
              <w:rPr>
                <w:rFonts w:cs="Times New Roman"/>
                <w:sz w:val="20"/>
                <w:szCs w:val="20"/>
              </w:rPr>
              <w:t>11.186</w:t>
            </w:r>
          </w:p>
        </w:tc>
        <w:tc>
          <w:tcPr>
            <w:tcW w:w="1134" w:type="dxa"/>
          </w:tcPr>
          <w:p w14:paraId="4CF10B29" w14:textId="77777777" w:rsidR="005E0484" w:rsidRPr="00F250E7" w:rsidRDefault="005E0484" w:rsidP="005E0484">
            <w:pPr>
              <w:jc w:val="center"/>
              <w:rPr>
                <w:rFonts w:cs="Times New Roman"/>
                <w:sz w:val="20"/>
                <w:szCs w:val="20"/>
              </w:rPr>
            </w:pPr>
            <w:r w:rsidRPr="00F250E7">
              <w:rPr>
                <w:rFonts w:cs="Times New Roman"/>
                <w:sz w:val="20"/>
                <w:szCs w:val="20"/>
              </w:rPr>
              <w:t>1,411</w:t>
            </w:r>
          </w:p>
        </w:tc>
      </w:tr>
      <w:tr w:rsidR="005E0484" w14:paraId="2AEC5123" w14:textId="77777777" w:rsidTr="00CE67DF">
        <w:trPr>
          <w:jc w:val="center"/>
        </w:trPr>
        <w:tc>
          <w:tcPr>
            <w:tcW w:w="1796" w:type="dxa"/>
          </w:tcPr>
          <w:p w14:paraId="59402325" w14:textId="77777777" w:rsidR="005E0484" w:rsidRPr="00F250E7" w:rsidRDefault="005E0484" w:rsidP="005E0484">
            <w:pPr>
              <w:jc w:val="center"/>
              <w:rPr>
                <w:rFonts w:cs="Times New Roman"/>
                <w:sz w:val="20"/>
                <w:szCs w:val="20"/>
              </w:rPr>
            </w:pPr>
            <w:r w:rsidRPr="00F250E7">
              <w:rPr>
                <w:rFonts w:cs="Times New Roman"/>
                <w:sz w:val="20"/>
                <w:szCs w:val="20"/>
              </w:rPr>
              <w:t>16</w:t>
            </w:r>
          </w:p>
        </w:tc>
        <w:tc>
          <w:tcPr>
            <w:tcW w:w="1181" w:type="dxa"/>
          </w:tcPr>
          <w:p w14:paraId="0C912533"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374CD870" w14:textId="77777777" w:rsidR="005E0484" w:rsidRPr="00F250E7" w:rsidRDefault="005E0484" w:rsidP="005E0484">
            <w:pPr>
              <w:jc w:val="center"/>
              <w:rPr>
                <w:rFonts w:cs="Times New Roman"/>
                <w:sz w:val="20"/>
                <w:szCs w:val="20"/>
              </w:rPr>
            </w:pPr>
            <w:r w:rsidRPr="00F250E7">
              <w:rPr>
                <w:rFonts w:cs="Times New Roman"/>
                <w:sz w:val="20"/>
                <w:szCs w:val="20"/>
              </w:rPr>
              <w:t>21.718</w:t>
            </w:r>
          </w:p>
        </w:tc>
        <w:tc>
          <w:tcPr>
            <w:tcW w:w="1134" w:type="dxa"/>
          </w:tcPr>
          <w:p w14:paraId="1A182266" w14:textId="77777777" w:rsidR="005E0484" w:rsidRPr="00F250E7" w:rsidRDefault="005E0484" w:rsidP="005E0484">
            <w:pPr>
              <w:jc w:val="center"/>
              <w:rPr>
                <w:rFonts w:cs="Times New Roman"/>
                <w:sz w:val="20"/>
                <w:szCs w:val="20"/>
              </w:rPr>
            </w:pPr>
            <w:r w:rsidRPr="00F250E7">
              <w:rPr>
                <w:rFonts w:cs="Times New Roman"/>
                <w:sz w:val="20"/>
                <w:szCs w:val="20"/>
              </w:rPr>
              <w:t>4,163</w:t>
            </w:r>
          </w:p>
        </w:tc>
      </w:tr>
      <w:tr w:rsidR="005E0484" w14:paraId="25611FA6" w14:textId="77777777" w:rsidTr="00CE67DF">
        <w:trPr>
          <w:jc w:val="center"/>
        </w:trPr>
        <w:tc>
          <w:tcPr>
            <w:tcW w:w="1796" w:type="dxa"/>
          </w:tcPr>
          <w:p w14:paraId="46F17A64" w14:textId="77777777" w:rsidR="005E0484" w:rsidRPr="00F250E7" w:rsidRDefault="005E0484" w:rsidP="005E0484">
            <w:pPr>
              <w:jc w:val="center"/>
              <w:rPr>
                <w:rFonts w:cs="Times New Roman"/>
                <w:sz w:val="20"/>
                <w:szCs w:val="20"/>
              </w:rPr>
            </w:pPr>
            <w:r w:rsidRPr="00F250E7">
              <w:rPr>
                <w:rFonts w:cs="Times New Roman"/>
                <w:sz w:val="20"/>
                <w:szCs w:val="20"/>
              </w:rPr>
              <w:t>17</w:t>
            </w:r>
          </w:p>
        </w:tc>
        <w:tc>
          <w:tcPr>
            <w:tcW w:w="1181" w:type="dxa"/>
          </w:tcPr>
          <w:p w14:paraId="38F11D87"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15069DA9" w14:textId="77777777" w:rsidR="005E0484" w:rsidRPr="00F250E7" w:rsidRDefault="005E0484" w:rsidP="005E0484">
            <w:pPr>
              <w:jc w:val="center"/>
              <w:rPr>
                <w:rFonts w:cs="Times New Roman"/>
                <w:sz w:val="20"/>
                <w:szCs w:val="20"/>
              </w:rPr>
            </w:pPr>
            <w:r w:rsidRPr="00F250E7">
              <w:rPr>
                <w:rFonts w:cs="Times New Roman"/>
                <w:sz w:val="20"/>
                <w:szCs w:val="20"/>
              </w:rPr>
              <w:t>22.746</w:t>
            </w:r>
          </w:p>
        </w:tc>
        <w:tc>
          <w:tcPr>
            <w:tcW w:w="1134" w:type="dxa"/>
          </w:tcPr>
          <w:p w14:paraId="39DB1929" w14:textId="77777777" w:rsidR="005E0484" w:rsidRPr="00F250E7" w:rsidRDefault="005E0484" w:rsidP="005E0484">
            <w:pPr>
              <w:jc w:val="center"/>
              <w:rPr>
                <w:rFonts w:cs="Times New Roman"/>
                <w:sz w:val="20"/>
                <w:szCs w:val="20"/>
              </w:rPr>
            </w:pPr>
            <w:r w:rsidRPr="00F250E7">
              <w:rPr>
                <w:rFonts w:cs="Times New Roman"/>
                <w:sz w:val="20"/>
                <w:szCs w:val="20"/>
              </w:rPr>
              <w:t>1,028</w:t>
            </w:r>
          </w:p>
        </w:tc>
      </w:tr>
      <w:tr w:rsidR="005E0484" w14:paraId="6004D82D" w14:textId="77777777" w:rsidTr="00CE67DF">
        <w:trPr>
          <w:jc w:val="center"/>
        </w:trPr>
        <w:tc>
          <w:tcPr>
            <w:tcW w:w="1796" w:type="dxa"/>
          </w:tcPr>
          <w:p w14:paraId="1A07F069" w14:textId="77777777" w:rsidR="005E0484" w:rsidRPr="00F250E7" w:rsidRDefault="005E0484" w:rsidP="005E0484">
            <w:pPr>
              <w:jc w:val="center"/>
              <w:rPr>
                <w:rFonts w:cs="Times New Roman"/>
                <w:sz w:val="20"/>
                <w:szCs w:val="20"/>
              </w:rPr>
            </w:pPr>
            <w:r w:rsidRPr="00F250E7">
              <w:rPr>
                <w:rFonts w:cs="Times New Roman"/>
                <w:sz w:val="20"/>
                <w:szCs w:val="20"/>
              </w:rPr>
              <w:t>18</w:t>
            </w:r>
          </w:p>
        </w:tc>
        <w:tc>
          <w:tcPr>
            <w:tcW w:w="1181" w:type="dxa"/>
          </w:tcPr>
          <w:p w14:paraId="3D9E9C19"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08D74E84" w14:textId="77777777" w:rsidR="005E0484" w:rsidRPr="00F250E7" w:rsidRDefault="005E0484" w:rsidP="005E0484">
            <w:pPr>
              <w:jc w:val="center"/>
              <w:rPr>
                <w:rFonts w:cs="Times New Roman"/>
                <w:sz w:val="20"/>
                <w:szCs w:val="20"/>
              </w:rPr>
            </w:pPr>
            <w:r w:rsidRPr="00F250E7">
              <w:rPr>
                <w:rFonts w:cs="Times New Roman"/>
                <w:sz w:val="20"/>
                <w:szCs w:val="20"/>
              </w:rPr>
              <w:t>32.107</w:t>
            </w:r>
          </w:p>
        </w:tc>
        <w:tc>
          <w:tcPr>
            <w:tcW w:w="1134" w:type="dxa"/>
          </w:tcPr>
          <w:p w14:paraId="46EBD2DA" w14:textId="77777777" w:rsidR="005E0484" w:rsidRPr="00F250E7" w:rsidRDefault="005E0484" w:rsidP="005E0484">
            <w:pPr>
              <w:jc w:val="center"/>
              <w:rPr>
                <w:rFonts w:cs="Times New Roman"/>
                <w:sz w:val="20"/>
                <w:szCs w:val="20"/>
              </w:rPr>
            </w:pPr>
            <w:r w:rsidRPr="00F250E7">
              <w:rPr>
                <w:rFonts w:cs="Times New Roman"/>
                <w:sz w:val="20"/>
                <w:szCs w:val="20"/>
              </w:rPr>
              <w:t>6,138</w:t>
            </w:r>
          </w:p>
        </w:tc>
      </w:tr>
      <w:tr w:rsidR="005E0484" w14:paraId="4BB9DEAA" w14:textId="77777777" w:rsidTr="00CE67DF">
        <w:trPr>
          <w:jc w:val="center"/>
        </w:trPr>
        <w:tc>
          <w:tcPr>
            <w:tcW w:w="1796" w:type="dxa"/>
          </w:tcPr>
          <w:p w14:paraId="34E60E2A" w14:textId="77777777" w:rsidR="005E0484" w:rsidRPr="00F250E7" w:rsidRDefault="005E0484" w:rsidP="005E0484">
            <w:pPr>
              <w:jc w:val="center"/>
              <w:rPr>
                <w:rFonts w:cs="Times New Roman"/>
                <w:sz w:val="20"/>
                <w:szCs w:val="20"/>
              </w:rPr>
            </w:pPr>
            <w:r w:rsidRPr="00F250E7">
              <w:rPr>
                <w:rFonts w:cs="Times New Roman"/>
                <w:sz w:val="20"/>
                <w:szCs w:val="20"/>
              </w:rPr>
              <w:t>19</w:t>
            </w:r>
          </w:p>
        </w:tc>
        <w:tc>
          <w:tcPr>
            <w:tcW w:w="1181" w:type="dxa"/>
          </w:tcPr>
          <w:p w14:paraId="78BA3699" w14:textId="77777777" w:rsidR="005E0484" w:rsidRPr="00F250E7" w:rsidRDefault="005E0484" w:rsidP="005E0484">
            <w:pPr>
              <w:jc w:val="center"/>
              <w:rPr>
                <w:rFonts w:cs="Times New Roman"/>
                <w:sz w:val="20"/>
                <w:szCs w:val="20"/>
              </w:rPr>
            </w:pPr>
            <w:r w:rsidRPr="00F250E7">
              <w:rPr>
                <w:rFonts w:cs="Times New Roman"/>
                <w:sz w:val="20"/>
                <w:szCs w:val="20"/>
              </w:rPr>
              <w:t>8</w:t>
            </w:r>
          </w:p>
        </w:tc>
        <w:tc>
          <w:tcPr>
            <w:tcW w:w="1134" w:type="dxa"/>
          </w:tcPr>
          <w:p w14:paraId="1ACD8784" w14:textId="77777777" w:rsidR="005E0484" w:rsidRPr="00F250E7" w:rsidRDefault="005E0484" w:rsidP="005E0484">
            <w:pPr>
              <w:jc w:val="center"/>
              <w:rPr>
                <w:rFonts w:cs="Times New Roman"/>
                <w:sz w:val="20"/>
                <w:szCs w:val="20"/>
              </w:rPr>
            </w:pPr>
            <w:r w:rsidRPr="00F250E7">
              <w:rPr>
                <w:rFonts w:cs="Times New Roman"/>
                <w:sz w:val="20"/>
                <w:szCs w:val="20"/>
              </w:rPr>
              <w:t>33.323</w:t>
            </w:r>
          </w:p>
        </w:tc>
        <w:tc>
          <w:tcPr>
            <w:tcW w:w="1134" w:type="dxa"/>
          </w:tcPr>
          <w:p w14:paraId="59D49736" w14:textId="77777777" w:rsidR="005E0484" w:rsidRPr="00F250E7" w:rsidRDefault="005E0484" w:rsidP="005E0484">
            <w:pPr>
              <w:jc w:val="center"/>
              <w:rPr>
                <w:rFonts w:cs="Times New Roman"/>
                <w:sz w:val="20"/>
                <w:szCs w:val="20"/>
              </w:rPr>
            </w:pPr>
            <w:r w:rsidRPr="00F250E7">
              <w:rPr>
                <w:rFonts w:cs="Times New Roman"/>
                <w:sz w:val="20"/>
                <w:szCs w:val="20"/>
              </w:rPr>
              <w:t>1,216</w:t>
            </w:r>
          </w:p>
        </w:tc>
      </w:tr>
      <w:tr w:rsidR="005E0484" w14:paraId="501E8B75" w14:textId="77777777" w:rsidTr="00CE67DF">
        <w:trPr>
          <w:jc w:val="center"/>
        </w:trPr>
        <w:tc>
          <w:tcPr>
            <w:tcW w:w="1796" w:type="dxa"/>
          </w:tcPr>
          <w:p w14:paraId="349FF6C0" w14:textId="77777777" w:rsidR="005E0484" w:rsidRPr="00F250E7" w:rsidRDefault="005E0484" w:rsidP="005E0484">
            <w:pPr>
              <w:jc w:val="center"/>
              <w:rPr>
                <w:rFonts w:cs="Times New Roman"/>
                <w:sz w:val="20"/>
                <w:szCs w:val="20"/>
              </w:rPr>
            </w:pPr>
            <w:r w:rsidRPr="00F250E7">
              <w:rPr>
                <w:rFonts w:cs="Times New Roman"/>
                <w:sz w:val="20"/>
                <w:szCs w:val="20"/>
              </w:rPr>
              <w:t>20</w:t>
            </w:r>
          </w:p>
        </w:tc>
        <w:tc>
          <w:tcPr>
            <w:tcW w:w="1181" w:type="dxa"/>
          </w:tcPr>
          <w:p w14:paraId="77C9F92A"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34" w:type="dxa"/>
          </w:tcPr>
          <w:p w14:paraId="1A68C329" w14:textId="77777777" w:rsidR="005E0484" w:rsidRPr="00F250E7" w:rsidRDefault="005E0484" w:rsidP="005E0484">
            <w:pPr>
              <w:jc w:val="center"/>
              <w:rPr>
                <w:rFonts w:cs="Times New Roman"/>
                <w:sz w:val="20"/>
                <w:szCs w:val="20"/>
              </w:rPr>
            </w:pPr>
            <w:r w:rsidRPr="00F250E7">
              <w:rPr>
                <w:rFonts w:cs="Times New Roman"/>
                <w:sz w:val="20"/>
                <w:szCs w:val="20"/>
              </w:rPr>
              <w:t>0.571</w:t>
            </w:r>
          </w:p>
        </w:tc>
        <w:tc>
          <w:tcPr>
            <w:tcW w:w="1134" w:type="dxa"/>
          </w:tcPr>
          <w:p w14:paraId="4013BBF5" w14:textId="77777777" w:rsidR="005E0484" w:rsidRPr="00F250E7" w:rsidRDefault="005E0484" w:rsidP="005E0484">
            <w:pPr>
              <w:jc w:val="center"/>
              <w:rPr>
                <w:rFonts w:cs="Times New Roman"/>
                <w:sz w:val="20"/>
                <w:szCs w:val="20"/>
              </w:rPr>
            </w:pPr>
            <w:r w:rsidRPr="00F250E7">
              <w:rPr>
                <w:rFonts w:cs="Times New Roman"/>
                <w:sz w:val="20"/>
                <w:szCs w:val="20"/>
              </w:rPr>
              <w:t>1,808</w:t>
            </w:r>
          </w:p>
        </w:tc>
      </w:tr>
      <w:tr w:rsidR="005E0484" w14:paraId="0235727A" w14:textId="77777777" w:rsidTr="00CE67DF">
        <w:trPr>
          <w:jc w:val="center"/>
        </w:trPr>
        <w:tc>
          <w:tcPr>
            <w:tcW w:w="1796" w:type="dxa"/>
          </w:tcPr>
          <w:p w14:paraId="3ED8DF18" w14:textId="77777777" w:rsidR="005E0484" w:rsidRPr="00F250E7" w:rsidRDefault="005E0484" w:rsidP="005E0484">
            <w:pPr>
              <w:jc w:val="center"/>
              <w:rPr>
                <w:rFonts w:cs="Times New Roman"/>
                <w:sz w:val="20"/>
                <w:szCs w:val="20"/>
              </w:rPr>
            </w:pPr>
            <w:r w:rsidRPr="00F250E7">
              <w:rPr>
                <w:rFonts w:cs="Times New Roman"/>
                <w:sz w:val="20"/>
                <w:szCs w:val="20"/>
              </w:rPr>
              <w:lastRenderedPageBreak/>
              <w:t>21</w:t>
            </w:r>
          </w:p>
        </w:tc>
        <w:tc>
          <w:tcPr>
            <w:tcW w:w="1181" w:type="dxa"/>
          </w:tcPr>
          <w:p w14:paraId="20F38286"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34" w:type="dxa"/>
          </w:tcPr>
          <w:p w14:paraId="38E30A40" w14:textId="77777777" w:rsidR="005E0484" w:rsidRPr="00F250E7" w:rsidRDefault="005E0484" w:rsidP="005E0484">
            <w:pPr>
              <w:jc w:val="center"/>
              <w:rPr>
                <w:rFonts w:cs="Times New Roman"/>
                <w:sz w:val="20"/>
                <w:szCs w:val="20"/>
              </w:rPr>
            </w:pPr>
            <w:r w:rsidRPr="00F250E7">
              <w:rPr>
                <w:rFonts w:cs="Times New Roman"/>
                <w:sz w:val="20"/>
                <w:szCs w:val="20"/>
              </w:rPr>
              <w:t>1.681</w:t>
            </w:r>
          </w:p>
        </w:tc>
        <w:tc>
          <w:tcPr>
            <w:tcW w:w="1134" w:type="dxa"/>
          </w:tcPr>
          <w:p w14:paraId="790CFC3C" w14:textId="77777777" w:rsidR="005E0484" w:rsidRPr="00F250E7" w:rsidRDefault="005E0484" w:rsidP="005E0484">
            <w:pPr>
              <w:jc w:val="center"/>
              <w:rPr>
                <w:rFonts w:cs="Times New Roman"/>
                <w:sz w:val="20"/>
                <w:szCs w:val="20"/>
              </w:rPr>
            </w:pPr>
            <w:r w:rsidRPr="00F250E7">
              <w:rPr>
                <w:rFonts w:cs="Times New Roman"/>
                <w:sz w:val="20"/>
                <w:szCs w:val="20"/>
              </w:rPr>
              <w:t>1,110</w:t>
            </w:r>
          </w:p>
        </w:tc>
      </w:tr>
      <w:tr w:rsidR="005E0484" w14:paraId="7DE87A2E" w14:textId="77777777" w:rsidTr="00CE67DF">
        <w:trPr>
          <w:jc w:val="center"/>
        </w:trPr>
        <w:tc>
          <w:tcPr>
            <w:tcW w:w="1796" w:type="dxa"/>
          </w:tcPr>
          <w:p w14:paraId="57755C5B" w14:textId="77777777" w:rsidR="005E0484" w:rsidRPr="00F250E7" w:rsidRDefault="005E0484" w:rsidP="005E0484">
            <w:pPr>
              <w:jc w:val="center"/>
              <w:rPr>
                <w:rFonts w:cs="Times New Roman"/>
                <w:sz w:val="20"/>
                <w:szCs w:val="20"/>
              </w:rPr>
            </w:pPr>
            <w:r w:rsidRPr="00F250E7">
              <w:rPr>
                <w:rFonts w:cs="Times New Roman"/>
                <w:sz w:val="20"/>
                <w:szCs w:val="20"/>
              </w:rPr>
              <w:t>22</w:t>
            </w:r>
          </w:p>
        </w:tc>
        <w:tc>
          <w:tcPr>
            <w:tcW w:w="1181" w:type="dxa"/>
          </w:tcPr>
          <w:p w14:paraId="4C64E514"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34" w:type="dxa"/>
          </w:tcPr>
          <w:p w14:paraId="55B50ED3" w14:textId="77777777" w:rsidR="005E0484" w:rsidRPr="00F250E7" w:rsidRDefault="005E0484" w:rsidP="005E0484">
            <w:pPr>
              <w:jc w:val="center"/>
              <w:rPr>
                <w:rFonts w:cs="Times New Roman"/>
                <w:sz w:val="20"/>
                <w:szCs w:val="20"/>
              </w:rPr>
            </w:pPr>
            <w:r w:rsidRPr="00F250E7">
              <w:rPr>
                <w:rFonts w:cs="Times New Roman"/>
                <w:sz w:val="20"/>
                <w:szCs w:val="20"/>
              </w:rPr>
              <w:t>11.811</w:t>
            </w:r>
          </w:p>
        </w:tc>
        <w:tc>
          <w:tcPr>
            <w:tcW w:w="1134" w:type="dxa"/>
          </w:tcPr>
          <w:p w14:paraId="1E069756" w14:textId="77777777" w:rsidR="005E0484" w:rsidRPr="00F250E7" w:rsidRDefault="005E0484" w:rsidP="005E0484">
            <w:pPr>
              <w:jc w:val="center"/>
              <w:rPr>
                <w:rFonts w:cs="Times New Roman"/>
                <w:sz w:val="20"/>
                <w:szCs w:val="20"/>
              </w:rPr>
            </w:pPr>
            <w:r w:rsidRPr="00F250E7">
              <w:rPr>
                <w:rFonts w:cs="Times New Roman"/>
                <w:sz w:val="20"/>
                <w:szCs w:val="20"/>
              </w:rPr>
              <w:t>2,244</w:t>
            </w:r>
          </w:p>
        </w:tc>
      </w:tr>
      <w:tr w:rsidR="005E0484" w14:paraId="1C9034FB" w14:textId="77777777" w:rsidTr="00CE67DF">
        <w:trPr>
          <w:jc w:val="center"/>
        </w:trPr>
        <w:tc>
          <w:tcPr>
            <w:tcW w:w="1796" w:type="dxa"/>
          </w:tcPr>
          <w:p w14:paraId="5AA442E7" w14:textId="77777777" w:rsidR="005E0484" w:rsidRPr="00F250E7" w:rsidRDefault="005E0484" w:rsidP="005E0484">
            <w:pPr>
              <w:jc w:val="center"/>
              <w:rPr>
                <w:rFonts w:cs="Times New Roman"/>
                <w:sz w:val="20"/>
                <w:szCs w:val="20"/>
              </w:rPr>
            </w:pPr>
            <w:r w:rsidRPr="00F250E7">
              <w:rPr>
                <w:rFonts w:cs="Times New Roman"/>
                <w:sz w:val="20"/>
                <w:szCs w:val="20"/>
              </w:rPr>
              <w:t>23</w:t>
            </w:r>
          </w:p>
        </w:tc>
        <w:tc>
          <w:tcPr>
            <w:tcW w:w="1181" w:type="dxa"/>
          </w:tcPr>
          <w:p w14:paraId="6AA76C0F"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34" w:type="dxa"/>
          </w:tcPr>
          <w:p w14:paraId="33E97AFA" w14:textId="77777777" w:rsidR="005E0484" w:rsidRPr="00F250E7" w:rsidRDefault="005E0484" w:rsidP="005E0484">
            <w:pPr>
              <w:jc w:val="center"/>
              <w:rPr>
                <w:rFonts w:cs="Times New Roman"/>
                <w:sz w:val="20"/>
                <w:szCs w:val="20"/>
              </w:rPr>
            </w:pPr>
            <w:r w:rsidRPr="00F250E7">
              <w:rPr>
                <w:rFonts w:cs="Times New Roman"/>
                <w:sz w:val="20"/>
                <w:szCs w:val="20"/>
              </w:rPr>
              <w:t>14.307</w:t>
            </w:r>
          </w:p>
        </w:tc>
        <w:tc>
          <w:tcPr>
            <w:tcW w:w="1134" w:type="dxa"/>
          </w:tcPr>
          <w:p w14:paraId="1F1FA882" w14:textId="77777777" w:rsidR="005E0484" w:rsidRPr="00F250E7" w:rsidRDefault="005E0484" w:rsidP="005E0484">
            <w:pPr>
              <w:jc w:val="center"/>
              <w:rPr>
                <w:rFonts w:cs="Times New Roman"/>
                <w:sz w:val="20"/>
                <w:szCs w:val="20"/>
              </w:rPr>
            </w:pPr>
            <w:r w:rsidRPr="00F250E7">
              <w:rPr>
                <w:rFonts w:cs="Times New Roman"/>
                <w:sz w:val="20"/>
                <w:szCs w:val="20"/>
              </w:rPr>
              <w:t>2,496</w:t>
            </w:r>
          </w:p>
        </w:tc>
      </w:tr>
      <w:tr w:rsidR="005E0484" w14:paraId="1832C6CD" w14:textId="77777777" w:rsidTr="00CE67DF">
        <w:trPr>
          <w:jc w:val="center"/>
        </w:trPr>
        <w:tc>
          <w:tcPr>
            <w:tcW w:w="1796" w:type="dxa"/>
          </w:tcPr>
          <w:p w14:paraId="634D4C09" w14:textId="77777777" w:rsidR="005E0484" w:rsidRPr="00F250E7" w:rsidRDefault="005E0484" w:rsidP="005E0484">
            <w:pPr>
              <w:jc w:val="center"/>
              <w:rPr>
                <w:rFonts w:cs="Times New Roman"/>
                <w:sz w:val="20"/>
                <w:szCs w:val="20"/>
              </w:rPr>
            </w:pPr>
            <w:r w:rsidRPr="00F250E7">
              <w:rPr>
                <w:rFonts w:cs="Times New Roman"/>
                <w:sz w:val="20"/>
                <w:szCs w:val="20"/>
              </w:rPr>
              <w:t>24</w:t>
            </w:r>
          </w:p>
        </w:tc>
        <w:tc>
          <w:tcPr>
            <w:tcW w:w="1181" w:type="dxa"/>
          </w:tcPr>
          <w:p w14:paraId="276AE0B8"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34" w:type="dxa"/>
          </w:tcPr>
          <w:p w14:paraId="4A3BB874" w14:textId="77777777" w:rsidR="005E0484" w:rsidRPr="00F250E7" w:rsidRDefault="005E0484" w:rsidP="005E0484">
            <w:pPr>
              <w:jc w:val="center"/>
              <w:rPr>
                <w:rFonts w:cs="Times New Roman"/>
                <w:sz w:val="20"/>
                <w:szCs w:val="20"/>
              </w:rPr>
            </w:pPr>
            <w:r w:rsidRPr="00F250E7">
              <w:rPr>
                <w:rFonts w:cs="Times New Roman"/>
                <w:sz w:val="20"/>
                <w:szCs w:val="20"/>
              </w:rPr>
              <w:t>27.893</w:t>
            </w:r>
          </w:p>
        </w:tc>
        <w:tc>
          <w:tcPr>
            <w:tcW w:w="1134" w:type="dxa"/>
          </w:tcPr>
          <w:p w14:paraId="70200A29" w14:textId="77777777" w:rsidR="005E0484" w:rsidRPr="00F250E7" w:rsidRDefault="005E0484" w:rsidP="005E0484">
            <w:pPr>
              <w:jc w:val="center"/>
              <w:rPr>
                <w:rFonts w:cs="Times New Roman"/>
                <w:sz w:val="20"/>
                <w:szCs w:val="20"/>
              </w:rPr>
            </w:pPr>
            <w:r w:rsidRPr="00F250E7">
              <w:rPr>
                <w:rFonts w:cs="Times New Roman"/>
                <w:sz w:val="20"/>
                <w:szCs w:val="20"/>
              </w:rPr>
              <w:t>1,438</w:t>
            </w:r>
          </w:p>
        </w:tc>
      </w:tr>
      <w:tr w:rsidR="005E0484" w14:paraId="7C2742AC" w14:textId="77777777" w:rsidTr="00CE67DF">
        <w:trPr>
          <w:jc w:val="center"/>
        </w:trPr>
        <w:tc>
          <w:tcPr>
            <w:tcW w:w="1796" w:type="dxa"/>
          </w:tcPr>
          <w:p w14:paraId="6F015C58" w14:textId="77777777" w:rsidR="005E0484" w:rsidRPr="00F250E7" w:rsidRDefault="005E0484" w:rsidP="005E0484">
            <w:pPr>
              <w:jc w:val="center"/>
              <w:rPr>
                <w:rFonts w:cs="Times New Roman"/>
                <w:sz w:val="20"/>
                <w:szCs w:val="20"/>
              </w:rPr>
            </w:pPr>
            <w:r w:rsidRPr="00F250E7">
              <w:rPr>
                <w:rFonts w:cs="Times New Roman"/>
                <w:sz w:val="20"/>
                <w:szCs w:val="20"/>
              </w:rPr>
              <w:t>25</w:t>
            </w:r>
          </w:p>
        </w:tc>
        <w:tc>
          <w:tcPr>
            <w:tcW w:w="1181" w:type="dxa"/>
          </w:tcPr>
          <w:p w14:paraId="22408CD0" w14:textId="77777777" w:rsidR="005E0484" w:rsidRPr="00F250E7" w:rsidRDefault="005E0484" w:rsidP="005E0484">
            <w:pPr>
              <w:jc w:val="center"/>
              <w:rPr>
                <w:rFonts w:cs="Times New Roman"/>
                <w:sz w:val="20"/>
                <w:szCs w:val="20"/>
              </w:rPr>
            </w:pPr>
            <w:r w:rsidRPr="00F250E7">
              <w:rPr>
                <w:rFonts w:cs="Times New Roman"/>
                <w:sz w:val="20"/>
                <w:szCs w:val="20"/>
              </w:rPr>
              <w:t>9</w:t>
            </w:r>
          </w:p>
        </w:tc>
        <w:tc>
          <w:tcPr>
            <w:tcW w:w="1134" w:type="dxa"/>
          </w:tcPr>
          <w:p w14:paraId="2166D052" w14:textId="77777777" w:rsidR="005E0484" w:rsidRPr="00F250E7" w:rsidRDefault="005E0484" w:rsidP="005E0484">
            <w:pPr>
              <w:jc w:val="center"/>
              <w:rPr>
                <w:rFonts w:cs="Times New Roman"/>
                <w:sz w:val="20"/>
                <w:szCs w:val="20"/>
              </w:rPr>
            </w:pPr>
            <w:r w:rsidRPr="00F250E7">
              <w:rPr>
                <w:rFonts w:cs="Times New Roman"/>
                <w:sz w:val="20"/>
                <w:szCs w:val="20"/>
              </w:rPr>
              <w:t>29.511</w:t>
            </w:r>
          </w:p>
        </w:tc>
        <w:tc>
          <w:tcPr>
            <w:tcW w:w="1134" w:type="dxa"/>
          </w:tcPr>
          <w:p w14:paraId="00529B95" w14:textId="77777777" w:rsidR="005E0484" w:rsidRPr="00F250E7" w:rsidRDefault="005E0484" w:rsidP="005E0484">
            <w:pPr>
              <w:jc w:val="center"/>
              <w:rPr>
                <w:rFonts w:cs="Times New Roman"/>
                <w:sz w:val="20"/>
                <w:szCs w:val="20"/>
              </w:rPr>
            </w:pPr>
            <w:r w:rsidRPr="00F250E7">
              <w:rPr>
                <w:rFonts w:cs="Times New Roman"/>
                <w:sz w:val="20"/>
                <w:szCs w:val="20"/>
              </w:rPr>
              <w:t>1,618</w:t>
            </w:r>
          </w:p>
        </w:tc>
      </w:tr>
      <w:tr w:rsidR="005E0484" w14:paraId="28BB5810" w14:textId="77777777" w:rsidTr="00CE67DF">
        <w:trPr>
          <w:jc w:val="center"/>
        </w:trPr>
        <w:tc>
          <w:tcPr>
            <w:tcW w:w="1796" w:type="dxa"/>
          </w:tcPr>
          <w:p w14:paraId="0935AC63" w14:textId="77777777" w:rsidR="005E0484" w:rsidRPr="00F250E7" w:rsidRDefault="005E0484" w:rsidP="005E0484">
            <w:pPr>
              <w:jc w:val="center"/>
              <w:rPr>
                <w:rFonts w:cs="Times New Roman"/>
                <w:sz w:val="20"/>
                <w:szCs w:val="20"/>
              </w:rPr>
            </w:pPr>
            <w:r w:rsidRPr="00F250E7">
              <w:rPr>
                <w:rFonts w:cs="Times New Roman"/>
                <w:sz w:val="20"/>
                <w:szCs w:val="20"/>
              </w:rPr>
              <w:t>26</w:t>
            </w:r>
          </w:p>
        </w:tc>
        <w:tc>
          <w:tcPr>
            <w:tcW w:w="1181" w:type="dxa"/>
          </w:tcPr>
          <w:p w14:paraId="6B23030A"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34" w:type="dxa"/>
          </w:tcPr>
          <w:p w14:paraId="393895DD" w14:textId="77777777" w:rsidR="005E0484" w:rsidRPr="00F250E7" w:rsidRDefault="005E0484" w:rsidP="005E0484">
            <w:pPr>
              <w:jc w:val="center"/>
              <w:rPr>
                <w:rFonts w:cs="Times New Roman"/>
                <w:sz w:val="20"/>
                <w:szCs w:val="20"/>
              </w:rPr>
            </w:pPr>
            <w:r w:rsidRPr="00F250E7">
              <w:rPr>
                <w:rFonts w:cs="Times New Roman"/>
                <w:sz w:val="20"/>
                <w:szCs w:val="20"/>
              </w:rPr>
              <w:t>01.127</w:t>
            </w:r>
          </w:p>
        </w:tc>
        <w:tc>
          <w:tcPr>
            <w:tcW w:w="1134" w:type="dxa"/>
          </w:tcPr>
          <w:p w14:paraId="4ADA033F" w14:textId="77777777" w:rsidR="005E0484" w:rsidRPr="00F250E7" w:rsidRDefault="005E0484" w:rsidP="005E0484">
            <w:pPr>
              <w:jc w:val="center"/>
              <w:rPr>
                <w:rFonts w:cs="Times New Roman"/>
                <w:sz w:val="20"/>
                <w:szCs w:val="20"/>
              </w:rPr>
            </w:pPr>
            <w:r w:rsidRPr="00F250E7">
              <w:rPr>
                <w:rFonts w:cs="Times New Roman"/>
                <w:sz w:val="20"/>
                <w:szCs w:val="20"/>
              </w:rPr>
              <w:t>1.909</w:t>
            </w:r>
          </w:p>
        </w:tc>
      </w:tr>
      <w:tr w:rsidR="005E0484" w14:paraId="597E4F45" w14:textId="77777777" w:rsidTr="00CE67DF">
        <w:trPr>
          <w:jc w:val="center"/>
        </w:trPr>
        <w:tc>
          <w:tcPr>
            <w:tcW w:w="1796" w:type="dxa"/>
          </w:tcPr>
          <w:p w14:paraId="362E1EED" w14:textId="77777777" w:rsidR="005E0484" w:rsidRPr="00F250E7" w:rsidRDefault="005E0484" w:rsidP="005E0484">
            <w:pPr>
              <w:jc w:val="center"/>
              <w:rPr>
                <w:rFonts w:cs="Times New Roman"/>
                <w:sz w:val="20"/>
                <w:szCs w:val="20"/>
              </w:rPr>
            </w:pPr>
            <w:r w:rsidRPr="00F250E7">
              <w:rPr>
                <w:rFonts w:cs="Times New Roman"/>
                <w:sz w:val="20"/>
                <w:szCs w:val="20"/>
              </w:rPr>
              <w:t>27</w:t>
            </w:r>
          </w:p>
        </w:tc>
        <w:tc>
          <w:tcPr>
            <w:tcW w:w="1181" w:type="dxa"/>
          </w:tcPr>
          <w:p w14:paraId="22653E05"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34" w:type="dxa"/>
          </w:tcPr>
          <w:p w14:paraId="21090A14" w14:textId="77777777" w:rsidR="005E0484" w:rsidRPr="00F250E7" w:rsidRDefault="005E0484" w:rsidP="005E0484">
            <w:pPr>
              <w:jc w:val="center"/>
              <w:rPr>
                <w:rFonts w:cs="Times New Roman"/>
                <w:sz w:val="20"/>
                <w:szCs w:val="20"/>
              </w:rPr>
            </w:pPr>
            <w:r w:rsidRPr="00F250E7">
              <w:rPr>
                <w:rFonts w:cs="Times New Roman"/>
                <w:sz w:val="20"/>
                <w:szCs w:val="20"/>
              </w:rPr>
              <w:t>02.277</w:t>
            </w:r>
          </w:p>
        </w:tc>
        <w:tc>
          <w:tcPr>
            <w:tcW w:w="1134" w:type="dxa"/>
          </w:tcPr>
          <w:p w14:paraId="72D466F2" w14:textId="77777777" w:rsidR="005E0484" w:rsidRPr="00F250E7" w:rsidRDefault="005E0484" w:rsidP="005E0484">
            <w:pPr>
              <w:jc w:val="center"/>
              <w:rPr>
                <w:rFonts w:cs="Times New Roman"/>
                <w:sz w:val="20"/>
                <w:szCs w:val="20"/>
              </w:rPr>
            </w:pPr>
            <w:r w:rsidRPr="00F250E7">
              <w:rPr>
                <w:rFonts w:cs="Times New Roman"/>
                <w:sz w:val="20"/>
                <w:szCs w:val="20"/>
              </w:rPr>
              <w:t>1.150</w:t>
            </w:r>
          </w:p>
        </w:tc>
      </w:tr>
      <w:tr w:rsidR="005E0484" w14:paraId="3172EBB4" w14:textId="77777777" w:rsidTr="00CE67DF">
        <w:trPr>
          <w:jc w:val="center"/>
        </w:trPr>
        <w:tc>
          <w:tcPr>
            <w:tcW w:w="1796" w:type="dxa"/>
          </w:tcPr>
          <w:p w14:paraId="5DB3DF8F" w14:textId="77777777" w:rsidR="005E0484" w:rsidRPr="00F250E7" w:rsidRDefault="005E0484" w:rsidP="005E0484">
            <w:pPr>
              <w:jc w:val="center"/>
              <w:rPr>
                <w:rFonts w:cs="Times New Roman"/>
                <w:sz w:val="20"/>
                <w:szCs w:val="20"/>
              </w:rPr>
            </w:pPr>
            <w:r w:rsidRPr="00F250E7">
              <w:rPr>
                <w:rFonts w:cs="Times New Roman"/>
                <w:sz w:val="20"/>
                <w:szCs w:val="20"/>
              </w:rPr>
              <w:t>28</w:t>
            </w:r>
          </w:p>
        </w:tc>
        <w:tc>
          <w:tcPr>
            <w:tcW w:w="1181" w:type="dxa"/>
          </w:tcPr>
          <w:p w14:paraId="58945474"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34" w:type="dxa"/>
          </w:tcPr>
          <w:p w14:paraId="4D78C85F" w14:textId="77777777" w:rsidR="005E0484" w:rsidRPr="00F250E7" w:rsidRDefault="005E0484" w:rsidP="005E0484">
            <w:pPr>
              <w:jc w:val="center"/>
              <w:rPr>
                <w:rFonts w:cs="Times New Roman"/>
                <w:sz w:val="20"/>
                <w:szCs w:val="20"/>
              </w:rPr>
            </w:pPr>
            <w:r w:rsidRPr="00F250E7">
              <w:rPr>
                <w:rFonts w:cs="Times New Roman"/>
                <w:sz w:val="20"/>
                <w:szCs w:val="20"/>
              </w:rPr>
              <w:t>19.265</w:t>
            </w:r>
          </w:p>
        </w:tc>
        <w:tc>
          <w:tcPr>
            <w:tcW w:w="1134" w:type="dxa"/>
          </w:tcPr>
          <w:p w14:paraId="2DABC35F" w14:textId="77777777" w:rsidR="005E0484" w:rsidRPr="00F250E7" w:rsidRDefault="005E0484" w:rsidP="005E0484">
            <w:pPr>
              <w:jc w:val="center"/>
              <w:rPr>
                <w:rFonts w:cs="Times New Roman"/>
                <w:sz w:val="20"/>
                <w:szCs w:val="20"/>
              </w:rPr>
            </w:pPr>
            <w:r w:rsidRPr="00F250E7">
              <w:rPr>
                <w:rFonts w:cs="Times New Roman"/>
                <w:sz w:val="20"/>
                <w:szCs w:val="20"/>
              </w:rPr>
              <w:t>2.048</w:t>
            </w:r>
          </w:p>
        </w:tc>
      </w:tr>
      <w:tr w:rsidR="005E0484" w14:paraId="7F720961" w14:textId="77777777" w:rsidTr="00CE67DF">
        <w:trPr>
          <w:jc w:val="center"/>
        </w:trPr>
        <w:tc>
          <w:tcPr>
            <w:tcW w:w="1796" w:type="dxa"/>
          </w:tcPr>
          <w:p w14:paraId="20C92A37" w14:textId="77777777" w:rsidR="005E0484" w:rsidRPr="00F250E7" w:rsidRDefault="005E0484" w:rsidP="005E0484">
            <w:pPr>
              <w:jc w:val="center"/>
              <w:rPr>
                <w:rFonts w:cs="Times New Roman"/>
                <w:sz w:val="20"/>
                <w:szCs w:val="20"/>
              </w:rPr>
            </w:pPr>
            <w:r w:rsidRPr="00F250E7">
              <w:rPr>
                <w:rFonts w:cs="Times New Roman"/>
                <w:sz w:val="20"/>
                <w:szCs w:val="20"/>
              </w:rPr>
              <w:t>29</w:t>
            </w:r>
          </w:p>
        </w:tc>
        <w:tc>
          <w:tcPr>
            <w:tcW w:w="1181" w:type="dxa"/>
          </w:tcPr>
          <w:p w14:paraId="606540F1"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34" w:type="dxa"/>
          </w:tcPr>
          <w:p w14:paraId="277949E6" w14:textId="77777777" w:rsidR="005E0484" w:rsidRPr="00F250E7" w:rsidRDefault="005E0484" w:rsidP="005E0484">
            <w:pPr>
              <w:jc w:val="center"/>
              <w:rPr>
                <w:rFonts w:cs="Times New Roman"/>
                <w:sz w:val="20"/>
                <w:szCs w:val="20"/>
              </w:rPr>
            </w:pPr>
            <w:r w:rsidRPr="00F250E7">
              <w:rPr>
                <w:rFonts w:cs="Times New Roman"/>
                <w:sz w:val="20"/>
                <w:szCs w:val="20"/>
              </w:rPr>
              <w:t>20.281</w:t>
            </w:r>
          </w:p>
        </w:tc>
        <w:tc>
          <w:tcPr>
            <w:tcW w:w="1134" w:type="dxa"/>
          </w:tcPr>
          <w:p w14:paraId="7314C90E" w14:textId="77777777" w:rsidR="005E0484" w:rsidRPr="00F250E7" w:rsidRDefault="005E0484" w:rsidP="005E0484">
            <w:pPr>
              <w:jc w:val="center"/>
              <w:rPr>
                <w:rFonts w:cs="Times New Roman"/>
                <w:sz w:val="20"/>
                <w:szCs w:val="20"/>
              </w:rPr>
            </w:pPr>
            <w:r w:rsidRPr="00F250E7">
              <w:rPr>
                <w:rFonts w:cs="Times New Roman"/>
                <w:sz w:val="20"/>
                <w:szCs w:val="20"/>
              </w:rPr>
              <w:t>1.016</w:t>
            </w:r>
          </w:p>
        </w:tc>
      </w:tr>
      <w:tr w:rsidR="005E0484" w14:paraId="2465D3D3" w14:textId="77777777" w:rsidTr="00CE67DF">
        <w:trPr>
          <w:jc w:val="center"/>
        </w:trPr>
        <w:tc>
          <w:tcPr>
            <w:tcW w:w="1796" w:type="dxa"/>
          </w:tcPr>
          <w:p w14:paraId="54DED2A3" w14:textId="77777777" w:rsidR="005E0484" w:rsidRPr="00F250E7" w:rsidRDefault="005E0484" w:rsidP="005E0484">
            <w:pPr>
              <w:jc w:val="center"/>
              <w:rPr>
                <w:rFonts w:cs="Times New Roman"/>
                <w:sz w:val="20"/>
                <w:szCs w:val="20"/>
              </w:rPr>
            </w:pPr>
            <w:r w:rsidRPr="00F250E7">
              <w:rPr>
                <w:rFonts w:cs="Times New Roman"/>
                <w:sz w:val="20"/>
                <w:szCs w:val="20"/>
              </w:rPr>
              <w:t>30</w:t>
            </w:r>
          </w:p>
        </w:tc>
        <w:tc>
          <w:tcPr>
            <w:tcW w:w="1181" w:type="dxa"/>
          </w:tcPr>
          <w:p w14:paraId="03438F8F"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34" w:type="dxa"/>
          </w:tcPr>
          <w:p w14:paraId="51E71A58" w14:textId="77777777" w:rsidR="005E0484" w:rsidRPr="00F250E7" w:rsidRDefault="005E0484" w:rsidP="005E0484">
            <w:pPr>
              <w:jc w:val="center"/>
              <w:rPr>
                <w:rFonts w:cs="Times New Roman"/>
                <w:sz w:val="20"/>
                <w:szCs w:val="20"/>
              </w:rPr>
            </w:pPr>
            <w:r w:rsidRPr="00F250E7">
              <w:rPr>
                <w:rFonts w:cs="Times New Roman"/>
                <w:sz w:val="20"/>
                <w:szCs w:val="20"/>
              </w:rPr>
              <w:t>44.246</w:t>
            </w:r>
          </w:p>
        </w:tc>
        <w:tc>
          <w:tcPr>
            <w:tcW w:w="1134" w:type="dxa"/>
          </w:tcPr>
          <w:p w14:paraId="29EA810F" w14:textId="77777777" w:rsidR="005E0484" w:rsidRPr="00F250E7" w:rsidRDefault="005E0484" w:rsidP="005E0484">
            <w:pPr>
              <w:jc w:val="center"/>
              <w:rPr>
                <w:rFonts w:cs="Times New Roman"/>
                <w:sz w:val="20"/>
                <w:szCs w:val="20"/>
              </w:rPr>
            </w:pPr>
            <w:r w:rsidRPr="00F250E7">
              <w:rPr>
                <w:rFonts w:cs="Times New Roman"/>
                <w:sz w:val="20"/>
                <w:szCs w:val="20"/>
              </w:rPr>
              <w:t>1.543</w:t>
            </w:r>
          </w:p>
        </w:tc>
      </w:tr>
      <w:tr w:rsidR="005E0484" w14:paraId="77718070" w14:textId="77777777" w:rsidTr="00CE67DF">
        <w:trPr>
          <w:jc w:val="center"/>
        </w:trPr>
        <w:tc>
          <w:tcPr>
            <w:tcW w:w="1796" w:type="dxa"/>
          </w:tcPr>
          <w:p w14:paraId="717C020B" w14:textId="77777777" w:rsidR="005E0484" w:rsidRPr="00F250E7" w:rsidRDefault="005E0484" w:rsidP="005E0484">
            <w:pPr>
              <w:jc w:val="center"/>
              <w:rPr>
                <w:rFonts w:cs="Times New Roman"/>
                <w:sz w:val="20"/>
                <w:szCs w:val="20"/>
              </w:rPr>
            </w:pPr>
            <w:r w:rsidRPr="00F250E7">
              <w:rPr>
                <w:rFonts w:cs="Times New Roman"/>
                <w:sz w:val="20"/>
                <w:szCs w:val="20"/>
              </w:rPr>
              <w:t>31</w:t>
            </w:r>
          </w:p>
        </w:tc>
        <w:tc>
          <w:tcPr>
            <w:tcW w:w="1181" w:type="dxa"/>
          </w:tcPr>
          <w:p w14:paraId="3D674945" w14:textId="77777777" w:rsidR="005E0484" w:rsidRPr="00F250E7" w:rsidRDefault="005E0484" w:rsidP="005E0484">
            <w:pPr>
              <w:jc w:val="center"/>
              <w:rPr>
                <w:rFonts w:cs="Times New Roman"/>
                <w:sz w:val="20"/>
                <w:szCs w:val="20"/>
              </w:rPr>
            </w:pPr>
            <w:r w:rsidRPr="00F250E7">
              <w:rPr>
                <w:rFonts w:cs="Times New Roman"/>
                <w:sz w:val="20"/>
                <w:szCs w:val="20"/>
              </w:rPr>
              <w:t>10</w:t>
            </w:r>
          </w:p>
        </w:tc>
        <w:tc>
          <w:tcPr>
            <w:tcW w:w="1134" w:type="dxa"/>
          </w:tcPr>
          <w:p w14:paraId="3E72BDD9" w14:textId="77777777" w:rsidR="005E0484" w:rsidRPr="00F250E7" w:rsidRDefault="005E0484" w:rsidP="005E0484">
            <w:pPr>
              <w:jc w:val="center"/>
              <w:rPr>
                <w:rFonts w:cs="Times New Roman"/>
                <w:sz w:val="20"/>
                <w:szCs w:val="20"/>
              </w:rPr>
            </w:pPr>
            <w:r w:rsidRPr="00F250E7">
              <w:rPr>
                <w:rFonts w:cs="Times New Roman"/>
                <w:sz w:val="20"/>
                <w:szCs w:val="20"/>
              </w:rPr>
              <w:t>45.675</w:t>
            </w:r>
          </w:p>
        </w:tc>
        <w:tc>
          <w:tcPr>
            <w:tcW w:w="1134" w:type="dxa"/>
          </w:tcPr>
          <w:p w14:paraId="52EA093E" w14:textId="77777777" w:rsidR="005E0484" w:rsidRPr="00F250E7" w:rsidRDefault="005E0484" w:rsidP="005E0484">
            <w:pPr>
              <w:jc w:val="center"/>
              <w:rPr>
                <w:rFonts w:cs="Times New Roman"/>
                <w:sz w:val="20"/>
                <w:szCs w:val="20"/>
              </w:rPr>
            </w:pPr>
            <w:r w:rsidRPr="00F250E7">
              <w:rPr>
                <w:rFonts w:cs="Times New Roman"/>
                <w:sz w:val="20"/>
                <w:szCs w:val="20"/>
              </w:rPr>
              <w:t>1.429</w:t>
            </w:r>
          </w:p>
        </w:tc>
      </w:tr>
      <w:tr w:rsidR="005E0484" w14:paraId="1697AB83" w14:textId="77777777" w:rsidTr="00CE67DF">
        <w:trPr>
          <w:jc w:val="center"/>
        </w:trPr>
        <w:tc>
          <w:tcPr>
            <w:tcW w:w="1796" w:type="dxa"/>
          </w:tcPr>
          <w:p w14:paraId="58593EA0" w14:textId="77777777" w:rsidR="005E0484" w:rsidRPr="00F250E7" w:rsidRDefault="005E0484" w:rsidP="005E0484">
            <w:pPr>
              <w:jc w:val="center"/>
              <w:rPr>
                <w:rFonts w:cs="Times New Roman"/>
                <w:sz w:val="20"/>
                <w:szCs w:val="20"/>
              </w:rPr>
            </w:pPr>
            <w:r w:rsidRPr="00F250E7">
              <w:rPr>
                <w:rFonts w:cs="Times New Roman"/>
                <w:sz w:val="20"/>
                <w:szCs w:val="20"/>
              </w:rPr>
              <w:t>32</w:t>
            </w:r>
          </w:p>
        </w:tc>
        <w:tc>
          <w:tcPr>
            <w:tcW w:w="1181" w:type="dxa"/>
          </w:tcPr>
          <w:p w14:paraId="72C4565D"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34" w:type="dxa"/>
          </w:tcPr>
          <w:p w14:paraId="7132309B" w14:textId="77777777" w:rsidR="005E0484" w:rsidRPr="00F250E7" w:rsidRDefault="005E0484" w:rsidP="005E0484">
            <w:pPr>
              <w:jc w:val="center"/>
              <w:rPr>
                <w:rFonts w:cs="Times New Roman"/>
                <w:sz w:val="20"/>
                <w:szCs w:val="20"/>
              </w:rPr>
            </w:pPr>
            <w:r w:rsidRPr="00F250E7">
              <w:rPr>
                <w:rFonts w:cs="Times New Roman"/>
                <w:sz w:val="20"/>
                <w:szCs w:val="20"/>
              </w:rPr>
              <w:t>00.744</w:t>
            </w:r>
          </w:p>
        </w:tc>
        <w:tc>
          <w:tcPr>
            <w:tcW w:w="1134" w:type="dxa"/>
          </w:tcPr>
          <w:p w14:paraId="2D7FB035" w14:textId="77777777" w:rsidR="005E0484" w:rsidRPr="00F250E7" w:rsidRDefault="005E0484" w:rsidP="005E0484">
            <w:pPr>
              <w:jc w:val="center"/>
              <w:rPr>
                <w:rFonts w:cs="Times New Roman"/>
                <w:sz w:val="20"/>
                <w:szCs w:val="20"/>
              </w:rPr>
            </w:pPr>
            <w:r w:rsidRPr="00F250E7">
              <w:rPr>
                <w:rFonts w:cs="Times New Roman"/>
                <w:sz w:val="20"/>
                <w:szCs w:val="20"/>
              </w:rPr>
              <w:t>1.458</w:t>
            </w:r>
          </w:p>
        </w:tc>
      </w:tr>
      <w:tr w:rsidR="005E0484" w14:paraId="24736DC3" w14:textId="77777777" w:rsidTr="00CE67DF">
        <w:trPr>
          <w:jc w:val="center"/>
        </w:trPr>
        <w:tc>
          <w:tcPr>
            <w:tcW w:w="1796" w:type="dxa"/>
          </w:tcPr>
          <w:p w14:paraId="539B744A" w14:textId="77777777" w:rsidR="005E0484" w:rsidRPr="00F250E7" w:rsidRDefault="005E0484" w:rsidP="005E0484">
            <w:pPr>
              <w:jc w:val="center"/>
              <w:rPr>
                <w:rFonts w:cs="Times New Roman"/>
                <w:sz w:val="20"/>
                <w:szCs w:val="20"/>
              </w:rPr>
            </w:pPr>
            <w:r w:rsidRPr="00F250E7">
              <w:rPr>
                <w:rFonts w:cs="Times New Roman"/>
                <w:sz w:val="20"/>
                <w:szCs w:val="20"/>
              </w:rPr>
              <w:t>33</w:t>
            </w:r>
          </w:p>
        </w:tc>
        <w:tc>
          <w:tcPr>
            <w:tcW w:w="1181" w:type="dxa"/>
          </w:tcPr>
          <w:p w14:paraId="0DC92177"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34" w:type="dxa"/>
          </w:tcPr>
          <w:p w14:paraId="781578E4" w14:textId="77777777" w:rsidR="005E0484" w:rsidRPr="00F250E7" w:rsidRDefault="005E0484" w:rsidP="005E0484">
            <w:pPr>
              <w:jc w:val="center"/>
              <w:rPr>
                <w:rFonts w:cs="Times New Roman"/>
                <w:sz w:val="20"/>
                <w:szCs w:val="20"/>
              </w:rPr>
            </w:pPr>
            <w:r w:rsidRPr="00F250E7">
              <w:rPr>
                <w:rFonts w:cs="Times New Roman"/>
                <w:sz w:val="20"/>
                <w:szCs w:val="20"/>
              </w:rPr>
              <w:t>02.881</w:t>
            </w:r>
          </w:p>
        </w:tc>
        <w:tc>
          <w:tcPr>
            <w:tcW w:w="1134" w:type="dxa"/>
          </w:tcPr>
          <w:p w14:paraId="6ACBB88A" w14:textId="77777777" w:rsidR="005E0484" w:rsidRPr="00F250E7" w:rsidRDefault="005E0484" w:rsidP="005E0484">
            <w:pPr>
              <w:jc w:val="center"/>
              <w:rPr>
                <w:rFonts w:cs="Times New Roman"/>
                <w:sz w:val="20"/>
                <w:szCs w:val="20"/>
              </w:rPr>
            </w:pPr>
            <w:r w:rsidRPr="00F250E7">
              <w:rPr>
                <w:rFonts w:cs="Times New Roman"/>
                <w:sz w:val="20"/>
                <w:szCs w:val="20"/>
              </w:rPr>
              <w:t>2.137</w:t>
            </w:r>
          </w:p>
        </w:tc>
      </w:tr>
      <w:tr w:rsidR="005E0484" w14:paraId="37926C76" w14:textId="77777777" w:rsidTr="00CE67DF">
        <w:trPr>
          <w:jc w:val="center"/>
        </w:trPr>
        <w:tc>
          <w:tcPr>
            <w:tcW w:w="1796" w:type="dxa"/>
          </w:tcPr>
          <w:p w14:paraId="7B468D68" w14:textId="77777777" w:rsidR="005E0484" w:rsidRPr="00F250E7" w:rsidRDefault="005E0484" w:rsidP="005E0484">
            <w:pPr>
              <w:jc w:val="center"/>
              <w:rPr>
                <w:rFonts w:cs="Times New Roman"/>
                <w:sz w:val="20"/>
                <w:szCs w:val="20"/>
              </w:rPr>
            </w:pPr>
            <w:r w:rsidRPr="00F250E7">
              <w:rPr>
                <w:rFonts w:cs="Times New Roman"/>
                <w:sz w:val="20"/>
                <w:szCs w:val="20"/>
              </w:rPr>
              <w:t>34</w:t>
            </w:r>
          </w:p>
        </w:tc>
        <w:tc>
          <w:tcPr>
            <w:tcW w:w="1181" w:type="dxa"/>
          </w:tcPr>
          <w:p w14:paraId="5CABB821"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34" w:type="dxa"/>
          </w:tcPr>
          <w:p w14:paraId="42C3B2D0" w14:textId="77777777" w:rsidR="005E0484" w:rsidRPr="00F250E7" w:rsidRDefault="005E0484" w:rsidP="005E0484">
            <w:pPr>
              <w:jc w:val="center"/>
              <w:rPr>
                <w:rFonts w:cs="Times New Roman"/>
                <w:sz w:val="20"/>
                <w:szCs w:val="20"/>
              </w:rPr>
            </w:pPr>
            <w:r w:rsidRPr="00F250E7">
              <w:rPr>
                <w:rFonts w:cs="Times New Roman"/>
                <w:sz w:val="20"/>
                <w:szCs w:val="20"/>
              </w:rPr>
              <w:t>04.831</w:t>
            </w:r>
          </w:p>
        </w:tc>
        <w:tc>
          <w:tcPr>
            <w:tcW w:w="1134" w:type="dxa"/>
          </w:tcPr>
          <w:p w14:paraId="68AFB3D2" w14:textId="77777777" w:rsidR="005E0484" w:rsidRPr="00F250E7" w:rsidRDefault="005E0484" w:rsidP="005E0484">
            <w:pPr>
              <w:jc w:val="center"/>
              <w:rPr>
                <w:rFonts w:cs="Times New Roman"/>
                <w:sz w:val="20"/>
                <w:szCs w:val="20"/>
              </w:rPr>
            </w:pPr>
            <w:r w:rsidRPr="00F250E7">
              <w:rPr>
                <w:rFonts w:cs="Times New Roman"/>
                <w:sz w:val="20"/>
                <w:szCs w:val="20"/>
              </w:rPr>
              <w:t>1.950</w:t>
            </w:r>
          </w:p>
        </w:tc>
      </w:tr>
      <w:tr w:rsidR="005E0484" w14:paraId="35CA226B" w14:textId="77777777" w:rsidTr="00CE67DF">
        <w:trPr>
          <w:jc w:val="center"/>
        </w:trPr>
        <w:tc>
          <w:tcPr>
            <w:tcW w:w="1796" w:type="dxa"/>
          </w:tcPr>
          <w:p w14:paraId="0757B74C" w14:textId="77777777" w:rsidR="005E0484" w:rsidRPr="00F250E7" w:rsidRDefault="005E0484" w:rsidP="005E0484">
            <w:pPr>
              <w:jc w:val="center"/>
              <w:rPr>
                <w:rFonts w:cs="Times New Roman"/>
                <w:sz w:val="20"/>
                <w:szCs w:val="20"/>
              </w:rPr>
            </w:pPr>
            <w:r w:rsidRPr="00F250E7">
              <w:rPr>
                <w:rFonts w:cs="Times New Roman"/>
                <w:sz w:val="20"/>
                <w:szCs w:val="20"/>
              </w:rPr>
              <w:t>35</w:t>
            </w:r>
          </w:p>
        </w:tc>
        <w:tc>
          <w:tcPr>
            <w:tcW w:w="1181" w:type="dxa"/>
          </w:tcPr>
          <w:p w14:paraId="4B1F9C93"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34" w:type="dxa"/>
          </w:tcPr>
          <w:p w14:paraId="16C69590" w14:textId="77777777" w:rsidR="005E0484" w:rsidRPr="00F250E7" w:rsidRDefault="005E0484" w:rsidP="005E0484">
            <w:pPr>
              <w:jc w:val="center"/>
              <w:rPr>
                <w:rFonts w:cs="Times New Roman"/>
                <w:sz w:val="20"/>
                <w:szCs w:val="20"/>
              </w:rPr>
            </w:pPr>
            <w:r w:rsidRPr="00F250E7">
              <w:rPr>
                <w:rFonts w:cs="Times New Roman"/>
                <w:sz w:val="20"/>
                <w:szCs w:val="20"/>
              </w:rPr>
              <w:t>19.491</w:t>
            </w:r>
          </w:p>
        </w:tc>
        <w:tc>
          <w:tcPr>
            <w:tcW w:w="1134" w:type="dxa"/>
          </w:tcPr>
          <w:p w14:paraId="5B6466D7" w14:textId="77777777" w:rsidR="005E0484" w:rsidRPr="00F250E7" w:rsidRDefault="005E0484" w:rsidP="005E0484">
            <w:pPr>
              <w:jc w:val="center"/>
              <w:rPr>
                <w:rFonts w:cs="Times New Roman"/>
                <w:sz w:val="20"/>
                <w:szCs w:val="20"/>
              </w:rPr>
            </w:pPr>
            <w:r w:rsidRPr="00F250E7">
              <w:rPr>
                <w:rFonts w:cs="Times New Roman"/>
                <w:sz w:val="20"/>
                <w:szCs w:val="20"/>
              </w:rPr>
              <w:t>1.572</w:t>
            </w:r>
          </w:p>
        </w:tc>
      </w:tr>
      <w:tr w:rsidR="005E0484" w14:paraId="169BDFF6" w14:textId="77777777" w:rsidTr="00CE67DF">
        <w:trPr>
          <w:jc w:val="center"/>
        </w:trPr>
        <w:tc>
          <w:tcPr>
            <w:tcW w:w="1796" w:type="dxa"/>
          </w:tcPr>
          <w:p w14:paraId="26973452" w14:textId="77777777" w:rsidR="005E0484" w:rsidRPr="00F250E7" w:rsidRDefault="005E0484" w:rsidP="005E0484">
            <w:pPr>
              <w:jc w:val="center"/>
              <w:rPr>
                <w:rFonts w:cs="Times New Roman"/>
                <w:sz w:val="20"/>
                <w:szCs w:val="20"/>
              </w:rPr>
            </w:pPr>
            <w:r w:rsidRPr="00F250E7">
              <w:rPr>
                <w:rFonts w:cs="Times New Roman"/>
                <w:sz w:val="20"/>
                <w:szCs w:val="20"/>
              </w:rPr>
              <w:t>36</w:t>
            </w:r>
          </w:p>
        </w:tc>
        <w:tc>
          <w:tcPr>
            <w:tcW w:w="1181" w:type="dxa"/>
          </w:tcPr>
          <w:p w14:paraId="11BEF247"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34" w:type="dxa"/>
          </w:tcPr>
          <w:p w14:paraId="65614204" w14:textId="77777777" w:rsidR="005E0484" w:rsidRPr="00F250E7" w:rsidRDefault="005E0484" w:rsidP="005E0484">
            <w:pPr>
              <w:jc w:val="center"/>
              <w:rPr>
                <w:rFonts w:cs="Times New Roman"/>
                <w:sz w:val="20"/>
                <w:szCs w:val="20"/>
              </w:rPr>
            </w:pPr>
            <w:r w:rsidRPr="00F250E7">
              <w:rPr>
                <w:rFonts w:cs="Times New Roman"/>
                <w:sz w:val="20"/>
                <w:szCs w:val="20"/>
              </w:rPr>
              <w:t>20.919</w:t>
            </w:r>
          </w:p>
        </w:tc>
        <w:tc>
          <w:tcPr>
            <w:tcW w:w="1134" w:type="dxa"/>
          </w:tcPr>
          <w:p w14:paraId="5F2E8472" w14:textId="77777777" w:rsidR="005E0484" w:rsidRPr="00F250E7" w:rsidRDefault="005E0484" w:rsidP="005E0484">
            <w:pPr>
              <w:jc w:val="center"/>
              <w:rPr>
                <w:rFonts w:cs="Times New Roman"/>
                <w:sz w:val="20"/>
                <w:szCs w:val="20"/>
              </w:rPr>
            </w:pPr>
            <w:r w:rsidRPr="00F250E7">
              <w:rPr>
                <w:rFonts w:cs="Times New Roman"/>
                <w:sz w:val="20"/>
                <w:szCs w:val="20"/>
              </w:rPr>
              <w:t>1.428</w:t>
            </w:r>
          </w:p>
        </w:tc>
      </w:tr>
      <w:tr w:rsidR="005E0484" w14:paraId="3A71FE30" w14:textId="77777777" w:rsidTr="00CE67DF">
        <w:trPr>
          <w:jc w:val="center"/>
        </w:trPr>
        <w:tc>
          <w:tcPr>
            <w:tcW w:w="1796" w:type="dxa"/>
          </w:tcPr>
          <w:p w14:paraId="74EB8BF9" w14:textId="77777777" w:rsidR="005E0484" w:rsidRPr="00F250E7" w:rsidRDefault="005E0484" w:rsidP="005E0484">
            <w:pPr>
              <w:jc w:val="center"/>
              <w:rPr>
                <w:rFonts w:cs="Times New Roman"/>
                <w:sz w:val="20"/>
                <w:szCs w:val="20"/>
              </w:rPr>
            </w:pPr>
            <w:r w:rsidRPr="00F250E7">
              <w:rPr>
                <w:rFonts w:cs="Times New Roman"/>
                <w:sz w:val="20"/>
                <w:szCs w:val="20"/>
              </w:rPr>
              <w:t>38</w:t>
            </w:r>
          </w:p>
        </w:tc>
        <w:tc>
          <w:tcPr>
            <w:tcW w:w="1181" w:type="dxa"/>
          </w:tcPr>
          <w:p w14:paraId="0B65C4B9" w14:textId="77777777" w:rsidR="005E0484" w:rsidRPr="00F250E7" w:rsidRDefault="005E0484" w:rsidP="005E0484">
            <w:pPr>
              <w:jc w:val="center"/>
              <w:rPr>
                <w:rFonts w:cs="Times New Roman"/>
                <w:sz w:val="20"/>
                <w:szCs w:val="20"/>
              </w:rPr>
            </w:pPr>
            <w:r w:rsidRPr="00F250E7">
              <w:rPr>
                <w:rFonts w:cs="Times New Roman"/>
                <w:sz w:val="20"/>
                <w:szCs w:val="20"/>
              </w:rPr>
              <w:t>11</w:t>
            </w:r>
          </w:p>
        </w:tc>
        <w:tc>
          <w:tcPr>
            <w:tcW w:w="1134" w:type="dxa"/>
          </w:tcPr>
          <w:p w14:paraId="5A38AB06" w14:textId="77777777" w:rsidR="005E0484" w:rsidRPr="00F250E7" w:rsidRDefault="005E0484" w:rsidP="005E0484">
            <w:pPr>
              <w:jc w:val="center"/>
              <w:rPr>
                <w:rFonts w:cs="Times New Roman"/>
                <w:sz w:val="20"/>
                <w:szCs w:val="20"/>
              </w:rPr>
            </w:pPr>
            <w:r w:rsidRPr="00F250E7">
              <w:rPr>
                <w:rFonts w:cs="Times New Roman"/>
                <w:sz w:val="20"/>
                <w:szCs w:val="20"/>
              </w:rPr>
              <w:t>59.469</w:t>
            </w:r>
          </w:p>
        </w:tc>
        <w:tc>
          <w:tcPr>
            <w:tcW w:w="1134" w:type="dxa"/>
          </w:tcPr>
          <w:p w14:paraId="4B05D966" w14:textId="77777777" w:rsidR="005E0484" w:rsidRPr="00F250E7" w:rsidRDefault="005E0484" w:rsidP="005E0484">
            <w:pPr>
              <w:jc w:val="center"/>
              <w:rPr>
                <w:rFonts w:cs="Times New Roman"/>
                <w:sz w:val="20"/>
                <w:szCs w:val="20"/>
              </w:rPr>
            </w:pPr>
            <w:r w:rsidRPr="00F250E7">
              <w:rPr>
                <w:rFonts w:cs="Times New Roman"/>
                <w:sz w:val="20"/>
                <w:szCs w:val="20"/>
              </w:rPr>
              <w:t>0.995</w:t>
            </w:r>
          </w:p>
        </w:tc>
      </w:tr>
      <w:tr w:rsidR="005E0484" w14:paraId="0F1E9427" w14:textId="77777777" w:rsidTr="00CE67DF">
        <w:trPr>
          <w:jc w:val="center"/>
        </w:trPr>
        <w:tc>
          <w:tcPr>
            <w:tcW w:w="1796" w:type="dxa"/>
          </w:tcPr>
          <w:p w14:paraId="42315300" w14:textId="77777777" w:rsidR="005E0484" w:rsidRPr="00F250E7" w:rsidRDefault="005E0484" w:rsidP="005E0484">
            <w:pPr>
              <w:jc w:val="center"/>
              <w:rPr>
                <w:rFonts w:cs="Times New Roman"/>
                <w:sz w:val="20"/>
                <w:szCs w:val="20"/>
              </w:rPr>
            </w:pPr>
            <w:r w:rsidRPr="00F250E7">
              <w:rPr>
                <w:rFonts w:cs="Times New Roman"/>
                <w:sz w:val="20"/>
                <w:szCs w:val="20"/>
              </w:rPr>
              <w:t>39</w:t>
            </w:r>
          </w:p>
        </w:tc>
        <w:tc>
          <w:tcPr>
            <w:tcW w:w="1181" w:type="dxa"/>
          </w:tcPr>
          <w:p w14:paraId="7949FF7D"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34" w:type="dxa"/>
          </w:tcPr>
          <w:p w14:paraId="26DB4C1B" w14:textId="77777777" w:rsidR="005E0484" w:rsidRPr="00F250E7" w:rsidRDefault="005E0484" w:rsidP="005E0484">
            <w:pPr>
              <w:jc w:val="center"/>
              <w:rPr>
                <w:rFonts w:cs="Times New Roman"/>
                <w:sz w:val="20"/>
                <w:szCs w:val="20"/>
              </w:rPr>
            </w:pPr>
            <w:r w:rsidRPr="00F250E7">
              <w:rPr>
                <w:rFonts w:cs="Times New Roman"/>
                <w:sz w:val="20"/>
                <w:szCs w:val="20"/>
              </w:rPr>
              <w:t>02.354</w:t>
            </w:r>
          </w:p>
        </w:tc>
        <w:tc>
          <w:tcPr>
            <w:tcW w:w="1134" w:type="dxa"/>
          </w:tcPr>
          <w:p w14:paraId="46037EA7" w14:textId="77777777" w:rsidR="005E0484" w:rsidRPr="00F250E7" w:rsidRDefault="005E0484" w:rsidP="005E0484">
            <w:pPr>
              <w:jc w:val="center"/>
              <w:rPr>
                <w:rFonts w:cs="Times New Roman"/>
                <w:sz w:val="20"/>
                <w:szCs w:val="20"/>
              </w:rPr>
            </w:pPr>
            <w:r w:rsidRPr="00F250E7">
              <w:rPr>
                <w:rFonts w:cs="Times New Roman"/>
                <w:sz w:val="20"/>
                <w:szCs w:val="20"/>
              </w:rPr>
              <w:t>1.495</w:t>
            </w:r>
          </w:p>
        </w:tc>
      </w:tr>
      <w:tr w:rsidR="005E0484" w14:paraId="43818B47" w14:textId="77777777" w:rsidTr="00CE67DF">
        <w:trPr>
          <w:jc w:val="center"/>
        </w:trPr>
        <w:tc>
          <w:tcPr>
            <w:tcW w:w="1796" w:type="dxa"/>
          </w:tcPr>
          <w:p w14:paraId="23265A96" w14:textId="77777777" w:rsidR="005E0484" w:rsidRPr="00F250E7" w:rsidRDefault="005E0484" w:rsidP="005E0484">
            <w:pPr>
              <w:jc w:val="center"/>
              <w:rPr>
                <w:rFonts w:cs="Times New Roman"/>
                <w:sz w:val="20"/>
                <w:szCs w:val="20"/>
              </w:rPr>
            </w:pPr>
            <w:r w:rsidRPr="00F250E7">
              <w:rPr>
                <w:rFonts w:cs="Times New Roman"/>
                <w:sz w:val="20"/>
                <w:szCs w:val="20"/>
              </w:rPr>
              <w:t>40</w:t>
            </w:r>
          </w:p>
        </w:tc>
        <w:tc>
          <w:tcPr>
            <w:tcW w:w="1181" w:type="dxa"/>
          </w:tcPr>
          <w:p w14:paraId="116DEBBC"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34" w:type="dxa"/>
          </w:tcPr>
          <w:p w14:paraId="40F94A76" w14:textId="77777777" w:rsidR="005E0484" w:rsidRPr="00F250E7" w:rsidRDefault="005E0484" w:rsidP="005E0484">
            <w:pPr>
              <w:jc w:val="center"/>
              <w:rPr>
                <w:rFonts w:cs="Times New Roman"/>
                <w:sz w:val="20"/>
                <w:szCs w:val="20"/>
              </w:rPr>
            </w:pPr>
            <w:r w:rsidRPr="00F250E7">
              <w:rPr>
                <w:rFonts w:cs="Times New Roman"/>
                <w:sz w:val="20"/>
                <w:szCs w:val="20"/>
              </w:rPr>
              <w:t>03.916</w:t>
            </w:r>
          </w:p>
        </w:tc>
        <w:tc>
          <w:tcPr>
            <w:tcW w:w="1134" w:type="dxa"/>
          </w:tcPr>
          <w:p w14:paraId="36AA6F6D" w14:textId="77777777" w:rsidR="005E0484" w:rsidRPr="00F250E7" w:rsidRDefault="005E0484" w:rsidP="005E0484">
            <w:pPr>
              <w:jc w:val="center"/>
              <w:rPr>
                <w:rFonts w:cs="Times New Roman"/>
                <w:sz w:val="20"/>
                <w:szCs w:val="20"/>
              </w:rPr>
            </w:pPr>
            <w:r w:rsidRPr="00F250E7">
              <w:rPr>
                <w:rFonts w:cs="Times New Roman"/>
                <w:sz w:val="20"/>
                <w:szCs w:val="20"/>
              </w:rPr>
              <w:t>1.562</w:t>
            </w:r>
          </w:p>
        </w:tc>
      </w:tr>
      <w:tr w:rsidR="005E0484" w14:paraId="6F4ECDA6" w14:textId="77777777" w:rsidTr="00CE67DF">
        <w:trPr>
          <w:jc w:val="center"/>
        </w:trPr>
        <w:tc>
          <w:tcPr>
            <w:tcW w:w="1796" w:type="dxa"/>
          </w:tcPr>
          <w:p w14:paraId="5BC90519" w14:textId="77777777" w:rsidR="005E0484" w:rsidRPr="00F250E7" w:rsidRDefault="005E0484" w:rsidP="005E0484">
            <w:pPr>
              <w:jc w:val="center"/>
              <w:rPr>
                <w:rFonts w:cs="Times New Roman"/>
                <w:sz w:val="20"/>
                <w:szCs w:val="20"/>
              </w:rPr>
            </w:pPr>
            <w:r w:rsidRPr="00F250E7">
              <w:rPr>
                <w:rFonts w:cs="Times New Roman"/>
                <w:sz w:val="20"/>
                <w:szCs w:val="20"/>
              </w:rPr>
              <w:t>41</w:t>
            </w:r>
          </w:p>
        </w:tc>
        <w:tc>
          <w:tcPr>
            <w:tcW w:w="1181" w:type="dxa"/>
          </w:tcPr>
          <w:p w14:paraId="49D575E9"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34" w:type="dxa"/>
          </w:tcPr>
          <w:p w14:paraId="1D193FB7" w14:textId="77777777" w:rsidR="005E0484" w:rsidRPr="00F250E7" w:rsidRDefault="005E0484" w:rsidP="005E0484">
            <w:pPr>
              <w:jc w:val="center"/>
              <w:rPr>
                <w:rFonts w:cs="Times New Roman"/>
                <w:sz w:val="20"/>
                <w:szCs w:val="20"/>
              </w:rPr>
            </w:pPr>
            <w:r w:rsidRPr="00F250E7">
              <w:rPr>
                <w:rFonts w:cs="Times New Roman"/>
                <w:sz w:val="20"/>
                <w:szCs w:val="20"/>
              </w:rPr>
              <w:t>06.969</w:t>
            </w:r>
          </w:p>
        </w:tc>
        <w:tc>
          <w:tcPr>
            <w:tcW w:w="1134" w:type="dxa"/>
          </w:tcPr>
          <w:p w14:paraId="6CAE21AD" w14:textId="77777777" w:rsidR="005E0484" w:rsidRPr="00F250E7" w:rsidRDefault="005E0484" w:rsidP="005E0484">
            <w:pPr>
              <w:jc w:val="center"/>
              <w:rPr>
                <w:rFonts w:cs="Times New Roman"/>
                <w:sz w:val="20"/>
                <w:szCs w:val="20"/>
              </w:rPr>
            </w:pPr>
            <w:r w:rsidRPr="00F250E7">
              <w:rPr>
                <w:rFonts w:cs="Times New Roman"/>
                <w:sz w:val="20"/>
                <w:szCs w:val="20"/>
              </w:rPr>
              <w:t>3.053</w:t>
            </w:r>
          </w:p>
        </w:tc>
      </w:tr>
      <w:tr w:rsidR="005E0484" w14:paraId="130971B4" w14:textId="77777777" w:rsidTr="00CE67DF">
        <w:trPr>
          <w:jc w:val="center"/>
        </w:trPr>
        <w:tc>
          <w:tcPr>
            <w:tcW w:w="1796" w:type="dxa"/>
          </w:tcPr>
          <w:p w14:paraId="3D345769" w14:textId="77777777" w:rsidR="005E0484" w:rsidRPr="00F250E7" w:rsidRDefault="005E0484" w:rsidP="005E0484">
            <w:pPr>
              <w:jc w:val="center"/>
              <w:rPr>
                <w:rFonts w:cs="Times New Roman"/>
                <w:sz w:val="20"/>
                <w:szCs w:val="20"/>
              </w:rPr>
            </w:pPr>
            <w:r w:rsidRPr="00F250E7">
              <w:rPr>
                <w:rFonts w:cs="Times New Roman"/>
                <w:sz w:val="20"/>
                <w:szCs w:val="20"/>
              </w:rPr>
              <w:t>42</w:t>
            </w:r>
          </w:p>
        </w:tc>
        <w:tc>
          <w:tcPr>
            <w:tcW w:w="1181" w:type="dxa"/>
          </w:tcPr>
          <w:p w14:paraId="1C0A2599"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34" w:type="dxa"/>
          </w:tcPr>
          <w:p w14:paraId="4C5118E0" w14:textId="77777777" w:rsidR="005E0484" w:rsidRPr="00F250E7" w:rsidRDefault="005E0484" w:rsidP="005E0484">
            <w:pPr>
              <w:jc w:val="center"/>
              <w:rPr>
                <w:rFonts w:cs="Times New Roman"/>
                <w:sz w:val="20"/>
                <w:szCs w:val="20"/>
              </w:rPr>
            </w:pPr>
            <w:r w:rsidRPr="00F250E7">
              <w:rPr>
                <w:rFonts w:cs="Times New Roman"/>
                <w:sz w:val="20"/>
                <w:szCs w:val="20"/>
              </w:rPr>
              <w:t>21.875</w:t>
            </w:r>
          </w:p>
        </w:tc>
        <w:tc>
          <w:tcPr>
            <w:tcW w:w="1134" w:type="dxa"/>
          </w:tcPr>
          <w:p w14:paraId="5E342F5A" w14:textId="77777777" w:rsidR="005E0484" w:rsidRPr="00F250E7" w:rsidRDefault="005E0484" w:rsidP="005E0484">
            <w:pPr>
              <w:jc w:val="center"/>
              <w:rPr>
                <w:rFonts w:cs="Times New Roman"/>
                <w:sz w:val="20"/>
                <w:szCs w:val="20"/>
              </w:rPr>
            </w:pPr>
            <w:r w:rsidRPr="00F250E7">
              <w:rPr>
                <w:rFonts w:cs="Times New Roman"/>
                <w:sz w:val="20"/>
                <w:szCs w:val="20"/>
              </w:rPr>
              <w:t>2.188</w:t>
            </w:r>
          </w:p>
        </w:tc>
      </w:tr>
      <w:tr w:rsidR="005E0484" w14:paraId="1AC8956C" w14:textId="77777777" w:rsidTr="00CE67DF">
        <w:trPr>
          <w:jc w:val="center"/>
        </w:trPr>
        <w:tc>
          <w:tcPr>
            <w:tcW w:w="1796" w:type="dxa"/>
          </w:tcPr>
          <w:p w14:paraId="6C5BD058" w14:textId="77777777" w:rsidR="005E0484" w:rsidRPr="00F250E7" w:rsidRDefault="005E0484" w:rsidP="005E0484">
            <w:pPr>
              <w:jc w:val="center"/>
              <w:rPr>
                <w:rFonts w:cs="Times New Roman"/>
                <w:sz w:val="20"/>
                <w:szCs w:val="20"/>
              </w:rPr>
            </w:pPr>
            <w:r w:rsidRPr="00F250E7">
              <w:rPr>
                <w:rFonts w:cs="Times New Roman"/>
                <w:sz w:val="20"/>
                <w:szCs w:val="20"/>
              </w:rPr>
              <w:t>43</w:t>
            </w:r>
          </w:p>
        </w:tc>
        <w:tc>
          <w:tcPr>
            <w:tcW w:w="1181" w:type="dxa"/>
          </w:tcPr>
          <w:p w14:paraId="1954A486"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34" w:type="dxa"/>
          </w:tcPr>
          <w:p w14:paraId="5F387987" w14:textId="77777777" w:rsidR="005E0484" w:rsidRPr="00F250E7" w:rsidRDefault="005E0484" w:rsidP="005E0484">
            <w:pPr>
              <w:jc w:val="center"/>
              <w:rPr>
                <w:rFonts w:cs="Times New Roman"/>
                <w:sz w:val="20"/>
                <w:szCs w:val="20"/>
              </w:rPr>
            </w:pPr>
            <w:r w:rsidRPr="00F250E7">
              <w:rPr>
                <w:rFonts w:cs="Times New Roman"/>
                <w:sz w:val="20"/>
                <w:szCs w:val="20"/>
              </w:rPr>
              <w:t>26.142</w:t>
            </w:r>
          </w:p>
        </w:tc>
        <w:tc>
          <w:tcPr>
            <w:tcW w:w="1134" w:type="dxa"/>
          </w:tcPr>
          <w:p w14:paraId="149B0983" w14:textId="77777777" w:rsidR="005E0484" w:rsidRPr="00F250E7" w:rsidRDefault="005E0484" w:rsidP="005E0484">
            <w:pPr>
              <w:jc w:val="center"/>
              <w:rPr>
                <w:rFonts w:cs="Times New Roman"/>
                <w:sz w:val="20"/>
                <w:szCs w:val="20"/>
              </w:rPr>
            </w:pPr>
            <w:r w:rsidRPr="00F250E7">
              <w:rPr>
                <w:rFonts w:cs="Times New Roman"/>
                <w:sz w:val="20"/>
                <w:szCs w:val="20"/>
              </w:rPr>
              <w:t>1.866</w:t>
            </w:r>
          </w:p>
        </w:tc>
      </w:tr>
      <w:tr w:rsidR="005E0484" w14:paraId="7A00DE8A" w14:textId="77777777" w:rsidTr="00B84F3B">
        <w:trPr>
          <w:jc w:val="center"/>
        </w:trPr>
        <w:tc>
          <w:tcPr>
            <w:tcW w:w="1796" w:type="dxa"/>
            <w:tcBorders>
              <w:bottom w:val="single" w:sz="4" w:space="0" w:color="auto"/>
            </w:tcBorders>
          </w:tcPr>
          <w:p w14:paraId="1C1917DE" w14:textId="77777777" w:rsidR="005E0484" w:rsidRPr="00F250E7" w:rsidRDefault="005E0484" w:rsidP="005E0484">
            <w:pPr>
              <w:jc w:val="center"/>
              <w:rPr>
                <w:rFonts w:cs="Times New Roman"/>
                <w:sz w:val="20"/>
                <w:szCs w:val="20"/>
              </w:rPr>
            </w:pPr>
            <w:r w:rsidRPr="00F250E7">
              <w:rPr>
                <w:rFonts w:cs="Times New Roman"/>
                <w:sz w:val="20"/>
                <w:szCs w:val="20"/>
              </w:rPr>
              <w:t>44</w:t>
            </w:r>
          </w:p>
        </w:tc>
        <w:tc>
          <w:tcPr>
            <w:tcW w:w="1181" w:type="dxa"/>
            <w:tcBorders>
              <w:bottom w:val="single" w:sz="4" w:space="0" w:color="auto"/>
            </w:tcBorders>
          </w:tcPr>
          <w:p w14:paraId="09B56C01" w14:textId="77777777" w:rsidR="005E0484" w:rsidRPr="00F250E7" w:rsidRDefault="005E0484" w:rsidP="005E0484">
            <w:pPr>
              <w:jc w:val="center"/>
              <w:rPr>
                <w:rFonts w:cs="Times New Roman"/>
                <w:sz w:val="20"/>
                <w:szCs w:val="20"/>
              </w:rPr>
            </w:pPr>
            <w:r w:rsidRPr="00F250E7">
              <w:rPr>
                <w:rFonts w:cs="Times New Roman"/>
                <w:sz w:val="20"/>
                <w:szCs w:val="20"/>
              </w:rPr>
              <w:t>12</w:t>
            </w:r>
          </w:p>
        </w:tc>
        <w:tc>
          <w:tcPr>
            <w:tcW w:w="1134" w:type="dxa"/>
            <w:tcBorders>
              <w:bottom w:val="single" w:sz="4" w:space="0" w:color="auto"/>
            </w:tcBorders>
          </w:tcPr>
          <w:p w14:paraId="0FFD195D" w14:textId="77777777" w:rsidR="005E0484" w:rsidRPr="00F250E7" w:rsidRDefault="005E0484" w:rsidP="005E0484">
            <w:pPr>
              <w:jc w:val="center"/>
              <w:rPr>
                <w:rFonts w:cs="Times New Roman"/>
                <w:sz w:val="20"/>
                <w:szCs w:val="20"/>
              </w:rPr>
            </w:pPr>
            <w:r w:rsidRPr="00F250E7">
              <w:rPr>
                <w:rFonts w:cs="Times New Roman"/>
                <w:sz w:val="20"/>
                <w:szCs w:val="20"/>
              </w:rPr>
              <w:t>28.401</w:t>
            </w:r>
          </w:p>
        </w:tc>
        <w:tc>
          <w:tcPr>
            <w:tcW w:w="1134" w:type="dxa"/>
            <w:tcBorders>
              <w:bottom w:val="single" w:sz="4" w:space="0" w:color="auto"/>
            </w:tcBorders>
          </w:tcPr>
          <w:p w14:paraId="7BC2C4B2" w14:textId="77777777" w:rsidR="005E0484" w:rsidRPr="00F250E7" w:rsidRDefault="005E0484" w:rsidP="005E0484">
            <w:pPr>
              <w:jc w:val="center"/>
              <w:rPr>
                <w:rFonts w:cs="Times New Roman"/>
                <w:sz w:val="20"/>
                <w:szCs w:val="20"/>
              </w:rPr>
            </w:pPr>
            <w:r w:rsidRPr="00F250E7">
              <w:rPr>
                <w:rFonts w:cs="Times New Roman"/>
                <w:sz w:val="20"/>
                <w:szCs w:val="20"/>
              </w:rPr>
              <w:t>2.259</w:t>
            </w:r>
          </w:p>
        </w:tc>
      </w:tr>
      <w:tr w:rsidR="005E0484" w14:paraId="409E3985" w14:textId="77777777" w:rsidTr="00B84F3B">
        <w:trPr>
          <w:jc w:val="center"/>
        </w:trPr>
        <w:tc>
          <w:tcPr>
            <w:tcW w:w="4111" w:type="dxa"/>
            <w:gridSpan w:val="3"/>
            <w:tcBorders>
              <w:bottom w:val="single" w:sz="4" w:space="0" w:color="auto"/>
            </w:tcBorders>
          </w:tcPr>
          <w:p w14:paraId="0E665A55" w14:textId="77777777" w:rsidR="005E0484" w:rsidRPr="00F250E7" w:rsidRDefault="005E0484" w:rsidP="005E0484">
            <w:pPr>
              <w:jc w:val="center"/>
              <w:rPr>
                <w:rFonts w:cs="Times New Roman"/>
                <w:sz w:val="20"/>
                <w:szCs w:val="20"/>
              </w:rPr>
            </w:pPr>
            <w:r w:rsidRPr="00F250E7">
              <w:rPr>
                <w:rFonts w:cs="Times New Roman"/>
                <w:b/>
                <w:bCs/>
                <w:sz w:val="20"/>
                <w:szCs w:val="20"/>
              </w:rPr>
              <w:t>Rata-Rata</w:t>
            </w:r>
          </w:p>
        </w:tc>
        <w:tc>
          <w:tcPr>
            <w:tcW w:w="1134" w:type="dxa"/>
            <w:tcBorders>
              <w:bottom w:val="single" w:sz="4" w:space="0" w:color="auto"/>
            </w:tcBorders>
          </w:tcPr>
          <w:p w14:paraId="07A42EA6" w14:textId="77777777" w:rsidR="005E0484" w:rsidRPr="00F250E7" w:rsidRDefault="005E0484" w:rsidP="005E0484">
            <w:pPr>
              <w:jc w:val="center"/>
              <w:rPr>
                <w:rFonts w:cs="Times New Roman"/>
                <w:sz w:val="20"/>
                <w:szCs w:val="20"/>
              </w:rPr>
            </w:pPr>
            <w:r w:rsidRPr="00F250E7">
              <w:rPr>
                <w:rFonts w:cs="Times New Roman"/>
                <w:sz w:val="20"/>
                <w:szCs w:val="20"/>
              </w:rPr>
              <w:t>1.872</w:t>
            </w:r>
          </w:p>
        </w:tc>
      </w:tr>
      <w:tr w:rsidR="00B84F3B" w14:paraId="793415E7" w14:textId="77777777" w:rsidTr="00B84F3B">
        <w:trPr>
          <w:jc w:val="center"/>
        </w:trPr>
        <w:tc>
          <w:tcPr>
            <w:tcW w:w="4111" w:type="dxa"/>
            <w:gridSpan w:val="3"/>
            <w:tcBorders>
              <w:top w:val="single" w:sz="4" w:space="0" w:color="auto"/>
              <w:left w:val="nil"/>
              <w:bottom w:val="nil"/>
              <w:right w:val="nil"/>
            </w:tcBorders>
          </w:tcPr>
          <w:p w14:paraId="7E683FC4" w14:textId="77777777" w:rsidR="00B84F3B" w:rsidRPr="00F250E7" w:rsidRDefault="00B84F3B" w:rsidP="005E0484">
            <w:pPr>
              <w:jc w:val="center"/>
              <w:rPr>
                <w:rFonts w:cs="Times New Roman"/>
                <w:b/>
                <w:bCs/>
                <w:sz w:val="20"/>
                <w:szCs w:val="20"/>
              </w:rPr>
            </w:pPr>
          </w:p>
        </w:tc>
        <w:tc>
          <w:tcPr>
            <w:tcW w:w="1134" w:type="dxa"/>
            <w:tcBorders>
              <w:top w:val="single" w:sz="4" w:space="0" w:color="auto"/>
              <w:left w:val="nil"/>
              <w:bottom w:val="nil"/>
              <w:right w:val="nil"/>
            </w:tcBorders>
          </w:tcPr>
          <w:p w14:paraId="006336A5" w14:textId="77777777" w:rsidR="00B84F3B" w:rsidRPr="00F250E7" w:rsidRDefault="00B84F3B" w:rsidP="005E0484">
            <w:pPr>
              <w:jc w:val="center"/>
              <w:rPr>
                <w:rFonts w:cs="Times New Roman"/>
                <w:sz w:val="20"/>
                <w:szCs w:val="20"/>
              </w:rPr>
            </w:pPr>
          </w:p>
        </w:tc>
      </w:tr>
    </w:tbl>
    <w:p w14:paraId="5DC84199" w14:textId="47568E8B" w:rsidR="00D87C51" w:rsidRDefault="00526D3A" w:rsidP="00C442F8">
      <w:pPr>
        <w:pStyle w:val="Heading3"/>
      </w:pPr>
      <w:bookmarkStart w:id="477" w:name="_Toc175172414"/>
      <w:bookmarkEnd w:id="476"/>
      <w:r w:rsidRPr="00526D3A">
        <w:t>Analisa Pengujian</w:t>
      </w:r>
      <w:r w:rsidR="00F6421A">
        <w:t xml:space="preserve"> </w:t>
      </w:r>
      <w:r w:rsidR="007E7DFC" w:rsidRPr="007E7DFC">
        <w:t>Delay</w:t>
      </w:r>
      <w:r w:rsidR="00F6421A">
        <w:t xml:space="preserve"> Sistem</w:t>
      </w:r>
      <w:bookmarkEnd w:id="477"/>
    </w:p>
    <w:p w14:paraId="3090C9F1" w14:textId="677946E2" w:rsidR="008E1DCA" w:rsidRDefault="005E0484" w:rsidP="00526D3A">
      <w:pPr>
        <w:spacing w:after="0" w:line="360" w:lineRule="auto"/>
      </w:pPr>
      <w:r>
        <w:t>Tabel 4.</w:t>
      </w:r>
      <w:r w:rsidR="000946E3">
        <w:t xml:space="preserve">5 </w:t>
      </w:r>
      <w:r>
        <w:t xml:space="preserve">merupakan hasil pengumpulan data </w:t>
      </w:r>
      <w:r w:rsidR="007E7DFC" w:rsidRPr="007E7DFC">
        <w:rPr>
          <w:i/>
          <w:iCs/>
        </w:rPr>
        <w:t>delay</w:t>
      </w:r>
      <w:r>
        <w:t xml:space="preserve"> pada alat. Pengumpulan data dilakukan selama 20 menit dengan cara mengurangi pengiriman untuk setiap putaran yang dilakukan, sehingga didapatkan rata-rata </w:t>
      </w:r>
      <w:r w:rsidR="007E7DFC" w:rsidRPr="007E7DFC">
        <w:rPr>
          <w:i/>
          <w:iCs/>
        </w:rPr>
        <w:t>delay</w:t>
      </w:r>
      <w:r>
        <w:t xml:space="preserve"> pengiriman sebesar 1.872 detik. Data pada Modul ESP32 GPS, dikirim 1</w:t>
      </w:r>
      <w:r w:rsidR="008E1DCA">
        <w:t>6</w:t>
      </w:r>
      <w:r>
        <w:t xml:space="preserve"> detik sekali. </w:t>
      </w:r>
      <w:r w:rsidR="007E7DFC" w:rsidRPr="007E7DFC">
        <w:rPr>
          <w:i/>
          <w:iCs/>
        </w:rPr>
        <w:t>Delay</w:t>
      </w:r>
      <w:r>
        <w:t xml:space="preserve"> disebabkan karena adanya </w:t>
      </w:r>
      <w:r w:rsidR="007E7DFC" w:rsidRPr="007E7DFC">
        <w:rPr>
          <w:i/>
          <w:iCs/>
        </w:rPr>
        <w:t>delay</w:t>
      </w:r>
      <w:r>
        <w:t xml:space="preserve"> pembacaan </w:t>
      </w:r>
      <w:r w:rsidR="00930CB2" w:rsidRPr="00930CB2">
        <w:rPr>
          <w:i/>
        </w:rPr>
        <w:t>sensor</w:t>
      </w:r>
      <w:r>
        <w:t xml:space="preserve"> yang diatur pada kode program, pengiriman data </w:t>
      </w:r>
      <w:r w:rsidR="00930CB2" w:rsidRPr="00930CB2">
        <w:rPr>
          <w:i/>
        </w:rPr>
        <w:t>sensor</w:t>
      </w:r>
      <w:r>
        <w:t xml:space="preserve">, dan NODE MCU membaca </w:t>
      </w:r>
      <w:proofErr w:type="spellStart"/>
      <w:r w:rsidR="00CC4BFD">
        <w:rPr>
          <w:i/>
          <w:iCs/>
        </w:rPr>
        <w:t>databasae</w:t>
      </w:r>
      <w:proofErr w:type="spellEnd"/>
      <w:r>
        <w:t xml:space="preserve"> pada </w:t>
      </w:r>
      <w:r w:rsidR="00930CB2" w:rsidRPr="00930CB2">
        <w:rPr>
          <w:i/>
          <w:iCs/>
        </w:rPr>
        <w:t>firebase</w:t>
      </w:r>
      <w:r w:rsidRPr="00F868C0">
        <w:rPr>
          <w:i/>
          <w:iCs/>
        </w:rPr>
        <w:t>.</w:t>
      </w:r>
    </w:p>
    <w:p w14:paraId="29A6D7EE" w14:textId="103CF6F7" w:rsidR="00032B9F" w:rsidRDefault="008E1DCA" w:rsidP="00C442F8">
      <w:pPr>
        <w:pStyle w:val="Heading3"/>
      </w:pPr>
      <w:bookmarkStart w:id="478" w:name="_Toc175172415"/>
      <w:r>
        <w:t xml:space="preserve">Hasil Pengujian Ketahanan daya </w:t>
      </w:r>
      <w:r w:rsidR="00930CB2" w:rsidRPr="00930CB2">
        <w:t>battery</w:t>
      </w:r>
      <w:r>
        <w:t xml:space="preserve"> alat</w:t>
      </w:r>
      <w:bookmarkEnd w:id="478"/>
    </w:p>
    <w:p w14:paraId="1BFF1C8D" w14:textId="51B72619" w:rsidR="00032B9F" w:rsidRDefault="00924164" w:rsidP="00640E12">
      <w:pPr>
        <w:spacing w:after="0" w:line="360" w:lineRule="auto"/>
      </w:pPr>
      <w:bookmarkStart w:id="479" w:name="_Hlk173043373"/>
      <w:r>
        <w:t>Tabel 4</w:t>
      </w:r>
      <w:r w:rsidR="002C2A18">
        <w:t>.</w:t>
      </w:r>
      <w:r>
        <w:t>6 adalah hasil p</w:t>
      </w:r>
      <w:r w:rsidR="00032B9F">
        <w:t xml:space="preserve">engujian sistem menggunakan 2 buah sumber daya yaitu Li-ion 18650 3 </w:t>
      </w:r>
      <w:r w:rsidR="007E7DFC" w:rsidRPr="007E7DFC">
        <w:rPr>
          <w:i/>
        </w:rPr>
        <w:t>Cell</w:t>
      </w:r>
      <w:r w:rsidR="00032B9F">
        <w:t xml:space="preserve"> dengan kapasitas </w:t>
      </w:r>
      <w:r w:rsidR="00104DD8">
        <w:t>1</w:t>
      </w:r>
      <w:r w:rsidR="00032B9F">
        <w:t xml:space="preserve">000mAh </w:t>
      </w:r>
      <w:r w:rsidR="00104DD8">
        <w:t>V</w:t>
      </w:r>
      <w:r w:rsidR="008451A1">
        <w:t>11.1</w:t>
      </w:r>
      <w:r w:rsidR="00032B9F">
        <w:t xml:space="preserve"> </w:t>
      </w:r>
      <w:r w:rsidR="00DB3726">
        <w:t xml:space="preserve"> dan li-po dengan kapasitas </w:t>
      </w:r>
      <w:r w:rsidR="00104DD8">
        <w:t>1</w:t>
      </w:r>
      <w:r w:rsidR="00DB3726">
        <w:t>000mAh 5V.</w:t>
      </w:r>
      <w:r w:rsidR="006E1FD5">
        <w:t xml:space="preserve"> </w:t>
      </w:r>
      <w:r w:rsidR="00DB3726">
        <w:t xml:space="preserve">Untuk menentukan ketahanan </w:t>
      </w:r>
      <w:r w:rsidR="00930CB2" w:rsidRPr="00930CB2">
        <w:rPr>
          <w:i/>
          <w:iCs/>
        </w:rPr>
        <w:t>battery</w:t>
      </w:r>
      <w:r w:rsidR="00DB3726">
        <w:t xml:space="preserve"> pada sistem yang dirancang maka </w:t>
      </w:r>
      <w:r w:rsidR="00930CB2" w:rsidRPr="00930CB2">
        <w:rPr>
          <w:i/>
          <w:iCs/>
        </w:rPr>
        <w:t>battery</w:t>
      </w:r>
      <w:r w:rsidR="00DB3726">
        <w:t xml:space="preserve"> dihubungkan pada rangkaian </w:t>
      </w:r>
      <w:r w:rsidR="00BD4B54">
        <w:t>komponen yang digunakan saat dihubungkan dengan tegangan dan konsumsi daya</w:t>
      </w:r>
      <w:bookmarkEnd w:id="479"/>
      <w:r w:rsidR="00E86EA1">
        <w:t>.</w:t>
      </w:r>
    </w:p>
    <w:p w14:paraId="6BA75AE9" w14:textId="77777777" w:rsidR="00C15F2B" w:rsidRDefault="00C15F2B" w:rsidP="00640E12">
      <w:pPr>
        <w:spacing w:after="0" w:line="360" w:lineRule="auto"/>
      </w:pPr>
    </w:p>
    <w:p w14:paraId="029E4E97" w14:textId="77777777" w:rsidR="00C15F2B" w:rsidRPr="00032B9F" w:rsidRDefault="00C15F2B" w:rsidP="00640E12">
      <w:pPr>
        <w:spacing w:after="0" w:line="360" w:lineRule="auto"/>
      </w:pPr>
    </w:p>
    <w:p w14:paraId="694DDA2D" w14:textId="34490805" w:rsidR="00DA133C" w:rsidRDefault="00DA133C" w:rsidP="00DA133C">
      <w:pPr>
        <w:pStyle w:val="Caption"/>
        <w:keepNext/>
        <w:jc w:val="center"/>
      </w:pPr>
      <w:r w:rsidRPr="00F12234">
        <w:rPr>
          <w:b/>
          <w:bCs/>
          <w:sz w:val="24"/>
          <w:szCs w:val="24"/>
        </w:rPr>
        <w:lastRenderedPageBreak/>
        <w:t xml:space="preserve">Tabel 4. </w:t>
      </w:r>
      <w:r w:rsidRPr="00F12234">
        <w:rPr>
          <w:b/>
          <w:bCs/>
          <w:sz w:val="24"/>
          <w:szCs w:val="24"/>
        </w:rPr>
        <w:fldChar w:fldCharType="begin"/>
      </w:r>
      <w:r w:rsidRPr="00F12234">
        <w:rPr>
          <w:b/>
          <w:bCs/>
          <w:sz w:val="24"/>
          <w:szCs w:val="24"/>
        </w:rPr>
        <w:instrText xml:space="preserve"> SEQ Tabel_4. \* ARABIC </w:instrText>
      </w:r>
      <w:r w:rsidRPr="00F12234">
        <w:rPr>
          <w:b/>
          <w:bCs/>
          <w:sz w:val="24"/>
          <w:szCs w:val="24"/>
        </w:rPr>
        <w:fldChar w:fldCharType="separate"/>
      </w:r>
      <w:r w:rsidR="00C048B8">
        <w:rPr>
          <w:b/>
          <w:bCs/>
          <w:noProof/>
          <w:sz w:val="24"/>
          <w:szCs w:val="24"/>
        </w:rPr>
        <w:t>6</w:t>
      </w:r>
      <w:r w:rsidRPr="00F12234">
        <w:rPr>
          <w:b/>
          <w:bCs/>
          <w:sz w:val="24"/>
          <w:szCs w:val="24"/>
        </w:rPr>
        <w:fldChar w:fldCharType="end"/>
      </w:r>
      <w:r w:rsidRPr="0051197D">
        <w:rPr>
          <w:sz w:val="24"/>
          <w:szCs w:val="24"/>
        </w:rPr>
        <w:t xml:space="preserve"> Tegangan Komponen saat dihubungkan dengan </w:t>
      </w:r>
      <w:r w:rsidR="00930CB2" w:rsidRPr="00930CB2">
        <w:rPr>
          <w:i/>
          <w:sz w:val="24"/>
          <w:szCs w:val="24"/>
        </w:rPr>
        <w:t>battery</w:t>
      </w:r>
      <w:r w:rsidRPr="0051197D">
        <w:rPr>
          <w:sz w:val="24"/>
          <w:szCs w:val="24"/>
        </w:rPr>
        <w:t xml:space="preserve"> li-ion</w:t>
      </w:r>
    </w:p>
    <w:tbl>
      <w:tblPr>
        <w:tblStyle w:val="TableGrid"/>
        <w:tblW w:w="0" w:type="auto"/>
        <w:jc w:val="center"/>
        <w:tblLook w:val="04A0" w:firstRow="1" w:lastRow="0" w:firstColumn="1" w:lastColumn="0" w:noHBand="0" w:noVBand="1"/>
      </w:tblPr>
      <w:tblGrid>
        <w:gridCol w:w="516"/>
        <w:gridCol w:w="1531"/>
        <w:gridCol w:w="1974"/>
        <w:gridCol w:w="1544"/>
        <w:gridCol w:w="2427"/>
      </w:tblGrid>
      <w:tr w:rsidR="006018E0" w14:paraId="65730E2A" w14:textId="77777777" w:rsidTr="00EA0BD8">
        <w:trPr>
          <w:jc w:val="center"/>
        </w:trPr>
        <w:tc>
          <w:tcPr>
            <w:tcW w:w="488" w:type="dxa"/>
            <w:shd w:val="clear" w:color="auto" w:fill="FFFFFF" w:themeFill="background1"/>
            <w:vAlign w:val="center"/>
          </w:tcPr>
          <w:p w14:paraId="3D0C0C4E" w14:textId="77777777" w:rsidR="006018E0" w:rsidRPr="00427EB5" w:rsidRDefault="006018E0" w:rsidP="00E82DFE">
            <w:pPr>
              <w:jc w:val="center"/>
              <w:rPr>
                <w:b/>
                <w:bCs/>
                <w:sz w:val="20"/>
                <w:szCs w:val="20"/>
              </w:rPr>
            </w:pPr>
            <w:bookmarkStart w:id="480" w:name="_Hlk173043411"/>
            <w:r w:rsidRPr="00427EB5">
              <w:rPr>
                <w:b/>
                <w:bCs/>
                <w:sz w:val="20"/>
                <w:szCs w:val="20"/>
              </w:rPr>
              <w:t>NO</w:t>
            </w:r>
          </w:p>
        </w:tc>
        <w:tc>
          <w:tcPr>
            <w:tcW w:w="1531" w:type="dxa"/>
            <w:shd w:val="clear" w:color="auto" w:fill="FFFFFF" w:themeFill="background1"/>
            <w:vAlign w:val="center"/>
          </w:tcPr>
          <w:p w14:paraId="1240D2D9" w14:textId="77777777" w:rsidR="006018E0" w:rsidRPr="00427EB5" w:rsidRDefault="006018E0" w:rsidP="00E82DFE">
            <w:pPr>
              <w:jc w:val="center"/>
              <w:rPr>
                <w:b/>
                <w:bCs/>
                <w:sz w:val="20"/>
                <w:szCs w:val="20"/>
              </w:rPr>
            </w:pPr>
            <w:r w:rsidRPr="00427EB5">
              <w:rPr>
                <w:b/>
                <w:bCs/>
                <w:sz w:val="20"/>
                <w:szCs w:val="20"/>
              </w:rPr>
              <w:t>Nama Komponen</w:t>
            </w:r>
          </w:p>
        </w:tc>
        <w:tc>
          <w:tcPr>
            <w:tcW w:w="1974" w:type="dxa"/>
            <w:shd w:val="clear" w:color="auto" w:fill="FFFFFF" w:themeFill="background1"/>
          </w:tcPr>
          <w:p w14:paraId="0676B20E" w14:textId="555473E4" w:rsidR="006018E0" w:rsidRDefault="006018E0" w:rsidP="00E82DFE">
            <w:pPr>
              <w:jc w:val="center"/>
              <w:rPr>
                <w:b/>
                <w:bCs/>
                <w:sz w:val="20"/>
                <w:szCs w:val="20"/>
              </w:rPr>
            </w:pPr>
            <w:r>
              <w:rPr>
                <w:b/>
                <w:bCs/>
                <w:sz w:val="20"/>
                <w:szCs w:val="20"/>
              </w:rPr>
              <w:t xml:space="preserve">Rumus  Konsumsi daya </w:t>
            </w:r>
          </w:p>
        </w:tc>
        <w:tc>
          <w:tcPr>
            <w:tcW w:w="1544" w:type="dxa"/>
            <w:shd w:val="clear" w:color="auto" w:fill="FFFFFF" w:themeFill="background1"/>
            <w:vAlign w:val="center"/>
          </w:tcPr>
          <w:p w14:paraId="5BE57F62" w14:textId="1C190237" w:rsidR="006018E0" w:rsidRPr="00427EB5" w:rsidRDefault="006018E0" w:rsidP="00E82DFE">
            <w:pPr>
              <w:jc w:val="center"/>
              <w:rPr>
                <w:b/>
                <w:bCs/>
                <w:sz w:val="20"/>
                <w:szCs w:val="20"/>
              </w:rPr>
            </w:pPr>
            <w:r>
              <w:rPr>
                <w:b/>
                <w:bCs/>
                <w:sz w:val="20"/>
                <w:szCs w:val="20"/>
              </w:rPr>
              <w:t xml:space="preserve">Konsumsi Daya Tiap </w:t>
            </w:r>
            <w:proofErr w:type="spellStart"/>
            <w:r>
              <w:rPr>
                <w:b/>
                <w:bCs/>
                <w:sz w:val="20"/>
                <w:szCs w:val="20"/>
              </w:rPr>
              <w:t>Rangkain</w:t>
            </w:r>
            <w:proofErr w:type="spellEnd"/>
          </w:p>
        </w:tc>
        <w:tc>
          <w:tcPr>
            <w:tcW w:w="2427" w:type="dxa"/>
            <w:shd w:val="clear" w:color="auto" w:fill="FFFFFF" w:themeFill="background1"/>
            <w:vAlign w:val="center"/>
          </w:tcPr>
          <w:p w14:paraId="0E54C76B" w14:textId="77777777" w:rsidR="006018E0" w:rsidRPr="00427EB5" w:rsidRDefault="006018E0" w:rsidP="00E82DFE">
            <w:pPr>
              <w:jc w:val="center"/>
              <w:rPr>
                <w:b/>
                <w:bCs/>
                <w:sz w:val="20"/>
                <w:szCs w:val="20"/>
              </w:rPr>
            </w:pPr>
            <w:r w:rsidRPr="00427EB5">
              <w:rPr>
                <w:b/>
                <w:bCs/>
                <w:sz w:val="20"/>
                <w:szCs w:val="20"/>
              </w:rPr>
              <w:t>Tegangan saat dihubungkan dengan power bank</w:t>
            </w:r>
          </w:p>
        </w:tc>
      </w:tr>
      <w:tr w:rsidR="006018E0" w14:paraId="1616E6E3" w14:textId="77777777" w:rsidTr="00EA0BD8">
        <w:trPr>
          <w:jc w:val="center"/>
        </w:trPr>
        <w:tc>
          <w:tcPr>
            <w:tcW w:w="488" w:type="dxa"/>
          </w:tcPr>
          <w:p w14:paraId="09F3473D" w14:textId="77777777" w:rsidR="006018E0" w:rsidRPr="005A0515" w:rsidRDefault="006018E0" w:rsidP="00CE67DF">
            <w:pPr>
              <w:jc w:val="center"/>
              <w:rPr>
                <w:sz w:val="20"/>
                <w:szCs w:val="20"/>
              </w:rPr>
            </w:pPr>
            <w:r w:rsidRPr="005A0515">
              <w:rPr>
                <w:sz w:val="20"/>
                <w:szCs w:val="20"/>
              </w:rPr>
              <w:t>1</w:t>
            </w:r>
          </w:p>
        </w:tc>
        <w:tc>
          <w:tcPr>
            <w:tcW w:w="1531" w:type="dxa"/>
          </w:tcPr>
          <w:p w14:paraId="5500AACD" w14:textId="77777777" w:rsidR="006018E0" w:rsidRPr="005A0515" w:rsidRDefault="006018E0" w:rsidP="00CE67DF">
            <w:pPr>
              <w:jc w:val="center"/>
              <w:rPr>
                <w:sz w:val="20"/>
                <w:szCs w:val="20"/>
              </w:rPr>
            </w:pPr>
            <w:r w:rsidRPr="005A0515">
              <w:rPr>
                <w:sz w:val="20"/>
                <w:szCs w:val="20"/>
              </w:rPr>
              <w:t>ESP-32CAM</w:t>
            </w:r>
          </w:p>
        </w:tc>
        <w:tc>
          <w:tcPr>
            <w:tcW w:w="1974" w:type="dxa"/>
          </w:tcPr>
          <w:p w14:paraId="2315F31E" w14:textId="292BED7B" w:rsidR="006018E0" w:rsidRPr="006018E0" w:rsidRDefault="0030600A" w:rsidP="00CE67DF">
            <w:pPr>
              <w:jc w:val="center"/>
              <w:rPr>
                <w:sz w:val="18"/>
                <w:szCs w:val="18"/>
              </w:rPr>
            </w:pPr>
            <w:r w:rsidRPr="0030600A">
              <w:rPr>
                <w:sz w:val="18"/>
                <w:szCs w:val="18"/>
              </w:rPr>
              <w:t xml:space="preserve">P=V×I </w:t>
            </w:r>
            <w:r w:rsidR="006018E0">
              <w:rPr>
                <w:sz w:val="18"/>
                <w:szCs w:val="18"/>
              </w:rPr>
              <w:t>4.31</w:t>
            </w:r>
            <w:r w:rsidR="006018E0" w:rsidRPr="006018E0">
              <w:rPr>
                <w:sz w:val="18"/>
                <w:szCs w:val="18"/>
              </w:rPr>
              <w:t>V×0.16A=0.</w:t>
            </w:r>
            <w:r w:rsidR="006018E0">
              <w:rPr>
                <w:sz w:val="18"/>
                <w:szCs w:val="18"/>
              </w:rPr>
              <w:t>6</w:t>
            </w:r>
            <w:r w:rsidR="006018E0" w:rsidRPr="006018E0">
              <w:rPr>
                <w:sz w:val="18"/>
                <w:szCs w:val="18"/>
              </w:rPr>
              <w:t>W</w:t>
            </w:r>
          </w:p>
        </w:tc>
        <w:tc>
          <w:tcPr>
            <w:tcW w:w="1544" w:type="dxa"/>
          </w:tcPr>
          <w:p w14:paraId="15A56ACB" w14:textId="5400DC0C" w:rsidR="006018E0" w:rsidRPr="005A0515" w:rsidRDefault="006018E0" w:rsidP="00CE67DF">
            <w:pPr>
              <w:jc w:val="center"/>
              <w:rPr>
                <w:sz w:val="20"/>
                <w:szCs w:val="20"/>
              </w:rPr>
            </w:pPr>
            <w:r w:rsidRPr="0006382A">
              <w:rPr>
                <w:sz w:val="20"/>
                <w:szCs w:val="20"/>
              </w:rPr>
              <w:t>0.</w:t>
            </w:r>
            <w:r>
              <w:rPr>
                <w:sz w:val="20"/>
                <w:szCs w:val="20"/>
              </w:rPr>
              <w:t>6</w:t>
            </w:r>
            <w:r w:rsidRPr="0006382A">
              <w:rPr>
                <w:sz w:val="20"/>
                <w:szCs w:val="20"/>
              </w:rPr>
              <w:t>W</w:t>
            </w:r>
          </w:p>
        </w:tc>
        <w:tc>
          <w:tcPr>
            <w:tcW w:w="2427" w:type="dxa"/>
          </w:tcPr>
          <w:p w14:paraId="05FEABF1" w14:textId="77777777" w:rsidR="006018E0" w:rsidRPr="005A0515" w:rsidRDefault="006018E0" w:rsidP="00CE67DF">
            <w:pPr>
              <w:jc w:val="center"/>
              <w:rPr>
                <w:sz w:val="20"/>
                <w:szCs w:val="20"/>
              </w:rPr>
            </w:pPr>
            <w:r w:rsidRPr="005A0515">
              <w:rPr>
                <w:sz w:val="20"/>
                <w:szCs w:val="20"/>
              </w:rPr>
              <w:t>4.31 V</w:t>
            </w:r>
          </w:p>
        </w:tc>
      </w:tr>
      <w:tr w:rsidR="006018E0" w14:paraId="13E36CE7" w14:textId="77777777" w:rsidTr="00EA0BD8">
        <w:trPr>
          <w:jc w:val="center"/>
        </w:trPr>
        <w:tc>
          <w:tcPr>
            <w:tcW w:w="488" w:type="dxa"/>
          </w:tcPr>
          <w:p w14:paraId="07A45DFF" w14:textId="77777777" w:rsidR="006018E0" w:rsidRPr="005A0515" w:rsidRDefault="006018E0" w:rsidP="00CE67DF">
            <w:pPr>
              <w:jc w:val="center"/>
              <w:rPr>
                <w:sz w:val="20"/>
                <w:szCs w:val="20"/>
              </w:rPr>
            </w:pPr>
            <w:r w:rsidRPr="005A0515">
              <w:rPr>
                <w:sz w:val="20"/>
                <w:szCs w:val="20"/>
              </w:rPr>
              <w:t>2</w:t>
            </w:r>
          </w:p>
        </w:tc>
        <w:tc>
          <w:tcPr>
            <w:tcW w:w="1531" w:type="dxa"/>
          </w:tcPr>
          <w:p w14:paraId="47B6B6B5" w14:textId="77777777" w:rsidR="006018E0" w:rsidRPr="005A0515" w:rsidRDefault="006018E0" w:rsidP="00CE67DF">
            <w:pPr>
              <w:jc w:val="center"/>
              <w:rPr>
                <w:sz w:val="20"/>
                <w:szCs w:val="20"/>
              </w:rPr>
            </w:pPr>
            <w:r w:rsidRPr="005A0515">
              <w:rPr>
                <w:sz w:val="20"/>
                <w:szCs w:val="20"/>
              </w:rPr>
              <w:t>ESP 32 Micro</w:t>
            </w:r>
          </w:p>
        </w:tc>
        <w:tc>
          <w:tcPr>
            <w:tcW w:w="1974" w:type="dxa"/>
          </w:tcPr>
          <w:p w14:paraId="2F7A262B" w14:textId="77777777" w:rsidR="006018E0" w:rsidRDefault="006018E0" w:rsidP="00CE67DF">
            <w:pPr>
              <w:jc w:val="center"/>
              <w:rPr>
                <w:sz w:val="18"/>
                <w:szCs w:val="18"/>
              </w:rPr>
            </w:pPr>
            <w:r w:rsidRPr="006018E0">
              <w:rPr>
                <w:sz w:val="18"/>
                <w:szCs w:val="18"/>
              </w:rPr>
              <w:t xml:space="preserve">Daya: </w:t>
            </w:r>
          </w:p>
          <w:p w14:paraId="0E9C64B1" w14:textId="5C6B8E57" w:rsidR="006018E0" w:rsidRPr="0006382A" w:rsidRDefault="006018E0" w:rsidP="00CE67DF">
            <w:pPr>
              <w:jc w:val="center"/>
              <w:rPr>
                <w:sz w:val="20"/>
                <w:szCs w:val="20"/>
              </w:rPr>
            </w:pPr>
            <w:r>
              <w:rPr>
                <w:sz w:val="18"/>
                <w:szCs w:val="18"/>
              </w:rPr>
              <w:t>4.76V</w:t>
            </w:r>
            <w:r w:rsidRPr="006018E0">
              <w:rPr>
                <w:sz w:val="18"/>
                <w:szCs w:val="18"/>
              </w:rPr>
              <w:t>×</w:t>
            </w:r>
            <w:r>
              <w:rPr>
                <w:sz w:val="18"/>
                <w:szCs w:val="18"/>
              </w:rPr>
              <w:t xml:space="preserve">  </w:t>
            </w:r>
            <w:r w:rsidRPr="006018E0">
              <w:rPr>
                <w:sz w:val="18"/>
                <w:szCs w:val="18"/>
              </w:rPr>
              <w:t>0.16A=0</w:t>
            </w:r>
            <w:r>
              <w:rPr>
                <w:sz w:val="18"/>
                <w:szCs w:val="18"/>
              </w:rPr>
              <w:t>.7W</w:t>
            </w:r>
          </w:p>
        </w:tc>
        <w:tc>
          <w:tcPr>
            <w:tcW w:w="1544" w:type="dxa"/>
          </w:tcPr>
          <w:p w14:paraId="478C2B00" w14:textId="560F8C9D" w:rsidR="006018E0" w:rsidRPr="005A0515" w:rsidRDefault="006018E0" w:rsidP="00CE67DF">
            <w:pPr>
              <w:jc w:val="center"/>
              <w:rPr>
                <w:sz w:val="20"/>
                <w:szCs w:val="20"/>
              </w:rPr>
            </w:pPr>
            <w:r w:rsidRPr="0006382A">
              <w:rPr>
                <w:sz w:val="20"/>
                <w:szCs w:val="20"/>
              </w:rPr>
              <w:t>0.</w:t>
            </w:r>
            <w:r>
              <w:rPr>
                <w:sz w:val="20"/>
                <w:szCs w:val="20"/>
              </w:rPr>
              <w:t>7</w:t>
            </w:r>
            <w:r w:rsidRPr="0006382A">
              <w:rPr>
                <w:sz w:val="20"/>
                <w:szCs w:val="20"/>
              </w:rPr>
              <w:t>W</w:t>
            </w:r>
          </w:p>
        </w:tc>
        <w:tc>
          <w:tcPr>
            <w:tcW w:w="2427" w:type="dxa"/>
          </w:tcPr>
          <w:p w14:paraId="675A7265" w14:textId="77777777" w:rsidR="006018E0" w:rsidRPr="005A0515" w:rsidRDefault="006018E0" w:rsidP="00CE67DF">
            <w:pPr>
              <w:jc w:val="center"/>
              <w:rPr>
                <w:sz w:val="20"/>
                <w:szCs w:val="20"/>
              </w:rPr>
            </w:pPr>
            <w:r w:rsidRPr="005A0515">
              <w:rPr>
                <w:sz w:val="20"/>
                <w:szCs w:val="20"/>
              </w:rPr>
              <w:t>4.76 V</w:t>
            </w:r>
          </w:p>
        </w:tc>
      </w:tr>
      <w:tr w:rsidR="006018E0" w14:paraId="0891F7F6" w14:textId="77777777" w:rsidTr="00EA0BD8">
        <w:trPr>
          <w:jc w:val="center"/>
        </w:trPr>
        <w:tc>
          <w:tcPr>
            <w:tcW w:w="488" w:type="dxa"/>
          </w:tcPr>
          <w:p w14:paraId="16D59617" w14:textId="77777777" w:rsidR="006018E0" w:rsidRPr="005A0515" w:rsidRDefault="006018E0" w:rsidP="00CE67DF">
            <w:pPr>
              <w:jc w:val="center"/>
              <w:rPr>
                <w:sz w:val="20"/>
                <w:szCs w:val="20"/>
              </w:rPr>
            </w:pPr>
            <w:r w:rsidRPr="005A0515">
              <w:rPr>
                <w:sz w:val="20"/>
                <w:szCs w:val="20"/>
              </w:rPr>
              <w:t>3</w:t>
            </w:r>
          </w:p>
        </w:tc>
        <w:tc>
          <w:tcPr>
            <w:tcW w:w="1531" w:type="dxa"/>
          </w:tcPr>
          <w:p w14:paraId="1AEB9E5D" w14:textId="77777777" w:rsidR="006018E0" w:rsidRPr="005A0515" w:rsidRDefault="006018E0" w:rsidP="00CE67DF">
            <w:pPr>
              <w:jc w:val="center"/>
              <w:rPr>
                <w:sz w:val="20"/>
                <w:szCs w:val="20"/>
              </w:rPr>
            </w:pPr>
            <w:r w:rsidRPr="005A0515">
              <w:rPr>
                <w:sz w:val="20"/>
                <w:szCs w:val="20"/>
              </w:rPr>
              <w:t>Servo SG90</w:t>
            </w:r>
          </w:p>
        </w:tc>
        <w:tc>
          <w:tcPr>
            <w:tcW w:w="1974" w:type="dxa"/>
          </w:tcPr>
          <w:p w14:paraId="57A3E443" w14:textId="0437ABBC" w:rsidR="006018E0" w:rsidRPr="006018E0" w:rsidRDefault="006018E0" w:rsidP="00CE67DF">
            <w:pPr>
              <w:jc w:val="center"/>
              <w:rPr>
                <w:sz w:val="18"/>
                <w:szCs w:val="18"/>
              </w:rPr>
            </w:pPr>
            <w:r w:rsidRPr="006018E0">
              <w:rPr>
                <w:sz w:val="18"/>
                <w:szCs w:val="18"/>
              </w:rPr>
              <w:t>Daya: 4.80V×0.55A=2.</w:t>
            </w:r>
            <w:r>
              <w:rPr>
                <w:sz w:val="18"/>
                <w:szCs w:val="18"/>
              </w:rPr>
              <w:t>64</w:t>
            </w:r>
            <w:r w:rsidRPr="006018E0">
              <w:rPr>
                <w:sz w:val="18"/>
                <w:szCs w:val="18"/>
              </w:rPr>
              <w:t>W</w:t>
            </w:r>
          </w:p>
        </w:tc>
        <w:tc>
          <w:tcPr>
            <w:tcW w:w="1544" w:type="dxa"/>
          </w:tcPr>
          <w:p w14:paraId="5C271D7D" w14:textId="221FAB34" w:rsidR="006018E0" w:rsidRPr="005A0515" w:rsidRDefault="006018E0" w:rsidP="00CE67DF">
            <w:pPr>
              <w:jc w:val="center"/>
              <w:rPr>
                <w:sz w:val="20"/>
                <w:szCs w:val="20"/>
              </w:rPr>
            </w:pPr>
            <w:r w:rsidRPr="0006382A">
              <w:rPr>
                <w:sz w:val="20"/>
                <w:szCs w:val="20"/>
              </w:rPr>
              <w:t>2.</w:t>
            </w:r>
            <w:r>
              <w:rPr>
                <w:sz w:val="20"/>
                <w:szCs w:val="20"/>
              </w:rPr>
              <w:t>64</w:t>
            </w:r>
            <w:r w:rsidRPr="0006382A">
              <w:rPr>
                <w:sz w:val="20"/>
                <w:szCs w:val="20"/>
              </w:rPr>
              <w:t>W</w:t>
            </w:r>
          </w:p>
        </w:tc>
        <w:tc>
          <w:tcPr>
            <w:tcW w:w="2427" w:type="dxa"/>
          </w:tcPr>
          <w:p w14:paraId="63A33E18" w14:textId="77777777" w:rsidR="006018E0" w:rsidRPr="005A0515" w:rsidRDefault="006018E0" w:rsidP="00CE67DF">
            <w:pPr>
              <w:jc w:val="center"/>
              <w:rPr>
                <w:sz w:val="20"/>
                <w:szCs w:val="20"/>
              </w:rPr>
            </w:pPr>
            <w:r w:rsidRPr="005A0515">
              <w:rPr>
                <w:sz w:val="20"/>
                <w:szCs w:val="20"/>
              </w:rPr>
              <w:t>4.80 V</w:t>
            </w:r>
          </w:p>
        </w:tc>
      </w:tr>
      <w:tr w:rsidR="006018E0" w14:paraId="7C07FE24" w14:textId="77777777" w:rsidTr="00EA0BD8">
        <w:trPr>
          <w:trHeight w:val="451"/>
          <w:jc w:val="center"/>
        </w:trPr>
        <w:tc>
          <w:tcPr>
            <w:tcW w:w="488" w:type="dxa"/>
          </w:tcPr>
          <w:p w14:paraId="62E258A7" w14:textId="77777777" w:rsidR="006018E0" w:rsidRPr="005A0515" w:rsidRDefault="006018E0" w:rsidP="00CE67DF">
            <w:pPr>
              <w:jc w:val="center"/>
              <w:rPr>
                <w:sz w:val="20"/>
                <w:szCs w:val="20"/>
              </w:rPr>
            </w:pPr>
            <w:r w:rsidRPr="005A0515">
              <w:rPr>
                <w:sz w:val="20"/>
                <w:szCs w:val="20"/>
              </w:rPr>
              <w:t>4</w:t>
            </w:r>
          </w:p>
        </w:tc>
        <w:tc>
          <w:tcPr>
            <w:tcW w:w="1531" w:type="dxa"/>
          </w:tcPr>
          <w:p w14:paraId="206FF907" w14:textId="77777777" w:rsidR="006018E0" w:rsidRPr="005A0515" w:rsidRDefault="006018E0" w:rsidP="00CE67DF">
            <w:pPr>
              <w:jc w:val="center"/>
              <w:rPr>
                <w:sz w:val="20"/>
                <w:szCs w:val="20"/>
              </w:rPr>
            </w:pPr>
            <w:r w:rsidRPr="005A0515">
              <w:rPr>
                <w:sz w:val="20"/>
                <w:szCs w:val="20"/>
              </w:rPr>
              <w:t>GPS Neo U-Blok Series M8M</w:t>
            </w:r>
          </w:p>
        </w:tc>
        <w:tc>
          <w:tcPr>
            <w:tcW w:w="1974" w:type="dxa"/>
          </w:tcPr>
          <w:p w14:paraId="45F34F37" w14:textId="39B1E2E6" w:rsidR="006018E0" w:rsidRPr="0006382A" w:rsidRDefault="006018E0" w:rsidP="005A0515">
            <w:pPr>
              <w:jc w:val="center"/>
              <w:rPr>
                <w:sz w:val="20"/>
                <w:szCs w:val="20"/>
              </w:rPr>
            </w:pPr>
            <w:r w:rsidRPr="006018E0">
              <w:rPr>
                <w:sz w:val="18"/>
                <w:szCs w:val="18"/>
              </w:rPr>
              <w:t xml:space="preserve">Daya: </w:t>
            </w:r>
            <w:r>
              <w:rPr>
                <w:sz w:val="18"/>
                <w:szCs w:val="18"/>
              </w:rPr>
              <w:t>3.60</w:t>
            </w:r>
            <w:r w:rsidRPr="006018E0">
              <w:rPr>
                <w:sz w:val="18"/>
                <w:szCs w:val="18"/>
              </w:rPr>
              <w:t>V×0.045A=0.</w:t>
            </w:r>
            <w:r>
              <w:rPr>
                <w:sz w:val="18"/>
                <w:szCs w:val="18"/>
              </w:rPr>
              <w:t>162</w:t>
            </w:r>
            <w:r w:rsidRPr="006018E0">
              <w:rPr>
                <w:sz w:val="18"/>
                <w:szCs w:val="18"/>
              </w:rPr>
              <w:t>W</w:t>
            </w:r>
          </w:p>
        </w:tc>
        <w:tc>
          <w:tcPr>
            <w:tcW w:w="1544" w:type="dxa"/>
            <w:vAlign w:val="center"/>
          </w:tcPr>
          <w:p w14:paraId="02B14CC6" w14:textId="7A840F43" w:rsidR="006018E0" w:rsidRPr="005A0515" w:rsidRDefault="006018E0" w:rsidP="005A0515">
            <w:pPr>
              <w:jc w:val="center"/>
              <w:rPr>
                <w:sz w:val="20"/>
                <w:szCs w:val="20"/>
              </w:rPr>
            </w:pPr>
            <w:r w:rsidRPr="0006382A">
              <w:rPr>
                <w:sz w:val="20"/>
                <w:szCs w:val="20"/>
              </w:rPr>
              <w:t>0.</w:t>
            </w:r>
            <w:r>
              <w:rPr>
                <w:sz w:val="20"/>
                <w:szCs w:val="20"/>
              </w:rPr>
              <w:t>162</w:t>
            </w:r>
            <w:r w:rsidRPr="0006382A">
              <w:rPr>
                <w:sz w:val="20"/>
                <w:szCs w:val="20"/>
              </w:rPr>
              <w:t>W</w:t>
            </w:r>
          </w:p>
        </w:tc>
        <w:tc>
          <w:tcPr>
            <w:tcW w:w="2427" w:type="dxa"/>
            <w:vAlign w:val="center"/>
          </w:tcPr>
          <w:p w14:paraId="66DB097D" w14:textId="77777777" w:rsidR="006018E0" w:rsidRPr="005A0515" w:rsidRDefault="006018E0" w:rsidP="00CE67DF">
            <w:pPr>
              <w:jc w:val="center"/>
              <w:rPr>
                <w:sz w:val="20"/>
                <w:szCs w:val="20"/>
              </w:rPr>
            </w:pPr>
            <w:r w:rsidRPr="005A0515">
              <w:rPr>
                <w:sz w:val="20"/>
                <w:szCs w:val="20"/>
              </w:rPr>
              <w:t>3.60 V</w:t>
            </w:r>
          </w:p>
        </w:tc>
      </w:tr>
      <w:tr w:rsidR="006018E0" w14:paraId="76A73876" w14:textId="77777777" w:rsidTr="00EA0BD8">
        <w:trPr>
          <w:jc w:val="center"/>
        </w:trPr>
        <w:tc>
          <w:tcPr>
            <w:tcW w:w="488" w:type="dxa"/>
          </w:tcPr>
          <w:p w14:paraId="59AD93FA" w14:textId="77777777" w:rsidR="006018E0" w:rsidRPr="005A0515" w:rsidRDefault="006018E0" w:rsidP="00CE67DF">
            <w:pPr>
              <w:jc w:val="center"/>
              <w:rPr>
                <w:sz w:val="20"/>
                <w:szCs w:val="20"/>
              </w:rPr>
            </w:pPr>
            <w:r w:rsidRPr="005A0515">
              <w:rPr>
                <w:sz w:val="20"/>
                <w:szCs w:val="20"/>
              </w:rPr>
              <w:t>5</w:t>
            </w:r>
          </w:p>
        </w:tc>
        <w:tc>
          <w:tcPr>
            <w:tcW w:w="1531" w:type="dxa"/>
          </w:tcPr>
          <w:p w14:paraId="7312C30C" w14:textId="77777777" w:rsidR="006018E0" w:rsidRPr="005A0515" w:rsidRDefault="006018E0" w:rsidP="00CE67DF">
            <w:pPr>
              <w:jc w:val="center"/>
              <w:rPr>
                <w:sz w:val="20"/>
                <w:szCs w:val="20"/>
              </w:rPr>
            </w:pPr>
            <w:r w:rsidRPr="005A0515">
              <w:rPr>
                <w:sz w:val="20"/>
                <w:szCs w:val="20"/>
              </w:rPr>
              <w:t>HC-05 2</w:t>
            </w:r>
          </w:p>
        </w:tc>
        <w:tc>
          <w:tcPr>
            <w:tcW w:w="1974" w:type="dxa"/>
          </w:tcPr>
          <w:p w14:paraId="122E455E" w14:textId="4AD297B6" w:rsidR="006018E0" w:rsidRPr="0006382A" w:rsidRDefault="006018E0" w:rsidP="00CE67DF">
            <w:pPr>
              <w:jc w:val="center"/>
              <w:rPr>
                <w:sz w:val="20"/>
                <w:szCs w:val="20"/>
              </w:rPr>
            </w:pPr>
            <w:r w:rsidRPr="006018E0">
              <w:rPr>
                <w:sz w:val="18"/>
                <w:szCs w:val="18"/>
              </w:rPr>
              <w:t>Daya: 5V×0.03A×2=0.</w:t>
            </w:r>
            <w:r>
              <w:rPr>
                <w:sz w:val="18"/>
                <w:szCs w:val="18"/>
              </w:rPr>
              <w:t>15W</w:t>
            </w:r>
          </w:p>
        </w:tc>
        <w:tc>
          <w:tcPr>
            <w:tcW w:w="1544" w:type="dxa"/>
          </w:tcPr>
          <w:p w14:paraId="31D18C69" w14:textId="4D68ED0F" w:rsidR="006018E0" w:rsidRPr="005A0515" w:rsidRDefault="006018E0" w:rsidP="00CE67DF">
            <w:pPr>
              <w:jc w:val="center"/>
              <w:rPr>
                <w:sz w:val="20"/>
                <w:szCs w:val="20"/>
              </w:rPr>
            </w:pPr>
            <w:r w:rsidRPr="0006382A">
              <w:rPr>
                <w:sz w:val="20"/>
                <w:szCs w:val="20"/>
              </w:rPr>
              <w:t>0.</w:t>
            </w:r>
            <w:r>
              <w:rPr>
                <w:sz w:val="20"/>
                <w:szCs w:val="20"/>
              </w:rPr>
              <w:t>15</w:t>
            </w:r>
            <w:r w:rsidRPr="0006382A">
              <w:rPr>
                <w:sz w:val="20"/>
                <w:szCs w:val="20"/>
              </w:rPr>
              <w:t>W</w:t>
            </w:r>
          </w:p>
        </w:tc>
        <w:tc>
          <w:tcPr>
            <w:tcW w:w="2427" w:type="dxa"/>
          </w:tcPr>
          <w:p w14:paraId="4F046518" w14:textId="77777777" w:rsidR="006018E0" w:rsidRPr="005A0515" w:rsidRDefault="006018E0" w:rsidP="00CE67DF">
            <w:pPr>
              <w:jc w:val="center"/>
              <w:rPr>
                <w:sz w:val="20"/>
                <w:szCs w:val="20"/>
              </w:rPr>
            </w:pPr>
            <w:r w:rsidRPr="005A0515">
              <w:rPr>
                <w:sz w:val="20"/>
                <w:szCs w:val="20"/>
              </w:rPr>
              <w:t>5 V</w:t>
            </w:r>
          </w:p>
        </w:tc>
      </w:tr>
      <w:tr w:rsidR="006018E0" w14:paraId="59261F7D" w14:textId="77777777" w:rsidTr="00EA0BD8">
        <w:trPr>
          <w:jc w:val="center"/>
        </w:trPr>
        <w:tc>
          <w:tcPr>
            <w:tcW w:w="488" w:type="dxa"/>
          </w:tcPr>
          <w:p w14:paraId="082DF28B" w14:textId="77777777" w:rsidR="006018E0" w:rsidRPr="005A0515" w:rsidRDefault="006018E0" w:rsidP="00CE67DF">
            <w:pPr>
              <w:jc w:val="center"/>
              <w:rPr>
                <w:sz w:val="20"/>
                <w:szCs w:val="20"/>
              </w:rPr>
            </w:pPr>
            <w:r w:rsidRPr="005A0515">
              <w:rPr>
                <w:sz w:val="20"/>
                <w:szCs w:val="20"/>
              </w:rPr>
              <w:t>6</w:t>
            </w:r>
          </w:p>
        </w:tc>
        <w:tc>
          <w:tcPr>
            <w:tcW w:w="1531" w:type="dxa"/>
          </w:tcPr>
          <w:p w14:paraId="65BE72B8" w14:textId="77777777" w:rsidR="006018E0" w:rsidRPr="005A0515" w:rsidRDefault="006018E0" w:rsidP="00CE67DF">
            <w:pPr>
              <w:jc w:val="center"/>
              <w:rPr>
                <w:sz w:val="20"/>
                <w:szCs w:val="20"/>
              </w:rPr>
            </w:pPr>
            <w:r w:rsidRPr="005A0515">
              <w:rPr>
                <w:sz w:val="20"/>
                <w:szCs w:val="20"/>
              </w:rPr>
              <w:t>Buzzer</w:t>
            </w:r>
          </w:p>
        </w:tc>
        <w:tc>
          <w:tcPr>
            <w:tcW w:w="1974" w:type="dxa"/>
          </w:tcPr>
          <w:p w14:paraId="5AE93C0B" w14:textId="7AA026B7" w:rsidR="006018E0" w:rsidRPr="0006382A" w:rsidRDefault="006018E0" w:rsidP="00CE67DF">
            <w:pPr>
              <w:jc w:val="center"/>
              <w:rPr>
                <w:sz w:val="20"/>
                <w:szCs w:val="20"/>
              </w:rPr>
            </w:pPr>
            <w:r w:rsidRPr="006018E0">
              <w:rPr>
                <w:sz w:val="18"/>
                <w:szCs w:val="18"/>
              </w:rPr>
              <w:t xml:space="preserve">Daya: </w:t>
            </w:r>
            <w:r>
              <w:rPr>
                <w:sz w:val="18"/>
                <w:szCs w:val="18"/>
              </w:rPr>
              <w:t>3</w:t>
            </w:r>
            <w:r w:rsidRPr="006018E0">
              <w:rPr>
                <w:sz w:val="18"/>
                <w:szCs w:val="18"/>
              </w:rPr>
              <w:t>V×0.03A=0.</w:t>
            </w:r>
            <w:r>
              <w:rPr>
                <w:sz w:val="18"/>
                <w:szCs w:val="18"/>
              </w:rPr>
              <w:t>09</w:t>
            </w:r>
            <w:r w:rsidRPr="006018E0">
              <w:rPr>
                <w:sz w:val="18"/>
                <w:szCs w:val="18"/>
              </w:rPr>
              <w:t>W</w:t>
            </w:r>
          </w:p>
        </w:tc>
        <w:tc>
          <w:tcPr>
            <w:tcW w:w="1544" w:type="dxa"/>
          </w:tcPr>
          <w:p w14:paraId="5643EDD6" w14:textId="70885CFB" w:rsidR="006018E0" w:rsidRPr="005A0515" w:rsidRDefault="006018E0" w:rsidP="00CE67DF">
            <w:pPr>
              <w:jc w:val="center"/>
              <w:rPr>
                <w:sz w:val="20"/>
                <w:szCs w:val="20"/>
              </w:rPr>
            </w:pPr>
            <w:r w:rsidRPr="0006382A">
              <w:rPr>
                <w:sz w:val="20"/>
                <w:szCs w:val="20"/>
              </w:rPr>
              <w:t>0.</w:t>
            </w:r>
            <w:r>
              <w:rPr>
                <w:sz w:val="20"/>
                <w:szCs w:val="20"/>
              </w:rPr>
              <w:t>09</w:t>
            </w:r>
            <w:r w:rsidRPr="0006382A">
              <w:rPr>
                <w:sz w:val="20"/>
                <w:szCs w:val="20"/>
              </w:rPr>
              <w:t>W</w:t>
            </w:r>
          </w:p>
        </w:tc>
        <w:tc>
          <w:tcPr>
            <w:tcW w:w="2427" w:type="dxa"/>
          </w:tcPr>
          <w:p w14:paraId="0708014A" w14:textId="77777777" w:rsidR="006018E0" w:rsidRPr="005A0515" w:rsidRDefault="006018E0" w:rsidP="00CE67DF">
            <w:pPr>
              <w:jc w:val="center"/>
              <w:rPr>
                <w:sz w:val="20"/>
                <w:szCs w:val="20"/>
              </w:rPr>
            </w:pPr>
            <w:r w:rsidRPr="005A0515">
              <w:rPr>
                <w:sz w:val="20"/>
                <w:szCs w:val="20"/>
              </w:rPr>
              <w:t>3 V</w:t>
            </w:r>
          </w:p>
        </w:tc>
      </w:tr>
      <w:tr w:rsidR="006018E0" w14:paraId="552F63DF" w14:textId="77777777" w:rsidTr="00EA0BD8">
        <w:trPr>
          <w:jc w:val="center"/>
        </w:trPr>
        <w:tc>
          <w:tcPr>
            <w:tcW w:w="488" w:type="dxa"/>
          </w:tcPr>
          <w:p w14:paraId="2692F3AD" w14:textId="77777777" w:rsidR="006018E0" w:rsidRPr="005A0515" w:rsidRDefault="006018E0" w:rsidP="00CE67DF">
            <w:pPr>
              <w:jc w:val="center"/>
              <w:rPr>
                <w:sz w:val="20"/>
                <w:szCs w:val="20"/>
              </w:rPr>
            </w:pPr>
            <w:r w:rsidRPr="005A0515">
              <w:rPr>
                <w:sz w:val="20"/>
                <w:szCs w:val="20"/>
              </w:rPr>
              <w:t>7</w:t>
            </w:r>
          </w:p>
        </w:tc>
        <w:tc>
          <w:tcPr>
            <w:tcW w:w="1531" w:type="dxa"/>
          </w:tcPr>
          <w:p w14:paraId="6E9AF196" w14:textId="776B7196" w:rsidR="006018E0" w:rsidRPr="005A0515" w:rsidRDefault="006018E0" w:rsidP="00CE67DF">
            <w:pPr>
              <w:jc w:val="center"/>
              <w:rPr>
                <w:sz w:val="20"/>
                <w:szCs w:val="20"/>
              </w:rPr>
            </w:pPr>
            <w:r w:rsidRPr="005A0515">
              <w:rPr>
                <w:sz w:val="20"/>
                <w:szCs w:val="20"/>
              </w:rPr>
              <w:t>Mo</w:t>
            </w:r>
            <w:r>
              <w:rPr>
                <w:sz w:val="20"/>
                <w:szCs w:val="20"/>
              </w:rPr>
              <w:t>dem</w:t>
            </w:r>
            <w:r w:rsidRPr="005A0515">
              <w:rPr>
                <w:sz w:val="20"/>
                <w:szCs w:val="20"/>
              </w:rPr>
              <w:t xml:space="preserve"> </w:t>
            </w:r>
            <w:r>
              <w:rPr>
                <w:sz w:val="20"/>
                <w:szCs w:val="20"/>
              </w:rPr>
              <w:t>GSM</w:t>
            </w:r>
          </w:p>
        </w:tc>
        <w:tc>
          <w:tcPr>
            <w:tcW w:w="1974" w:type="dxa"/>
          </w:tcPr>
          <w:p w14:paraId="6C6F45A5" w14:textId="7643E3FD" w:rsidR="006018E0" w:rsidRPr="0006382A" w:rsidRDefault="006018E0" w:rsidP="00CE67DF">
            <w:pPr>
              <w:jc w:val="center"/>
              <w:rPr>
                <w:sz w:val="20"/>
                <w:szCs w:val="20"/>
              </w:rPr>
            </w:pPr>
            <w:r w:rsidRPr="006018E0">
              <w:rPr>
                <w:sz w:val="20"/>
                <w:szCs w:val="20"/>
              </w:rPr>
              <w:t>Daya: 5V×0.5A=2.5W</w:t>
            </w:r>
          </w:p>
        </w:tc>
        <w:tc>
          <w:tcPr>
            <w:tcW w:w="1544" w:type="dxa"/>
          </w:tcPr>
          <w:p w14:paraId="4932FB1B" w14:textId="40B149F6" w:rsidR="006018E0" w:rsidRPr="005A0515" w:rsidRDefault="006018E0" w:rsidP="00CE67DF">
            <w:pPr>
              <w:jc w:val="center"/>
              <w:rPr>
                <w:sz w:val="20"/>
                <w:szCs w:val="20"/>
              </w:rPr>
            </w:pPr>
            <w:r w:rsidRPr="0006382A">
              <w:rPr>
                <w:sz w:val="20"/>
                <w:szCs w:val="20"/>
              </w:rPr>
              <w:t>2.5W</w:t>
            </w:r>
          </w:p>
        </w:tc>
        <w:tc>
          <w:tcPr>
            <w:tcW w:w="2427" w:type="dxa"/>
          </w:tcPr>
          <w:p w14:paraId="43D81F23" w14:textId="77777777" w:rsidR="006018E0" w:rsidRPr="005A0515" w:rsidRDefault="006018E0" w:rsidP="00CE67DF">
            <w:pPr>
              <w:jc w:val="center"/>
              <w:rPr>
                <w:sz w:val="20"/>
                <w:szCs w:val="20"/>
              </w:rPr>
            </w:pPr>
            <w:r w:rsidRPr="005A0515">
              <w:rPr>
                <w:sz w:val="20"/>
                <w:szCs w:val="20"/>
              </w:rPr>
              <w:t>5 V</w:t>
            </w:r>
          </w:p>
        </w:tc>
      </w:tr>
      <w:tr w:rsidR="006018E0" w14:paraId="1CFA3DC3" w14:textId="77777777" w:rsidTr="00EA0BD8">
        <w:trPr>
          <w:trHeight w:val="184"/>
          <w:jc w:val="center"/>
        </w:trPr>
        <w:tc>
          <w:tcPr>
            <w:tcW w:w="2019" w:type="dxa"/>
            <w:gridSpan w:val="2"/>
          </w:tcPr>
          <w:p w14:paraId="23382E48" w14:textId="653C879E" w:rsidR="006018E0" w:rsidRPr="00513EC9" w:rsidRDefault="006018E0" w:rsidP="00CE67DF">
            <w:pPr>
              <w:jc w:val="center"/>
              <w:rPr>
                <w:b/>
                <w:bCs/>
                <w:sz w:val="20"/>
                <w:szCs w:val="20"/>
              </w:rPr>
            </w:pPr>
            <w:r w:rsidRPr="00513EC9">
              <w:rPr>
                <w:b/>
                <w:bCs/>
                <w:sz w:val="20"/>
                <w:szCs w:val="20"/>
              </w:rPr>
              <w:t>Jumlah Konsumsi Daya</w:t>
            </w:r>
          </w:p>
        </w:tc>
        <w:tc>
          <w:tcPr>
            <w:tcW w:w="1974" w:type="dxa"/>
          </w:tcPr>
          <w:p w14:paraId="53D111B6" w14:textId="77777777" w:rsidR="006018E0" w:rsidRPr="0006382A" w:rsidRDefault="006018E0" w:rsidP="00CE67DF">
            <w:pPr>
              <w:jc w:val="center"/>
            </w:pPr>
          </w:p>
        </w:tc>
        <w:tc>
          <w:tcPr>
            <w:tcW w:w="1544" w:type="dxa"/>
          </w:tcPr>
          <w:p w14:paraId="3D54556D" w14:textId="58C72D4D" w:rsidR="006018E0" w:rsidRPr="005A0515" w:rsidRDefault="00654E91" w:rsidP="00CE67DF">
            <w:pPr>
              <w:jc w:val="center"/>
              <w:rPr>
                <w:sz w:val="20"/>
                <w:szCs w:val="20"/>
              </w:rPr>
            </w:pPr>
            <w:r>
              <w:t>6.842</w:t>
            </w:r>
            <w:r w:rsidR="006018E0" w:rsidRPr="0006382A">
              <w:t>W</w:t>
            </w:r>
          </w:p>
        </w:tc>
        <w:tc>
          <w:tcPr>
            <w:tcW w:w="2427" w:type="dxa"/>
          </w:tcPr>
          <w:p w14:paraId="675E0532" w14:textId="77777777" w:rsidR="006018E0" w:rsidRPr="005A0515" w:rsidRDefault="006018E0" w:rsidP="00CE67DF">
            <w:pPr>
              <w:jc w:val="center"/>
              <w:rPr>
                <w:sz w:val="20"/>
                <w:szCs w:val="20"/>
              </w:rPr>
            </w:pPr>
          </w:p>
        </w:tc>
      </w:tr>
      <w:bookmarkEnd w:id="480"/>
    </w:tbl>
    <w:p w14:paraId="6EF1878F" w14:textId="77777777" w:rsidR="003215F3" w:rsidRDefault="003215F3" w:rsidP="00BD4B54">
      <w:pPr>
        <w:spacing w:after="0" w:line="360" w:lineRule="auto"/>
        <w:rPr>
          <w:rFonts w:eastAsiaTheme="minorEastAsia"/>
        </w:rPr>
      </w:pPr>
    </w:p>
    <w:p w14:paraId="59A2A166" w14:textId="3932F979" w:rsidR="00DA133C" w:rsidRDefault="00DA133C" w:rsidP="00DA133C">
      <w:pPr>
        <w:pStyle w:val="Caption"/>
        <w:keepNext/>
        <w:jc w:val="center"/>
      </w:pPr>
      <w:r w:rsidRPr="00F12234">
        <w:rPr>
          <w:b/>
          <w:bCs/>
          <w:sz w:val="24"/>
          <w:szCs w:val="24"/>
        </w:rPr>
        <w:t xml:space="preserve">Tabel 4. </w:t>
      </w:r>
      <w:r w:rsidRPr="00F12234">
        <w:rPr>
          <w:b/>
          <w:bCs/>
          <w:sz w:val="24"/>
          <w:szCs w:val="24"/>
        </w:rPr>
        <w:fldChar w:fldCharType="begin"/>
      </w:r>
      <w:r w:rsidRPr="00F12234">
        <w:rPr>
          <w:b/>
          <w:bCs/>
          <w:sz w:val="24"/>
          <w:szCs w:val="24"/>
        </w:rPr>
        <w:instrText xml:space="preserve"> SEQ Tabel_4. \* ARABIC </w:instrText>
      </w:r>
      <w:r w:rsidRPr="00F12234">
        <w:rPr>
          <w:b/>
          <w:bCs/>
          <w:sz w:val="24"/>
          <w:szCs w:val="24"/>
        </w:rPr>
        <w:fldChar w:fldCharType="separate"/>
      </w:r>
      <w:r w:rsidR="00C048B8">
        <w:rPr>
          <w:b/>
          <w:bCs/>
          <w:noProof/>
          <w:sz w:val="24"/>
          <w:szCs w:val="24"/>
        </w:rPr>
        <w:t>7</w:t>
      </w:r>
      <w:r w:rsidRPr="00F12234">
        <w:rPr>
          <w:b/>
          <w:bCs/>
          <w:sz w:val="24"/>
          <w:szCs w:val="24"/>
        </w:rPr>
        <w:fldChar w:fldCharType="end"/>
      </w:r>
      <w:r w:rsidRPr="0051197D">
        <w:rPr>
          <w:sz w:val="24"/>
          <w:szCs w:val="24"/>
        </w:rPr>
        <w:t xml:space="preserve"> Tegangan Komponen saat dihubungkan Baterai </w:t>
      </w:r>
      <w:r w:rsidR="005D4136">
        <w:rPr>
          <w:sz w:val="24"/>
          <w:szCs w:val="24"/>
        </w:rPr>
        <w:t>Li-ion</w:t>
      </w:r>
    </w:p>
    <w:tbl>
      <w:tblPr>
        <w:tblStyle w:val="TableGrid"/>
        <w:tblW w:w="8045" w:type="dxa"/>
        <w:tblInd w:w="108" w:type="dxa"/>
        <w:tblLook w:val="04A0" w:firstRow="1" w:lastRow="0" w:firstColumn="1" w:lastColumn="0" w:noHBand="0" w:noVBand="1"/>
      </w:tblPr>
      <w:tblGrid>
        <w:gridCol w:w="516"/>
        <w:gridCol w:w="1486"/>
        <w:gridCol w:w="1569"/>
        <w:gridCol w:w="1311"/>
        <w:gridCol w:w="3163"/>
      </w:tblGrid>
      <w:tr w:rsidR="00FD5875" w14:paraId="4406A746" w14:textId="77777777" w:rsidTr="00C27A16">
        <w:trPr>
          <w:trHeight w:val="161"/>
          <w:tblHeader/>
        </w:trPr>
        <w:tc>
          <w:tcPr>
            <w:tcW w:w="516" w:type="dxa"/>
            <w:shd w:val="clear" w:color="auto" w:fill="FFFFFF" w:themeFill="background1"/>
            <w:vAlign w:val="center"/>
          </w:tcPr>
          <w:p w14:paraId="20229240" w14:textId="77777777" w:rsidR="00FD5875" w:rsidRDefault="00FD5875" w:rsidP="00BD6F9A">
            <w:pPr>
              <w:jc w:val="center"/>
            </w:pPr>
            <w:bookmarkStart w:id="481" w:name="_Hlk173043640"/>
            <w:r w:rsidRPr="00427EB5">
              <w:rPr>
                <w:b/>
                <w:bCs/>
                <w:sz w:val="20"/>
                <w:szCs w:val="20"/>
              </w:rPr>
              <w:t>NO</w:t>
            </w:r>
          </w:p>
        </w:tc>
        <w:tc>
          <w:tcPr>
            <w:tcW w:w="1553" w:type="dxa"/>
            <w:shd w:val="clear" w:color="auto" w:fill="FFFFFF" w:themeFill="background1"/>
            <w:vAlign w:val="center"/>
          </w:tcPr>
          <w:p w14:paraId="695161FC" w14:textId="77777777" w:rsidR="00FD5875" w:rsidRDefault="00FD5875" w:rsidP="00BD6F9A">
            <w:pPr>
              <w:jc w:val="center"/>
            </w:pPr>
            <w:r w:rsidRPr="00427EB5">
              <w:rPr>
                <w:b/>
                <w:bCs/>
                <w:sz w:val="20"/>
                <w:szCs w:val="20"/>
              </w:rPr>
              <w:t>Nama Komponen</w:t>
            </w:r>
          </w:p>
        </w:tc>
        <w:tc>
          <w:tcPr>
            <w:tcW w:w="1099" w:type="dxa"/>
            <w:shd w:val="clear" w:color="auto" w:fill="FFFFFF" w:themeFill="background1"/>
          </w:tcPr>
          <w:p w14:paraId="1E5CEDCB" w14:textId="7C7E9FBB" w:rsidR="00FD5875" w:rsidRDefault="00FD5875" w:rsidP="00BD6F9A">
            <w:pPr>
              <w:jc w:val="center"/>
              <w:rPr>
                <w:b/>
                <w:bCs/>
                <w:sz w:val="20"/>
                <w:szCs w:val="20"/>
              </w:rPr>
            </w:pPr>
            <w:r>
              <w:rPr>
                <w:b/>
                <w:bCs/>
                <w:sz w:val="20"/>
                <w:szCs w:val="20"/>
              </w:rPr>
              <w:t>Rumus  Konsumsi daya</w:t>
            </w:r>
          </w:p>
        </w:tc>
        <w:tc>
          <w:tcPr>
            <w:tcW w:w="1344" w:type="dxa"/>
            <w:shd w:val="clear" w:color="auto" w:fill="FFFFFF" w:themeFill="background1"/>
            <w:vAlign w:val="center"/>
          </w:tcPr>
          <w:p w14:paraId="7228FE59" w14:textId="38A49E62" w:rsidR="00FD5875" w:rsidRPr="00427EB5" w:rsidRDefault="00FD5875" w:rsidP="00BD6F9A">
            <w:pPr>
              <w:jc w:val="center"/>
              <w:rPr>
                <w:b/>
                <w:bCs/>
                <w:sz w:val="20"/>
                <w:szCs w:val="20"/>
              </w:rPr>
            </w:pPr>
            <w:r>
              <w:rPr>
                <w:b/>
                <w:bCs/>
                <w:sz w:val="20"/>
                <w:szCs w:val="20"/>
              </w:rPr>
              <w:t>Konsumsi Daya Tiap Rangkaian</w:t>
            </w:r>
          </w:p>
        </w:tc>
        <w:tc>
          <w:tcPr>
            <w:tcW w:w="3533" w:type="dxa"/>
            <w:shd w:val="clear" w:color="auto" w:fill="FFFFFF" w:themeFill="background1"/>
            <w:vAlign w:val="center"/>
          </w:tcPr>
          <w:p w14:paraId="29B29B90" w14:textId="77777777" w:rsidR="00FD5875" w:rsidRDefault="00FD5875" w:rsidP="00BD6F9A">
            <w:pPr>
              <w:jc w:val="center"/>
            </w:pPr>
            <w:r w:rsidRPr="00427EB5">
              <w:rPr>
                <w:b/>
                <w:bCs/>
                <w:sz w:val="20"/>
                <w:szCs w:val="20"/>
              </w:rPr>
              <w:t>Tegangan saat dihubungkan dengan power bank</w:t>
            </w:r>
          </w:p>
        </w:tc>
      </w:tr>
      <w:tr w:rsidR="00FD5875" w14:paraId="2D5F656E" w14:textId="77777777" w:rsidTr="00FD5875">
        <w:tc>
          <w:tcPr>
            <w:tcW w:w="516" w:type="dxa"/>
          </w:tcPr>
          <w:p w14:paraId="4E4BF89A" w14:textId="77777777" w:rsidR="00FD5875" w:rsidRPr="005A0515" w:rsidRDefault="00FD5875" w:rsidP="00BD6F9A">
            <w:pPr>
              <w:jc w:val="center"/>
              <w:rPr>
                <w:sz w:val="20"/>
                <w:szCs w:val="20"/>
              </w:rPr>
            </w:pPr>
            <w:r w:rsidRPr="005A0515">
              <w:rPr>
                <w:sz w:val="20"/>
                <w:szCs w:val="20"/>
              </w:rPr>
              <w:t>1</w:t>
            </w:r>
          </w:p>
        </w:tc>
        <w:tc>
          <w:tcPr>
            <w:tcW w:w="1553" w:type="dxa"/>
          </w:tcPr>
          <w:p w14:paraId="538D136C" w14:textId="5DAAA369" w:rsidR="00FD5875" w:rsidRPr="005A0515" w:rsidRDefault="00CC6A8B" w:rsidP="00BD6F9A">
            <w:pPr>
              <w:jc w:val="center"/>
              <w:rPr>
                <w:sz w:val="20"/>
                <w:szCs w:val="20"/>
              </w:rPr>
            </w:pPr>
            <w:r w:rsidRPr="00CC6A8B">
              <w:rPr>
                <w:i/>
                <w:sz w:val="20"/>
                <w:szCs w:val="20"/>
              </w:rPr>
              <w:t>Arduino nano</w:t>
            </w:r>
          </w:p>
        </w:tc>
        <w:tc>
          <w:tcPr>
            <w:tcW w:w="1099" w:type="dxa"/>
          </w:tcPr>
          <w:p w14:paraId="25ECAE5C" w14:textId="77777777" w:rsidR="00FD5875" w:rsidRDefault="00FD5875" w:rsidP="00BD6F9A">
            <w:pPr>
              <w:jc w:val="center"/>
              <w:rPr>
                <w:sz w:val="18"/>
                <w:szCs w:val="18"/>
              </w:rPr>
            </w:pPr>
            <w:r w:rsidRPr="00FD5875">
              <w:rPr>
                <w:sz w:val="18"/>
                <w:szCs w:val="18"/>
              </w:rPr>
              <w:t xml:space="preserve">Daya: </w:t>
            </w:r>
          </w:p>
          <w:p w14:paraId="29D4E001" w14:textId="03FAB10F" w:rsidR="00FD5875" w:rsidRPr="0006382A" w:rsidRDefault="00FD5875" w:rsidP="00BD6F9A">
            <w:pPr>
              <w:jc w:val="center"/>
              <w:rPr>
                <w:sz w:val="20"/>
                <w:szCs w:val="20"/>
              </w:rPr>
            </w:pPr>
            <w:r>
              <w:rPr>
                <w:sz w:val="18"/>
                <w:szCs w:val="18"/>
              </w:rPr>
              <w:t>4.81</w:t>
            </w:r>
            <w:r w:rsidRPr="00FD5875">
              <w:rPr>
                <w:sz w:val="18"/>
                <w:szCs w:val="18"/>
              </w:rPr>
              <w:t>V× 0.030A</w:t>
            </w:r>
            <w:r>
              <w:rPr>
                <w:sz w:val="18"/>
                <w:szCs w:val="18"/>
              </w:rPr>
              <w:t xml:space="preserve"> </w:t>
            </w:r>
            <w:r w:rsidRPr="00FD5875">
              <w:rPr>
                <w:sz w:val="18"/>
                <w:szCs w:val="18"/>
              </w:rPr>
              <w:t>=2.5W</w:t>
            </w:r>
          </w:p>
        </w:tc>
        <w:tc>
          <w:tcPr>
            <w:tcW w:w="1344" w:type="dxa"/>
          </w:tcPr>
          <w:p w14:paraId="662EEA27" w14:textId="69294E7E" w:rsidR="00FD5875" w:rsidRPr="005A0515" w:rsidRDefault="00FD5875" w:rsidP="00BD6F9A">
            <w:pPr>
              <w:jc w:val="center"/>
              <w:rPr>
                <w:sz w:val="20"/>
                <w:szCs w:val="20"/>
              </w:rPr>
            </w:pPr>
            <w:r w:rsidRPr="0006382A">
              <w:rPr>
                <w:sz w:val="20"/>
                <w:szCs w:val="20"/>
              </w:rPr>
              <w:t>0.1</w:t>
            </w:r>
            <w:r>
              <w:rPr>
                <w:sz w:val="20"/>
                <w:szCs w:val="20"/>
              </w:rPr>
              <w:t>4</w:t>
            </w:r>
            <w:r w:rsidRPr="0006382A">
              <w:rPr>
                <w:sz w:val="20"/>
                <w:szCs w:val="20"/>
              </w:rPr>
              <w:t>W</w:t>
            </w:r>
          </w:p>
        </w:tc>
        <w:tc>
          <w:tcPr>
            <w:tcW w:w="3533" w:type="dxa"/>
          </w:tcPr>
          <w:p w14:paraId="713057DA" w14:textId="77777777" w:rsidR="00FD5875" w:rsidRDefault="00FD5875" w:rsidP="00BD6F9A">
            <w:pPr>
              <w:jc w:val="center"/>
              <w:rPr>
                <w:sz w:val="20"/>
                <w:szCs w:val="20"/>
              </w:rPr>
            </w:pPr>
            <w:r w:rsidRPr="005A0515">
              <w:rPr>
                <w:sz w:val="20"/>
                <w:szCs w:val="20"/>
              </w:rPr>
              <w:t>4.81 V</w:t>
            </w:r>
          </w:p>
          <w:p w14:paraId="30D9C4CB" w14:textId="21E7C81B" w:rsidR="00BD6F9A" w:rsidRPr="005A0515" w:rsidRDefault="00BD6F9A" w:rsidP="00BD6F9A">
            <w:pPr>
              <w:jc w:val="center"/>
              <w:rPr>
                <w:sz w:val="20"/>
                <w:szCs w:val="20"/>
              </w:rPr>
            </w:pPr>
          </w:p>
        </w:tc>
      </w:tr>
      <w:tr w:rsidR="00FD5875" w14:paraId="22895F0B" w14:textId="77777777" w:rsidTr="00FD5875">
        <w:trPr>
          <w:trHeight w:val="102"/>
        </w:trPr>
        <w:tc>
          <w:tcPr>
            <w:tcW w:w="516" w:type="dxa"/>
          </w:tcPr>
          <w:p w14:paraId="7C215F25" w14:textId="77777777" w:rsidR="00FD5875" w:rsidRDefault="00FD5875" w:rsidP="00BD6F9A">
            <w:pPr>
              <w:jc w:val="center"/>
              <w:rPr>
                <w:sz w:val="20"/>
                <w:szCs w:val="20"/>
              </w:rPr>
            </w:pPr>
          </w:p>
          <w:p w14:paraId="3FC303F4" w14:textId="251AE8D6" w:rsidR="00BD6F9A" w:rsidRPr="005A0515" w:rsidRDefault="00BD6F9A" w:rsidP="00BD6F9A">
            <w:pPr>
              <w:jc w:val="center"/>
              <w:rPr>
                <w:sz w:val="20"/>
                <w:szCs w:val="20"/>
              </w:rPr>
            </w:pPr>
            <w:r>
              <w:rPr>
                <w:sz w:val="20"/>
                <w:szCs w:val="20"/>
              </w:rPr>
              <w:t>2</w:t>
            </w:r>
          </w:p>
        </w:tc>
        <w:tc>
          <w:tcPr>
            <w:tcW w:w="1553" w:type="dxa"/>
          </w:tcPr>
          <w:p w14:paraId="2A7351EE" w14:textId="77777777" w:rsidR="00BD6F9A" w:rsidRDefault="00BD6F9A" w:rsidP="00BD6F9A">
            <w:pPr>
              <w:jc w:val="center"/>
              <w:rPr>
                <w:sz w:val="20"/>
                <w:szCs w:val="20"/>
              </w:rPr>
            </w:pPr>
          </w:p>
          <w:p w14:paraId="377B7D0F" w14:textId="274C0548" w:rsidR="00FD5875" w:rsidRPr="005A0515" w:rsidRDefault="00FD5875" w:rsidP="00BD6F9A">
            <w:pPr>
              <w:jc w:val="center"/>
              <w:rPr>
                <w:sz w:val="20"/>
                <w:szCs w:val="20"/>
              </w:rPr>
            </w:pPr>
            <w:r w:rsidRPr="005A0515">
              <w:rPr>
                <w:sz w:val="20"/>
                <w:szCs w:val="20"/>
              </w:rPr>
              <w:t>HC-05 1</w:t>
            </w:r>
          </w:p>
        </w:tc>
        <w:tc>
          <w:tcPr>
            <w:tcW w:w="1099" w:type="dxa"/>
          </w:tcPr>
          <w:p w14:paraId="38801DB0" w14:textId="77777777" w:rsidR="00BD6F9A" w:rsidRDefault="00BD6F9A" w:rsidP="00BD6F9A">
            <w:pPr>
              <w:jc w:val="center"/>
              <w:rPr>
                <w:sz w:val="18"/>
                <w:szCs w:val="18"/>
              </w:rPr>
            </w:pPr>
          </w:p>
          <w:p w14:paraId="7B5A9EB4" w14:textId="14631743" w:rsidR="00FD5875" w:rsidRPr="0006382A" w:rsidRDefault="00FD5875" w:rsidP="00BD6F9A">
            <w:pPr>
              <w:jc w:val="center"/>
              <w:rPr>
                <w:sz w:val="20"/>
                <w:szCs w:val="20"/>
              </w:rPr>
            </w:pPr>
            <w:r w:rsidRPr="00FD5875">
              <w:rPr>
                <w:sz w:val="18"/>
                <w:szCs w:val="18"/>
              </w:rPr>
              <w:t>Daya: 5V×0.</w:t>
            </w:r>
            <w:r>
              <w:rPr>
                <w:sz w:val="18"/>
                <w:szCs w:val="18"/>
              </w:rPr>
              <w:t>040</w:t>
            </w:r>
            <w:r w:rsidRPr="00FD5875">
              <w:rPr>
                <w:sz w:val="18"/>
                <w:szCs w:val="18"/>
              </w:rPr>
              <w:t>A=2.5W</w:t>
            </w:r>
          </w:p>
        </w:tc>
        <w:tc>
          <w:tcPr>
            <w:tcW w:w="1344" w:type="dxa"/>
          </w:tcPr>
          <w:p w14:paraId="5D8A38DD" w14:textId="77777777" w:rsidR="00BD6F9A" w:rsidRDefault="00BD6F9A" w:rsidP="00BD6F9A">
            <w:pPr>
              <w:jc w:val="center"/>
              <w:rPr>
                <w:sz w:val="20"/>
                <w:szCs w:val="20"/>
              </w:rPr>
            </w:pPr>
          </w:p>
          <w:p w14:paraId="177984FD" w14:textId="25FFB331" w:rsidR="00FD5875" w:rsidRPr="005A0515" w:rsidRDefault="00FD5875" w:rsidP="00BD6F9A">
            <w:pPr>
              <w:jc w:val="center"/>
              <w:rPr>
                <w:sz w:val="20"/>
                <w:szCs w:val="20"/>
              </w:rPr>
            </w:pPr>
            <w:r w:rsidRPr="0006382A">
              <w:rPr>
                <w:sz w:val="20"/>
                <w:szCs w:val="20"/>
              </w:rPr>
              <w:t>0.2W</w:t>
            </w:r>
          </w:p>
        </w:tc>
        <w:tc>
          <w:tcPr>
            <w:tcW w:w="3533" w:type="dxa"/>
          </w:tcPr>
          <w:p w14:paraId="145B5750" w14:textId="77777777" w:rsidR="00BD6F9A" w:rsidRDefault="00BD6F9A" w:rsidP="00BD6F9A">
            <w:pPr>
              <w:jc w:val="center"/>
              <w:rPr>
                <w:sz w:val="20"/>
                <w:szCs w:val="20"/>
              </w:rPr>
            </w:pPr>
          </w:p>
          <w:p w14:paraId="2BEF9DE7" w14:textId="1AB45CDD" w:rsidR="00FD5875" w:rsidRPr="005A0515" w:rsidRDefault="00FD5875" w:rsidP="00BD6F9A">
            <w:pPr>
              <w:jc w:val="center"/>
              <w:rPr>
                <w:sz w:val="20"/>
                <w:szCs w:val="20"/>
              </w:rPr>
            </w:pPr>
            <w:r w:rsidRPr="005A0515">
              <w:rPr>
                <w:sz w:val="20"/>
                <w:szCs w:val="20"/>
              </w:rPr>
              <w:t>5 V</w:t>
            </w:r>
          </w:p>
        </w:tc>
      </w:tr>
      <w:tr w:rsidR="00FD5875" w14:paraId="1A5907C5" w14:textId="77777777" w:rsidTr="00FD5875">
        <w:trPr>
          <w:trHeight w:val="47"/>
        </w:trPr>
        <w:tc>
          <w:tcPr>
            <w:tcW w:w="2069" w:type="dxa"/>
            <w:gridSpan w:val="2"/>
          </w:tcPr>
          <w:p w14:paraId="24292992" w14:textId="0F06BC0C" w:rsidR="00FD5875" w:rsidRPr="007B4AF2" w:rsidRDefault="00FD5875" w:rsidP="00BD6F9A">
            <w:pPr>
              <w:jc w:val="center"/>
              <w:rPr>
                <w:b/>
                <w:bCs/>
                <w:sz w:val="20"/>
                <w:szCs w:val="20"/>
              </w:rPr>
            </w:pPr>
            <w:r w:rsidRPr="0062648C">
              <w:rPr>
                <w:b/>
                <w:bCs/>
                <w:sz w:val="16"/>
                <w:szCs w:val="16"/>
              </w:rPr>
              <w:t>Jumlah Konsumsi Daya</w:t>
            </w:r>
          </w:p>
        </w:tc>
        <w:tc>
          <w:tcPr>
            <w:tcW w:w="1099" w:type="dxa"/>
          </w:tcPr>
          <w:p w14:paraId="06AB072A" w14:textId="77777777" w:rsidR="00FD5875" w:rsidRDefault="00FD5875" w:rsidP="00BD6F9A">
            <w:pPr>
              <w:jc w:val="center"/>
              <w:rPr>
                <w:sz w:val="20"/>
                <w:szCs w:val="20"/>
              </w:rPr>
            </w:pPr>
          </w:p>
        </w:tc>
        <w:tc>
          <w:tcPr>
            <w:tcW w:w="1344" w:type="dxa"/>
          </w:tcPr>
          <w:p w14:paraId="5A2C7AB6" w14:textId="73650129" w:rsidR="00FD5875" w:rsidRPr="005A0515" w:rsidRDefault="00FD5875" w:rsidP="00BD6F9A">
            <w:pPr>
              <w:jc w:val="center"/>
              <w:rPr>
                <w:sz w:val="20"/>
                <w:szCs w:val="20"/>
              </w:rPr>
            </w:pPr>
            <w:r>
              <w:rPr>
                <w:sz w:val="20"/>
                <w:szCs w:val="20"/>
              </w:rPr>
              <w:t>0.34W</w:t>
            </w:r>
          </w:p>
        </w:tc>
        <w:tc>
          <w:tcPr>
            <w:tcW w:w="3533" w:type="dxa"/>
          </w:tcPr>
          <w:p w14:paraId="776C8C8D" w14:textId="77777777" w:rsidR="00FD5875" w:rsidRPr="005A0515" w:rsidRDefault="00FD5875" w:rsidP="00BD6F9A">
            <w:pPr>
              <w:jc w:val="center"/>
              <w:rPr>
                <w:sz w:val="20"/>
                <w:szCs w:val="20"/>
              </w:rPr>
            </w:pPr>
          </w:p>
        </w:tc>
      </w:tr>
      <w:bookmarkEnd w:id="481"/>
    </w:tbl>
    <w:p w14:paraId="1D6F6C63" w14:textId="77777777" w:rsidR="00BD4B54" w:rsidRDefault="00BD4B54" w:rsidP="00BD4B54">
      <w:pPr>
        <w:spacing w:after="0" w:line="360" w:lineRule="auto"/>
        <w:rPr>
          <w:rFonts w:eastAsiaTheme="minorEastAsia"/>
        </w:rPr>
      </w:pPr>
    </w:p>
    <w:p w14:paraId="5DA7F0F8" w14:textId="61C455F4" w:rsidR="00DA133C" w:rsidRDefault="00DA133C" w:rsidP="00DA133C">
      <w:pPr>
        <w:pStyle w:val="Caption"/>
        <w:keepNext/>
        <w:jc w:val="center"/>
      </w:pPr>
      <w:r w:rsidRPr="005E0019">
        <w:rPr>
          <w:b/>
          <w:bCs/>
          <w:sz w:val="24"/>
          <w:szCs w:val="24"/>
        </w:rPr>
        <w:t xml:space="preserve">Tabel 4. </w:t>
      </w:r>
      <w:r w:rsidRPr="005E0019">
        <w:rPr>
          <w:b/>
          <w:bCs/>
          <w:sz w:val="24"/>
          <w:szCs w:val="24"/>
        </w:rPr>
        <w:fldChar w:fldCharType="begin"/>
      </w:r>
      <w:r w:rsidRPr="005E0019">
        <w:rPr>
          <w:b/>
          <w:bCs/>
          <w:sz w:val="24"/>
          <w:szCs w:val="24"/>
        </w:rPr>
        <w:instrText xml:space="preserve"> SEQ Tabel_4. \* ARABIC </w:instrText>
      </w:r>
      <w:r w:rsidRPr="005E0019">
        <w:rPr>
          <w:b/>
          <w:bCs/>
          <w:sz w:val="24"/>
          <w:szCs w:val="24"/>
        </w:rPr>
        <w:fldChar w:fldCharType="separate"/>
      </w:r>
      <w:r w:rsidR="00C048B8">
        <w:rPr>
          <w:b/>
          <w:bCs/>
          <w:noProof/>
          <w:sz w:val="24"/>
          <w:szCs w:val="24"/>
        </w:rPr>
        <w:t>8</w:t>
      </w:r>
      <w:r w:rsidRPr="005E0019">
        <w:rPr>
          <w:b/>
          <w:bCs/>
          <w:sz w:val="24"/>
          <w:szCs w:val="24"/>
        </w:rPr>
        <w:fldChar w:fldCharType="end"/>
      </w:r>
      <w:r w:rsidRPr="0051197D">
        <w:rPr>
          <w:sz w:val="24"/>
          <w:szCs w:val="24"/>
        </w:rPr>
        <w:t xml:space="preserve"> Hasil percobaan ketahanan daya </w:t>
      </w:r>
      <w:r w:rsidR="00930CB2" w:rsidRPr="00930CB2">
        <w:rPr>
          <w:i/>
          <w:sz w:val="24"/>
          <w:szCs w:val="24"/>
        </w:rPr>
        <w:t>battery</w:t>
      </w:r>
    </w:p>
    <w:tbl>
      <w:tblPr>
        <w:tblStyle w:val="TableGrid"/>
        <w:tblW w:w="0" w:type="auto"/>
        <w:tblInd w:w="108" w:type="dxa"/>
        <w:tblLook w:val="04A0" w:firstRow="1" w:lastRow="0" w:firstColumn="1" w:lastColumn="0" w:noHBand="0" w:noVBand="1"/>
      </w:tblPr>
      <w:tblGrid>
        <w:gridCol w:w="1688"/>
        <w:gridCol w:w="1738"/>
        <w:gridCol w:w="1778"/>
        <w:gridCol w:w="1400"/>
        <w:gridCol w:w="1334"/>
      </w:tblGrid>
      <w:tr w:rsidR="00BF0A45" w14:paraId="231BFB7F" w14:textId="77777777" w:rsidTr="000946E3">
        <w:trPr>
          <w:tblHeader/>
        </w:trPr>
        <w:tc>
          <w:tcPr>
            <w:tcW w:w="1688" w:type="dxa"/>
            <w:shd w:val="clear" w:color="auto" w:fill="FFFFFF" w:themeFill="background1"/>
            <w:vAlign w:val="center"/>
          </w:tcPr>
          <w:p w14:paraId="75B89F13" w14:textId="77777777" w:rsidR="00DA133C" w:rsidRPr="00F96994" w:rsidRDefault="00DA133C" w:rsidP="00E82DFE">
            <w:pPr>
              <w:jc w:val="center"/>
              <w:rPr>
                <w:rFonts w:cs="Times New Roman"/>
                <w:b/>
                <w:bCs/>
                <w:sz w:val="20"/>
                <w:szCs w:val="20"/>
              </w:rPr>
            </w:pPr>
            <w:bookmarkStart w:id="482" w:name="_Hlk173043793"/>
            <w:r w:rsidRPr="00F96994">
              <w:rPr>
                <w:rFonts w:cs="Times New Roman"/>
                <w:b/>
                <w:bCs/>
                <w:sz w:val="20"/>
                <w:szCs w:val="20"/>
              </w:rPr>
              <w:t>Percobaan</w:t>
            </w:r>
          </w:p>
          <w:p w14:paraId="46BB804E" w14:textId="77777777" w:rsidR="00DA133C" w:rsidRPr="00F96994" w:rsidRDefault="00DA133C" w:rsidP="00E82DFE">
            <w:pPr>
              <w:jc w:val="center"/>
              <w:rPr>
                <w:rFonts w:cs="Times New Roman"/>
                <w:b/>
                <w:bCs/>
                <w:sz w:val="20"/>
                <w:szCs w:val="20"/>
              </w:rPr>
            </w:pPr>
            <w:r w:rsidRPr="00F96994">
              <w:rPr>
                <w:rFonts w:cs="Times New Roman"/>
                <w:b/>
                <w:bCs/>
                <w:sz w:val="20"/>
                <w:szCs w:val="20"/>
              </w:rPr>
              <w:t>Ke-</w:t>
            </w:r>
          </w:p>
        </w:tc>
        <w:tc>
          <w:tcPr>
            <w:tcW w:w="1738" w:type="dxa"/>
            <w:shd w:val="clear" w:color="auto" w:fill="FFFFFF" w:themeFill="background1"/>
            <w:vAlign w:val="center"/>
          </w:tcPr>
          <w:p w14:paraId="22361976" w14:textId="4F00586B" w:rsidR="00DA133C" w:rsidRPr="00F96994" w:rsidRDefault="00DA133C" w:rsidP="00E82DFE">
            <w:pPr>
              <w:jc w:val="center"/>
              <w:rPr>
                <w:rFonts w:cs="Times New Roman"/>
                <w:b/>
                <w:bCs/>
                <w:sz w:val="20"/>
                <w:szCs w:val="20"/>
              </w:rPr>
            </w:pPr>
            <w:r w:rsidRPr="00F96994">
              <w:rPr>
                <w:rFonts w:cs="Times New Roman"/>
                <w:b/>
                <w:bCs/>
                <w:sz w:val="20"/>
                <w:szCs w:val="20"/>
              </w:rPr>
              <w:t>Tanggal</w:t>
            </w:r>
          </w:p>
          <w:p w14:paraId="107B97A4" w14:textId="5B4CE9C5" w:rsidR="00DA133C" w:rsidRPr="00F96994" w:rsidRDefault="00DA133C" w:rsidP="00E82DFE">
            <w:pPr>
              <w:jc w:val="center"/>
              <w:rPr>
                <w:rFonts w:cs="Times New Roman"/>
                <w:b/>
                <w:bCs/>
                <w:sz w:val="20"/>
                <w:szCs w:val="20"/>
              </w:rPr>
            </w:pPr>
            <w:r w:rsidRPr="00F96994">
              <w:rPr>
                <w:rFonts w:cs="Times New Roman"/>
                <w:b/>
                <w:bCs/>
                <w:sz w:val="20"/>
                <w:szCs w:val="20"/>
              </w:rPr>
              <w:t>Percobaan</w:t>
            </w:r>
          </w:p>
        </w:tc>
        <w:tc>
          <w:tcPr>
            <w:tcW w:w="1778" w:type="dxa"/>
            <w:shd w:val="clear" w:color="auto" w:fill="FFFFFF" w:themeFill="background1"/>
            <w:vAlign w:val="center"/>
          </w:tcPr>
          <w:p w14:paraId="707524E6" w14:textId="30B10FCC" w:rsidR="00DA133C" w:rsidRPr="00F96994" w:rsidRDefault="00DA133C" w:rsidP="00E82DFE">
            <w:pPr>
              <w:jc w:val="center"/>
              <w:rPr>
                <w:rFonts w:cs="Times New Roman"/>
                <w:b/>
                <w:bCs/>
                <w:sz w:val="20"/>
                <w:szCs w:val="20"/>
              </w:rPr>
            </w:pPr>
            <w:r w:rsidRPr="00F96994">
              <w:rPr>
                <w:rFonts w:cs="Times New Roman"/>
                <w:b/>
                <w:bCs/>
                <w:sz w:val="20"/>
                <w:szCs w:val="20"/>
              </w:rPr>
              <w:t>Waktu Sistem</w:t>
            </w:r>
          </w:p>
          <w:p w14:paraId="59157FD8" w14:textId="77777777" w:rsidR="00DA133C" w:rsidRPr="00F96994" w:rsidRDefault="00DA133C" w:rsidP="00E82DFE">
            <w:pPr>
              <w:jc w:val="center"/>
              <w:rPr>
                <w:rFonts w:cs="Times New Roman"/>
                <w:b/>
                <w:bCs/>
                <w:sz w:val="20"/>
                <w:szCs w:val="20"/>
              </w:rPr>
            </w:pPr>
            <w:r w:rsidRPr="00F96994">
              <w:rPr>
                <w:rFonts w:cs="Times New Roman"/>
                <w:b/>
                <w:bCs/>
                <w:sz w:val="20"/>
                <w:szCs w:val="20"/>
              </w:rPr>
              <w:t>Dinyalakan</w:t>
            </w:r>
          </w:p>
          <w:p w14:paraId="28D657B7" w14:textId="77777777" w:rsidR="00DA133C" w:rsidRPr="00F96994" w:rsidRDefault="00DA133C" w:rsidP="00E82DFE">
            <w:pPr>
              <w:jc w:val="center"/>
              <w:rPr>
                <w:rFonts w:cs="Times New Roman"/>
                <w:b/>
                <w:bCs/>
                <w:sz w:val="20"/>
                <w:szCs w:val="20"/>
              </w:rPr>
            </w:pPr>
            <w:r w:rsidRPr="00F96994">
              <w:rPr>
                <w:rFonts w:cs="Times New Roman"/>
                <w:b/>
                <w:bCs/>
                <w:sz w:val="20"/>
                <w:szCs w:val="20"/>
              </w:rPr>
              <w:t>(WIB)</w:t>
            </w:r>
          </w:p>
        </w:tc>
        <w:tc>
          <w:tcPr>
            <w:tcW w:w="1400" w:type="dxa"/>
            <w:shd w:val="clear" w:color="auto" w:fill="FFFFFF" w:themeFill="background1"/>
            <w:vAlign w:val="center"/>
          </w:tcPr>
          <w:p w14:paraId="41EFBD94" w14:textId="77777777" w:rsidR="00DA133C" w:rsidRPr="00F96994" w:rsidRDefault="00DA133C" w:rsidP="00E82DFE">
            <w:pPr>
              <w:jc w:val="center"/>
              <w:rPr>
                <w:rFonts w:cs="Times New Roman"/>
                <w:b/>
                <w:bCs/>
                <w:sz w:val="20"/>
                <w:szCs w:val="20"/>
              </w:rPr>
            </w:pPr>
            <w:r w:rsidRPr="00F96994">
              <w:rPr>
                <w:rFonts w:cs="Times New Roman"/>
                <w:b/>
                <w:bCs/>
                <w:sz w:val="20"/>
                <w:szCs w:val="20"/>
              </w:rPr>
              <w:t>Waktu Sistem Mati</w:t>
            </w:r>
          </w:p>
          <w:p w14:paraId="2548B627" w14:textId="77777777" w:rsidR="00DA133C" w:rsidRPr="00F96994" w:rsidRDefault="00DA133C" w:rsidP="00E82DFE">
            <w:pPr>
              <w:jc w:val="center"/>
              <w:rPr>
                <w:rFonts w:cs="Times New Roman"/>
                <w:b/>
                <w:bCs/>
                <w:sz w:val="20"/>
                <w:szCs w:val="20"/>
              </w:rPr>
            </w:pPr>
            <w:r w:rsidRPr="00F96994">
              <w:rPr>
                <w:rFonts w:cs="Times New Roman"/>
                <w:b/>
                <w:bCs/>
                <w:sz w:val="20"/>
                <w:szCs w:val="20"/>
              </w:rPr>
              <w:t>(WIB)</w:t>
            </w:r>
          </w:p>
        </w:tc>
        <w:tc>
          <w:tcPr>
            <w:tcW w:w="1334" w:type="dxa"/>
            <w:shd w:val="clear" w:color="auto" w:fill="FFFFFF" w:themeFill="background1"/>
            <w:vAlign w:val="center"/>
          </w:tcPr>
          <w:p w14:paraId="7180B268" w14:textId="13B7C7CC" w:rsidR="00DA133C" w:rsidRPr="00F96994" w:rsidRDefault="00DA133C" w:rsidP="00E82DFE">
            <w:pPr>
              <w:jc w:val="center"/>
              <w:rPr>
                <w:rFonts w:cs="Times New Roman"/>
                <w:b/>
                <w:bCs/>
                <w:sz w:val="20"/>
                <w:szCs w:val="20"/>
              </w:rPr>
            </w:pPr>
            <w:r w:rsidRPr="00F96994">
              <w:rPr>
                <w:rFonts w:cs="Times New Roman"/>
                <w:b/>
                <w:bCs/>
                <w:sz w:val="20"/>
                <w:szCs w:val="20"/>
              </w:rPr>
              <w:t>Waktu</w:t>
            </w:r>
          </w:p>
          <w:p w14:paraId="7149417B" w14:textId="77777777" w:rsidR="00DA133C" w:rsidRPr="00F96994" w:rsidRDefault="00DA133C" w:rsidP="00E82DFE">
            <w:pPr>
              <w:jc w:val="center"/>
              <w:rPr>
                <w:rFonts w:cs="Times New Roman"/>
                <w:b/>
                <w:bCs/>
                <w:sz w:val="20"/>
                <w:szCs w:val="20"/>
              </w:rPr>
            </w:pPr>
            <w:r w:rsidRPr="00F96994">
              <w:rPr>
                <w:rFonts w:cs="Times New Roman"/>
                <w:b/>
                <w:bCs/>
                <w:sz w:val="20"/>
                <w:szCs w:val="20"/>
              </w:rPr>
              <w:t>Ketahanan</w:t>
            </w:r>
          </w:p>
          <w:p w14:paraId="2261F5B6" w14:textId="77777777" w:rsidR="00DA133C" w:rsidRPr="00F96994" w:rsidRDefault="00DA133C" w:rsidP="00E82DFE">
            <w:pPr>
              <w:jc w:val="center"/>
              <w:rPr>
                <w:rFonts w:cs="Times New Roman"/>
                <w:b/>
                <w:bCs/>
                <w:sz w:val="20"/>
                <w:szCs w:val="20"/>
              </w:rPr>
            </w:pPr>
            <w:r w:rsidRPr="00F96994">
              <w:rPr>
                <w:rFonts w:cs="Times New Roman"/>
                <w:b/>
                <w:bCs/>
                <w:sz w:val="20"/>
                <w:szCs w:val="20"/>
              </w:rPr>
              <w:t>Daya</w:t>
            </w:r>
          </w:p>
        </w:tc>
      </w:tr>
      <w:tr w:rsidR="00BF0A45" w14:paraId="6B1B02F1" w14:textId="77777777" w:rsidTr="00DA133C">
        <w:tc>
          <w:tcPr>
            <w:tcW w:w="1688" w:type="dxa"/>
            <w:vAlign w:val="center"/>
          </w:tcPr>
          <w:p w14:paraId="038BE958" w14:textId="77777777" w:rsidR="00DA133C" w:rsidRPr="00F96994" w:rsidRDefault="00DA133C" w:rsidP="00CE67DF">
            <w:pPr>
              <w:jc w:val="center"/>
              <w:rPr>
                <w:rFonts w:cs="Times New Roman"/>
                <w:sz w:val="20"/>
                <w:szCs w:val="20"/>
              </w:rPr>
            </w:pPr>
            <w:r w:rsidRPr="00F96994">
              <w:rPr>
                <w:rFonts w:cs="Times New Roman"/>
                <w:sz w:val="20"/>
                <w:szCs w:val="20"/>
              </w:rPr>
              <w:t>1.</w:t>
            </w:r>
          </w:p>
        </w:tc>
        <w:tc>
          <w:tcPr>
            <w:tcW w:w="1738" w:type="dxa"/>
            <w:vAlign w:val="center"/>
          </w:tcPr>
          <w:p w14:paraId="29837CE8" w14:textId="77777777" w:rsidR="00DA133C" w:rsidRPr="00F96994" w:rsidRDefault="00DA133C" w:rsidP="00CE67DF">
            <w:pPr>
              <w:jc w:val="center"/>
              <w:rPr>
                <w:rFonts w:cs="Times New Roman"/>
                <w:sz w:val="20"/>
                <w:szCs w:val="20"/>
              </w:rPr>
            </w:pPr>
            <w:r w:rsidRPr="00F96994">
              <w:rPr>
                <w:rFonts w:cs="Times New Roman"/>
                <w:sz w:val="20"/>
                <w:szCs w:val="20"/>
              </w:rPr>
              <w:t>15 Juni 2024</w:t>
            </w:r>
          </w:p>
        </w:tc>
        <w:tc>
          <w:tcPr>
            <w:tcW w:w="1778" w:type="dxa"/>
            <w:vAlign w:val="center"/>
          </w:tcPr>
          <w:p w14:paraId="345BA301" w14:textId="77777777" w:rsidR="00DA133C" w:rsidRPr="00F96994" w:rsidRDefault="00DA133C" w:rsidP="00CE67DF">
            <w:pPr>
              <w:jc w:val="center"/>
              <w:rPr>
                <w:rFonts w:cs="Times New Roman"/>
                <w:sz w:val="20"/>
                <w:szCs w:val="20"/>
              </w:rPr>
            </w:pPr>
            <w:r w:rsidRPr="00F96994">
              <w:rPr>
                <w:rFonts w:cs="Times New Roman"/>
                <w:sz w:val="20"/>
                <w:szCs w:val="20"/>
              </w:rPr>
              <w:t>08.00</w:t>
            </w:r>
          </w:p>
        </w:tc>
        <w:tc>
          <w:tcPr>
            <w:tcW w:w="1400" w:type="dxa"/>
            <w:vAlign w:val="center"/>
          </w:tcPr>
          <w:p w14:paraId="3A892538" w14:textId="77777777" w:rsidR="00DA133C" w:rsidRPr="00F96994" w:rsidRDefault="00DA133C" w:rsidP="00CE67DF">
            <w:pPr>
              <w:jc w:val="center"/>
              <w:rPr>
                <w:rFonts w:cs="Times New Roman"/>
                <w:sz w:val="20"/>
                <w:szCs w:val="20"/>
              </w:rPr>
            </w:pPr>
            <w:r w:rsidRPr="00F96994">
              <w:rPr>
                <w:rFonts w:cs="Times New Roman"/>
                <w:sz w:val="20"/>
                <w:szCs w:val="20"/>
              </w:rPr>
              <w:t>10.20</w:t>
            </w:r>
          </w:p>
        </w:tc>
        <w:tc>
          <w:tcPr>
            <w:tcW w:w="1334" w:type="dxa"/>
            <w:vAlign w:val="center"/>
          </w:tcPr>
          <w:p w14:paraId="3A65B69A" w14:textId="77777777" w:rsidR="00DA133C" w:rsidRPr="00F96994" w:rsidRDefault="00DA133C" w:rsidP="00CE67DF">
            <w:pPr>
              <w:jc w:val="center"/>
              <w:rPr>
                <w:rFonts w:cs="Times New Roman"/>
                <w:sz w:val="20"/>
                <w:szCs w:val="20"/>
              </w:rPr>
            </w:pPr>
            <w:r w:rsidRPr="00F96994">
              <w:rPr>
                <w:rFonts w:cs="Times New Roman"/>
                <w:sz w:val="20"/>
                <w:szCs w:val="20"/>
              </w:rPr>
              <w:t>2 jam  20 menit</w:t>
            </w:r>
          </w:p>
        </w:tc>
      </w:tr>
      <w:tr w:rsidR="00BF0A45" w14:paraId="781176F7" w14:textId="77777777" w:rsidTr="00DA133C">
        <w:tc>
          <w:tcPr>
            <w:tcW w:w="1688" w:type="dxa"/>
            <w:vAlign w:val="center"/>
          </w:tcPr>
          <w:p w14:paraId="064CBEF5" w14:textId="77777777" w:rsidR="00DA133C" w:rsidRPr="00F96994" w:rsidRDefault="00DA133C" w:rsidP="00CE67DF">
            <w:pPr>
              <w:jc w:val="center"/>
              <w:rPr>
                <w:rFonts w:cs="Times New Roman"/>
                <w:sz w:val="20"/>
                <w:szCs w:val="20"/>
              </w:rPr>
            </w:pPr>
            <w:r w:rsidRPr="00F96994">
              <w:rPr>
                <w:rFonts w:cs="Times New Roman"/>
                <w:sz w:val="20"/>
                <w:szCs w:val="20"/>
              </w:rPr>
              <w:t>2.</w:t>
            </w:r>
          </w:p>
        </w:tc>
        <w:tc>
          <w:tcPr>
            <w:tcW w:w="1738" w:type="dxa"/>
            <w:vAlign w:val="center"/>
          </w:tcPr>
          <w:p w14:paraId="49466397" w14:textId="77777777" w:rsidR="00DA133C" w:rsidRPr="00F96994" w:rsidRDefault="00DA133C" w:rsidP="00CE67DF">
            <w:pPr>
              <w:jc w:val="center"/>
              <w:rPr>
                <w:rFonts w:cs="Times New Roman"/>
                <w:sz w:val="20"/>
                <w:szCs w:val="20"/>
              </w:rPr>
            </w:pPr>
            <w:r w:rsidRPr="00F96994">
              <w:rPr>
                <w:rFonts w:cs="Times New Roman"/>
                <w:sz w:val="20"/>
                <w:szCs w:val="20"/>
              </w:rPr>
              <w:t>16 Juni 2024</w:t>
            </w:r>
          </w:p>
        </w:tc>
        <w:tc>
          <w:tcPr>
            <w:tcW w:w="1778" w:type="dxa"/>
            <w:vAlign w:val="center"/>
          </w:tcPr>
          <w:p w14:paraId="2C67869A" w14:textId="77777777" w:rsidR="00DA133C" w:rsidRPr="00F96994" w:rsidRDefault="00DA133C" w:rsidP="00CE67DF">
            <w:pPr>
              <w:jc w:val="center"/>
              <w:rPr>
                <w:rFonts w:cs="Times New Roman"/>
                <w:sz w:val="20"/>
                <w:szCs w:val="20"/>
              </w:rPr>
            </w:pPr>
            <w:r w:rsidRPr="00F96994">
              <w:rPr>
                <w:rFonts w:cs="Times New Roman"/>
                <w:sz w:val="20"/>
                <w:szCs w:val="20"/>
              </w:rPr>
              <w:t>09.00</w:t>
            </w:r>
          </w:p>
        </w:tc>
        <w:tc>
          <w:tcPr>
            <w:tcW w:w="1400" w:type="dxa"/>
            <w:vAlign w:val="center"/>
          </w:tcPr>
          <w:p w14:paraId="1AA38742" w14:textId="77777777" w:rsidR="00DA133C" w:rsidRPr="00F96994" w:rsidRDefault="00DA133C" w:rsidP="00CE67DF">
            <w:pPr>
              <w:jc w:val="center"/>
              <w:rPr>
                <w:rFonts w:cs="Times New Roman"/>
                <w:sz w:val="20"/>
                <w:szCs w:val="20"/>
              </w:rPr>
            </w:pPr>
            <w:r w:rsidRPr="00F96994">
              <w:rPr>
                <w:rFonts w:cs="Times New Roman"/>
                <w:sz w:val="20"/>
                <w:szCs w:val="20"/>
              </w:rPr>
              <w:t>12.10</w:t>
            </w:r>
          </w:p>
        </w:tc>
        <w:tc>
          <w:tcPr>
            <w:tcW w:w="1334" w:type="dxa"/>
            <w:vAlign w:val="center"/>
          </w:tcPr>
          <w:p w14:paraId="0E88A321" w14:textId="77777777" w:rsidR="00DA133C" w:rsidRPr="00F96994" w:rsidRDefault="00DA133C" w:rsidP="00CE67DF">
            <w:pPr>
              <w:jc w:val="center"/>
              <w:rPr>
                <w:rFonts w:cs="Times New Roman"/>
                <w:sz w:val="20"/>
                <w:szCs w:val="20"/>
              </w:rPr>
            </w:pPr>
            <w:r w:rsidRPr="00F96994">
              <w:rPr>
                <w:rFonts w:cs="Times New Roman"/>
                <w:sz w:val="20"/>
                <w:szCs w:val="20"/>
              </w:rPr>
              <w:t>3 jam 10</w:t>
            </w:r>
          </w:p>
          <w:p w14:paraId="2AE6ECA6" w14:textId="77777777" w:rsidR="00DA133C" w:rsidRPr="00F96994" w:rsidRDefault="00DA133C" w:rsidP="00CE67DF">
            <w:pPr>
              <w:jc w:val="center"/>
              <w:rPr>
                <w:rFonts w:cs="Times New Roman"/>
                <w:sz w:val="20"/>
                <w:szCs w:val="20"/>
              </w:rPr>
            </w:pPr>
            <w:r w:rsidRPr="00F96994">
              <w:rPr>
                <w:rFonts w:cs="Times New Roman"/>
                <w:sz w:val="20"/>
                <w:szCs w:val="20"/>
              </w:rPr>
              <w:t>menit</w:t>
            </w:r>
          </w:p>
        </w:tc>
      </w:tr>
      <w:tr w:rsidR="00BF0A45" w14:paraId="1866FA81" w14:textId="77777777" w:rsidTr="00DA133C">
        <w:tc>
          <w:tcPr>
            <w:tcW w:w="1688" w:type="dxa"/>
            <w:vAlign w:val="center"/>
          </w:tcPr>
          <w:p w14:paraId="510DD9B1" w14:textId="77777777" w:rsidR="00DA133C" w:rsidRPr="00F96994" w:rsidRDefault="00DA133C" w:rsidP="00CE67DF">
            <w:pPr>
              <w:jc w:val="center"/>
              <w:rPr>
                <w:rFonts w:cs="Times New Roman"/>
                <w:sz w:val="20"/>
                <w:szCs w:val="20"/>
              </w:rPr>
            </w:pPr>
            <w:r w:rsidRPr="00F96994">
              <w:rPr>
                <w:rFonts w:cs="Times New Roman"/>
                <w:sz w:val="20"/>
                <w:szCs w:val="20"/>
              </w:rPr>
              <w:t>3.</w:t>
            </w:r>
          </w:p>
        </w:tc>
        <w:tc>
          <w:tcPr>
            <w:tcW w:w="1738" w:type="dxa"/>
            <w:vAlign w:val="center"/>
          </w:tcPr>
          <w:p w14:paraId="1B652DCD" w14:textId="77777777" w:rsidR="00DA133C" w:rsidRPr="00F96994" w:rsidRDefault="00DA133C" w:rsidP="00CE67DF">
            <w:pPr>
              <w:jc w:val="center"/>
              <w:rPr>
                <w:rFonts w:cs="Times New Roman"/>
                <w:sz w:val="20"/>
                <w:szCs w:val="20"/>
              </w:rPr>
            </w:pPr>
            <w:r w:rsidRPr="00F96994">
              <w:rPr>
                <w:rFonts w:cs="Times New Roman"/>
                <w:sz w:val="20"/>
                <w:szCs w:val="20"/>
              </w:rPr>
              <w:t>17 Juni 2024</w:t>
            </w:r>
          </w:p>
        </w:tc>
        <w:tc>
          <w:tcPr>
            <w:tcW w:w="1778" w:type="dxa"/>
            <w:vAlign w:val="center"/>
          </w:tcPr>
          <w:p w14:paraId="139AC46D" w14:textId="77777777" w:rsidR="00DA133C" w:rsidRPr="00F96994" w:rsidRDefault="00DA133C" w:rsidP="00CE67DF">
            <w:pPr>
              <w:jc w:val="center"/>
              <w:rPr>
                <w:rFonts w:cs="Times New Roman"/>
                <w:sz w:val="20"/>
                <w:szCs w:val="20"/>
              </w:rPr>
            </w:pPr>
            <w:r w:rsidRPr="00F96994">
              <w:rPr>
                <w:rFonts w:cs="Times New Roman"/>
                <w:sz w:val="20"/>
                <w:szCs w:val="20"/>
              </w:rPr>
              <w:t>10.00</w:t>
            </w:r>
          </w:p>
        </w:tc>
        <w:tc>
          <w:tcPr>
            <w:tcW w:w="1400" w:type="dxa"/>
            <w:vAlign w:val="center"/>
          </w:tcPr>
          <w:p w14:paraId="336E50DB" w14:textId="77777777" w:rsidR="00DA133C" w:rsidRPr="00F96994" w:rsidRDefault="00DA133C" w:rsidP="00CE67DF">
            <w:pPr>
              <w:jc w:val="center"/>
              <w:rPr>
                <w:rFonts w:cs="Times New Roman"/>
                <w:sz w:val="20"/>
                <w:szCs w:val="20"/>
              </w:rPr>
            </w:pPr>
            <w:r w:rsidRPr="00F96994">
              <w:rPr>
                <w:rFonts w:cs="Times New Roman"/>
                <w:sz w:val="20"/>
                <w:szCs w:val="20"/>
              </w:rPr>
              <w:t>12.30</w:t>
            </w:r>
          </w:p>
        </w:tc>
        <w:tc>
          <w:tcPr>
            <w:tcW w:w="1334" w:type="dxa"/>
            <w:vAlign w:val="center"/>
          </w:tcPr>
          <w:p w14:paraId="2A20B16F" w14:textId="77777777" w:rsidR="00DA133C" w:rsidRPr="00F96994" w:rsidRDefault="00DA133C" w:rsidP="00CE67DF">
            <w:pPr>
              <w:jc w:val="center"/>
              <w:rPr>
                <w:rFonts w:cs="Times New Roman"/>
                <w:sz w:val="20"/>
                <w:szCs w:val="20"/>
              </w:rPr>
            </w:pPr>
            <w:r w:rsidRPr="00F96994">
              <w:rPr>
                <w:rFonts w:cs="Times New Roman"/>
                <w:sz w:val="20"/>
                <w:szCs w:val="20"/>
              </w:rPr>
              <w:t>2 jam 30</w:t>
            </w:r>
          </w:p>
          <w:p w14:paraId="4343BAED" w14:textId="77777777" w:rsidR="00DA133C" w:rsidRPr="00F96994" w:rsidRDefault="00DA133C" w:rsidP="00CE67DF">
            <w:pPr>
              <w:jc w:val="center"/>
              <w:rPr>
                <w:rFonts w:cs="Times New Roman"/>
                <w:sz w:val="20"/>
                <w:szCs w:val="20"/>
              </w:rPr>
            </w:pPr>
            <w:r w:rsidRPr="00F96994">
              <w:rPr>
                <w:rFonts w:cs="Times New Roman"/>
                <w:sz w:val="20"/>
                <w:szCs w:val="20"/>
              </w:rPr>
              <w:t>menit</w:t>
            </w:r>
          </w:p>
        </w:tc>
      </w:tr>
      <w:tr w:rsidR="00BF0A45" w14:paraId="7108C6BF" w14:textId="77777777" w:rsidTr="0036612B">
        <w:trPr>
          <w:trHeight w:val="495"/>
        </w:trPr>
        <w:tc>
          <w:tcPr>
            <w:tcW w:w="1688" w:type="dxa"/>
            <w:vAlign w:val="center"/>
          </w:tcPr>
          <w:p w14:paraId="471609A3" w14:textId="4ADCF7CD" w:rsidR="0036612B" w:rsidRPr="00F96994" w:rsidRDefault="0036612B" w:rsidP="0036612B">
            <w:pPr>
              <w:jc w:val="center"/>
              <w:rPr>
                <w:rFonts w:cs="Times New Roman"/>
                <w:sz w:val="20"/>
                <w:szCs w:val="20"/>
              </w:rPr>
            </w:pPr>
            <w:r>
              <w:rPr>
                <w:rFonts w:cs="Times New Roman"/>
                <w:sz w:val="20"/>
                <w:szCs w:val="20"/>
              </w:rPr>
              <w:t>4.</w:t>
            </w:r>
          </w:p>
        </w:tc>
        <w:tc>
          <w:tcPr>
            <w:tcW w:w="1738" w:type="dxa"/>
            <w:vAlign w:val="center"/>
          </w:tcPr>
          <w:p w14:paraId="337C9891" w14:textId="7437960E" w:rsidR="0036612B" w:rsidRPr="00F96994" w:rsidRDefault="0036612B" w:rsidP="0036612B">
            <w:pPr>
              <w:jc w:val="center"/>
              <w:rPr>
                <w:rFonts w:cs="Times New Roman"/>
                <w:sz w:val="20"/>
                <w:szCs w:val="20"/>
              </w:rPr>
            </w:pPr>
            <w:r>
              <w:rPr>
                <w:rFonts w:cs="Times New Roman"/>
                <w:sz w:val="20"/>
                <w:szCs w:val="20"/>
              </w:rPr>
              <w:t>18 Juni 2024</w:t>
            </w:r>
          </w:p>
        </w:tc>
        <w:tc>
          <w:tcPr>
            <w:tcW w:w="1778" w:type="dxa"/>
            <w:vAlign w:val="center"/>
          </w:tcPr>
          <w:p w14:paraId="4DF5D129" w14:textId="45784D5A" w:rsidR="0036612B" w:rsidRPr="00F96994" w:rsidRDefault="0036612B" w:rsidP="00CE67DF">
            <w:pPr>
              <w:jc w:val="center"/>
              <w:rPr>
                <w:rFonts w:cs="Times New Roman"/>
                <w:sz w:val="20"/>
                <w:szCs w:val="20"/>
              </w:rPr>
            </w:pPr>
            <w:r>
              <w:rPr>
                <w:rFonts w:cs="Times New Roman"/>
                <w:sz w:val="20"/>
                <w:szCs w:val="20"/>
              </w:rPr>
              <w:t>11.00</w:t>
            </w:r>
          </w:p>
        </w:tc>
        <w:tc>
          <w:tcPr>
            <w:tcW w:w="1400" w:type="dxa"/>
            <w:vAlign w:val="center"/>
          </w:tcPr>
          <w:p w14:paraId="6A65ED9B" w14:textId="58C18085" w:rsidR="0036612B" w:rsidRPr="00F96994" w:rsidRDefault="0036612B" w:rsidP="00CE67DF">
            <w:pPr>
              <w:jc w:val="center"/>
              <w:rPr>
                <w:rFonts w:cs="Times New Roman"/>
                <w:sz w:val="20"/>
                <w:szCs w:val="20"/>
              </w:rPr>
            </w:pPr>
            <w:r>
              <w:rPr>
                <w:rFonts w:cs="Times New Roman"/>
                <w:sz w:val="20"/>
                <w:szCs w:val="20"/>
              </w:rPr>
              <w:t>01.11</w:t>
            </w:r>
          </w:p>
        </w:tc>
        <w:tc>
          <w:tcPr>
            <w:tcW w:w="1334" w:type="dxa"/>
            <w:vAlign w:val="center"/>
          </w:tcPr>
          <w:p w14:paraId="5B54AE52" w14:textId="77777777" w:rsidR="0036612B" w:rsidRDefault="0036612B" w:rsidP="0036612B">
            <w:pPr>
              <w:jc w:val="center"/>
              <w:rPr>
                <w:rFonts w:cs="Times New Roman"/>
                <w:sz w:val="20"/>
                <w:szCs w:val="20"/>
              </w:rPr>
            </w:pPr>
            <w:r>
              <w:rPr>
                <w:rFonts w:cs="Times New Roman"/>
                <w:sz w:val="20"/>
                <w:szCs w:val="20"/>
              </w:rPr>
              <w:t>2 jam 11</w:t>
            </w:r>
          </w:p>
          <w:p w14:paraId="635939BC" w14:textId="0118DD6E" w:rsidR="0036612B" w:rsidRDefault="0036612B" w:rsidP="0036612B">
            <w:pPr>
              <w:jc w:val="center"/>
              <w:rPr>
                <w:rFonts w:cs="Times New Roman"/>
                <w:sz w:val="20"/>
                <w:szCs w:val="20"/>
              </w:rPr>
            </w:pPr>
            <w:r>
              <w:rPr>
                <w:rFonts w:cs="Times New Roman"/>
                <w:sz w:val="20"/>
                <w:szCs w:val="20"/>
              </w:rPr>
              <w:t>Menit</w:t>
            </w:r>
          </w:p>
        </w:tc>
      </w:tr>
      <w:tr w:rsidR="00BF0A45" w14:paraId="39CD0D7E" w14:textId="77777777" w:rsidTr="0036612B">
        <w:tc>
          <w:tcPr>
            <w:tcW w:w="1688" w:type="dxa"/>
          </w:tcPr>
          <w:p w14:paraId="0D787319" w14:textId="77777777" w:rsidR="00DA133C" w:rsidRPr="00F96994" w:rsidRDefault="00DA133C" w:rsidP="00CE67DF">
            <w:pPr>
              <w:jc w:val="center"/>
              <w:rPr>
                <w:rFonts w:cs="Times New Roman"/>
                <w:sz w:val="20"/>
                <w:szCs w:val="20"/>
              </w:rPr>
            </w:pPr>
            <w:r w:rsidRPr="00F96994">
              <w:rPr>
                <w:rFonts w:cs="Times New Roman"/>
                <w:sz w:val="20"/>
                <w:szCs w:val="20"/>
              </w:rPr>
              <w:t>5.</w:t>
            </w:r>
          </w:p>
        </w:tc>
        <w:tc>
          <w:tcPr>
            <w:tcW w:w="1738" w:type="dxa"/>
          </w:tcPr>
          <w:p w14:paraId="60E448B1" w14:textId="77777777" w:rsidR="00DA133C" w:rsidRPr="00F96994" w:rsidRDefault="00DA133C" w:rsidP="00CE67DF">
            <w:pPr>
              <w:jc w:val="center"/>
              <w:rPr>
                <w:rFonts w:cs="Times New Roman"/>
                <w:sz w:val="20"/>
                <w:szCs w:val="20"/>
              </w:rPr>
            </w:pPr>
            <w:r w:rsidRPr="00F96994">
              <w:rPr>
                <w:rFonts w:cs="Times New Roman"/>
                <w:sz w:val="20"/>
                <w:szCs w:val="20"/>
              </w:rPr>
              <w:t>19 Juni 2024</w:t>
            </w:r>
          </w:p>
        </w:tc>
        <w:tc>
          <w:tcPr>
            <w:tcW w:w="1778" w:type="dxa"/>
            <w:vAlign w:val="center"/>
          </w:tcPr>
          <w:p w14:paraId="30C59A80" w14:textId="77777777" w:rsidR="00DA133C" w:rsidRPr="00F96994" w:rsidRDefault="00DA133C" w:rsidP="00CE67DF">
            <w:pPr>
              <w:jc w:val="center"/>
              <w:rPr>
                <w:rFonts w:cs="Times New Roman"/>
                <w:sz w:val="20"/>
                <w:szCs w:val="20"/>
              </w:rPr>
            </w:pPr>
            <w:r w:rsidRPr="00F96994">
              <w:rPr>
                <w:rFonts w:cs="Times New Roman"/>
                <w:sz w:val="20"/>
                <w:szCs w:val="20"/>
              </w:rPr>
              <w:t>08.00</w:t>
            </w:r>
          </w:p>
        </w:tc>
        <w:tc>
          <w:tcPr>
            <w:tcW w:w="1400" w:type="dxa"/>
            <w:vAlign w:val="center"/>
          </w:tcPr>
          <w:p w14:paraId="27C4DF11" w14:textId="77777777" w:rsidR="00DA133C" w:rsidRPr="00F96994" w:rsidRDefault="00DA133C" w:rsidP="00CE67DF">
            <w:pPr>
              <w:jc w:val="center"/>
              <w:rPr>
                <w:rFonts w:cs="Times New Roman"/>
                <w:sz w:val="20"/>
                <w:szCs w:val="20"/>
              </w:rPr>
            </w:pPr>
            <w:r w:rsidRPr="00F96994">
              <w:rPr>
                <w:rFonts w:cs="Times New Roman"/>
                <w:sz w:val="20"/>
                <w:szCs w:val="20"/>
              </w:rPr>
              <w:t>10.11</w:t>
            </w:r>
          </w:p>
        </w:tc>
        <w:tc>
          <w:tcPr>
            <w:tcW w:w="1334" w:type="dxa"/>
            <w:vAlign w:val="center"/>
          </w:tcPr>
          <w:p w14:paraId="46AE5C5A" w14:textId="77777777" w:rsidR="00DA133C" w:rsidRPr="00F96994" w:rsidRDefault="00DA133C" w:rsidP="0036612B">
            <w:pPr>
              <w:jc w:val="center"/>
              <w:rPr>
                <w:rFonts w:cs="Times New Roman"/>
                <w:sz w:val="20"/>
                <w:szCs w:val="20"/>
              </w:rPr>
            </w:pPr>
            <w:r w:rsidRPr="00F96994">
              <w:rPr>
                <w:rFonts w:cs="Times New Roman"/>
                <w:sz w:val="20"/>
                <w:szCs w:val="20"/>
              </w:rPr>
              <w:t>2 jam 11</w:t>
            </w:r>
          </w:p>
          <w:p w14:paraId="2A19C5FC" w14:textId="77777777" w:rsidR="00DA133C" w:rsidRPr="00F96994" w:rsidRDefault="00DA133C" w:rsidP="0036612B">
            <w:pPr>
              <w:jc w:val="center"/>
              <w:rPr>
                <w:rFonts w:cs="Times New Roman"/>
                <w:sz w:val="20"/>
                <w:szCs w:val="20"/>
              </w:rPr>
            </w:pPr>
            <w:r w:rsidRPr="00F96994">
              <w:rPr>
                <w:rFonts w:cs="Times New Roman"/>
                <w:sz w:val="20"/>
                <w:szCs w:val="20"/>
              </w:rPr>
              <w:t>menit</w:t>
            </w:r>
          </w:p>
        </w:tc>
      </w:tr>
      <w:tr w:rsidR="00BF0A45" w14:paraId="3DB3FF49" w14:textId="77777777" w:rsidTr="0036612B">
        <w:tc>
          <w:tcPr>
            <w:tcW w:w="1688" w:type="dxa"/>
          </w:tcPr>
          <w:p w14:paraId="0A8B766A" w14:textId="77777777" w:rsidR="00DA133C" w:rsidRPr="00F96994" w:rsidRDefault="00DA133C" w:rsidP="00CE67DF">
            <w:pPr>
              <w:jc w:val="center"/>
              <w:rPr>
                <w:rFonts w:cs="Times New Roman"/>
                <w:sz w:val="20"/>
                <w:szCs w:val="20"/>
              </w:rPr>
            </w:pPr>
            <w:r w:rsidRPr="00F96994">
              <w:rPr>
                <w:rFonts w:cs="Times New Roman"/>
                <w:sz w:val="20"/>
                <w:szCs w:val="20"/>
              </w:rPr>
              <w:t>6</w:t>
            </w:r>
          </w:p>
        </w:tc>
        <w:tc>
          <w:tcPr>
            <w:tcW w:w="1738" w:type="dxa"/>
          </w:tcPr>
          <w:p w14:paraId="234A799B" w14:textId="77777777" w:rsidR="00DA133C" w:rsidRPr="00F96994" w:rsidRDefault="00DA133C" w:rsidP="00CE67DF">
            <w:pPr>
              <w:jc w:val="center"/>
              <w:rPr>
                <w:rFonts w:cs="Times New Roman"/>
                <w:sz w:val="20"/>
                <w:szCs w:val="20"/>
              </w:rPr>
            </w:pPr>
            <w:r w:rsidRPr="00F96994">
              <w:rPr>
                <w:rFonts w:cs="Times New Roman"/>
                <w:sz w:val="20"/>
                <w:szCs w:val="20"/>
              </w:rPr>
              <w:t>20 Juni 2024</w:t>
            </w:r>
          </w:p>
        </w:tc>
        <w:tc>
          <w:tcPr>
            <w:tcW w:w="1778" w:type="dxa"/>
          </w:tcPr>
          <w:p w14:paraId="7B27F284" w14:textId="77777777" w:rsidR="00DA133C" w:rsidRPr="00F96994" w:rsidRDefault="00DA133C" w:rsidP="00CE67DF">
            <w:pPr>
              <w:jc w:val="center"/>
              <w:rPr>
                <w:rFonts w:cs="Times New Roman"/>
                <w:sz w:val="20"/>
                <w:szCs w:val="20"/>
              </w:rPr>
            </w:pPr>
            <w:r w:rsidRPr="00F96994">
              <w:rPr>
                <w:rFonts w:cs="Times New Roman"/>
                <w:sz w:val="20"/>
                <w:szCs w:val="20"/>
              </w:rPr>
              <w:t>09.00</w:t>
            </w:r>
          </w:p>
        </w:tc>
        <w:tc>
          <w:tcPr>
            <w:tcW w:w="1400" w:type="dxa"/>
          </w:tcPr>
          <w:p w14:paraId="468FAF88" w14:textId="77777777" w:rsidR="00DA133C" w:rsidRPr="00F96994" w:rsidRDefault="00DA133C" w:rsidP="00CE67DF">
            <w:pPr>
              <w:jc w:val="center"/>
              <w:rPr>
                <w:rFonts w:cs="Times New Roman"/>
                <w:sz w:val="20"/>
                <w:szCs w:val="20"/>
              </w:rPr>
            </w:pPr>
            <w:r w:rsidRPr="00F96994">
              <w:rPr>
                <w:rFonts w:cs="Times New Roman"/>
                <w:sz w:val="20"/>
                <w:szCs w:val="20"/>
              </w:rPr>
              <w:t>11.30</w:t>
            </w:r>
          </w:p>
        </w:tc>
        <w:tc>
          <w:tcPr>
            <w:tcW w:w="1334" w:type="dxa"/>
            <w:vAlign w:val="center"/>
          </w:tcPr>
          <w:p w14:paraId="114DDEBC" w14:textId="77777777" w:rsidR="00DA133C" w:rsidRPr="00F96994" w:rsidRDefault="00DA133C" w:rsidP="0036612B">
            <w:pPr>
              <w:jc w:val="center"/>
              <w:rPr>
                <w:rFonts w:cs="Times New Roman"/>
                <w:sz w:val="20"/>
                <w:szCs w:val="20"/>
              </w:rPr>
            </w:pPr>
            <w:r w:rsidRPr="00F96994">
              <w:rPr>
                <w:rFonts w:cs="Times New Roman"/>
                <w:sz w:val="20"/>
                <w:szCs w:val="20"/>
              </w:rPr>
              <w:t>3 jam 30</w:t>
            </w:r>
          </w:p>
          <w:p w14:paraId="73667C1B" w14:textId="77777777" w:rsidR="00DA133C" w:rsidRPr="00F96994" w:rsidRDefault="00DA133C" w:rsidP="0036612B">
            <w:pPr>
              <w:jc w:val="center"/>
              <w:rPr>
                <w:rFonts w:cs="Times New Roman"/>
                <w:sz w:val="20"/>
                <w:szCs w:val="20"/>
              </w:rPr>
            </w:pPr>
            <w:r w:rsidRPr="00F96994">
              <w:rPr>
                <w:rFonts w:cs="Times New Roman"/>
                <w:sz w:val="20"/>
                <w:szCs w:val="20"/>
              </w:rPr>
              <w:t>menit</w:t>
            </w:r>
          </w:p>
        </w:tc>
      </w:tr>
      <w:tr w:rsidR="00BF0A45" w14:paraId="327EEA2F" w14:textId="77777777" w:rsidTr="0036612B">
        <w:tc>
          <w:tcPr>
            <w:tcW w:w="1688" w:type="dxa"/>
          </w:tcPr>
          <w:p w14:paraId="3D556784" w14:textId="77777777" w:rsidR="00DA133C" w:rsidRPr="00F96994" w:rsidRDefault="00DA133C" w:rsidP="00CE67DF">
            <w:pPr>
              <w:jc w:val="center"/>
              <w:rPr>
                <w:rFonts w:cs="Times New Roman"/>
                <w:sz w:val="20"/>
                <w:szCs w:val="20"/>
              </w:rPr>
            </w:pPr>
            <w:r w:rsidRPr="00F96994">
              <w:rPr>
                <w:rFonts w:cs="Times New Roman"/>
                <w:sz w:val="20"/>
                <w:szCs w:val="20"/>
              </w:rPr>
              <w:t>7.</w:t>
            </w:r>
          </w:p>
        </w:tc>
        <w:tc>
          <w:tcPr>
            <w:tcW w:w="1738" w:type="dxa"/>
          </w:tcPr>
          <w:p w14:paraId="1070FE2F" w14:textId="77777777" w:rsidR="00DA133C" w:rsidRPr="00F96994" w:rsidRDefault="00DA133C" w:rsidP="00CE67DF">
            <w:pPr>
              <w:jc w:val="center"/>
              <w:rPr>
                <w:rFonts w:cs="Times New Roman"/>
                <w:sz w:val="20"/>
                <w:szCs w:val="20"/>
              </w:rPr>
            </w:pPr>
            <w:r w:rsidRPr="00F96994">
              <w:rPr>
                <w:rFonts w:cs="Times New Roman"/>
                <w:sz w:val="20"/>
                <w:szCs w:val="20"/>
              </w:rPr>
              <w:t>21 Juni 2024</w:t>
            </w:r>
          </w:p>
        </w:tc>
        <w:tc>
          <w:tcPr>
            <w:tcW w:w="1778" w:type="dxa"/>
          </w:tcPr>
          <w:p w14:paraId="59D412A3" w14:textId="77777777" w:rsidR="00DA133C" w:rsidRPr="00F96994" w:rsidRDefault="00DA133C" w:rsidP="00CE67DF">
            <w:pPr>
              <w:jc w:val="center"/>
              <w:rPr>
                <w:rFonts w:cs="Times New Roman"/>
                <w:sz w:val="20"/>
                <w:szCs w:val="20"/>
              </w:rPr>
            </w:pPr>
            <w:r w:rsidRPr="00F96994">
              <w:rPr>
                <w:rFonts w:cs="Times New Roman"/>
                <w:sz w:val="20"/>
                <w:szCs w:val="20"/>
              </w:rPr>
              <w:t>10.00</w:t>
            </w:r>
          </w:p>
        </w:tc>
        <w:tc>
          <w:tcPr>
            <w:tcW w:w="1400" w:type="dxa"/>
          </w:tcPr>
          <w:p w14:paraId="37DBCE95" w14:textId="77777777" w:rsidR="00DA133C" w:rsidRPr="00F96994" w:rsidRDefault="00DA133C" w:rsidP="00CE67DF">
            <w:pPr>
              <w:jc w:val="center"/>
              <w:rPr>
                <w:rFonts w:cs="Times New Roman"/>
                <w:sz w:val="20"/>
                <w:szCs w:val="20"/>
              </w:rPr>
            </w:pPr>
            <w:r w:rsidRPr="00F96994">
              <w:rPr>
                <w:rFonts w:cs="Times New Roman"/>
                <w:sz w:val="20"/>
                <w:szCs w:val="20"/>
              </w:rPr>
              <w:t>12.30</w:t>
            </w:r>
          </w:p>
        </w:tc>
        <w:tc>
          <w:tcPr>
            <w:tcW w:w="1334" w:type="dxa"/>
            <w:vAlign w:val="center"/>
          </w:tcPr>
          <w:p w14:paraId="0690FC08" w14:textId="4E2F0815" w:rsidR="00DA133C" w:rsidRPr="00F96994" w:rsidRDefault="00DA133C" w:rsidP="0036612B">
            <w:pPr>
              <w:jc w:val="center"/>
              <w:rPr>
                <w:rFonts w:cs="Times New Roman"/>
                <w:sz w:val="20"/>
                <w:szCs w:val="20"/>
              </w:rPr>
            </w:pPr>
            <w:r w:rsidRPr="00F96994">
              <w:rPr>
                <w:rFonts w:cs="Times New Roman"/>
                <w:sz w:val="20"/>
                <w:szCs w:val="20"/>
              </w:rPr>
              <w:t>2 jam 30</w:t>
            </w:r>
          </w:p>
          <w:p w14:paraId="0321607A" w14:textId="77777777" w:rsidR="00DA133C" w:rsidRPr="00F96994" w:rsidRDefault="00DA133C" w:rsidP="0036612B">
            <w:pPr>
              <w:jc w:val="center"/>
              <w:rPr>
                <w:rFonts w:cs="Times New Roman"/>
                <w:sz w:val="20"/>
                <w:szCs w:val="20"/>
              </w:rPr>
            </w:pPr>
            <w:r w:rsidRPr="00F96994">
              <w:rPr>
                <w:rFonts w:cs="Times New Roman"/>
                <w:sz w:val="20"/>
                <w:szCs w:val="20"/>
              </w:rPr>
              <w:t>menit</w:t>
            </w:r>
          </w:p>
        </w:tc>
      </w:tr>
      <w:tr w:rsidR="00BF0A45" w14:paraId="549016A7" w14:textId="77777777" w:rsidTr="0036612B">
        <w:tc>
          <w:tcPr>
            <w:tcW w:w="1688" w:type="dxa"/>
          </w:tcPr>
          <w:p w14:paraId="49EAD9F4" w14:textId="77777777" w:rsidR="00DA133C" w:rsidRPr="00F96994" w:rsidRDefault="00DA133C" w:rsidP="00CE67DF">
            <w:pPr>
              <w:jc w:val="center"/>
              <w:rPr>
                <w:rFonts w:cs="Times New Roman"/>
                <w:sz w:val="20"/>
                <w:szCs w:val="20"/>
              </w:rPr>
            </w:pPr>
            <w:r w:rsidRPr="00F96994">
              <w:rPr>
                <w:rFonts w:cs="Times New Roman"/>
                <w:sz w:val="20"/>
                <w:szCs w:val="20"/>
              </w:rPr>
              <w:t>8.</w:t>
            </w:r>
          </w:p>
        </w:tc>
        <w:tc>
          <w:tcPr>
            <w:tcW w:w="1738" w:type="dxa"/>
          </w:tcPr>
          <w:p w14:paraId="51B83E0E" w14:textId="77777777" w:rsidR="00DA133C" w:rsidRPr="00F96994" w:rsidRDefault="00DA133C" w:rsidP="00CE67DF">
            <w:pPr>
              <w:jc w:val="center"/>
              <w:rPr>
                <w:rFonts w:cs="Times New Roman"/>
                <w:sz w:val="20"/>
                <w:szCs w:val="20"/>
              </w:rPr>
            </w:pPr>
            <w:r w:rsidRPr="00F96994">
              <w:rPr>
                <w:rFonts w:cs="Times New Roman"/>
                <w:sz w:val="20"/>
                <w:szCs w:val="20"/>
              </w:rPr>
              <w:t>22 Juni 2024</w:t>
            </w:r>
          </w:p>
        </w:tc>
        <w:tc>
          <w:tcPr>
            <w:tcW w:w="1778" w:type="dxa"/>
          </w:tcPr>
          <w:p w14:paraId="243185D1" w14:textId="77777777" w:rsidR="00DA133C" w:rsidRPr="00F96994" w:rsidRDefault="00DA133C" w:rsidP="00CE67DF">
            <w:pPr>
              <w:jc w:val="center"/>
              <w:rPr>
                <w:rFonts w:cs="Times New Roman"/>
                <w:sz w:val="20"/>
                <w:szCs w:val="20"/>
              </w:rPr>
            </w:pPr>
            <w:r w:rsidRPr="00F96994">
              <w:rPr>
                <w:rFonts w:cs="Times New Roman"/>
                <w:sz w:val="20"/>
                <w:szCs w:val="20"/>
              </w:rPr>
              <w:t>11.00</w:t>
            </w:r>
          </w:p>
        </w:tc>
        <w:tc>
          <w:tcPr>
            <w:tcW w:w="1400" w:type="dxa"/>
          </w:tcPr>
          <w:p w14:paraId="1AE75787" w14:textId="77777777" w:rsidR="00DA133C" w:rsidRPr="00F96994" w:rsidRDefault="00DA133C" w:rsidP="00CE67DF">
            <w:pPr>
              <w:jc w:val="center"/>
              <w:rPr>
                <w:rFonts w:cs="Times New Roman"/>
                <w:sz w:val="20"/>
                <w:szCs w:val="20"/>
              </w:rPr>
            </w:pPr>
            <w:r w:rsidRPr="00F96994">
              <w:rPr>
                <w:rFonts w:cs="Times New Roman"/>
                <w:sz w:val="20"/>
                <w:szCs w:val="20"/>
              </w:rPr>
              <w:t>01.10</w:t>
            </w:r>
          </w:p>
        </w:tc>
        <w:tc>
          <w:tcPr>
            <w:tcW w:w="1334" w:type="dxa"/>
            <w:vAlign w:val="center"/>
          </w:tcPr>
          <w:p w14:paraId="38159D27" w14:textId="77777777" w:rsidR="00DA133C" w:rsidRPr="00F96994" w:rsidRDefault="00DA133C" w:rsidP="0036612B">
            <w:pPr>
              <w:jc w:val="center"/>
              <w:rPr>
                <w:rFonts w:cs="Times New Roman"/>
                <w:sz w:val="20"/>
                <w:szCs w:val="20"/>
              </w:rPr>
            </w:pPr>
            <w:r w:rsidRPr="00F96994">
              <w:rPr>
                <w:rFonts w:cs="Times New Roman"/>
                <w:sz w:val="20"/>
                <w:szCs w:val="20"/>
              </w:rPr>
              <w:t>2 jam 10</w:t>
            </w:r>
          </w:p>
          <w:p w14:paraId="303AA31B" w14:textId="77777777" w:rsidR="00DA133C" w:rsidRPr="00F96994" w:rsidRDefault="00DA133C" w:rsidP="0036612B">
            <w:pPr>
              <w:jc w:val="center"/>
              <w:rPr>
                <w:rFonts w:cs="Times New Roman"/>
                <w:sz w:val="20"/>
                <w:szCs w:val="20"/>
              </w:rPr>
            </w:pPr>
            <w:r w:rsidRPr="00F96994">
              <w:rPr>
                <w:rFonts w:cs="Times New Roman"/>
                <w:sz w:val="20"/>
                <w:szCs w:val="20"/>
              </w:rPr>
              <w:lastRenderedPageBreak/>
              <w:t>menit</w:t>
            </w:r>
          </w:p>
        </w:tc>
      </w:tr>
      <w:tr w:rsidR="00BF0A45" w14:paraId="24FA2138" w14:textId="77777777" w:rsidTr="0036612B">
        <w:tc>
          <w:tcPr>
            <w:tcW w:w="1688" w:type="dxa"/>
          </w:tcPr>
          <w:p w14:paraId="36C1E853" w14:textId="77777777" w:rsidR="00DA133C" w:rsidRPr="00F96994" w:rsidRDefault="00DA133C" w:rsidP="00CE67DF">
            <w:pPr>
              <w:jc w:val="center"/>
              <w:rPr>
                <w:rFonts w:cs="Times New Roman"/>
                <w:sz w:val="20"/>
                <w:szCs w:val="20"/>
              </w:rPr>
            </w:pPr>
            <w:r w:rsidRPr="00F96994">
              <w:rPr>
                <w:rFonts w:cs="Times New Roman"/>
                <w:sz w:val="20"/>
                <w:szCs w:val="20"/>
              </w:rPr>
              <w:lastRenderedPageBreak/>
              <w:t>9.</w:t>
            </w:r>
          </w:p>
        </w:tc>
        <w:tc>
          <w:tcPr>
            <w:tcW w:w="1738" w:type="dxa"/>
          </w:tcPr>
          <w:p w14:paraId="47FA81F5" w14:textId="77777777" w:rsidR="00DA133C" w:rsidRPr="00F96994" w:rsidRDefault="00DA133C" w:rsidP="00CE67DF">
            <w:pPr>
              <w:jc w:val="center"/>
              <w:rPr>
                <w:rFonts w:cs="Times New Roman"/>
                <w:sz w:val="20"/>
                <w:szCs w:val="20"/>
              </w:rPr>
            </w:pPr>
            <w:r w:rsidRPr="00F96994">
              <w:rPr>
                <w:rFonts w:cs="Times New Roman"/>
                <w:sz w:val="20"/>
                <w:szCs w:val="20"/>
              </w:rPr>
              <w:t>23 Juni 2024</w:t>
            </w:r>
          </w:p>
        </w:tc>
        <w:tc>
          <w:tcPr>
            <w:tcW w:w="1778" w:type="dxa"/>
          </w:tcPr>
          <w:p w14:paraId="70586A9E" w14:textId="77777777" w:rsidR="00DA133C" w:rsidRPr="00F96994" w:rsidRDefault="00DA133C" w:rsidP="00CE67DF">
            <w:pPr>
              <w:jc w:val="center"/>
              <w:rPr>
                <w:rFonts w:cs="Times New Roman"/>
                <w:sz w:val="20"/>
                <w:szCs w:val="20"/>
              </w:rPr>
            </w:pPr>
            <w:r w:rsidRPr="00F96994">
              <w:rPr>
                <w:rFonts w:cs="Times New Roman"/>
                <w:sz w:val="20"/>
                <w:szCs w:val="20"/>
              </w:rPr>
              <w:t>08.00</w:t>
            </w:r>
          </w:p>
        </w:tc>
        <w:tc>
          <w:tcPr>
            <w:tcW w:w="1400" w:type="dxa"/>
          </w:tcPr>
          <w:p w14:paraId="0AFF2EB5" w14:textId="77777777" w:rsidR="00DA133C" w:rsidRPr="00F96994" w:rsidRDefault="00DA133C" w:rsidP="00CE67DF">
            <w:pPr>
              <w:jc w:val="center"/>
              <w:rPr>
                <w:rFonts w:cs="Times New Roman"/>
                <w:sz w:val="20"/>
                <w:szCs w:val="20"/>
              </w:rPr>
            </w:pPr>
            <w:r w:rsidRPr="00F96994">
              <w:rPr>
                <w:rFonts w:cs="Times New Roman"/>
                <w:sz w:val="20"/>
                <w:szCs w:val="20"/>
              </w:rPr>
              <w:t>10.22</w:t>
            </w:r>
          </w:p>
        </w:tc>
        <w:tc>
          <w:tcPr>
            <w:tcW w:w="1334" w:type="dxa"/>
            <w:vAlign w:val="center"/>
          </w:tcPr>
          <w:p w14:paraId="7AAF7A3E" w14:textId="77777777" w:rsidR="00DA133C" w:rsidRPr="00F96994" w:rsidRDefault="00DA133C" w:rsidP="0036612B">
            <w:pPr>
              <w:jc w:val="center"/>
              <w:rPr>
                <w:rFonts w:cs="Times New Roman"/>
                <w:sz w:val="20"/>
                <w:szCs w:val="20"/>
              </w:rPr>
            </w:pPr>
            <w:r w:rsidRPr="00F96994">
              <w:rPr>
                <w:rFonts w:cs="Times New Roman"/>
                <w:sz w:val="20"/>
                <w:szCs w:val="20"/>
              </w:rPr>
              <w:t>2 jam 22</w:t>
            </w:r>
          </w:p>
          <w:p w14:paraId="38F187F9" w14:textId="77777777" w:rsidR="00DA133C" w:rsidRPr="00F96994" w:rsidRDefault="00DA133C" w:rsidP="0036612B">
            <w:pPr>
              <w:jc w:val="center"/>
              <w:rPr>
                <w:rFonts w:cs="Times New Roman"/>
                <w:sz w:val="20"/>
                <w:szCs w:val="20"/>
              </w:rPr>
            </w:pPr>
            <w:r w:rsidRPr="00F96994">
              <w:rPr>
                <w:rFonts w:cs="Times New Roman"/>
                <w:sz w:val="20"/>
                <w:szCs w:val="20"/>
              </w:rPr>
              <w:t>menit</w:t>
            </w:r>
          </w:p>
        </w:tc>
      </w:tr>
      <w:tr w:rsidR="00BF0A45" w14:paraId="5685B8FD" w14:textId="77777777" w:rsidTr="0036612B">
        <w:tc>
          <w:tcPr>
            <w:tcW w:w="1688" w:type="dxa"/>
          </w:tcPr>
          <w:p w14:paraId="2AD918F1" w14:textId="77777777" w:rsidR="00DA133C" w:rsidRPr="00F96994" w:rsidRDefault="00DA133C" w:rsidP="00CE67DF">
            <w:pPr>
              <w:jc w:val="center"/>
              <w:rPr>
                <w:rFonts w:cs="Times New Roman"/>
                <w:sz w:val="20"/>
                <w:szCs w:val="20"/>
              </w:rPr>
            </w:pPr>
            <w:r w:rsidRPr="00F96994">
              <w:rPr>
                <w:rFonts w:cs="Times New Roman"/>
                <w:sz w:val="20"/>
                <w:szCs w:val="20"/>
              </w:rPr>
              <w:t>10.</w:t>
            </w:r>
          </w:p>
        </w:tc>
        <w:tc>
          <w:tcPr>
            <w:tcW w:w="1738" w:type="dxa"/>
          </w:tcPr>
          <w:p w14:paraId="659EA6D9" w14:textId="77777777" w:rsidR="00DA133C" w:rsidRPr="00F96994" w:rsidRDefault="00DA133C" w:rsidP="00CE67DF">
            <w:pPr>
              <w:jc w:val="center"/>
              <w:rPr>
                <w:rFonts w:cs="Times New Roman"/>
                <w:sz w:val="20"/>
                <w:szCs w:val="20"/>
              </w:rPr>
            </w:pPr>
            <w:r w:rsidRPr="00F96994">
              <w:rPr>
                <w:rFonts w:cs="Times New Roman"/>
                <w:sz w:val="20"/>
                <w:szCs w:val="20"/>
              </w:rPr>
              <w:t>24 Juni 2024</w:t>
            </w:r>
          </w:p>
        </w:tc>
        <w:tc>
          <w:tcPr>
            <w:tcW w:w="1778" w:type="dxa"/>
          </w:tcPr>
          <w:p w14:paraId="1273AFBF" w14:textId="77777777" w:rsidR="00DA133C" w:rsidRPr="00F96994" w:rsidRDefault="00DA133C" w:rsidP="00CE67DF">
            <w:pPr>
              <w:jc w:val="center"/>
              <w:rPr>
                <w:rFonts w:cs="Times New Roman"/>
                <w:sz w:val="20"/>
                <w:szCs w:val="20"/>
              </w:rPr>
            </w:pPr>
            <w:r w:rsidRPr="00F96994">
              <w:rPr>
                <w:rFonts w:cs="Times New Roman"/>
                <w:sz w:val="20"/>
                <w:szCs w:val="20"/>
              </w:rPr>
              <w:t>09.00</w:t>
            </w:r>
          </w:p>
        </w:tc>
        <w:tc>
          <w:tcPr>
            <w:tcW w:w="1400" w:type="dxa"/>
          </w:tcPr>
          <w:p w14:paraId="7B29EEDA" w14:textId="77777777" w:rsidR="00DA133C" w:rsidRPr="00F96994" w:rsidRDefault="00DA133C" w:rsidP="00CE67DF">
            <w:pPr>
              <w:jc w:val="center"/>
              <w:rPr>
                <w:rFonts w:cs="Times New Roman"/>
                <w:sz w:val="20"/>
                <w:szCs w:val="20"/>
              </w:rPr>
            </w:pPr>
            <w:r w:rsidRPr="00F96994">
              <w:rPr>
                <w:rFonts w:cs="Times New Roman"/>
                <w:sz w:val="20"/>
                <w:szCs w:val="20"/>
              </w:rPr>
              <w:t>11.34</w:t>
            </w:r>
          </w:p>
        </w:tc>
        <w:tc>
          <w:tcPr>
            <w:tcW w:w="1334" w:type="dxa"/>
            <w:vAlign w:val="center"/>
          </w:tcPr>
          <w:p w14:paraId="12BD1171" w14:textId="77777777" w:rsidR="00DA133C" w:rsidRPr="00F96994" w:rsidRDefault="00DA133C" w:rsidP="0036612B">
            <w:pPr>
              <w:jc w:val="center"/>
              <w:rPr>
                <w:rFonts w:cs="Times New Roman"/>
                <w:sz w:val="20"/>
                <w:szCs w:val="20"/>
              </w:rPr>
            </w:pPr>
            <w:r w:rsidRPr="00F96994">
              <w:rPr>
                <w:rFonts w:cs="Times New Roman"/>
                <w:sz w:val="20"/>
                <w:szCs w:val="20"/>
              </w:rPr>
              <w:t>2 jam 34</w:t>
            </w:r>
          </w:p>
          <w:p w14:paraId="7A52D36B" w14:textId="77777777" w:rsidR="00DA133C" w:rsidRPr="00F96994" w:rsidRDefault="00DA133C" w:rsidP="0036612B">
            <w:pPr>
              <w:jc w:val="center"/>
              <w:rPr>
                <w:rFonts w:cs="Times New Roman"/>
                <w:sz w:val="20"/>
                <w:szCs w:val="20"/>
              </w:rPr>
            </w:pPr>
            <w:r w:rsidRPr="00F96994">
              <w:rPr>
                <w:rFonts w:cs="Times New Roman"/>
                <w:sz w:val="20"/>
                <w:szCs w:val="20"/>
              </w:rPr>
              <w:t>menit</w:t>
            </w:r>
          </w:p>
        </w:tc>
      </w:tr>
      <w:tr w:rsidR="00BF0A45" w14:paraId="61079FE1" w14:textId="77777777" w:rsidTr="00E7597E">
        <w:tc>
          <w:tcPr>
            <w:tcW w:w="6604" w:type="dxa"/>
            <w:gridSpan w:val="4"/>
            <w:vAlign w:val="center"/>
          </w:tcPr>
          <w:p w14:paraId="6316AB55" w14:textId="77777777" w:rsidR="00DA133C" w:rsidRPr="00F96994" w:rsidRDefault="00DA133C" w:rsidP="00E7597E">
            <w:pPr>
              <w:jc w:val="center"/>
              <w:rPr>
                <w:rFonts w:cs="Times New Roman"/>
                <w:b/>
                <w:bCs/>
                <w:sz w:val="20"/>
                <w:szCs w:val="20"/>
              </w:rPr>
            </w:pPr>
            <w:r w:rsidRPr="00F96994">
              <w:rPr>
                <w:rFonts w:cs="Times New Roman"/>
                <w:b/>
                <w:bCs/>
                <w:sz w:val="20"/>
                <w:szCs w:val="20"/>
              </w:rPr>
              <w:t>Rata-Rata</w:t>
            </w:r>
          </w:p>
        </w:tc>
        <w:tc>
          <w:tcPr>
            <w:tcW w:w="1334" w:type="dxa"/>
            <w:vAlign w:val="center"/>
          </w:tcPr>
          <w:p w14:paraId="77B7CB85" w14:textId="77777777" w:rsidR="00DA133C" w:rsidRPr="00F96994" w:rsidRDefault="00DA133C" w:rsidP="0036612B">
            <w:pPr>
              <w:jc w:val="center"/>
              <w:rPr>
                <w:rFonts w:cs="Times New Roman"/>
                <w:sz w:val="20"/>
                <w:szCs w:val="20"/>
              </w:rPr>
            </w:pPr>
            <w:r w:rsidRPr="00F96994">
              <w:rPr>
                <w:rFonts w:cs="Times New Roman"/>
                <w:sz w:val="20"/>
                <w:szCs w:val="20"/>
              </w:rPr>
              <w:t>2 jam 33 menit</w:t>
            </w:r>
          </w:p>
        </w:tc>
      </w:tr>
      <w:bookmarkEnd w:id="482"/>
    </w:tbl>
    <w:p w14:paraId="7AACB432" w14:textId="77777777" w:rsidR="00B64F64" w:rsidRDefault="00B64F64" w:rsidP="00BD4B54">
      <w:pPr>
        <w:spacing w:after="0" w:line="360" w:lineRule="auto"/>
        <w:rPr>
          <w:rFonts w:cs="Times New Roman"/>
          <w:color w:val="212121"/>
          <w:szCs w:val="24"/>
          <w:shd w:val="clear" w:color="auto" w:fill="FFFFFF"/>
        </w:rPr>
      </w:pPr>
    </w:p>
    <w:p w14:paraId="7E7B4868" w14:textId="774B4A96" w:rsidR="00BD4B54" w:rsidRPr="00491033" w:rsidRDefault="000946E3" w:rsidP="00420D84">
      <w:pPr>
        <w:spacing w:after="0" w:line="360" w:lineRule="auto"/>
        <w:ind w:firstLine="720"/>
        <w:rPr>
          <w:rFonts w:eastAsiaTheme="minorEastAsia" w:cs="Times New Roman"/>
          <w:szCs w:val="24"/>
        </w:rPr>
      </w:pPr>
      <w:bookmarkStart w:id="483" w:name="_Hlk173043883"/>
      <w:r>
        <w:rPr>
          <w:rFonts w:cs="Times New Roman"/>
          <w:color w:val="212121"/>
          <w:szCs w:val="24"/>
          <w:shd w:val="clear" w:color="auto" w:fill="FFFFFF"/>
        </w:rPr>
        <w:t xml:space="preserve">Tabel 4.8 </w:t>
      </w:r>
      <w:r w:rsidR="003A7B6D">
        <w:rPr>
          <w:rFonts w:cs="Times New Roman"/>
          <w:color w:val="212121"/>
          <w:szCs w:val="24"/>
          <w:shd w:val="clear" w:color="auto" w:fill="FFFFFF"/>
        </w:rPr>
        <w:t>adalah hasil</w:t>
      </w:r>
      <w:r w:rsidR="00444862" w:rsidRPr="00491033">
        <w:rPr>
          <w:rFonts w:cs="Times New Roman"/>
          <w:color w:val="212121"/>
          <w:szCs w:val="24"/>
          <w:shd w:val="clear" w:color="auto" w:fill="FFFFFF"/>
        </w:rPr>
        <w:t xml:space="preserve"> pengujian yang telah dilakukan sebanyak 10 kali pada tanggal 15 juni 2024 sampai dengan 24 juni 2024 didapatkan rata-rata ketahanan daya </w:t>
      </w:r>
      <w:r w:rsidR="00930CB2" w:rsidRPr="00930CB2">
        <w:rPr>
          <w:rFonts w:cs="Times New Roman"/>
          <w:i/>
          <w:color w:val="212121"/>
          <w:szCs w:val="24"/>
          <w:shd w:val="clear" w:color="auto" w:fill="FFFFFF"/>
        </w:rPr>
        <w:t>battery</w:t>
      </w:r>
      <w:r w:rsidR="00444862" w:rsidRPr="00491033">
        <w:rPr>
          <w:rFonts w:cs="Times New Roman"/>
          <w:color w:val="212121"/>
          <w:szCs w:val="24"/>
          <w:shd w:val="clear" w:color="auto" w:fill="FFFFFF"/>
        </w:rPr>
        <w:t xml:space="preserve"> per hari dengan rumus berikut:</w:t>
      </w:r>
    </w:p>
    <w:p w14:paraId="3F1BED7B" w14:textId="4DFC85D5" w:rsidR="00BD4B54" w:rsidRPr="00444862" w:rsidRDefault="00444862" w:rsidP="005E0019">
      <w:pPr>
        <w:pStyle w:val="Caption"/>
        <w:rPr>
          <w:rFonts w:eastAsiaTheme="minorEastAsia"/>
        </w:rPr>
      </w:pPr>
      <m:oMath>
        <m:r>
          <w:rPr>
            <w:rFonts w:ascii="Cambria Math" w:hAnsi="Cambria Math" w:cs="Arial"/>
            <w:color w:val="212121"/>
            <w:sz w:val="20"/>
            <w:szCs w:val="20"/>
            <w:shd w:val="clear" w:color="auto" w:fill="FFFFFF"/>
          </w:rPr>
          <m:t xml:space="preserve">Rata-Rata= </m:t>
        </m:r>
        <m:f>
          <m:fPr>
            <m:ctrlPr>
              <w:rPr>
                <w:rFonts w:ascii="Cambria Math" w:hAnsi="Cambria Math" w:cs="Arial"/>
                <w:i/>
                <w:color w:val="212121"/>
                <w:sz w:val="20"/>
                <w:szCs w:val="20"/>
                <w:shd w:val="clear" w:color="auto" w:fill="FFFFFF"/>
              </w:rPr>
            </m:ctrlPr>
          </m:fPr>
          <m:num>
            <m:r>
              <w:rPr>
                <w:rFonts w:ascii="Cambria Math" w:hAnsi="Cambria Math" w:cs="Arial"/>
                <w:color w:val="212121"/>
                <w:sz w:val="20"/>
                <w:szCs w:val="20"/>
                <w:shd w:val="clear" w:color="auto" w:fill="FFFFFF"/>
              </w:rPr>
              <m:t>Jumlah total ketahanan daya</m:t>
            </m:r>
          </m:num>
          <m:den>
            <m:r>
              <w:rPr>
                <w:rFonts w:ascii="Cambria Math" w:hAnsi="Cambria Math" w:cs="Arial"/>
                <w:color w:val="212121"/>
                <w:sz w:val="20"/>
                <w:szCs w:val="20"/>
                <w:shd w:val="clear" w:color="auto" w:fill="FFFFFF"/>
              </w:rPr>
              <m:t>Jumlah percobaan</m:t>
            </m:r>
          </m:den>
        </m:f>
      </m:oMath>
      <w:r w:rsidR="005E0019">
        <w:rPr>
          <w:rFonts w:eastAsiaTheme="minorEastAsia"/>
          <w:color w:val="212121"/>
          <w:sz w:val="21"/>
          <w:szCs w:val="21"/>
          <w:shd w:val="clear" w:color="auto" w:fill="FFFFFF"/>
        </w:rPr>
        <w:tab/>
      </w:r>
      <w:r w:rsidR="005E0019">
        <w:rPr>
          <w:rFonts w:eastAsiaTheme="minorEastAsia"/>
          <w:color w:val="212121"/>
          <w:sz w:val="21"/>
          <w:szCs w:val="21"/>
          <w:shd w:val="clear" w:color="auto" w:fill="FFFFFF"/>
        </w:rPr>
        <w:tab/>
      </w:r>
      <w:r w:rsidR="005E0019">
        <w:rPr>
          <w:rFonts w:eastAsiaTheme="minorEastAsia"/>
          <w:color w:val="212121"/>
          <w:sz w:val="21"/>
          <w:szCs w:val="21"/>
          <w:shd w:val="clear" w:color="auto" w:fill="FFFFFF"/>
        </w:rPr>
        <w:tab/>
      </w:r>
      <w:r w:rsidR="005E0019">
        <w:rPr>
          <w:rFonts w:eastAsiaTheme="minorEastAsia"/>
          <w:color w:val="212121"/>
          <w:sz w:val="21"/>
          <w:szCs w:val="21"/>
          <w:shd w:val="clear" w:color="auto" w:fill="FFFFFF"/>
        </w:rPr>
        <w:tab/>
      </w:r>
      <w:r w:rsidR="005E0019">
        <w:rPr>
          <w:rFonts w:eastAsiaTheme="minorEastAsia"/>
          <w:color w:val="212121"/>
          <w:sz w:val="21"/>
          <w:szCs w:val="21"/>
          <w:shd w:val="clear" w:color="auto" w:fill="FFFFFF"/>
        </w:rPr>
        <w:tab/>
      </w:r>
      <w:r w:rsidR="00052F76">
        <w:rPr>
          <w:rFonts w:eastAsiaTheme="minorEastAsia"/>
          <w:color w:val="212121"/>
          <w:sz w:val="21"/>
          <w:szCs w:val="21"/>
          <w:shd w:val="clear" w:color="auto" w:fill="FFFFFF"/>
        </w:rPr>
        <w:tab/>
      </w:r>
      <w:r w:rsidR="005E0019">
        <w:t xml:space="preserve">( </w:t>
      </w:r>
      <w:r w:rsidR="005E0019">
        <w:fldChar w:fldCharType="begin"/>
      </w:r>
      <w:r w:rsidR="005E0019">
        <w:instrText xml:space="preserve"> SEQ ( \* ARABIC </w:instrText>
      </w:r>
      <w:r w:rsidR="005E0019">
        <w:fldChar w:fldCharType="separate"/>
      </w:r>
      <w:r w:rsidR="00C048B8">
        <w:rPr>
          <w:noProof/>
        </w:rPr>
        <w:t>11</w:t>
      </w:r>
      <w:r w:rsidR="005E0019">
        <w:fldChar w:fldCharType="end"/>
      </w:r>
      <w:r w:rsidR="005E0019">
        <w:t xml:space="preserve"> )</w:t>
      </w:r>
    </w:p>
    <w:p w14:paraId="3C63C61E" w14:textId="77777777" w:rsidR="00444862" w:rsidRPr="00BD2E38" w:rsidRDefault="00444862" w:rsidP="00444862">
      <w:pPr>
        <w:spacing w:line="360" w:lineRule="auto"/>
        <w:rPr>
          <w14:ligatures w14:val="none"/>
        </w:rPr>
      </w:pPr>
      <w:r w:rsidRPr="00BD2E38">
        <w:rPr>
          <w14:ligatures w14:val="none"/>
        </w:rPr>
        <w:t>Konversi Semua Durasi ke Menit:</w:t>
      </w:r>
    </w:p>
    <w:p w14:paraId="5AB44623" w14:textId="77777777" w:rsidR="00444862" w:rsidRPr="00BD2E38" w:rsidRDefault="00444862" w:rsidP="00444862">
      <w:pPr>
        <w:spacing w:line="360" w:lineRule="auto"/>
        <w:rPr>
          <w14:ligatures w14:val="none"/>
        </w:rPr>
      </w:pPr>
      <w:r w:rsidRPr="00BD2E38">
        <w:rPr>
          <w14:ligatures w14:val="none"/>
        </w:rPr>
        <w:t>2 jam 20 menit = 140 menit</w:t>
      </w:r>
    </w:p>
    <w:p w14:paraId="50F39ED4" w14:textId="77777777" w:rsidR="00444862" w:rsidRPr="00BD2E38" w:rsidRDefault="00444862" w:rsidP="00444862">
      <w:pPr>
        <w:spacing w:line="360" w:lineRule="auto"/>
        <w:rPr>
          <w14:ligatures w14:val="none"/>
        </w:rPr>
      </w:pPr>
      <w:r w:rsidRPr="00BD2E38">
        <w:rPr>
          <w14:ligatures w14:val="none"/>
        </w:rPr>
        <w:t>3 jam 10 menit = 190 menit</w:t>
      </w:r>
    </w:p>
    <w:p w14:paraId="2D211D5C" w14:textId="77777777" w:rsidR="00444862" w:rsidRPr="00BD2E38" w:rsidRDefault="00444862" w:rsidP="00444862">
      <w:pPr>
        <w:spacing w:line="360" w:lineRule="auto"/>
        <w:rPr>
          <w14:ligatures w14:val="none"/>
        </w:rPr>
      </w:pPr>
      <w:r w:rsidRPr="00BD2E38">
        <w:rPr>
          <w14:ligatures w14:val="none"/>
        </w:rPr>
        <w:t>2 jam 30 menit = 150 menit</w:t>
      </w:r>
    </w:p>
    <w:p w14:paraId="6A700CF0" w14:textId="77777777" w:rsidR="00444862" w:rsidRPr="00BD2E38" w:rsidRDefault="00444862" w:rsidP="00444862">
      <w:pPr>
        <w:spacing w:line="360" w:lineRule="auto"/>
        <w:rPr>
          <w14:ligatures w14:val="none"/>
        </w:rPr>
      </w:pPr>
      <w:r w:rsidRPr="00BD2E38">
        <w:rPr>
          <w14:ligatures w14:val="none"/>
        </w:rPr>
        <w:t>2 jam 11 menit = 131 menit</w:t>
      </w:r>
    </w:p>
    <w:p w14:paraId="67AD4E11" w14:textId="77777777" w:rsidR="00444862" w:rsidRPr="00BD2E38" w:rsidRDefault="00444862" w:rsidP="00444862">
      <w:pPr>
        <w:spacing w:line="360" w:lineRule="auto"/>
        <w:rPr>
          <w14:ligatures w14:val="none"/>
        </w:rPr>
      </w:pPr>
      <w:r w:rsidRPr="00BD2E38">
        <w:rPr>
          <w14:ligatures w14:val="none"/>
        </w:rPr>
        <w:t>2 jam 11 menit = 131 menit</w:t>
      </w:r>
    </w:p>
    <w:p w14:paraId="7E98DE2E" w14:textId="77777777" w:rsidR="00444862" w:rsidRPr="00BD2E38" w:rsidRDefault="00444862" w:rsidP="00444862">
      <w:pPr>
        <w:spacing w:line="360" w:lineRule="auto"/>
        <w:rPr>
          <w14:ligatures w14:val="none"/>
        </w:rPr>
      </w:pPr>
      <w:r w:rsidRPr="00BD2E38">
        <w:rPr>
          <w14:ligatures w14:val="none"/>
        </w:rPr>
        <w:t>3 jam 30 menit = 210 menit</w:t>
      </w:r>
    </w:p>
    <w:p w14:paraId="49907C27" w14:textId="77777777" w:rsidR="00444862" w:rsidRPr="00BD2E38" w:rsidRDefault="00444862" w:rsidP="00444862">
      <w:pPr>
        <w:spacing w:line="360" w:lineRule="auto"/>
        <w:rPr>
          <w14:ligatures w14:val="none"/>
        </w:rPr>
      </w:pPr>
      <w:r w:rsidRPr="00BD2E38">
        <w:rPr>
          <w14:ligatures w14:val="none"/>
        </w:rPr>
        <w:t>2 jam 30 menit = 150 menit</w:t>
      </w:r>
    </w:p>
    <w:p w14:paraId="46F7BE4E" w14:textId="77777777" w:rsidR="00444862" w:rsidRPr="00BD2E38" w:rsidRDefault="00444862" w:rsidP="00444862">
      <w:pPr>
        <w:spacing w:line="360" w:lineRule="auto"/>
        <w:rPr>
          <w14:ligatures w14:val="none"/>
        </w:rPr>
      </w:pPr>
      <w:r w:rsidRPr="00BD2E38">
        <w:rPr>
          <w14:ligatures w14:val="none"/>
        </w:rPr>
        <w:t>2 jam 10 menit = 130 menit</w:t>
      </w:r>
    </w:p>
    <w:p w14:paraId="294CA3E2" w14:textId="77777777" w:rsidR="00444862" w:rsidRPr="00BD2E38" w:rsidRDefault="00444862" w:rsidP="00444862">
      <w:pPr>
        <w:spacing w:line="360" w:lineRule="auto"/>
        <w:rPr>
          <w14:ligatures w14:val="none"/>
        </w:rPr>
      </w:pPr>
      <w:r w:rsidRPr="00BD2E38">
        <w:rPr>
          <w14:ligatures w14:val="none"/>
        </w:rPr>
        <w:t>2 jam 22 menit = 142 menit</w:t>
      </w:r>
    </w:p>
    <w:p w14:paraId="1941F5C6" w14:textId="7C37DE01" w:rsidR="00BD4B54" w:rsidRDefault="00444862" w:rsidP="00444862">
      <w:pPr>
        <w:spacing w:after="0" w:line="360" w:lineRule="auto"/>
        <w:rPr>
          <w14:ligatures w14:val="none"/>
        </w:rPr>
      </w:pPr>
      <w:r w:rsidRPr="00BD2E38">
        <w:rPr>
          <w14:ligatures w14:val="none"/>
        </w:rPr>
        <w:t>2 jam 34 menit = 154 menit</w:t>
      </w:r>
    </w:p>
    <w:p w14:paraId="07D4C174" w14:textId="080E3D43" w:rsidR="00D0244A" w:rsidRDefault="00D0244A" w:rsidP="00444862">
      <w:pPr>
        <w:spacing w:after="0" w:line="360" w:lineRule="auto"/>
        <w:rPr>
          <w:rStyle w:val="mord"/>
        </w:rPr>
      </w:pPr>
      <w:r>
        <w:t>Jumlahkan Semua Durasi</w:t>
      </w:r>
      <w:r>
        <w:rPr>
          <w:rFonts w:ascii="Arial" w:hAnsi="Arial" w:cs="Arial"/>
          <w:color w:val="212121"/>
          <w:sz w:val="21"/>
          <w:szCs w:val="21"/>
          <w:shd w:val="clear" w:color="auto" w:fill="FFFFFF"/>
        </w:rPr>
        <w:t xml:space="preserve"> :</w:t>
      </w:r>
      <w:r w:rsidRPr="007D734D">
        <w:rPr>
          <w:rStyle w:val="Heading2Char"/>
        </w:rPr>
        <w:t xml:space="preserve"> </w:t>
      </w:r>
      <w:r>
        <w:rPr>
          <w:rStyle w:val="mord"/>
        </w:rPr>
        <w:t>1528 menit</w:t>
      </w:r>
    </w:p>
    <w:p w14:paraId="4FF54437" w14:textId="0F46DB7C" w:rsidR="00D0244A" w:rsidRPr="00052F76" w:rsidRDefault="00D0244A" w:rsidP="00444862">
      <w:pPr>
        <w:spacing w:after="0" w:line="360" w:lineRule="auto"/>
        <w:rPr>
          <w:rFonts w:eastAsiaTheme="minorEastAsia"/>
          <w:color w:val="212121"/>
          <w:sz w:val="20"/>
          <w:szCs w:val="20"/>
          <w:shd w:val="clear" w:color="auto" w:fill="FFFFFF"/>
        </w:rPr>
      </w:pPr>
      <m:oMathPara>
        <m:oMathParaPr>
          <m:jc m:val="left"/>
        </m:oMathParaPr>
        <m:oMath>
          <m:r>
            <w:rPr>
              <w:rFonts w:ascii="Cambria Math" w:hAnsi="Cambria Math" w:cs="Arial"/>
              <w:color w:val="212121"/>
              <w:sz w:val="20"/>
              <w:szCs w:val="20"/>
              <w:shd w:val="clear" w:color="auto" w:fill="FFFFFF"/>
            </w:rPr>
            <m:t xml:space="preserve">Rata-Rata= </m:t>
          </m:r>
          <m:f>
            <m:fPr>
              <m:ctrlPr>
                <w:rPr>
                  <w:rFonts w:ascii="Cambria Math" w:hAnsi="Cambria Math" w:cs="Arial"/>
                  <w:i/>
                  <w:color w:val="212121"/>
                  <w:sz w:val="20"/>
                  <w:szCs w:val="20"/>
                  <w:shd w:val="clear" w:color="auto" w:fill="FFFFFF"/>
                </w:rPr>
              </m:ctrlPr>
            </m:fPr>
            <m:num>
              <m:r>
                <w:rPr>
                  <w:rFonts w:ascii="Cambria Math" w:hAnsi="Cambria Math" w:cs="Arial"/>
                  <w:color w:val="212121"/>
                  <w:sz w:val="20"/>
                  <w:szCs w:val="20"/>
                  <w:shd w:val="clear" w:color="auto" w:fill="FFFFFF"/>
                </w:rPr>
                <m:t>1528</m:t>
              </m:r>
            </m:num>
            <m:den>
              <m:r>
                <w:rPr>
                  <w:rFonts w:ascii="Cambria Math" w:hAnsi="Cambria Math" w:cs="Arial"/>
                  <w:color w:val="212121"/>
                  <w:sz w:val="20"/>
                  <w:szCs w:val="20"/>
                  <w:shd w:val="clear" w:color="auto" w:fill="FFFFFF"/>
                </w:rPr>
                <m:t>10</m:t>
              </m:r>
            </m:den>
          </m:f>
          <m:r>
            <w:rPr>
              <w:rFonts w:ascii="Cambria Math" w:hAnsi="Cambria Math" w:cs="Arial"/>
              <w:color w:val="212121"/>
              <w:sz w:val="20"/>
              <w:szCs w:val="20"/>
              <w:shd w:val="clear" w:color="auto" w:fill="FFFFFF"/>
            </w:rPr>
            <m:t>=152.8 menit</m:t>
          </m:r>
        </m:oMath>
      </m:oMathPara>
    </w:p>
    <w:p w14:paraId="2B22037A" w14:textId="77777777" w:rsidR="00D0244A" w:rsidRPr="00B84F3B" w:rsidRDefault="00D0244A" w:rsidP="00D0244A">
      <w:pPr>
        <w:rPr>
          <w:rFonts w:ascii="Arial" w:eastAsiaTheme="minorEastAsia" w:hAnsi="Arial" w:cs="Arial"/>
          <w:b/>
          <w:bCs/>
          <w:color w:val="212121"/>
          <w:sz w:val="21"/>
          <w:szCs w:val="21"/>
          <w:shd w:val="clear" w:color="auto" w:fill="FFFFFF"/>
        </w:rPr>
      </w:pPr>
      <w:r w:rsidRPr="00B84F3B">
        <w:rPr>
          <w:rFonts w:ascii="Arial" w:eastAsiaTheme="minorEastAsia" w:hAnsi="Arial" w:cs="Arial"/>
          <w:b/>
          <w:bCs/>
          <w:color w:val="212121"/>
          <w:sz w:val="21"/>
          <w:szCs w:val="21"/>
          <w:shd w:val="clear" w:color="auto" w:fill="FFFFFF"/>
        </w:rPr>
        <w:t>Konversi jam ke menit :</w:t>
      </w:r>
    </w:p>
    <w:p w14:paraId="708EFE88" w14:textId="061A18DC" w:rsidR="007C0BCB" w:rsidRDefault="00D0244A" w:rsidP="00D0244A">
      <w:pPr>
        <w:spacing w:after="0" w:line="360" w:lineRule="auto"/>
      </w:pPr>
      <w:r w:rsidRPr="007D734D">
        <w:t>152.8 menit = 2 jam 32.8 menit</w:t>
      </w:r>
    </w:p>
    <w:p w14:paraId="0D51A196" w14:textId="77777777" w:rsidR="009C3ED6" w:rsidRPr="006A252A" w:rsidRDefault="00AE784C" w:rsidP="00D0244A">
      <w:pPr>
        <w:spacing w:after="0" w:line="360" w:lineRule="auto"/>
        <w:rPr>
          <w:rFonts w:eastAsiaTheme="minorEastAsia"/>
          <w:b/>
          <w:bCs/>
        </w:rPr>
      </w:pPr>
      <w:r w:rsidRPr="006A252A">
        <w:rPr>
          <w:rFonts w:eastAsiaTheme="minorEastAsia"/>
          <w:b/>
          <w:bCs/>
        </w:rPr>
        <w:t>baterai dirangkai seri:</w:t>
      </w:r>
    </w:p>
    <w:p w14:paraId="7CE04B35" w14:textId="31D19FCF" w:rsidR="00785A76" w:rsidRPr="00784B06" w:rsidRDefault="00AE784C" w:rsidP="00D0244A">
      <w:pPr>
        <w:spacing w:after="0" w:line="360" w:lineRule="auto"/>
        <w:rPr>
          <w:rFonts w:eastAsiaTheme="minorEastAsia"/>
          <w:sz w:val="20"/>
          <w:szCs w:val="20"/>
        </w:rPr>
      </w:pPr>
      <m:oMathPara>
        <m:oMathParaPr>
          <m:jc m:val="left"/>
        </m:oMathParaPr>
        <m:oMath>
          <m:r>
            <m:rPr>
              <m:sty m:val="p"/>
            </m:rPr>
            <w:rPr>
              <w:rFonts w:ascii="Cambria Math" w:eastAsiaTheme="minorEastAsia" w:hAnsi="Cambria Math"/>
              <w:sz w:val="20"/>
              <w:szCs w:val="20"/>
            </w:rPr>
            <m:t xml:space="preserve">Tegangan total </m:t>
          </m:r>
          <m:r>
            <w:rPr>
              <w:rFonts w:ascii="Cambria Math" w:eastAsiaTheme="minorEastAsia" w:hAnsi="Cambria Math"/>
              <w:sz w:val="20"/>
              <w:szCs w:val="20"/>
            </w:rPr>
            <m:t>Battery</m:t>
          </m:r>
          <m:r>
            <m:rPr>
              <m:sty m:val="p"/>
            </m:rPr>
            <w:rPr>
              <w:rFonts w:ascii="Cambria Math" w:eastAsiaTheme="minorEastAsia" w:hAnsi="Cambria Math"/>
              <w:sz w:val="20"/>
              <w:szCs w:val="20"/>
            </w:rPr>
            <m:t>: 3.7V+3.7V+3.7V=11V</m:t>
          </m:r>
        </m:oMath>
      </m:oMathPara>
    </w:p>
    <w:p w14:paraId="7E452BD7" w14:textId="7A653597" w:rsidR="00AE784C" w:rsidRPr="006A252A" w:rsidRDefault="002D7B11" w:rsidP="00D0244A">
      <w:pPr>
        <w:spacing w:after="0" w:line="360" w:lineRule="auto"/>
        <w:rPr>
          <w:rFonts w:eastAsiaTheme="minorEastAsia"/>
          <w:b/>
          <w:bCs/>
          <w:iCs/>
        </w:rPr>
      </w:pPr>
      <w:r w:rsidRPr="006A252A">
        <w:rPr>
          <w:rFonts w:eastAsiaTheme="minorEastAsia"/>
          <w:b/>
          <w:bCs/>
          <w:iCs/>
        </w:rPr>
        <w:lastRenderedPageBreak/>
        <w:t xml:space="preserve">Kapasitas </w:t>
      </w:r>
      <w:r w:rsidR="00930CB2" w:rsidRPr="00930CB2">
        <w:rPr>
          <w:rFonts w:eastAsiaTheme="minorEastAsia"/>
          <w:b/>
          <w:bCs/>
          <w:i/>
          <w:iCs/>
        </w:rPr>
        <w:t>battery</w:t>
      </w:r>
      <w:r w:rsidRPr="006A252A">
        <w:rPr>
          <w:rFonts w:eastAsiaTheme="minorEastAsia"/>
          <w:b/>
          <w:bCs/>
          <w:iCs/>
        </w:rPr>
        <w:t xml:space="preserve"> dalam </w:t>
      </w:r>
      <w:proofErr w:type="spellStart"/>
      <w:r w:rsidRPr="006A252A">
        <w:rPr>
          <w:rFonts w:eastAsiaTheme="minorEastAsia"/>
          <w:b/>
          <w:bCs/>
          <w:iCs/>
        </w:rPr>
        <w:t>Wh</w:t>
      </w:r>
      <w:proofErr w:type="spellEnd"/>
      <w:r w:rsidRPr="006A252A">
        <w:rPr>
          <w:rFonts w:eastAsiaTheme="minorEastAsia"/>
          <w:b/>
          <w:bCs/>
          <w:iCs/>
        </w:rPr>
        <w:t>:</w:t>
      </w:r>
    </w:p>
    <w:p w14:paraId="1B446A0E" w14:textId="3BC807DB" w:rsidR="006A252A" w:rsidRPr="006A252A" w:rsidRDefault="006A252A" w:rsidP="00BE58CF">
      <w:pPr>
        <w:pStyle w:val="Caption"/>
        <w:rPr>
          <w:rFonts w:eastAsiaTheme="minorEastAsia"/>
          <w:iCs w:val="0"/>
        </w:rPr>
      </w:pPr>
      <m:oMath>
        <m:r>
          <m:rPr>
            <m:sty m:val="p"/>
          </m:rPr>
          <w:rPr>
            <w:rFonts w:ascii="Cambria Math" w:eastAsiaTheme="minorEastAsia" w:hAnsi="Cambria Math"/>
            <w:sz w:val="20"/>
            <w:szCs w:val="20"/>
          </w:rPr>
          <m:t>Kapasitas</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Wh</m:t>
            </m:r>
          </m:e>
        </m:d>
        <m:r>
          <m:rPr>
            <m:sty m:val="p"/>
          </m:rPr>
          <w:rPr>
            <w:rFonts w:ascii="Cambria Math" w:eastAsiaTheme="minorEastAsia" w:hAnsi="Cambria Math"/>
            <w:sz w:val="20"/>
            <w:szCs w:val="20"/>
          </w:rPr>
          <m:t xml:space="preserve">=Tegangan </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V</m:t>
            </m:r>
          </m:e>
        </m:d>
        <m:r>
          <w:rPr>
            <w:rFonts w:ascii="Cambria Math" w:eastAsiaTheme="minorEastAsia" w:hAnsi="Cambria Math"/>
            <w:sz w:val="20"/>
            <w:szCs w:val="20"/>
          </w:rPr>
          <m:t>×</m:t>
        </m:r>
        <m:r>
          <m:rPr>
            <m:sty m:val="p"/>
          </m:rPr>
          <w:rPr>
            <w:rFonts w:ascii="Cambria Math" w:eastAsiaTheme="minorEastAsia" w:hAnsi="Cambria Math"/>
            <w:sz w:val="20"/>
            <w:szCs w:val="20"/>
          </w:rPr>
          <m:t>Kapasitas(Ah)</m:t>
        </m:r>
      </m:oMath>
      <w:r w:rsidR="00BE58CF">
        <w:rPr>
          <w:rFonts w:eastAsiaTheme="minorEastAsia"/>
        </w:rPr>
        <w:tab/>
      </w:r>
      <w:r w:rsidR="00BE58CF">
        <w:rPr>
          <w:rFonts w:eastAsiaTheme="minorEastAsia"/>
        </w:rPr>
        <w:tab/>
      </w:r>
      <w:r w:rsidR="00BE58CF">
        <w:rPr>
          <w:rFonts w:eastAsiaTheme="minorEastAsia"/>
        </w:rPr>
        <w:tab/>
      </w:r>
      <w:r w:rsidR="00BE58CF">
        <w:rPr>
          <w:rFonts w:eastAsiaTheme="minorEastAsia"/>
        </w:rPr>
        <w:tab/>
      </w:r>
      <w:r w:rsidR="00784B06">
        <w:rPr>
          <w:rFonts w:eastAsiaTheme="minorEastAsia"/>
        </w:rPr>
        <w:tab/>
      </w:r>
      <w:r w:rsidR="00BE58CF">
        <w:t xml:space="preserve">( </w:t>
      </w:r>
      <w:r w:rsidR="00BE58CF">
        <w:fldChar w:fldCharType="begin"/>
      </w:r>
      <w:r w:rsidR="00BE58CF">
        <w:instrText xml:space="preserve"> SEQ ( \* ARABIC </w:instrText>
      </w:r>
      <w:r w:rsidR="00BE58CF">
        <w:fldChar w:fldCharType="separate"/>
      </w:r>
      <w:r w:rsidR="00C048B8">
        <w:rPr>
          <w:noProof/>
        </w:rPr>
        <w:t>12</w:t>
      </w:r>
      <w:r w:rsidR="00BE58CF">
        <w:fldChar w:fldCharType="end"/>
      </w:r>
      <w:r w:rsidR="00BE58CF">
        <w:t xml:space="preserve"> )</w:t>
      </w:r>
    </w:p>
    <w:p w14:paraId="41BDFFAB" w14:textId="2EDC0536" w:rsidR="001A2292" w:rsidRPr="007215B9" w:rsidRDefault="00903C1D" w:rsidP="00D0244A">
      <w:pPr>
        <w:spacing w:after="0" w:line="360" w:lineRule="auto"/>
        <w:rPr>
          <w:rFonts w:eastAsiaTheme="minorEastAsia"/>
          <w:iCs/>
        </w:rPr>
      </w:pPr>
      <w:proofErr w:type="spellStart"/>
      <w:r w:rsidRPr="00903C1D">
        <w:rPr>
          <w:rFonts w:eastAsiaTheme="minorEastAsia"/>
          <w:iCs/>
        </w:rPr>
        <w:t>Wh</w:t>
      </w:r>
      <w:proofErr w:type="spellEnd"/>
      <w:r w:rsidR="002D7B11">
        <w:rPr>
          <w:rFonts w:eastAsiaTheme="minorEastAsia"/>
          <w:iCs/>
        </w:rPr>
        <w:t xml:space="preserve"> </w:t>
      </w:r>
      <w:r w:rsidRPr="00903C1D">
        <w:rPr>
          <w:rFonts w:eastAsiaTheme="minorEastAsia"/>
          <w:iCs/>
        </w:rPr>
        <w:t>=</w:t>
      </w:r>
      <w:r w:rsidR="009A5003">
        <w:rPr>
          <w:rFonts w:eastAsiaTheme="minorEastAsia"/>
          <w:iCs/>
        </w:rPr>
        <w:t>11</w:t>
      </w:r>
      <w:r w:rsidRPr="00903C1D">
        <w:rPr>
          <w:rFonts w:eastAsiaTheme="minorEastAsia"/>
          <w:iCs/>
        </w:rPr>
        <w:t>V×</w:t>
      </w:r>
      <w:r w:rsidR="009A5003">
        <w:rPr>
          <w:rFonts w:eastAsiaTheme="minorEastAsia"/>
          <w:iCs/>
        </w:rPr>
        <w:t xml:space="preserve"> 1</w:t>
      </w:r>
      <w:r w:rsidRPr="00903C1D">
        <w:rPr>
          <w:rFonts w:eastAsiaTheme="minorEastAsia"/>
          <w:iCs/>
        </w:rPr>
        <w:t>Ah=</w:t>
      </w:r>
      <w:r w:rsidR="009A5003">
        <w:rPr>
          <w:rFonts w:eastAsiaTheme="minorEastAsia"/>
          <w:iCs/>
        </w:rPr>
        <w:t>11</w:t>
      </w:r>
      <w:r w:rsidR="00C46342">
        <w:rPr>
          <w:rFonts w:eastAsiaTheme="minorEastAsia"/>
          <w:iCs/>
        </w:rPr>
        <w:t xml:space="preserve"> </w:t>
      </w:r>
      <w:proofErr w:type="spellStart"/>
      <w:r w:rsidRPr="00903C1D">
        <w:rPr>
          <w:rFonts w:eastAsiaTheme="minorEastAsia"/>
          <w:iCs/>
        </w:rPr>
        <w:t>Wh</w:t>
      </w:r>
      <w:proofErr w:type="spellEnd"/>
    </w:p>
    <w:p w14:paraId="3B2710C0" w14:textId="1E27C3A5" w:rsidR="001A2292" w:rsidRPr="008933E4" w:rsidRDefault="006A252A" w:rsidP="00D0244A">
      <w:pPr>
        <w:spacing w:after="0" w:line="360" w:lineRule="auto"/>
        <w:rPr>
          <w:rFonts w:eastAsiaTheme="minorEastAsia"/>
          <w:b/>
          <w:bCs/>
        </w:rPr>
      </w:pPr>
      <w:r w:rsidRPr="008933E4">
        <w:rPr>
          <w:rFonts w:eastAsiaTheme="minorEastAsia"/>
          <w:b/>
          <w:bCs/>
        </w:rPr>
        <w:t xml:space="preserve">Ketahanan </w:t>
      </w:r>
      <w:r w:rsidR="00930CB2" w:rsidRPr="00930CB2">
        <w:rPr>
          <w:rFonts w:eastAsiaTheme="minorEastAsia"/>
          <w:b/>
          <w:bCs/>
          <w:i/>
        </w:rPr>
        <w:t>Battery</w:t>
      </w:r>
      <w:r w:rsidRPr="008933E4">
        <w:rPr>
          <w:rFonts w:eastAsiaTheme="minorEastAsia"/>
          <w:b/>
          <w:bCs/>
        </w:rPr>
        <w:t>:</w:t>
      </w:r>
    </w:p>
    <w:p w14:paraId="174FDCD1" w14:textId="37A4D314" w:rsidR="006A252A" w:rsidRPr="006A252A" w:rsidRDefault="006A252A" w:rsidP="00B61B3A">
      <w:pPr>
        <w:pStyle w:val="Caption"/>
        <w:rPr>
          <w:rFonts w:eastAsiaTheme="minorEastAsia"/>
          <w:iCs w:val="0"/>
        </w:rPr>
      </w:pPr>
      <m:oMath>
        <m:r>
          <m:rPr>
            <m:sty m:val="p"/>
          </m:rPr>
          <w:rPr>
            <w:rFonts w:ascii="Cambria Math" w:eastAsiaTheme="minorEastAsia" w:hAnsi="Cambria Math"/>
            <w:sz w:val="20"/>
          </w:rPr>
          <m:t>Ketahanan Baterai </m:t>
        </m:r>
        <m:d>
          <m:dPr>
            <m:ctrlPr>
              <w:rPr>
                <w:rFonts w:ascii="Cambria Math" w:eastAsiaTheme="minorEastAsia" w:hAnsi="Cambria Math"/>
                <w:sz w:val="20"/>
              </w:rPr>
            </m:ctrlPr>
          </m:dPr>
          <m:e>
            <m:r>
              <m:rPr>
                <m:sty m:val="p"/>
              </m:rPr>
              <w:rPr>
                <w:rFonts w:ascii="Cambria Math" w:eastAsiaTheme="minorEastAsia" w:hAnsi="Cambria Math"/>
                <w:sz w:val="20"/>
              </w:rPr>
              <m:t>jam</m:t>
            </m:r>
          </m:e>
        </m:d>
        <m:r>
          <w:rPr>
            <w:rFonts w:ascii="Cambria Math" w:eastAsiaTheme="minorEastAsia" w:hAnsi="Cambria Math"/>
            <w:sz w:val="20"/>
          </w:rPr>
          <m:t xml:space="preserve">= </m:t>
        </m:r>
        <m:f>
          <m:fPr>
            <m:ctrlPr>
              <w:rPr>
                <w:rFonts w:ascii="Cambria Math" w:eastAsiaTheme="minorEastAsia" w:hAnsi="Cambria Math"/>
                <w:i/>
                <w:sz w:val="20"/>
              </w:rPr>
            </m:ctrlPr>
          </m:fPr>
          <m:num>
            <m:r>
              <m:rPr>
                <m:sty m:val="p"/>
              </m:rPr>
              <w:rPr>
                <w:rFonts w:ascii="Cambria Math" w:eastAsiaTheme="minorEastAsia" w:hAnsi="Cambria Math"/>
                <w:sz w:val="20"/>
              </w:rPr>
              <m:t>Kapasitas Baterai (Wh)</m:t>
            </m:r>
          </m:num>
          <m:den>
            <m:r>
              <m:rPr>
                <m:sty m:val="p"/>
              </m:rPr>
              <w:rPr>
                <w:rFonts w:ascii="Cambria Math" w:eastAsiaTheme="minorEastAsia" w:hAnsi="Cambria Math"/>
                <w:sz w:val="20"/>
              </w:rPr>
              <m:t>Daya yang Digunakan (W)</m:t>
            </m:r>
          </m:den>
        </m:f>
      </m:oMath>
      <w:r w:rsidR="00B61B3A">
        <w:rPr>
          <w:rFonts w:eastAsiaTheme="minorEastAsia"/>
          <w:sz w:val="20"/>
        </w:rPr>
        <w:tab/>
      </w:r>
      <w:r w:rsidR="00B61B3A">
        <w:rPr>
          <w:rFonts w:eastAsiaTheme="minorEastAsia"/>
          <w:sz w:val="20"/>
        </w:rPr>
        <w:tab/>
      </w:r>
      <w:r w:rsidR="00B61B3A">
        <w:rPr>
          <w:rFonts w:eastAsiaTheme="minorEastAsia"/>
          <w:sz w:val="20"/>
        </w:rPr>
        <w:tab/>
      </w:r>
      <w:r w:rsidR="00B61B3A">
        <w:rPr>
          <w:rFonts w:eastAsiaTheme="minorEastAsia"/>
          <w:sz w:val="20"/>
        </w:rPr>
        <w:tab/>
      </w:r>
      <w:r w:rsidR="00B61B3A">
        <w:rPr>
          <w:rFonts w:eastAsiaTheme="minorEastAsia"/>
          <w:sz w:val="20"/>
        </w:rPr>
        <w:tab/>
      </w:r>
      <w:r w:rsidR="00B61B3A">
        <w:t xml:space="preserve">( </w:t>
      </w:r>
      <w:r w:rsidR="00B61B3A">
        <w:fldChar w:fldCharType="begin"/>
      </w:r>
      <w:r w:rsidR="00B61B3A">
        <w:instrText xml:space="preserve"> SEQ ( \* ARABIC </w:instrText>
      </w:r>
      <w:r w:rsidR="00B61B3A">
        <w:fldChar w:fldCharType="separate"/>
      </w:r>
      <w:r w:rsidR="00C048B8">
        <w:rPr>
          <w:noProof/>
        </w:rPr>
        <w:t>13</w:t>
      </w:r>
      <w:r w:rsidR="00B61B3A">
        <w:fldChar w:fldCharType="end"/>
      </w:r>
      <w:r w:rsidR="00B61B3A">
        <w:t xml:space="preserve"> )</w:t>
      </w:r>
    </w:p>
    <w:p w14:paraId="47978F2D" w14:textId="03FD5CAB" w:rsidR="00BF2CAD" w:rsidRPr="00784B06" w:rsidRDefault="006A252A" w:rsidP="00D0244A">
      <w:pPr>
        <w:spacing w:after="0" w:line="360" w:lineRule="auto"/>
        <w:rPr>
          <w:rFonts w:eastAsiaTheme="minorEastAsia"/>
          <w:iCs/>
          <w:sz w:val="20"/>
          <w:szCs w:val="20"/>
        </w:rPr>
      </w:pPr>
      <m:oMathPara>
        <m:oMathParaPr>
          <m:jc m:val="left"/>
        </m:oMathParaPr>
        <m:oMath>
          <m:r>
            <m:rPr>
              <m:sty m:val="p"/>
            </m:rPr>
            <w:rPr>
              <w:rFonts w:ascii="Cambria Math" w:eastAsiaTheme="minorEastAsia" w:hAnsi="Cambria Math"/>
              <w:sz w:val="20"/>
              <w:szCs w:val="20"/>
            </w:rPr>
            <m:t>Ketahanan Baterai </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jam</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m:rPr>
                  <m:sty m:val="p"/>
                </m:rPr>
                <w:rPr>
                  <w:rFonts w:ascii="Cambria Math" w:eastAsiaTheme="minorEastAsia" w:hAnsi="Cambria Math"/>
                  <w:sz w:val="20"/>
                  <w:szCs w:val="20"/>
                </w:rPr>
                <m:t>11Wh</m:t>
              </m:r>
            </m:num>
            <m:den>
              <m:r>
                <w:rPr>
                  <w:rFonts w:ascii="Cambria Math" w:eastAsiaTheme="minorEastAsia" w:hAnsi="Cambria Math"/>
                  <w:sz w:val="20"/>
                  <w:szCs w:val="20"/>
                </w:rPr>
                <m:t>6.842W</m:t>
              </m:r>
            </m:den>
          </m:f>
          <m:r>
            <w:rPr>
              <w:rFonts w:ascii="Cambria Math" w:eastAsiaTheme="minorEastAsia" w:hAnsi="Cambria Math"/>
              <w:sz w:val="20"/>
              <w:szCs w:val="20"/>
            </w:rPr>
            <m:t>=</m:t>
          </m:r>
          <m:r>
            <m:rPr>
              <m:sty m:val="p"/>
            </m:rPr>
            <w:rPr>
              <w:rFonts w:ascii="Cambria Math" w:eastAsiaTheme="minorEastAsia" w:hAnsi="Cambria Math"/>
              <w:sz w:val="20"/>
              <w:szCs w:val="20"/>
            </w:rPr>
            <m:t>1,60 jam</m:t>
          </m:r>
        </m:oMath>
      </m:oMathPara>
    </w:p>
    <w:p w14:paraId="2BBEDC88" w14:textId="69AF892C" w:rsidR="00D0244A" w:rsidRPr="00A1369C" w:rsidRDefault="00D0244A" w:rsidP="009E3F14">
      <w:pPr>
        <w:spacing w:after="0" w:line="360" w:lineRule="auto"/>
        <w:ind w:firstLine="720"/>
        <w:rPr>
          <w:rFonts w:cs="Times New Roman"/>
          <w:color w:val="212121"/>
          <w:szCs w:val="24"/>
          <w:shd w:val="clear" w:color="auto" w:fill="FFFFFF"/>
        </w:rPr>
      </w:pPr>
      <w:r w:rsidRPr="00491033">
        <w:rPr>
          <w:rFonts w:cs="Times New Roman"/>
          <w:color w:val="212121"/>
          <w:szCs w:val="24"/>
          <w:shd w:val="clear" w:color="auto" w:fill="FFFFFF"/>
        </w:rPr>
        <w:t xml:space="preserve">Berdasarkan pengujian tersebut maka dapat diketahui bahwa komponen yang terdapat pada helm dapat  menyala </w:t>
      </w:r>
      <w:r w:rsidR="007215B9">
        <w:rPr>
          <w:rFonts w:cs="Times New Roman"/>
          <w:color w:val="212121"/>
          <w:szCs w:val="24"/>
          <w:shd w:val="clear" w:color="auto" w:fill="FFFFFF"/>
        </w:rPr>
        <w:t>1</w:t>
      </w:r>
      <w:r w:rsidR="00CF78C2">
        <w:rPr>
          <w:rFonts w:cs="Times New Roman"/>
          <w:color w:val="212121"/>
          <w:szCs w:val="24"/>
          <w:shd w:val="clear" w:color="auto" w:fill="FFFFFF"/>
        </w:rPr>
        <w:t xml:space="preserve"> </w:t>
      </w:r>
      <w:r w:rsidR="007215B9">
        <w:rPr>
          <w:rFonts w:cs="Times New Roman"/>
          <w:color w:val="212121"/>
          <w:szCs w:val="24"/>
          <w:shd w:val="clear" w:color="auto" w:fill="FFFFFF"/>
        </w:rPr>
        <w:t>jam</w:t>
      </w:r>
      <w:r w:rsidR="00CF78C2">
        <w:rPr>
          <w:rFonts w:cs="Times New Roman"/>
          <w:color w:val="212121"/>
          <w:szCs w:val="24"/>
          <w:shd w:val="clear" w:color="auto" w:fill="FFFFFF"/>
        </w:rPr>
        <w:t xml:space="preserve"> </w:t>
      </w:r>
      <w:r w:rsidR="00A77235">
        <w:rPr>
          <w:rFonts w:cs="Times New Roman"/>
          <w:color w:val="212121"/>
          <w:szCs w:val="24"/>
          <w:shd w:val="clear" w:color="auto" w:fill="FFFFFF"/>
        </w:rPr>
        <w:t>36</w:t>
      </w:r>
      <w:r w:rsidR="00CF78C2">
        <w:rPr>
          <w:rFonts w:cs="Times New Roman"/>
          <w:color w:val="212121"/>
          <w:szCs w:val="24"/>
          <w:shd w:val="clear" w:color="auto" w:fill="FFFFFF"/>
        </w:rPr>
        <w:t xml:space="preserve"> menit</w:t>
      </w:r>
      <w:r w:rsidR="007215B9">
        <w:rPr>
          <w:rFonts w:cs="Times New Roman"/>
          <w:color w:val="212121"/>
          <w:szCs w:val="24"/>
          <w:shd w:val="clear" w:color="auto" w:fill="FFFFFF"/>
        </w:rPr>
        <w:t xml:space="preserve"> </w:t>
      </w:r>
      <w:r w:rsidRPr="00491033">
        <w:rPr>
          <w:rFonts w:cs="Times New Roman"/>
          <w:color w:val="212121"/>
          <w:szCs w:val="24"/>
          <w:shd w:val="clear" w:color="auto" w:fill="FFFFFF"/>
        </w:rPr>
        <w:t>harinya sehingga  dengan mengetahui  ketahanan daya ini maka pengguna helm dapat menyesuaikan sumber daya yang akan di gunakan jika ingin menggunakan lebih dari rata-rata ketahanan daya tersebut.</w:t>
      </w:r>
      <w:r w:rsidR="00A1369C">
        <w:rPr>
          <w:rFonts w:cs="Times New Roman"/>
          <w:color w:val="212121"/>
          <w:szCs w:val="24"/>
          <w:shd w:val="clear" w:color="auto" w:fill="FFFFFF"/>
        </w:rPr>
        <w:t xml:space="preserve"> </w:t>
      </w:r>
      <w:r w:rsidRPr="00491033">
        <w:rPr>
          <w:rFonts w:cs="Times New Roman"/>
          <w:color w:val="212121"/>
          <w:szCs w:val="24"/>
          <w:shd w:val="clear" w:color="auto" w:fill="FFFFFF"/>
        </w:rPr>
        <w:t xml:space="preserve">Selain menggunakan </w:t>
      </w:r>
      <w:r w:rsidR="00930CB2" w:rsidRPr="00930CB2">
        <w:rPr>
          <w:rFonts w:cs="Times New Roman"/>
          <w:i/>
          <w:iCs/>
          <w:color w:val="212121"/>
          <w:szCs w:val="24"/>
          <w:shd w:val="clear" w:color="auto" w:fill="FFFFFF"/>
        </w:rPr>
        <w:t>battery</w:t>
      </w:r>
      <w:r w:rsidRPr="00E7597E">
        <w:rPr>
          <w:rFonts w:cs="Times New Roman"/>
          <w:i/>
          <w:iCs/>
          <w:color w:val="212121"/>
          <w:szCs w:val="24"/>
          <w:shd w:val="clear" w:color="auto" w:fill="FFFFFF"/>
        </w:rPr>
        <w:t xml:space="preserve"> </w:t>
      </w:r>
      <w:r w:rsidRPr="00491033">
        <w:rPr>
          <w:rFonts w:cs="Times New Roman"/>
          <w:color w:val="212121"/>
          <w:szCs w:val="24"/>
          <w:shd w:val="clear" w:color="auto" w:fill="FFFFFF"/>
        </w:rPr>
        <w:t>li-</w:t>
      </w:r>
      <w:r w:rsidR="006E0D9A">
        <w:rPr>
          <w:rFonts w:cs="Times New Roman"/>
          <w:color w:val="212121"/>
          <w:szCs w:val="24"/>
          <w:shd w:val="clear" w:color="auto" w:fill="FFFFFF"/>
        </w:rPr>
        <w:t>po</w:t>
      </w:r>
      <w:r w:rsidR="0018424C">
        <w:rPr>
          <w:rFonts w:cs="Times New Roman"/>
          <w:color w:val="212121"/>
          <w:szCs w:val="24"/>
          <w:shd w:val="clear" w:color="auto" w:fill="FFFFFF"/>
        </w:rPr>
        <w:t xml:space="preserve"> </w:t>
      </w:r>
      <w:r w:rsidRPr="00491033">
        <w:rPr>
          <w:rFonts w:cs="Times New Roman"/>
          <w:color w:val="212121"/>
          <w:szCs w:val="24"/>
          <w:shd w:val="clear" w:color="auto" w:fill="FFFFFF"/>
        </w:rPr>
        <w:t xml:space="preserve">sistem ini juga menggunakan </w:t>
      </w:r>
      <w:r w:rsidRPr="00491033">
        <w:rPr>
          <w:rFonts w:cs="Times New Roman"/>
          <w:szCs w:val="24"/>
        </w:rPr>
        <w:t xml:space="preserve">Baterai </w:t>
      </w:r>
      <w:r w:rsidR="00810AEC">
        <w:rPr>
          <w:rFonts w:cs="Times New Roman"/>
          <w:szCs w:val="24"/>
        </w:rPr>
        <w:t>Li-po</w:t>
      </w:r>
      <w:r w:rsidRPr="00491033">
        <w:rPr>
          <w:rFonts w:cs="Times New Roman"/>
          <w:szCs w:val="24"/>
        </w:rPr>
        <w:t xml:space="preserve"> yang diletakkan di dalam box X4 12,5 x 8,5 x 5cm pada bagasi motor, </w:t>
      </w:r>
      <w:r w:rsidR="00930CB2" w:rsidRPr="00930CB2">
        <w:rPr>
          <w:rFonts w:cs="Times New Roman"/>
          <w:i/>
          <w:szCs w:val="24"/>
        </w:rPr>
        <w:t>battery</w:t>
      </w:r>
      <w:r w:rsidRPr="00491033">
        <w:rPr>
          <w:rFonts w:cs="Times New Roman"/>
          <w:szCs w:val="24"/>
        </w:rPr>
        <w:t xml:space="preserve"> Baterai</w:t>
      </w:r>
      <w:r w:rsidR="005E2ECF">
        <w:rPr>
          <w:rFonts w:cs="Times New Roman"/>
          <w:szCs w:val="24"/>
        </w:rPr>
        <w:t xml:space="preserve"> Li-</w:t>
      </w:r>
      <w:r w:rsidR="00810AEC">
        <w:rPr>
          <w:rFonts w:cs="Times New Roman"/>
          <w:szCs w:val="24"/>
        </w:rPr>
        <w:t>po</w:t>
      </w:r>
      <w:r w:rsidRPr="00491033">
        <w:rPr>
          <w:rFonts w:cs="Times New Roman"/>
          <w:szCs w:val="24"/>
        </w:rPr>
        <w:t xml:space="preserve"> memiliki tegangan </w:t>
      </w:r>
      <w:r w:rsidR="005E2ECF">
        <w:rPr>
          <w:rFonts w:cs="Times New Roman"/>
          <w:szCs w:val="24"/>
        </w:rPr>
        <w:t>3.7</w:t>
      </w:r>
      <w:r w:rsidRPr="00491033">
        <w:rPr>
          <w:rFonts w:cs="Times New Roman"/>
          <w:szCs w:val="24"/>
        </w:rPr>
        <w:t xml:space="preserve"> V dengan kapasitas </w:t>
      </w:r>
      <w:r w:rsidR="005E2ECF">
        <w:rPr>
          <w:rFonts w:cs="Times New Roman"/>
          <w:szCs w:val="24"/>
        </w:rPr>
        <w:t>1000</w:t>
      </w:r>
      <w:r w:rsidRPr="00491033">
        <w:rPr>
          <w:rFonts w:cs="Times New Roman"/>
          <w:szCs w:val="24"/>
        </w:rPr>
        <w:t xml:space="preserve">mA untuk menentukan ketahanan daya </w:t>
      </w:r>
      <w:r w:rsidR="00930CB2" w:rsidRPr="00930CB2">
        <w:rPr>
          <w:rFonts w:cs="Times New Roman"/>
          <w:i/>
          <w:iCs/>
          <w:szCs w:val="24"/>
        </w:rPr>
        <w:t>battery</w:t>
      </w:r>
      <w:r w:rsidRPr="00E7597E">
        <w:rPr>
          <w:rFonts w:cs="Times New Roman"/>
          <w:i/>
          <w:iCs/>
          <w:szCs w:val="24"/>
        </w:rPr>
        <w:t xml:space="preserve"> </w:t>
      </w:r>
      <w:r w:rsidRPr="00491033">
        <w:rPr>
          <w:rFonts w:cs="Times New Roman"/>
          <w:szCs w:val="24"/>
        </w:rPr>
        <w:t xml:space="preserve">pada sistem. </w:t>
      </w:r>
      <w:r w:rsidR="00930CB2" w:rsidRPr="00930CB2">
        <w:rPr>
          <w:rFonts w:cs="Times New Roman"/>
          <w:i/>
          <w:iCs/>
          <w:szCs w:val="24"/>
        </w:rPr>
        <w:t>Battery</w:t>
      </w:r>
      <w:r w:rsidRPr="00491033">
        <w:rPr>
          <w:rFonts w:cs="Times New Roman"/>
          <w:szCs w:val="24"/>
        </w:rPr>
        <w:t xml:space="preserve"> dihubungkan dengan modul </w:t>
      </w:r>
      <w:r w:rsidRPr="00491033">
        <w:rPr>
          <w:rFonts w:cs="Times New Roman"/>
          <w:i/>
          <w:iCs/>
          <w:szCs w:val="24"/>
        </w:rPr>
        <w:t>step down</w:t>
      </w:r>
      <w:r w:rsidRPr="00491033">
        <w:rPr>
          <w:rFonts w:cs="Times New Roman"/>
          <w:szCs w:val="24"/>
        </w:rPr>
        <w:t xml:space="preserve"> untuk  mengurangi tegangan yang ada  pada  </w:t>
      </w:r>
      <w:r w:rsidR="00930CB2" w:rsidRPr="00930CB2">
        <w:rPr>
          <w:rFonts w:cs="Times New Roman"/>
          <w:i/>
          <w:szCs w:val="24"/>
        </w:rPr>
        <w:t>battery</w:t>
      </w:r>
      <w:r w:rsidRPr="00491033">
        <w:rPr>
          <w:rFonts w:cs="Times New Roman"/>
          <w:szCs w:val="24"/>
        </w:rPr>
        <w:t xml:space="preserve"> dan mengaturnya menjadi 5V kemudian dari modul </w:t>
      </w:r>
      <w:r w:rsidRPr="00491033">
        <w:rPr>
          <w:rFonts w:cs="Times New Roman"/>
          <w:i/>
          <w:iCs/>
          <w:szCs w:val="24"/>
        </w:rPr>
        <w:t xml:space="preserve">step down </w:t>
      </w:r>
      <w:r w:rsidRPr="00491033">
        <w:rPr>
          <w:rFonts w:cs="Times New Roman"/>
          <w:szCs w:val="24"/>
        </w:rPr>
        <w:t xml:space="preserve">tersebut dihubungkan ke </w:t>
      </w:r>
      <w:r w:rsidR="00CC6A8B" w:rsidRPr="00CC6A8B">
        <w:rPr>
          <w:rFonts w:cs="Times New Roman"/>
          <w:i/>
          <w:szCs w:val="24"/>
        </w:rPr>
        <w:t>Arduino nano</w:t>
      </w:r>
      <w:r w:rsidRPr="00491033">
        <w:rPr>
          <w:rFonts w:cs="Times New Roman"/>
          <w:szCs w:val="24"/>
        </w:rPr>
        <w:t xml:space="preserve"> dimana saat modul </w:t>
      </w:r>
      <w:r w:rsidRPr="00491033">
        <w:rPr>
          <w:rFonts w:cs="Times New Roman"/>
          <w:i/>
          <w:iCs/>
          <w:szCs w:val="24"/>
        </w:rPr>
        <w:t>step down</w:t>
      </w:r>
      <w:r w:rsidRPr="00491033">
        <w:rPr>
          <w:rFonts w:cs="Times New Roman"/>
          <w:szCs w:val="24"/>
        </w:rPr>
        <w:t xml:space="preserve"> dihubungkan tegangan yang terdapat pada </w:t>
      </w:r>
      <w:r w:rsidR="00CC6A8B" w:rsidRPr="00CC6A8B">
        <w:rPr>
          <w:rFonts w:cs="Times New Roman"/>
          <w:i/>
          <w:szCs w:val="24"/>
        </w:rPr>
        <w:t>Arduino nano</w:t>
      </w:r>
      <w:r w:rsidRPr="00491033">
        <w:rPr>
          <w:rFonts w:cs="Times New Roman"/>
          <w:szCs w:val="24"/>
        </w:rPr>
        <w:t xml:space="preserve"> tersebut yaitu 4.81V</w:t>
      </w:r>
      <w:r w:rsidR="00F96994">
        <w:rPr>
          <w:rFonts w:cs="Times New Roman"/>
          <w:szCs w:val="24"/>
        </w:rPr>
        <w:t>.</w:t>
      </w:r>
    </w:p>
    <w:p w14:paraId="1B5C19E9" w14:textId="77777777" w:rsidR="00C97E98" w:rsidRPr="00491033" w:rsidRDefault="00C97E98" w:rsidP="00D0244A">
      <w:pPr>
        <w:spacing w:after="0" w:line="360" w:lineRule="auto"/>
        <w:rPr>
          <w:rFonts w:cs="Times New Roman"/>
          <w:szCs w:val="24"/>
        </w:rPr>
      </w:pPr>
    </w:p>
    <w:bookmarkEnd w:id="483"/>
    <w:p w14:paraId="60BB92EA" w14:textId="35AB53EE" w:rsidR="0051197D" w:rsidRPr="0051197D" w:rsidRDefault="0051197D" w:rsidP="0051197D">
      <w:pPr>
        <w:pStyle w:val="Caption"/>
        <w:keepNext/>
        <w:jc w:val="center"/>
        <w:rPr>
          <w:sz w:val="24"/>
          <w:szCs w:val="24"/>
        </w:rPr>
      </w:pPr>
      <w:r w:rsidRPr="00412060">
        <w:rPr>
          <w:b/>
          <w:bCs/>
          <w:sz w:val="24"/>
          <w:szCs w:val="24"/>
        </w:rPr>
        <w:t xml:space="preserve">Tabel 4. </w:t>
      </w:r>
      <w:r w:rsidRPr="00412060">
        <w:rPr>
          <w:b/>
          <w:bCs/>
          <w:sz w:val="24"/>
          <w:szCs w:val="24"/>
        </w:rPr>
        <w:fldChar w:fldCharType="begin"/>
      </w:r>
      <w:r w:rsidRPr="00412060">
        <w:rPr>
          <w:b/>
          <w:bCs/>
          <w:sz w:val="24"/>
          <w:szCs w:val="24"/>
        </w:rPr>
        <w:instrText xml:space="preserve"> SEQ Tabel_4. \* ARABIC </w:instrText>
      </w:r>
      <w:r w:rsidRPr="00412060">
        <w:rPr>
          <w:b/>
          <w:bCs/>
          <w:sz w:val="24"/>
          <w:szCs w:val="24"/>
        </w:rPr>
        <w:fldChar w:fldCharType="separate"/>
      </w:r>
      <w:r w:rsidR="00C048B8">
        <w:rPr>
          <w:b/>
          <w:bCs/>
          <w:noProof/>
          <w:sz w:val="24"/>
          <w:szCs w:val="24"/>
        </w:rPr>
        <w:t>9</w:t>
      </w:r>
      <w:r w:rsidRPr="00412060">
        <w:rPr>
          <w:b/>
          <w:bCs/>
          <w:sz w:val="24"/>
          <w:szCs w:val="24"/>
        </w:rPr>
        <w:fldChar w:fldCharType="end"/>
      </w:r>
      <w:r>
        <w:t xml:space="preserve"> </w:t>
      </w:r>
      <w:r w:rsidRPr="0051197D">
        <w:rPr>
          <w:sz w:val="24"/>
          <w:szCs w:val="24"/>
        </w:rPr>
        <w:t xml:space="preserve">Hasil percobaan ketahanan daya </w:t>
      </w:r>
      <w:r w:rsidR="00930CB2" w:rsidRPr="00930CB2">
        <w:rPr>
          <w:i/>
          <w:iCs w:val="0"/>
          <w:sz w:val="24"/>
          <w:szCs w:val="24"/>
        </w:rPr>
        <w:t>battery</w:t>
      </w:r>
      <w:r w:rsidRPr="0051197D">
        <w:rPr>
          <w:sz w:val="24"/>
          <w:szCs w:val="24"/>
        </w:rPr>
        <w:t xml:space="preserve"> </w:t>
      </w:r>
      <w:r w:rsidRPr="00412060">
        <w:rPr>
          <w:i/>
          <w:iCs w:val="0"/>
          <w:sz w:val="24"/>
          <w:szCs w:val="24"/>
        </w:rPr>
        <w:t>(</w:t>
      </w:r>
      <w:r w:rsidR="007E7DFC" w:rsidRPr="007E7DFC">
        <w:rPr>
          <w:i/>
          <w:iCs w:val="0"/>
          <w:sz w:val="24"/>
          <w:szCs w:val="24"/>
        </w:rPr>
        <w:t>Slave</w:t>
      </w:r>
      <w:r w:rsidRPr="00412060">
        <w:rPr>
          <w:i/>
          <w:iCs w:val="0"/>
          <w:sz w:val="24"/>
          <w:szCs w:val="24"/>
        </w:rPr>
        <w:t>)</w:t>
      </w:r>
    </w:p>
    <w:tbl>
      <w:tblPr>
        <w:tblStyle w:val="TableGrid"/>
        <w:tblW w:w="0" w:type="auto"/>
        <w:tblInd w:w="108" w:type="dxa"/>
        <w:tblLook w:val="04A0" w:firstRow="1" w:lastRow="0" w:firstColumn="1" w:lastColumn="0" w:noHBand="0" w:noVBand="1"/>
      </w:tblPr>
      <w:tblGrid>
        <w:gridCol w:w="1686"/>
        <w:gridCol w:w="1731"/>
        <w:gridCol w:w="1779"/>
        <w:gridCol w:w="1363"/>
        <w:gridCol w:w="1379"/>
      </w:tblGrid>
      <w:tr w:rsidR="00D0244A" w14:paraId="268373AB" w14:textId="77777777" w:rsidTr="00E865B6">
        <w:trPr>
          <w:tblHeader/>
        </w:trPr>
        <w:tc>
          <w:tcPr>
            <w:tcW w:w="1686" w:type="dxa"/>
            <w:shd w:val="clear" w:color="auto" w:fill="FFFFFF" w:themeFill="background1"/>
            <w:vAlign w:val="center"/>
          </w:tcPr>
          <w:p w14:paraId="49514DB3" w14:textId="77777777" w:rsidR="00D0244A" w:rsidRPr="0051197D" w:rsidRDefault="00D0244A" w:rsidP="00E82DFE">
            <w:pPr>
              <w:jc w:val="center"/>
              <w:rPr>
                <w:b/>
                <w:bCs/>
                <w:sz w:val="20"/>
                <w:szCs w:val="20"/>
              </w:rPr>
            </w:pPr>
            <w:bookmarkStart w:id="484" w:name="_Hlk173043961"/>
            <w:r w:rsidRPr="0051197D">
              <w:rPr>
                <w:b/>
                <w:bCs/>
                <w:sz w:val="20"/>
                <w:szCs w:val="20"/>
              </w:rPr>
              <w:t>Percobaan</w:t>
            </w:r>
          </w:p>
          <w:p w14:paraId="4F1E9B4D" w14:textId="77777777" w:rsidR="00D0244A" w:rsidRPr="0051197D" w:rsidRDefault="00D0244A" w:rsidP="00E82DFE">
            <w:pPr>
              <w:jc w:val="center"/>
              <w:rPr>
                <w:b/>
                <w:bCs/>
                <w:sz w:val="20"/>
                <w:szCs w:val="20"/>
              </w:rPr>
            </w:pPr>
            <w:r w:rsidRPr="0051197D">
              <w:rPr>
                <w:b/>
                <w:bCs/>
                <w:sz w:val="20"/>
                <w:szCs w:val="20"/>
              </w:rPr>
              <w:t>Ke-</w:t>
            </w:r>
          </w:p>
        </w:tc>
        <w:tc>
          <w:tcPr>
            <w:tcW w:w="1731" w:type="dxa"/>
            <w:shd w:val="clear" w:color="auto" w:fill="FFFFFF" w:themeFill="background1"/>
            <w:vAlign w:val="center"/>
          </w:tcPr>
          <w:p w14:paraId="6438B98E" w14:textId="0C78A9EA" w:rsidR="00D0244A" w:rsidRPr="0051197D" w:rsidRDefault="00D0244A" w:rsidP="00E82DFE">
            <w:pPr>
              <w:jc w:val="center"/>
              <w:rPr>
                <w:b/>
                <w:bCs/>
                <w:sz w:val="20"/>
                <w:szCs w:val="20"/>
              </w:rPr>
            </w:pPr>
            <w:r w:rsidRPr="0051197D">
              <w:rPr>
                <w:b/>
                <w:bCs/>
                <w:sz w:val="20"/>
                <w:szCs w:val="20"/>
              </w:rPr>
              <w:t>Tanggal</w:t>
            </w:r>
          </w:p>
          <w:p w14:paraId="6F335B98" w14:textId="0C1B3075" w:rsidR="00D0244A" w:rsidRPr="0051197D" w:rsidRDefault="00D0244A" w:rsidP="00E82DFE">
            <w:pPr>
              <w:jc w:val="center"/>
              <w:rPr>
                <w:b/>
                <w:bCs/>
                <w:sz w:val="20"/>
                <w:szCs w:val="20"/>
              </w:rPr>
            </w:pPr>
            <w:r w:rsidRPr="0051197D">
              <w:rPr>
                <w:b/>
                <w:bCs/>
                <w:sz w:val="20"/>
                <w:szCs w:val="20"/>
              </w:rPr>
              <w:t>Percobaan</w:t>
            </w:r>
          </w:p>
        </w:tc>
        <w:tc>
          <w:tcPr>
            <w:tcW w:w="1779" w:type="dxa"/>
            <w:shd w:val="clear" w:color="auto" w:fill="FFFFFF" w:themeFill="background1"/>
            <w:vAlign w:val="center"/>
          </w:tcPr>
          <w:p w14:paraId="204DBC59" w14:textId="0A1E9FB2" w:rsidR="00D0244A" w:rsidRPr="0051197D" w:rsidRDefault="00D0244A" w:rsidP="00E82DFE">
            <w:pPr>
              <w:jc w:val="center"/>
              <w:rPr>
                <w:b/>
                <w:bCs/>
                <w:sz w:val="20"/>
                <w:szCs w:val="20"/>
              </w:rPr>
            </w:pPr>
            <w:r w:rsidRPr="0051197D">
              <w:rPr>
                <w:b/>
                <w:bCs/>
                <w:sz w:val="20"/>
                <w:szCs w:val="20"/>
              </w:rPr>
              <w:t>Waktu Sistem</w:t>
            </w:r>
          </w:p>
          <w:p w14:paraId="613F6BFC" w14:textId="77777777" w:rsidR="00D0244A" w:rsidRPr="0051197D" w:rsidRDefault="00D0244A" w:rsidP="00E82DFE">
            <w:pPr>
              <w:jc w:val="center"/>
              <w:rPr>
                <w:b/>
                <w:bCs/>
                <w:sz w:val="20"/>
                <w:szCs w:val="20"/>
              </w:rPr>
            </w:pPr>
            <w:r w:rsidRPr="0051197D">
              <w:rPr>
                <w:b/>
                <w:bCs/>
                <w:sz w:val="20"/>
                <w:szCs w:val="20"/>
              </w:rPr>
              <w:t>Dinyalakan</w:t>
            </w:r>
          </w:p>
          <w:p w14:paraId="591E9197" w14:textId="77777777" w:rsidR="00D0244A" w:rsidRPr="0051197D" w:rsidRDefault="00D0244A" w:rsidP="00E82DFE">
            <w:pPr>
              <w:jc w:val="center"/>
              <w:rPr>
                <w:b/>
                <w:bCs/>
                <w:sz w:val="20"/>
                <w:szCs w:val="20"/>
              </w:rPr>
            </w:pPr>
            <w:r w:rsidRPr="0051197D">
              <w:rPr>
                <w:b/>
                <w:bCs/>
                <w:sz w:val="20"/>
                <w:szCs w:val="20"/>
              </w:rPr>
              <w:t>(WIB)</w:t>
            </w:r>
          </w:p>
        </w:tc>
        <w:tc>
          <w:tcPr>
            <w:tcW w:w="1363" w:type="dxa"/>
            <w:shd w:val="clear" w:color="auto" w:fill="FFFFFF" w:themeFill="background1"/>
            <w:vAlign w:val="center"/>
          </w:tcPr>
          <w:p w14:paraId="04C42F0B" w14:textId="77777777" w:rsidR="00D0244A" w:rsidRPr="0051197D" w:rsidRDefault="00D0244A" w:rsidP="00E82DFE">
            <w:pPr>
              <w:jc w:val="center"/>
              <w:rPr>
                <w:b/>
                <w:bCs/>
                <w:sz w:val="20"/>
                <w:szCs w:val="20"/>
              </w:rPr>
            </w:pPr>
            <w:r w:rsidRPr="0051197D">
              <w:rPr>
                <w:b/>
                <w:bCs/>
                <w:sz w:val="20"/>
                <w:szCs w:val="20"/>
              </w:rPr>
              <w:t>Waktu Sistem Mati</w:t>
            </w:r>
          </w:p>
          <w:p w14:paraId="754D5CA9" w14:textId="77777777" w:rsidR="00D0244A" w:rsidRPr="0051197D" w:rsidRDefault="00D0244A" w:rsidP="00E82DFE">
            <w:pPr>
              <w:jc w:val="center"/>
              <w:rPr>
                <w:b/>
                <w:bCs/>
                <w:sz w:val="20"/>
                <w:szCs w:val="20"/>
              </w:rPr>
            </w:pPr>
            <w:r w:rsidRPr="0051197D">
              <w:rPr>
                <w:b/>
                <w:bCs/>
                <w:sz w:val="20"/>
                <w:szCs w:val="20"/>
              </w:rPr>
              <w:t>(WIB)</w:t>
            </w:r>
          </w:p>
        </w:tc>
        <w:tc>
          <w:tcPr>
            <w:tcW w:w="1379" w:type="dxa"/>
            <w:shd w:val="clear" w:color="auto" w:fill="FFFFFF" w:themeFill="background1"/>
            <w:vAlign w:val="center"/>
          </w:tcPr>
          <w:p w14:paraId="33E8AAEB" w14:textId="53E12310" w:rsidR="00D0244A" w:rsidRPr="0051197D" w:rsidRDefault="00D0244A" w:rsidP="00E82DFE">
            <w:pPr>
              <w:jc w:val="center"/>
              <w:rPr>
                <w:b/>
                <w:bCs/>
                <w:sz w:val="20"/>
                <w:szCs w:val="20"/>
              </w:rPr>
            </w:pPr>
            <w:r w:rsidRPr="0051197D">
              <w:rPr>
                <w:b/>
                <w:bCs/>
                <w:sz w:val="20"/>
                <w:szCs w:val="20"/>
              </w:rPr>
              <w:t>Waktu</w:t>
            </w:r>
          </w:p>
          <w:p w14:paraId="7FF1C605" w14:textId="77777777" w:rsidR="00D0244A" w:rsidRPr="0051197D" w:rsidRDefault="00D0244A" w:rsidP="00E82DFE">
            <w:pPr>
              <w:jc w:val="center"/>
              <w:rPr>
                <w:b/>
                <w:bCs/>
                <w:sz w:val="20"/>
                <w:szCs w:val="20"/>
              </w:rPr>
            </w:pPr>
            <w:r w:rsidRPr="0051197D">
              <w:rPr>
                <w:b/>
                <w:bCs/>
                <w:sz w:val="20"/>
                <w:szCs w:val="20"/>
              </w:rPr>
              <w:t>Ketahanan</w:t>
            </w:r>
          </w:p>
          <w:p w14:paraId="7946A70C" w14:textId="77777777" w:rsidR="00D0244A" w:rsidRPr="0051197D" w:rsidRDefault="00D0244A" w:rsidP="00E82DFE">
            <w:pPr>
              <w:jc w:val="center"/>
              <w:rPr>
                <w:b/>
                <w:bCs/>
                <w:sz w:val="20"/>
                <w:szCs w:val="20"/>
              </w:rPr>
            </w:pPr>
            <w:r w:rsidRPr="0051197D">
              <w:rPr>
                <w:b/>
                <w:bCs/>
                <w:sz w:val="20"/>
                <w:szCs w:val="20"/>
              </w:rPr>
              <w:t>Daya</w:t>
            </w:r>
          </w:p>
        </w:tc>
      </w:tr>
      <w:tr w:rsidR="00D0244A" w14:paraId="28840C60" w14:textId="77777777" w:rsidTr="009A77A7">
        <w:tc>
          <w:tcPr>
            <w:tcW w:w="1686" w:type="dxa"/>
            <w:vAlign w:val="center"/>
          </w:tcPr>
          <w:p w14:paraId="1BF927C9" w14:textId="77777777" w:rsidR="00D0244A" w:rsidRPr="005A0515" w:rsidRDefault="00D0244A" w:rsidP="00CE67DF">
            <w:pPr>
              <w:jc w:val="center"/>
              <w:rPr>
                <w:sz w:val="20"/>
                <w:szCs w:val="20"/>
              </w:rPr>
            </w:pPr>
            <w:r w:rsidRPr="005A0515">
              <w:rPr>
                <w:sz w:val="20"/>
                <w:szCs w:val="20"/>
              </w:rPr>
              <w:t>1.</w:t>
            </w:r>
          </w:p>
        </w:tc>
        <w:tc>
          <w:tcPr>
            <w:tcW w:w="1731" w:type="dxa"/>
            <w:vAlign w:val="center"/>
          </w:tcPr>
          <w:p w14:paraId="40781A7E" w14:textId="77777777" w:rsidR="00D0244A" w:rsidRPr="005A0515" w:rsidRDefault="00D0244A" w:rsidP="00CE67DF">
            <w:pPr>
              <w:jc w:val="center"/>
              <w:rPr>
                <w:sz w:val="20"/>
                <w:szCs w:val="20"/>
              </w:rPr>
            </w:pPr>
            <w:r w:rsidRPr="005A0515">
              <w:rPr>
                <w:sz w:val="20"/>
                <w:szCs w:val="20"/>
              </w:rPr>
              <w:t>15 Juni 2024</w:t>
            </w:r>
          </w:p>
        </w:tc>
        <w:tc>
          <w:tcPr>
            <w:tcW w:w="1779" w:type="dxa"/>
            <w:vAlign w:val="center"/>
          </w:tcPr>
          <w:p w14:paraId="5A9D30C2" w14:textId="77777777" w:rsidR="00D0244A" w:rsidRPr="005A0515" w:rsidRDefault="00D0244A" w:rsidP="00CE67DF">
            <w:pPr>
              <w:jc w:val="center"/>
              <w:rPr>
                <w:sz w:val="20"/>
                <w:szCs w:val="20"/>
              </w:rPr>
            </w:pPr>
            <w:r w:rsidRPr="005A0515">
              <w:rPr>
                <w:sz w:val="20"/>
                <w:szCs w:val="20"/>
              </w:rPr>
              <w:t>08.00</w:t>
            </w:r>
          </w:p>
        </w:tc>
        <w:tc>
          <w:tcPr>
            <w:tcW w:w="1363" w:type="dxa"/>
            <w:vAlign w:val="center"/>
          </w:tcPr>
          <w:p w14:paraId="5B646C46" w14:textId="77777777" w:rsidR="00D0244A" w:rsidRPr="005A0515" w:rsidRDefault="00D0244A" w:rsidP="00CE67DF">
            <w:pPr>
              <w:jc w:val="center"/>
              <w:rPr>
                <w:sz w:val="20"/>
                <w:szCs w:val="20"/>
              </w:rPr>
            </w:pPr>
            <w:r w:rsidRPr="005A0515">
              <w:rPr>
                <w:sz w:val="20"/>
                <w:szCs w:val="20"/>
              </w:rPr>
              <w:t>09.30</w:t>
            </w:r>
          </w:p>
        </w:tc>
        <w:tc>
          <w:tcPr>
            <w:tcW w:w="1379" w:type="dxa"/>
            <w:vAlign w:val="center"/>
          </w:tcPr>
          <w:p w14:paraId="369AA58D" w14:textId="2A85D5EC"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30 </w:t>
            </w:r>
          </w:p>
          <w:p w14:paraId="65CDF02E" w14:textId="77777777" w:rsidR="00D0244A" w:rsidRPr="005A0515" w:rsidRDefault="00D0244A" w:rsidP="00CE67DF">
            <w:pPr>
              <w:jc w:val="center"/>
              <w:rPr>
                <w:sz w:val="20"/>
                <w:szCs w:val="20"/>
              </w:rPr>
            </w:pPr>
            <w:r w:rsidRPr="005A0515">
              <w:rPr>
                <w:sz w:val="20"/>
                <w:szCs w:val="20"/>
              </w:rPr>
              <w:t>menit</w:t>
            </w:r>
          </w:p>
        </w:tc>
      </w:tr>
      <w:tr w:rsidR="00D0244A" w14:paraId="77DFF0BC" w14:textId="77777777" w:rsidTr="0051197D">
        <w:trPr>
          <w:trHeight w:val="63"/>
        </w:trPr>
        <w:tc>
          <w:tcPr>
            <w:tcW w:w="1686" w:type="dxa"/>
            <w:vAlign w:val="center"/>
          </w:tcPr>
          <w:p w14:paraId="6CDB756C" w14:textId="77777777" w:rsidR="00D0244A" w:rsidRPr="005A0515" w:rsidRDefault="00D0244A" w:rsidP="00CE67DF">
            <w:pPr>
              <w:jc w:val="center"/>
              <w:rPr>
                <w:sz w:val="20"/>
                <w:szCs w:val="20"/>
              </w:rPr>
            </w:pPr>
            <w:r w:rsidRPr="005A0515">
              <w:rPr>
                <w:sz w:val="20"/>
                <w:szCs w:val="20"/>
              </w:rPr>
              <w:t>2.</w:t>
            </w:r>
          </w:p>
        </w:tc>
        <w:tc>
          <w:tcPr>
            <w:tcW w:w="1731" w:type="dxa"/>
            <w:vAlign w:val="center"/>
          </w:tcPr>
          <w:p w14:paraId="3A349311" w14:textId="77777777" w:rsidR="00D0244A" w:rsidRPr="005A0515" w:rsidRDefault="00D0244A" w:rsidP="00CE67DF">
            <w:pPr>
              <w:jc w:val="center"/>
              <w:rPr>
                <w:sz w:val="20"/>
                <w:szCs w:val="20"/>
              </w:rPr>
            </w:pPr>
            <w:r w:rsidRPr="005A0515">
              <w:rPr>
                <w:sz w:val="20"/>
                <w:szCs w:val="20"/>
              </w:rPr>
              <w:t>16 Juni 2024</w:t>
            </w:r>
          </w:p>
        </w:tc>
        <w:tc>
          <w:tcPr>
            <w:tcW w:w="1779" w:type="dxa"/>
            <w:vAlign w:val="center"/>
          </w:tcPr>
          <w:p w14:paraId="0DFABD22" w14:textId="77777777" w:rsidR="00D0244A" w:rsidRPr="005A0515" w:rsidRDefault="00D0244A" w:rsidP="00CE67DF">
            <w:pPr>
              <w:jc w:val="center"/>
              <w:rPr>
                <w:sz w:val="20"/>
                <w:szCs w:val="20"/>
              </w:rPr>
            </w:pPr>
            <w:r w:rsidRPr="005A0515">
              <w:rPr>
                <w:sz w:val="20"/>
                <w:szCs w:val="20"/>
              </w:rPr>
              <w:t>09.00</w:t>
            </w:r>
          </w:p>
        </w:tc>
        <w:tc>
          <w:tcPr>
            <w:tcW w:w="1363" w:type="dxa"/>
            <w:vAlign w:val="center"/>
          </w:tcPr>
          <w:p w14:paraId="67367F8A" w14:textId="77777777" w:rsidR="00D0244A" w:rsidRPr="005A0515" w:rsidRDefault="00D0244A" w:rsidP="00CE67DF">
            <w:pPr>
              <w:jc w:val="center"/>
              <w:rPr>
                <w:sz w:val="20"/>
                <w:szCs w:val="20"/>
              </w:rPr>
            </w:pPr>
            <w:r w:rsidRPr="005A0515">
              <w:rPr>
                <w:sz w:val="20"/>
                <w:szCs w:val="20"/>
              </w:rPr>
              <w:t>10.30</w:t>
            </w:r>
          </w:p>
        </w:tc>
        <w:tc>
          <w:tcPr>
            <w:tcW w:w="1379" w:type="dxa"/>
            <w:vAlign w:val="center"/>
          </w:tcPr>
          <w:p w14:paraId="30C7C832" w14:textId="134F8F9C"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3</w:t>
            </w:r>
            <w:r w:rsidR="00575D6E">
              <w:rPr>
                <w:sz w:val="20"/>
                <w:szCs w:val="20"/>
              </w:rPr>
              <w:t>3</w:t>
            </w:r>
          </w:p>
          <w:p w14:paraId="7B57F1B0" w14:textId="77777777" w:rsidR="00D0244A" w:rsidRPr="005A0515" w:rsidRDefault="00D0244A" w:rsidP="00CE67DF">
            <w:pPr>
              <w:jc w:val="center"/>
              <w:rPr>
                <w:sz w:val="20"/>
                <w:szCs w:val="20"/>
              </w:rPr>
            </w:pPr>
            <w:r w:rsidRPr="005A0515">
              <w:rPr>
                <w:sz w:val="20"/>
                <w:szCs w:val="20"/>
              </w:rPr>
              <w:t>menit</w:t>
            </w:r>
          </w:p>
        </w:tc>
      </w:tr>
      <w:tr w:rsidR="00CC4C4D" w14:paraId="1DF5721D" w14:textId="77777777" w:rsidTr="009A77A7">
        <w:tc>
          <w:tcPr>
            <w:tcW w:w="1686" w:type="dxa"/>
            <w:vAlign w:val="center"/>
          </w:tcPr>
          <w:p w14:paraId="2DE687AC" w14:textId="6C278837" w:rsidR="00CC4C4D" w:rsidRPr="005A0515" w:rsidRDefault="00CC4C4D" w:rsidP="00CE67DF">
            <w:pPr>
              <w:jc w:val="center"/>
              <w:rPr>
                <w:sz w:val="20"/>
                <w:szCs w:val="20"/>
              </w:rPr>
            </w:pPr>
            <w:r>
              <w:rPr>
                <w:sz w:val="20"/>
                <w:szCs w:val="20"/>
              </w:rPr>
              <w:t>3</w:t>
            </w:r>
          </w:p>
        </w:tc>
        <w:tc>
          <w:tcPr>
            <w:tcW w:w="1731" w:type="dxa"/>
            <w:vAlign w:val="center"/>
          </w:tcPr>
          <w:p w14:paraId="7FEFA254" w14:textId="531A3C09" w:rsidR="00CC4C4D" w:rsidRPr="005A0515" w:rsidRDefault="00CC4C4D" w:rsidP="00CE67DF">
            <w:pPr>
              <w:jc w:val="center"/>
              <w:rPr>
                <w:sz w:val="20"/>
                <w:szCs w:val="20"/>
              </w:rPr>
            </w:pPr>
            <w:r>
              <w:rPr>
                <w:sz w:val="20"/>
                <w:szCs w:val="20"/>
              </w:rPr>
              <w:t>17 Juni 2024</w:t>
            </w:r>
          </w:p>
        </w:tc>
        <w:tc>
          <w:tcPr>
            <w:tcW w:w="1779" w:type="dxa"/>
            <w:vAlign w:val="center"/>
          </w:tcPr>
          <w:p w14:paraId="27337058" w14:textId="2031B5AD" w:rsidR="00CC4C4D" w:rsidRPr="005A0515" w:rsidRDefault="00CC4C4D" w:rsidP="00CE67DF">
            <w:pPr>
              <w:jc w:val="center"/>
              <w:rPr>
                <w:sz w:val="20"/>
                <w:szCs w:val="20"/>
              </w:rPr>
            </w:pPr>
            <w:r>
              <w:rPr>
                <w:sz w:val="20"/>
                <w:szCs w:val="20"/>
              </w:rPr>
              <w:t>10.00</w:t>
            </w:r>
          </w:p>
        </w:tc>
        <w:tc>
          <w:tcPr>
            <w:tcW w:w="1363" w:type="dxa"/>
            <w:vAlign w:val="center"/>
          </w:tcPr>
          <w:p w14:paraId="7B69B54F" w14:textId="762A0C49" w:rsidR="00CC4C4D" w:rsidRPr="005A0515" w:rsidRDefault="00CC4C4D" w:rsidP="00CE67DF">
            <w:pPr>
              <w:jc w:val="center"/>
              <w:rPr>
                <w:sz w:val="20"/>
                <w:szCs w:val="20"/>
              </w:rPr>
            </w:pPr>
            <w:r>
              <w:rPr>
                <w:sz w:val="20"/>
                <w:szCs w:val="20"/>
              </w:rPr>
              <w:t>11.30</w:t>
            </w:r>
          </w:p>
        </w:tc>
        <w:tc>
          <w:tcPr>
            <w:tcW w:w="1379" w:type="dxa"/>
            <w:vAlign w:val="center"/>
          </w:tcPr>
          <w:p w14:paraId="1CA50733" w14:textId="25264F2B" w:rsidR="00CC4C4D" w:rsidRDefault="00CC4C4D" w:rsidP="00CE67DF">
            <w:pPr>
              <w:jc w:val="center"/>
              <w:rPr>
                <w:sz w:val="20"/>
                <w:szCs w:val="20"/>
              </w:rPr>
            </w:pPr>
            <w:r>
              <w:rPr>
                <w:sz w:val="20"/>
                <w:szCs w:val="20"/>
              </w:rPr>
              <w:t>1</w:t>
            </w:r>
            <w:r w:rsidR="00575D6E">
              <w:rPr>
                <w:sz w:val="20"/>
                <w:szCs w:val="20"/>
              </w:rPr>
              <w:t>0</w:t>
            </w:r>
            <w:r>
              <w:rPr>
                <w:sz w:val="20"/>
                <w:szCs w:val="20"/>
              </w:rPr>
              <w:t xml:space="preserve"> jam 3</w:t>
            </w:r>
            <w:r w:rsidR="00575D6E">
              <w:rPr>
                <w:sz w:val="20"/>
                <w:szCs w:val="20"/>
              </w:rPr>
              <w:t>3</w:t>
            </w:r>
          </w:p>
          <w:p w14:paraId="215D93A2" w14:textId="629FAD86" w:rsidR="00CC4C4D" w:rsidRPr="005A0515" w:rsidRDefault="00CC4C4D" w:rsidP="00CC4C4D">
            <w:pPr>
              <w:jc w:val="center"/>
              <w:rPr>
                <w:sz w:val="20"/>
                <w:szCs w:val="20"/>
              </w:rPr>
            </w:pPr>
            <w:r>
              <w:rPr>
                <w:sz w:val="20"/>
                <w:szCs w:val="20"/>
              </w:rPr>
              <w:t>Menit</w:t>
            </w:r>
          </w:p>
        </w:tc>
      </w:tr>
      <w:tr w:rsidR="00D0244A" w14:paraId="5CD9FFD1" w14:textId="77777777" w:rsidTr="009A77A7">
        <w:tc>
          <w:tcPr>
            <w:tcW w:w="1686" w:type="dxa"/>
            <w:vAlign w:val="center"/>
          </w:tcPr>
          <w:p w14:paraId="6708CB70" w14:textId="77777777" w:rsidR="00D0244A" w:rsidRPr="005A0515" w:rsidRDefault="00D0244A" w:rsidP="00CE67DF">
            <w:pPr>
              <w:jc w:val="center"/>
              <w:rPr>
                <w:sz w:val="20"/>
                <w:szCs w:val="20"/>
              </w:rPr>
            </w:pPr>
            <w:r w:rsidRPr="005A0515">
              <w:rPr>
                <w:sz w:val="20"/>
                <w:szCs w:val="20"/>
              </w:rPr>
              <w:t>4.</w:t>
            </w:r>
          </w:p>
        </w:tc>
        <w:tc>
          <w:tcPr>
            <w:tcW w:w="1731" w:type="dxa"/>
            <w:vAlign w:val="center"/>
          </w:tcPr>
          <w:p w14:paraId="577168DE" w14:textId="77777777" w:rsidR="00D0244A" w:rsidRPr="005A0515" w:rsidRDefault="00D0244A" w:rsidP="00CE67DF">
            <w:pPr>
              <w:jc w:val="center"/>
              <w:rPr>
                <w:sz w:val="20"/>
                <w:szCs w:val="20"/>
              </w:rPr>
            </w:pPr>
            <w:r w:rsidRPr="005A0515">
              <w:rPr>
                <w:sz w:val="20"/>
                <w:szCs w:val="20"/>
              </w:rPr>
              <w:t>18 Juni 2024</w:t>
            </w:r>
          </w:p>
        </w:tc>
        <w:tc>
          <w:tcPr>
            <w:tcW w:w="1779" w:type="dxa"/>
            <w:vAlign w:val="center"/>
          </w:tcPr>
          <w:p w14:paraId="34D0FD0B" w14:textId="77777777" w:rsidR="00D0244A" w:rsidRPr="005A0515" w:rsidRDefault="00D0244A" w:rsidP="00CE67DF">
            <w:pPr>
              <w:jc w:val="center"/>
              <w:rPr>
                <w:sz w:val="20"/>
                <w:szCs w:val="20"/>
              </w:rPr>
            </w:pPr>
            <w:r w:rsidRPr="005A0515">
              <w:rPr>
                <w:sz w:val="20"/>
                <w:szCs w:val="20"/>
              </w:rPr>
              <w:t>11.00</w:t>
            </w:r>
          </w:p>
        </w:tc>
        <w:tc>
          <w:tcPr>
            <w:tcW w:w="1363" w:type="dxa"/>
            <w:vAlign w:val="center"/>
          </w:tcPr>
          <w:p w14:paraId="50885427" w14:textId="77777777" w:rsidR="00D0244A" w:rsidRPr="005A0515" w:rsidRDefault="00D0244A" w:rsidP="00CE67DF">
            <w:pPr>
              <w:jc w:val="center"/>
              <w:rPr>
                <w:sz w:val="20"/>
                <w:szCs w:val="20"/>
              </w:rPr>
            </w:pPr>
            <w:r w:rsidRPr="005A0515">
              <w:rPr>
                <w:sz w:val="20"/>
                <w:szCs w:val="20"/>
              </w:rPr>
              <w:t>12.45</w:t>
            </w:r>
          </w:p>
        </w:tc>
        <w:tc>
          <w:tcPr>
            <w:tcW w:w="1379" w:type="dxa"/>
            <w:vAlign w:val="center"/>
          </w:tcPr>
          <w:p w14:paraId="19114F1C" w14:textId="67EE6F4E"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45</w:t>
            </w:r>
          </w:p>
          <w:p w14:paraId="4814B113" w14:textId="77777777" w:rsidR="00D0244A" w:rsidRPr="005A0515" w:rsidRDefault="00D0244A" w:rsidP="00CE67DF">
            <w:pPr>
              <w:jc w:val="center"/>
              <w:rPr>
                <w:sz w:val="20"/>
                <w:szCs w:val="20"/>
              </w:rPr>
            </w:pPr>
            <w:r w:rsidRPr="005A0515">
              <w:rPr>
                <w:sz w:val="20"/>
                <w:szCs w:val="20"/>
              </w:rPr>
              <w:t>menit</w:t>
            </w:r>
          </w:p>
        </w:tc>
      </w:tr>
      <w:tr w:rsidR="00D0244A" w14:paraId="55CD76EA" w14:textId="77777777" w:rsidTr="009A77A7">
        <w:tc>
          <w:tcPr>
            <w:tcW w:w="1686" w:type="dxa"/>
          </w:tcPr>
          <w:p w14:paraId="3237CD91" w14:textId="77777777" w:rsidR="00D0244A" w:rsidRPr="005A0515" w:rsidRDefault="00D0244A" w:rsidP="00CE67DF">
            <w:pPr>
              <w:jc w:val="center"/>
              <w:rPr>
                <w:sz w:val="20"/>
                <w:szCs w:val="20"/>
              </w:rPr>
            </w:pPr>
            <w:r w:rsidRPr="005A0515">
              <w:rPr>
                <w:sz w:val="20"/>
                <w:szCs w:val="20"/>
              </w:rPr>
              <w:t>5.</w:t>
            </w:r>
          </w:p>
        </w:tc>
        <w:tc>
          <w:tcPr>
            <w:tcW w:w="1731" w:type="dxa"/>
            <w:vAlign w:val="center"/>
          </w:tcPr>
          <w:p w14:paraId="21D608F2" w14:textId="77777777" w:rsidR="00D0244A" w:rsidRPr="005A0515" w:rsidRDefault="00D0244A" w:rsidP="00CE67DF">
            <w:pPr>
              <w:jc w:val="center"/>
              <w:rPr>
                <w:sz w:val="20"/>
                <w:szCs w:val="20"/>
              </w:rPr>
            </w:pPr>
            <w:r w:rsidRPr="005A0515">
              <w:rPr>
                <w:sz w:val="20"/>
                <w:szCs w:val="20"/>
              </w:rPr>
              <w:t>19 Juni 2024</w:t>
            </w:r>
          </w:p>
        </w:tc>
        <w:tc>
          <w:tcPr>
            <w:tcW w:w="1779" w:type="dxa"/>
            <w:vAlign w:val="center"/>
          </w:tcPr>
          <w:p w14:paraId="2B21FA84" w14:textId="77777777" w:rsidR="00D0244A" w:rsidRPr="005A0515" w:rsidRDefault="00D0244A" w:rsidP="00CE67DF">
            <w:pPr>
              <w:jc w:val="center"/>
              <w:rPr>
                <w:sz w:val="20"/>
                <w:szCs w:val="20"/>
              </w:rPr>
            </w:pPr>
            <w:r w:rsidRPr="005A0515">
              <w:rPr>
                <w:sz w:val="20"/>
                <w:szCs w:val="20"/>
              </w:rPr>
              <w:t>08.00</w:t>
            </w:r>
          </w:p>
        </w:tc>
        <w:tc>
          <w:tcPr>
            <w:tcW w:w="1363" w:type="dxa"/>
            <w:vAlign w:val="center"/>
          </w:tcPr>
          <w:p w14:paraId="5194622F" w14:textId="77777777" w:rsidR="00D0244A" w:rsidRPr="005A0515" w:rsidRDefault="00D0244A" w:rsidP="00CE67DF">
            <w:pPr>
              <w:jc w:val="center"/>
              <w:rPr>
                <w:sz w:val="20"/>
                <w:szCs w:val="20"/>
              </w:rPr>
            </w:pPr>
            <w:r w:rsidRPr="005A0515">
              <w:rPr>
                <w:sz w:val="20"/>
                <w:szCs w:val="20"/>
              </w:rPr>
              <w:t>09.14</w:t>
            </w:r>
          </w:p>
        </w:tc>
        <w:tc>
          <w:tcPr>
            <w:tcW w:w="1379" w:type="dxa"/>
          </w:tcPr>
          <w:p w14:paraId="448782CF" w14:textId="19AE294B"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14</w:t>
            </w:r>
          </w:p>
          <w:p w14:paraId="1DB221F5" w14:textId="77777777" w:rsidR="00D0244A" w:rsidRPr="005A0515" w:rsidRDefault="00D0244A" w:rsidP="00CE67DF">
            <w:pPr>
              <w:jc w:val="center"/>
              <w:rPr>
                <w:sz w:val="20"/>
                <w:szCs w:val="20"/>
              </w:rPr>
            </w:pPr>
            <w:r w:rsidRPr="005A0515">
              <w:rPr>
                <w:sz w:val="20"/>
                <w:szCs w:val="20"/>
              </w:rPr>
              <w:t>menit</w:t>
            </w:r>
          </w:p>
        </w:tc>
      </w:tr>
      <w:tr w:rsidR="00D0244A" w14:paraId="1DD5C5BB" w14:textId="77777777" w:rsidTr="009A77A7">
        <w:tc>
          <w:tcPr>
            <w:tcW w:w="1686" w:type="dxa"/>
          </w:tcPr>
          <w:p w14:paraId="4657D0B7" w14:textId="77777777" w:rsidR="00D0244A" w:rsidRPr="005A0515" w:rsidRDefault="00D0244A" w:rsidP="00CE67DF">
            <w:pPr>
              <w:jc w:val="center"/>
              <w:rPr>
                <w:sz w:val="20"/>
                <w:szCs w:val="20"/>
              </w:rPr>
            </w:pPr>
            <w:r w:rsidRPr="005A0515">
              <w:rPr>
                <w:sz w:val="20"/>
                <w:szCs w:val="20"/>
              </w:rPr>
              <w:t>6</w:t>
            </w:r>
          </w:p>
        </w:tc>
        <w:tc>
          <w:tcPr>
            <w:tcW w:w="1731" w:type="dxa"/>
            <w:vAlign w:val="center"/>
          </w:tcPr>
          <w:p w14:paraId="31EED0ED" w14:textId="77777777" w:rsidR="00D0244A" w:rsidRPr="005A0515" w:rsidRDefault="00D0244A" w:rsidP="00CE67DF">
            <w:pPr>
              <w:jc w:val="center"/>
              <w:rPr>
                <w:sz w:val="20"/>
                <w:szCs w:val="20"/>
              </w:rPr>
            </w:pPr>
            <w:r w:rsidRPr="005A0515">
              <w:rPr>
                <w:sz w:val="20"/>
                <w:szCs w:val="20"/>
              </w:rPr>
              <w:t>20 Juni 2024</w:t>
            </w:r>
          </w:p>
        </w:tc>
        <w:tc>
          <w:tcPr>
            <w:tcW w:w="1779" w:type="dxa"/>
            <w:vAlign w:val="center"/>
          </w:tcPr>
          <w:p w14:paraId="31D1E2C6" w14:textId="77777777" w:rsidR="00D0244A" w:rsidRPr="005A0515" w:rsidRDefault="00D0244A" w:rsidP="00CE67DF">
            <w:pPr>
              <w:jc w:val="center"/>
              <w:rPr>
                <w:sz w:val="20"/>
                <w:szCs w:val="20"/>
              </w:rPr>
            </w:pPr>
            <w:r w:rsidRPr="005A0515">
              <w:rPr>
                <w:sz w:val="20"/>
                <w:szCs w:val="20"/>
              </w:rPr>
              <w:t>09.00</w:t>
            </w:r>
          </w:p>
        </w:tc>
        <w:tc>
          <w:tcPr>
            <w:tcW w:w="1363" w:type="dxa"/>
            <w:vAlign w:val="center"/>
          </w:tcPr>
          <w:p w14:paraId="5BF59521" w14:textId="77777777" w:rsidR="00D0244A" w:rsidRPr="005A0515" w:rsidRDefault="00D0244A" w:rsidP="00CE67DF">
            <w:pPr>
              <w:jc w:val="center"/>
              <w:rPr>
                <w:sz w:val="20"/>
                <w:szCs w:val="20"/>
              </w:rPr>
            </w:pPr>
            <w:r w:rsidRPr="005A0515">
              <w:rPr>
                <w:sz w:val="20"/>
                <w:szCs w:val="20"/>
              </w:rPr>
              <w:t>10.30</w:t>
            </w:r>
          </w:p>
        </w:tc>
        <w:tc>
          <w:tcPr>
            <w:tcW w:w="1379" w:type="dxa"/>
            <w:vAlign w:val="center"/>
          </w:tcPr>
          <w:p w14:paraId="7766EC99" w14:textId="4972DD37"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30</w:t>
            </w:r>
          </w:p>
          <w:p w14:paraId="428FB313" w14:textId="77777777" w:rsidR="00D0244A" w:rsidRPr="005A0515" w:rsidRDefault="00D0244A" w:rsidP="00CE67DF">
            <w:pPr>
              <w:jc w:val="center"/>
              <w:rPr>
                <w:sz w:val="20"/>
                <w:szCs w:val="20"/>
              </w:rPr>
            </w:pPr>
            <w:r w:rsidRPr="005A0515">
              <w:rPr>
                <w:sz w:val="20"/>
                <w:szCs w:val="20"/>
              </w:rPr>
              <w:t>menit</w:t>
            </w:r>
          </w:p>
        </w:tc>
      </w:tr>
      <w:tr w:rsidR="00D0244A" w14:paraId="65DC8994" w14:textId="77777777" w:rsidTr="009A77A7">
        <w:tc>
          <w:tcPr>
            <w:tcW w:w="1686" w:type="dxa"/>
          </w:tcPr>
          <w:p w14:paraId="2D0F6B01" w14:textId="77777777" w:rsidR="00D0244A" w:rsidRPr="005A0515" w:rsidRDefault="00D0244A" w:rsidP="00CE67DF">
            <w:pPr>
              <w:jc w:val="center"/>
              <w:rPr>
                <w:sz w:val="20"/>
                <w:szCs w:val="20"/>
              </w:rPr>
            </w:pPr>
            <w:r w:rsidRPr="005A0515">
              <w:rPr>
                <w:sz w:val="20"/>
                <w:szCs w:val="20"/>
              </w:rPr>
              <w:t>7.</w:t>
            </w:r>
          </w:p>
        </w:tc>
        <w:tc>
          <w:tcPr>
            <w:tcW w:w="1731" w:type="dxa"/>
            <w:vAlign w:val="center"/>
          </w:tcPr>
          <w:p w14:paraId="4388D78F" w14:textId="77777777" w:rsidR="00D0244A" w:rsidRPr="005A0515" w:rsidRDefault="00D0244A" w:rsidP="00CE67DF">
            <w:pPr>
              <w:jc w:val="center"/>
              <w:rPr>
                <w:sz w:val="20"/>
                <w:szCs w:val="20"/>
              </w:rPr>
            </w:pPr>
            <w:r w:rsidRPr="005A0515">
              <w:rPr>
                <w:sz w:val="20"/>
                <w:szCs w:val="20"/>
              </w:rPr>
              <w:t>21 Juni 2024</w:t>
            </w:r>
          </w:p>
        </w:tc>
        <w:tc>
          <w:tcPr>
            <w:tcW w:w="1779" w:type="dxa"/>
            <w:vAlign w:val="center"/>
          </w:tcPr>
          <w:p w14:paraId="73C26CC0" w14:textId="77777777" w:rsidR="00D0244A" w:rsidRPr="005A0515" w:rsidRDefault="00D0244A" w:rsidP="00CE67DF">
            <w:pPr>
              <w:jc w:val="center"/>
              <w:rPr>
                <w:sz w:val="20"/>
                <w:szCs w:val="20"/>
              </w:rPr>
            </w:pPr>
            <w:r w:rsidRPr="005A0515">
              <w:rPr>
                <w:sz w:val="20"/>
                <w:szCs w:val="20"/>
              </w:rPr>
              <w:t>10.00</w:t>
            </w:r>
          </w:p>
        </w:tc>
        <w:tc>
          <w:tcPr>
            <w:tcW w:w="1363" w:type="dxa"/>
            <w:vAlign w:val="center"/>
          </w:tcPr>
          <w:p w14:paraId="04D2FFDC" w14:textId="77777777" w:rsidR="00D0244A" w:rsidRPr="005A0515" w:rsidRDefault="00D0244A" w:rsidP="00CE67DF">
            <w:pPr>
              <w:jc w:val="center"/>
              <w:rPr>
                <w:sz w:val="20"/>
                <w:szCs w:val="20"/>
              </w:rPr>
            </w:pPr>
            <w:r w:rsidRPr="005A0515">
              <w:rPr>
                <w:sz w:val="20"/>
                <w:szCs w:val="20"/>
              </w:rPr>
              <w:t>11.30</w:t>
            </w:r>
          </w:p>
        </w:tc>
        <w:tc>
          <w:tcPr>
            <w:tcW w:w="1379" w:type="dxa"/>
          </w:tcPr>
          <w:p w14:paraId="2DAE4303" w14:textId="569D5EF2"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30 </w:t>
            </w:r>
          </w:p>
          <w:p w14:paraId="114D8463" w14:textId="77777777" w:rsidR="00D0244A" w:rsidRPr="005A0515" w:rsidRDefault="00D0244A" w:rsidP="00CE67DF">
            <w:pPr>
              <w:jc w:val="center"/>
              <w:rPr>
                <w:sz w:val="20"/>
                <w:szCs w:val="20"/>
              </w:rPr>
            </w:pPr>
            <w:r w:rsidRPr="005A0515">
              <w:rPr>
                <w:sz w:val="20"/>
                <w:szCs w:val="20"/>
              </w:rPr>
              <w:t>menit</w:t>
            </w:r>
          </w:p>
        </w:tc>
      </w:tr>
      <w:tr w:rsidR="00D0244A" w14:paraId="1127C439" w14:textId="77777777" w:rsidTr="009A77A7">
        <w:tc>
          <w:tcPr>
            <w:tcW w:w="1686" w:type="dxa"/>
          </w:tcPr>
          <w:p w14:paraId="5896D4C5" w14:textId="77777777" w:rsidR="00D0244A" w:rsidRPr="005A0515" w:rsidRDefault="00D0244A" w:rsidP="00CE67DF">
            <w:pPr>
              <w:jc w:val="center"/>
              <w:rPr>
                <w:sz w:val="20"/>
                <w:szCs w:val="20"/>
              </w:rPr>
            </w:pPr>
            <w:r w:rsidRPr="005A0515">
              <w:rPr>
                <w:sz w:val="20"/>
                <w:szCs w:val="20"/>
              </w:rPr>
              <w:t>8.</w:t>
            </w:r>
          </w:p>
        </w:tc>
        <w:tc>
          <w:tcPr>
            <w:tcW w:w="1731" w:type="dxa"/>
            <w:vAlign w:val="center"/>
          </w:tcPr>
          <w:p w14:paraId="2D6D79E3" w14:textId="77777777" w:rsidR="00D0244A" w:rsidRPr="005A0515" w:rsidRDefault="00D0244A" w:rsidP="00CE67DF">
            <w:pPr>
              <w:jc w:val="center"/>
              <w:rPr>
                <w:sz w:val="20"/>
                <w:szCs w:val="20"/>
              </w:rPr>
            </w:pPr>
            <w:r w:rsidRPr="005A0515">
              <w:rPr>
                <w:sz w:val="20"/>
                <w:szCs w:val="20"/>
              </w:rPr>
              <w:t>22 Juni 2024</w:t>
            </w:r>
          </w:p>
        </w:tc>
        <w:tc>
          <w:tcPr>
            <w:tcW w:w="1779" w:type="dxa"/>
            <w:vAlign w:val="center"/>
          </w:tcPr>
          <w:p w14:paraId="5BE9B7A7" w14:textId="77777777" w:rsidR="00D0244A" w:rsidRPr="005A0515" w:rsidRDefault="00D0244A" w:rsidP="00CE67DF">
            <w:pPr>
              <w:jc w:val="center"/>
              <w:rPr>
                <w:sz w:val="20"/>
                <w:szCs w:val="20"/>
              </w:rPr>
            </w:pPr>
            <w:r w:rsidRPr="005A0515">
              <w:rPr>
                <w:sz w:val="20"/>
                <w:szCs w:val="20"/>
              </w:rPr>
              <w:t>11.00</w:t>
            </w:r>
          </w:p>
        </w:tc>
        <w:tc>
          <w:tcPr>
            <w:tcW w:w="1363" w:type="dxa"/>
            <w:vAlign w:val="center"/>
          </w:tcPr>
          <w:p w14:paraId="303778BB" w14:textId="77777777" w:rsidR="00D0244A" w:rsidRPr="005A0515" w:rsidRDefault="00D0244A" w:rsidP="00CE67DF">
            <w:pPr>
              <w:jc w:val="center"/>
              <w:rPr>
                <w:sz w:val="20"/>
                <w:szCs w:val="20"/>
              </w:rPr>
            </w:pPr>
            <w:r w:rsidRPr="005A0515">
              <w:rPr>
                <w:sz w:val="20"/>
                <w:szCs w:val="20"/>
              </w:rPr>
              <w:t>12.19</w:t>
            </w:r>
          </w:p>
        </w:tc>
        <w:tc>
          <w:tcPr>
            <w:tcW w:w="1379" w:type="dxa"/>
          </w:tcPr>
          <w:p w14:paraId="5B1F6976" w14:textId="6E504D31"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19</w:t>
            </w:r>
          </w:p>
          <w:p w14:paraId="5F1DB14D" w14:textId="77777777" w:rsidR="00D0244A" w:rsidRPr="005A0515" w:rsidRDefault="00D0244A" w:rsidP="00CE67DF">
            <w:pPr>
              <w:jc w:val="center"/>
              <w:rPr>
                <w:sz w:val="20"/>
                <w:szCs w:val="20"/>
              </w:rPr>
            </w:pPr>
            <w:r w:rsidRPr="005A0515">
              <w:rPr>
                <w:sz w:val="20"/>
                <w:szCs w:val="20"/>
              </w:rPr>
              <w:t>menit</w:t>
            </w:r>
          </w:p>
        </w:tc>
      </w:tr>
      <w:tr w:rsidR="00D0244A" w14:paraId="072AA556" w14:textId="77777777" w:rsidTr="009A77A7">
        <w:tc>
          <w:tcPr>
            <w:tcW w:w="1686" w:type="dxa"/>
          </w:tcPr>
          <w:p w14:paraId="3D9F6BBD" w14:textId="77777777" w:rsidR="00D0244A" w:rsidRPr="005A0515" w:rsidRDefault="00D0244A" w:rsidP="00CE67DF">
            <w:pPr>
              <w:jc w:val="center"/>
              <w:rPr>
                <w:sz w:val="20"/>
                <w:szCs w:val="20"/>
              </w:rPr>
            </w:pPr>
            <w:r w:rsidRPr="005A0515">
              <w:rPr>
                <w:sz w:val="20"/>
                <w:szCs w:val="20"/>
              </w:rPr>
              <w:t>9.</w:t>
            </w:r>
          </w:p>
        </w:tc>
        <w:tc>
          <w:tcPr>
            <w:tcW w:w="1731" w:type="dxa"/>
            <w:vAlign w:val="center"/>
          </w:tcPr>
          <w:p w14:paraId="27F511DF" w14:textId="77777777" w:rsidR="00D0244A" w:rsidRPr="005A0515" w:rsidRDefault="00D0244A" w:rsidP="00CE67DF">
            <w:pPr>
              <w:jc w:val="center"/>
              <w:rPr>
                <w:sz w:val="20"/>
                <w:szCs w:val="20"/>
              </w:rPr>
            </w:pPr>
            <w:r w:rsidRPr="005A0515">
              <w:rPr>
                <w:sz w:val="20"/>
                <w:szCs w:val="20"/>
              </w:rPr>
              <w:t>23 Juni 2024</w:t>
            </w:r>
          </w:p>
        </w:tc>
        <w:tc>
          <w:tcPr>
            <w:tcW w:w="1779" w:type="dxa"/>
            <w:vAlign w:val="center"/>
          </w:tcPr>
          <w:p w14:paraId="7FBB542D" w14:textId="77777777" w:rsidR="00D0244A" w:rsidRPr="005A0515" w:rsidRDefault="00D0244A" w:rsidP="00CE67DF">
            <w:pPr>
              <w:jc w:val="center"/>
              <w:rPr>
                <w:sz w:val="20"/>
                <w:szCs w:val="20"/>
              </w:rPr>
            </w:pPr>
            <w:r w:rsidRPr="005A0515">
              <w:rPr>
                <w:sz w:val="20"/>
                <w:szCs w:val="20"/>
              </w:rPr>
              <w:t>08.00</w:t>
            </w:r>
          </w:p>
        </w:tc>
        <w:tc>
          <w:tcPr>
            <w:tcW w:w="1363" w:type="dxa"/>
            <w:vAlign w:val="center"/>
          </w:tcPr>
          <w:p w14:paraId="50993D14" w14:textId="77777777" w:rsidR="00D0244A" w:rsidRPr="005A0515" w:rsidRDefault="00D0244A" w:rsidP="00CE67DF">
            <w:pPr>
              <w:jc w:val="center"/>
              <w:rPr>
                <w:sz w:val="20"/>
                <w:szCs w:val="20"/>
              </w:rPr>
            </w:pPr>
            <w:r w:rsidRPr="005A0515">
              <w:rPr>
                <w:sz w:val="20"/>
                <w:szCs w:val="20"/>
              </w:rPr>
              <w:t>09.15</w:t>
            </w:r>
          </w:p>
        </w:tc>
        <w:tc>
          <w:tcPr>
            <w:tcW w:w="1379" w:type="dxa"/>
          </w:tcPr>
          <w:p w14:paraId="21C9167D" w14:textId="19AE447E"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15</w:t>
            </w:r>
          </w:p>
          <w:p w14:paraId="3A70744E" w14:textId="77777777" w:rsidR="00D0244A" w:rsidRPr="005A0515" w:rsidRDefault="00D0244A" w:rsidP="00CE67DF">
            <w:pPr>
              <w:jc w:val="center"/>
              <w:rPr>
                <w:sz w:val="20"/>
                <w:szCs w:val="20"/>
              </w:rPr>
            </w:pPr>
            <w:r w:rsidRPr="005A0515">
              <w:rPr>
                <w:sz w:val="20"/>
                <w:szCs w:val="20"/>
              </w:rPr>
              <w:lastRenderedPageBreak/>
              <w:t>menit</w:t>
            </w:r>
          </w:p>
        </w:tc>
      </w:tr>
      <w:tr w:rsidR="00D0244A" w14:paraId="4355AF78" w14:textId="77777777" w:rsidTr="009A77A7">
        <w:tc>
          <w:tcPr>
            <w:tcW w:w="1686" w:type="dxa"/>
          </w:tcPr>
          <w:p w14:paraId="0A159549" w14:textId="77777777" w:rsidR="00D0244A" w:rsidRPr="005A0515" w:rsidRDefault="00D0244A" w:rsidP="00CE67DF">
            <w:pPr>
              <w:jc w:val="center"/>
              <w:rPr>
                <w:sz w:val="20"/>
                <w:szCs w:val="20"/>
              </w:rPr>
            </w:pPr>
            <w:r w:rsidRPr="005A0515">
              <w:rPr>
                <w:sz w:val="20"/>
                <w:szCs w:val="20"/>
              </w:rPr>
              <w:lastRenderedPageBreak/>
              <w:t>10.</w:t>
            </w:r>
          </w:p>
        </w:tc>
        <w:tc>
          <w:tcPr>
            <w:tcW w:w="1731" w:type="dxa"/>
            <w:vAlign w:val="center"/>
          </w:tcPr>
          <w:p w14:paraId="790CB81B" w14:textId="77777777" w:rsidR="00D0244A" w:rsidRPr="005A0515" w:rsidRDefault="00D0244A" w:rsidP="00CE67DF">
            <w:pPr>
              <w:jc w:val="center"/>
              <w:rPr>
                <w:sz w:val="20"/>
                <w:szCs w:val="20"/>
              </w:rPr>
            </w:pPr>
            <w:r w:rsidRPr="005A0515">
              <w:rPr>
                <w:sz w:val="20"/>
                <w:szCs w:val="20"/>
              </w:rPr>
              <w:t>24 Juni 2024</w:t>
            </w:r>
          </w:p>
        </w:tc>
        <w:tc>
          <w:tcPr>
            <w:tcW w:w="1779" w:type="dxa"/>
            <w:vAlign w:val="center"/>
          </w:tcPr>
          <w:p w14:paraId="77FFD28D" w14:textId="77777777" w:rsidR="00D0244A" w:rsidRPr="005A0515" w:rsidRDefault="00D0244A" w:rsidP="00CE67DF">
            <w:pPr>
              <w:jc w:val="center"/>
              <w:rPr>
                <w:sz w:val="20"/>
                <w:szCs w:val="20"/>
              </w:rPr>
            </w:pPr>
            <w:r w:rsidRPr="005A0515">
              <w:rPr>
                <w:sz w:val="20"/>
                <w:szCs w:val="20"/>
              </w:rPr>
              <w:t>09.00</w:t>
            </w:r>
          </w:p>
        </w:tc>
        <w:tc>
          <w:tcPr>
            <w:tcW w:w="1363" w:type="dxa"/>
            <w:vAlign w:val="center"/>
          </w:tcPr>
          <w:p w14:paraId="2C3D570C" w14:textId="77777777" w:rsidR="00D0244A" w:rsidRPr="005A0515" w:rsidRDefault="00D0244A" w:rsidP="00CE67DF">
            <w:pPr>
              <w:jc w:val="center"/>
              <w:rPr>
                <w:sz w:val="20"/>
                <w:szCs w:val="20"/>
              </w:rPr>
            </w:pPr>
            <w:r w:rsidRPr="005A0515">
              <w:rPr>
                <w:sz w:val="20"/>
                <w:szCs w:val="20"/>
              </w:rPr>
              <w:t>10.34</w:t>
            </w:r>
          </w:p>
        </w:tc>
        <w:tc>
          <w:tcPr>
            <w:tcW w:w="1379" w:type="dxa"/>
          </w:tcPr>
          <w:p w14:paraId="48412985" w14:textId="4D865AA2" w:rsidR="00D0244A" w:rsidRPr="005A0515" w:rsidRDefault="00D0244A" w:rsidP="00CE67DF">
            <w:pPr>
              <w:jc w:val="center"/>
              <w:rPr>
                <w:sz w:val="20"/>
                <w:szCs w:val="20"/>
              </w:rPr>
            </w:pPr>
            <w:r w:rsidRPr="005A0515">
              <w:rPr>
                <w:sz w:val="20"/>
                <w:szCs w:val="20"/>
              </w:rPr>
              <w:t>1</w:t>
            </w:r>
            <w:r w:rsidR="00575D6E">
              <w:rPr>
                <w:sz w:val="20"/>
                <w:szCs w:val="20"/>
              </w:rPr>
              <w:t>0</w:t>
            </w:r>
            <w:r w:rsidRPr="005A0515">
              <w:rPr>
                <w:sz w:val="20"/>
                <w:szCs w:val="20"/>
              </w:rPr>
              <w:t xml:space="preserve"> jam 34</w:t>
            </w:r>
          </w:p>
          <w:p w14:paraId="06E2BC12" w14:textId="77777777" w:rsidR="00D0244A" w:rsidRPr="005A0515" w:rsidRDefault="00D0244A" w:rsidP="00CE67DF">
            <w:pPr>
              <w:jc w:val="center"/>
              <w:rPr>
                <w:sz w:val="20"/>
                <w:szCs w:val="20"/>
              </w:rPr>
            </w:pPr>
            <w:r w:rsidRPr="005A0515">
              <w:rPr>
                <w:sz w:val="20"/>
                <w:szCs w:val="20"/>
              </w:rPr>
              <w:t>menit</w:t>
            </w:r>
          </w:p>
        </w:tc>
      </w:tr>
      <w:tr w:rsidR="00D0244A" w14:paraId="13162ECA" w14:textId="77777777" w:rsidTr="009A77A7">
        <w:tc>
          <w:tcPr>
            <w:tcW w:w="6559" w:type="dxa"/>
            <w:gridSpan w:val="4"/>
          </w:tcPr>
          <w:p w14:paraId="49395986" w14:textId="77777777" w:rsidR="00D0244A" w:rsidRPr="005A0515" w:rsidRDefault="00D0244A" w:rsidP="00CE67DF">
            <w:pPr>
              <w:jc w:val="center"/>
              <w:rPr>
                <w:b/>
                <w:bCs/>
                <w:sz w:val="20"/>
                <w:szCs w:val="20"/>
              </w:rPr>
            </w:pPr>
            <w:r w:rsidRPr="005A0515">
              <w:rPr>
                <w:b/>
                <w:bCs/>
                <w:sz w:val="20"/>
                <w:szCs w:val="20"/>
              </w:rPr>
              <w:t>Rata-Rata</w:t>
            </w:r>
          </w:p>
        </w:tc>
        <w:tc>
          <w:tcPr>
            <w:tcW w:w="1379" w:type="dxa"/>
          </w:tcPr>
          <w:p w14:paraId="382C35BC" w14:textId="77777777" w:rsidR="00D0244A" w:rsidRPr="005A0515" w:rsidRDefault="00D0244A" w:rsidP="00CE67DF">
            <w:pPr>
              <w:jc w:val="center"/>
              <w:rPr>
                <w:sz w:val="20"/>
                <w:szCs w:val="20"/>
              </w:rPr>
            </w:pPr>
            <w:r w:rsidRPr="005A0515">
              <w:rPr>
                <w:rStyle w:val="mord"/>
                <w:rFonts w:eastAsiaTheme="majorEastAsia"/>
                <w:sz w:val="20"/>
                <w:szCs w:val="20"/>
              </w:rPr>
              <w:t>88.7 menit</w:t>
            </w:r>
          </w:p>
        </w:tc>
      </w:tr>
      <w:bookmarkEnd w:id="484"/>
    </w:tbl>
    <w:p w14:paraId="17711FBA" w14:textId="77777777" w:rsidR="00804450" w:rsidRDefault="00804450" w:rsidP="00D0244A">
      <w:pPr>
        <w:spacing w:after="0" w:line="360" w:lineRule="auto"/>
        <w:rPr>
          <w:rFonts w:cs="Times New Roman"/>
          <w:color w:val="212121"/>
          <w:szCs w:val="24"/>
          <w:shd w:val="clear" w:color="auto" w:fill="FFFFFF"/>
        </w:rPr>
      </w:pPr>
    </w:p>
    <w:p w14:paraId="22A5AFAD" w14:textId="3B0D46CD" w:rsidR="00D0244A" w:rsidRPr="00CB4859" w:rsidRDefault="00D0244A" w:rsidP="009E3F14">
      <w:pPr>
        <w:spacing w:after="0" w:line="360" w:lineRule="auto"/>
        <w:ind w:firstLine="720"/>
        <w:rPr>
          <w:rFonts w:cs="Times New Roman"/>
          <w:color w:val="212121"/>
          <w:szCs w:val="24"/>
          <w:shd w:val="clear" w:color="auto" w:fill="FFFFFF"/>
        </w:rPr>
      </w:pPr>
      <w:bookmarkStart w:id="485" w:name="_Hlk173044018"/>
      <w:r w:rsidRPr="00CB4859">
        <w:rPr>
          <w:rFonts w:cs="Times New Roman"/>
          <w:color w:val="212121"/>
          <w:szCs w:val="24"/>
          <w:shd w:val="clear" w:color="auto" w:fill="FFFFFF"/>
        </w:rPr>
        <w:t xml:space="preserve">Berdasarkan pengujian yang telah dilakukan sebanyak 10 kali pada tanggal 15 juni 2024 sampai dengan 24 juni 2024 didapatkan rata-rata ketahanan daya </w:t>
      </w:r>
      <w:r w:rsidR="00930CB2" w:rsidRPr="00930CB2">
        <w:rPr>
          <w:rFonts w:cs="Times New Roman"/>
          <w:i/>
          <w:color w:val="212121"/>
          <w:szCs w:val="24"/>
          <w:shd w:val="clear" w:color="auto" w:fill="FFFFFF"/>
        </w:rPr>
        <w:t>battery</w:t>
      </w:r>
      <w:r w:rsidRPr="00CB4859">
        <w:rPr>
          <w:rFonts w:cs="Times New Roman"/>
          <w:color w:val="212121"/>
          <w:szCs w:val="24"/>
          <w:shd w:val="clear" w:color="auto" w:fill="FFFFFF"/>
        </w:rPr>
        <w:t xml:space="preserve"> per hari dengan rumus berikut:</w:t>
      </w:r>
    </w:p>
    <w:p w14:paraId="77151E92" w14:textId="786270C6" w:rsidR="00D0244A" w:rsidRPr="00D0244A" w:rsidRDefault="00D0244A" w:rsidP="00D0244A">
      <w:pPr>
        <w:spacing w:after="0" w:line="360" w:lineRule="auto"/>
        <w:rPr>
          <w:rFonts w:eastAsiaTheme="minorEastAsia"/>
          <w:color w:val="212121"/>
          <w:sz w:val="21"/>
          <w:szCs w:val="21"/>
          <w:shd w:val="clear" w:color="auto" w:fill="FFFFFF"/>
        </w:rPr>
      </w:pPr>
      <m:oMathPara>
        <m:oMathParaPr>
          <m:jc m:val="left"/>
        </m:oMathParaPr>
        <m:oMath>
          <m:r>
            <w:rPr>
              <w:rFonts w:ascii="Cambria Math" w:hAnsi="Cambria Math" w:cs="Arial"/>
              <w:color w:val="212121"/>
              <w:sz w:val="21"/>
              <w:szCs w:val="21"/>
              <w:shd w:val="clear" w:color="auto" w:fill="FFFFFF"/>
            </w:rPr>
            <m:t xml:space="preserve">Rata-Rata= </m:t>
          </m:r>
          <m:f>
            <m:fPr>
              <m:ctrlPr>
                <w:rPr>
                  <w:rFonts w:ascii="Cambria Math" w:hAnsi="Cambria Math" w:cs="Arial"/>
                  <w:i/>
                  <w:color w:val="212121"/>
                  <w:sz w:val="21"/>
                  <w:szCs w:val="21"/>
                  <w:shd w:val="clear" w:color="auto" w:fill="FFFFFF"/>
                </w:rPr>
              </m:ctrlPr>
            </m:fPr>
            <m:num>
              <m:r>
                <w:rPr>
                  <w:rFonts w:ascii="Cambria Math" w:hAnsi="Cambria Math" w:cs="Arial"/>
                  <w:color w:val="212121"/>
                  <w:sz w:val="21"/>
                  <w:szCs w:val="21"/>
                  <w:shd w:val="clear" w:color="auto" w:fill="FFFFFF"/>
                </w:rPr>
                <m:t>Jumlah total ketahanan daya</m:t>
              </m:r>
            </m:num>
            <m:den>
              <m:r>
                <w:rPr>
                  <w:rFonts w:ascii="Cambria Math" w:hAnsi="Cambria Math" w:cs="Arial"/>
                  <w:color w:val="212121"/>
                  <w:sz w:val="21"/>
                  <w:szCs w:val="21"/>
                  <w:shd w:val="clear" w:color="auto" w:fill="FFFFFF"/>
                </w:rPr>
                <m:t>Jumlah percobaan</m:t>
              </m:r>
            </m:den>
          </m:f>
        </m:oMath>
      </m:oMathPara>
    </w:p>
    <w:p w14:paraId="49F77B19" w14:textId="77777777" w:rsidR="00D0244A" w:rsidRDefault="00D0244A" w:rsidP="00D0244A">
      <w:pPr>
        <w:spacing w:line="360" w:lineRule="auto"/>
        <w:rPr>
          <w14:ligatures w14:val="none"/>
        </w:rPr>
      </w:pPr>
      <w:r w:rsidRPr="00BD2E38">
        <w:rPr>
          <w14:ligatures w14:val="none"/>
        </w:rPr>
        <w:t>Konversi Semua Durasi ke Menit:</w:t>
      </w:r>
    </w:p>
    <w:p w14:paraId="363A4C1E" w14:textId="421288D1" w:rsidR="00D0244A" w:rsidRDefault="00D0244A" w:rsidP="00D0244A">
      <w:pPr>
        <w:spacing w:line="360" w:lineRule="auto"/>
      </w:pPr>
      <w:r>
        <w:t>1</w:t>
      </w:r>
      <w:r w:rsidR="005C11FE">
        <w:t>0</w:t>
      </w:r>
      <w:r>
        <w:t xml:space="preserve"> jam 30 menit = </w:t>
      </w:r>
      <w:r w:rsidR="00575D6E" w:rsidRPr="00575D6E">
        <w:t>645</w:t>
      </w:r>
      <w:r>
        <w:t xml:space="preserve"> menit</w:t>
      </w:r>
    </w:p>
    <w:p w14:paraId="7586F329" w14:textId="5C1798B5" w:rsidR="00D0244A" w:rsidRDefault="00D0244A" w:rsidP="00D0244A">
      <w:pPr>
        <w:spacing w:line="360" w:lineRule="auto"/>
      </w:pPr>
      <w:r>
        <w:t>1</w:t>
      </w:r>
      <w:r w:rsidR="005C11FE">
        <w:t>0</w:t>
      </w:r>
      <w:r>
        <w:t xml:space="preserve"> jam 3</w:t>
      </w:r>
      <w:r w:rsidR="005C11FE">
        <w:t>3</w:t>
      </w:r>
      <w:r>
        <w:t xml:space="preserve"> menit = </w:t>
      </w:r>
      <w:r w:rsidR="005C11FE" w:rsidRPr="005C11FE">
        <w:t>633</w:t>
      </w:r>
      <w:r w:rsidR="00575D6E">
        <w:t xml:space="preserve"> </w:t>
      </w:r>
      <w:r>
        <w:t>menit</w:t>
      </w:r>
    </w:p>
    <w:p w14:paraId="552B6B0C" w14:textId="104A4F58" w:rsidR="00D0244A" w:rsidRDefault="00D0244A" w:rsidP="00D0244A">
      <w:pPr>
        <w:spacing w:line="360" w:lineRule="auto"/>
      </w:pPr>
      <w:r>
        <w:t>1</w:t>
      </w:r>
      <w:r w:rsidR="005C11FE">
        <w:t>0</w:t>
      </w:r>
      <w:r>
        <w:t xml:space="preserve"> jam 3</w:t>
      </w:r>
      <w:r w:rsidR="005C11FE">
        <w:t>3</w:t>
      </w:r>
      <w:r>
        <w:t xml:space="preserve"> menit = </w:t>
      </w:r>
      <w:r w:rsidR="005C11FE" w:rsidRPr="005C11FE">
        <w:t>633</w:t>
      </w:r>
      <w:r>
        <w:t xml:space="preserve"> menit</w:t>
      </w:r>
    </w:p>
    <w:p w14:paraId="7DB68EA3" w14:textId="0DD2928D" w:rsidR="00D0244A" w:rsidRDefault="00D0244A" w:rsidP="00D0244A">
      <w:pPr>
        <w:spacing w:line="360" w:lineRule="auto"/>
      </w:pPr>
      <w:r>
        <w:t>1</w:t>
      </w:r>
      <w:r w:rsidR="005C11FE">
        <w:t>0</w:t>
      </w:r>
      <w:r>
        <w:t xml:space="preserve"> jam 45 menit = </w:t>
      </w:r>
      <w:r w:rsidR="005C11FE" w:rsidRPr="005C11FE">
        <w:t>645</w:t>
      </w:r>
      <w:r>
        <w:t xml:space="preserve"> menit</w:t>
      </w:r>
    </w:p>
    <w:p w14:paraId="5F8AF6E7" w14:textId="4E835D69" w:rsidR="00D0244A" w:rsidRDefault="00D0244A" w:rsidP="00D0244A">
      <w:pPr>
        <w:spacing w:line="360" w:lineRule="auto"/>
      </w:pPr>
      <w:r>
        <w:t>1</w:t>
      </w:r>
      <w:r w:rsidR="005C11FE">
        <w:t xml:space="preserve">0 </w:t>
      </w:r>
      <w:r>
        <w:t xml:space="preserve">jam 14 menit = </w:t>
      </w:r>
      <w:r w:rsidR="005C11FE" w:rsidRPr="005C11FE">
        <w:t>614</w:t>
      </w:r>
      <w:r>
        <w:t xml:space="preserve"> menit</w:t>
      </w:r>
    </w:p>
    <w:p w14:paraId="712EE723" w14:textId="20A3515A" w:rsidR="00D0244A" w:rsidRDefault="00D0244A" w:rsidP="00D0244A">
      <w:pPr>
        <w:spacing w:line="360" w:lineRule="auto"/>
      </w:pPr>
      <w:r>
        <w:t>1</w:t>
      </w:r>
      <w:r w:rsidR="005C11FE">
        <w:t>0</w:t>
      </w:r>
      <w:r>
        <w:t xml:space="preserve"> jam 30 menit = </w:t>
      </w:r>
      <w:r w:rsidR="005C11FE" w:rsidRPr="005C11FE">
        <w:t xml:space="preserve">630 </w:t>
      </w:r>
      <w:r>
        <w:t xml:space="preserve"> menit</w:t>
      </w:r>
    </w:p>
    <w:p w14:paraId="2F662725" w14:textId="3474A9C3" w:rsidR="00D0244A" w:rsidRDefault="00D0244A" w:rsidP="00D0244A">
      <w:pPr>
        <w:spacing w:line="360" w:lineRule="auto"/>
      </w:pPr>
      <w:r>
        <w:t>1</w:t>
      </w:r>
      <w:r w:rsidR="005C11FE">
        <w:t>0</w:t>
      </w:r>
      <w:r>
        <w:t xml:space="preserve"> jam 30 menit = </w:t>
      </w:r>
      <w:r w:rsidR="005C11FE" w:rsidRPr="005C11FE">
        <w:t xml:space="preserve">630 </w:t>
      </w:r>
      <w:r>
        <w:t xml:space="preserve"> menit</w:t>
      </w:r>
    </w:p>
    <w:p w14:paraId="7CF892F9" w14:textId="7AA15CED" w:rsidR="00D0244A" w:rsidRDefault="00D0244A" w:rsidP="00D0244A">
      <w:pPr>
        <w:spacing w:line="360" w:lineRule="auto"/>
      </w:pPr>
      <w:r>
        <w:t>1</w:t>
      </w:r>
      <w:r w:rsidR="005C11FE">
        <w:t>0</w:t>
      </w:r>
      <w:r>
        <w:t xml:space="preserve"> jam 19 menit = </w:t>
      </w:r>
      <w:r w:rsidR="005C11FE">
        <w:t>619</w:t>
      </w:r>
      <w:r>
        <w:t xml:space="preserve"> menit</w:t>
      </w:r>
    </w:p>
    <w:p w14:paraId="672B672C" w14:textId="1B76EE0E" w:rsidR="00D0244A" w:rsidRDefault="00D0244A" w:rsidP="00D0244A">
      <w:pPr>
        <w:spacing w:line="360" w:lineRule="auto"/>
      </w:pPr>
      <w:r>
        <w:t>1</w:t>
      </w:r>
      <w:r w:rsidR="005C11FE">
        <w:t>0</w:t>
      </w:r>
      <w:r>
        <w:t xml:space="preserve"> jam 15 menit = </w:t>
      </w:r>
      <w:r w:rsidR="005C11FE">
        <w:t>615</w:t>
      </w:r>
      <w:r>
        <w:t xml:space="preserve"> menit</w:t>
      </w:r>
    </w:p>
    <w:p w14:paraId="3ECC9832" w14:textId="3C974F9A" w:rsidR="00D0244A" w:rsidRDefault="00D0244A" w:rsidP="00D0244A">
      <w:pPr>
        <w:spacing w:after="0" w:line="360" w:lineRule="auto"/>
      </w:pPr>
      <w:r>
        <w:t>1</w:t>
      </w:r>
      <w:r w:rsidR="005C11FE">
        <w:t>0</w:t>
      </w:r>
      <w:r>
        <w:t xml:space="preserve"> jam 34 menit = </w:t>
      </w:r>
      <w:r w:rsidR="005C11FE" w:rsidRPr="005C11FE">
        <w:t>634</w:t>
      </w:r>
      <w:r>
        <w:t xml:space="preserve"> menit</w:t>
      </w:r>
    </w:p>
    <w:p w14:paraId="28DB6F84" w14:textId="13C8C26B" w:rsidR="00D0244A" w:rsidRDefault="00D0244A" w:rsidP="00D0244A">
      <w:pPr>
        <w:spacing w:after="0" w:line="360" w:lineRule="auto"/>
      </w:pPr>
      <w:r>
        <w:t>Jumlahkan Semua Durasi:</w:t>
      </w:r>
      <w:r w:rsidR="005C11FE" w:rsidRPr="005C11FE">
        <w:t xml:space="preserve"> 6383</w:t>
      </w:r>
      <w:r>
        <w:t xml:space="preserve"> menit</w:t>
      </w:r>
    </w:p>
    <w:p w14:paraId="1ECCC075" w14:textId="3117B847" w:rsidR="003A48D7" w:rsidRPr="00412060" w:rsidRDefault="00D0244A" w:rsidP="003A48D7">
      <w:pPr>
        <w:spacing w:after="0" w:line="360" w:lineRule="auto"/>
        <w:rPr>
          <w:rFonts w:eastAsiaTheme="minorEastAsia"/>
          <w:color w:val="212121"/>
          <w:sz w:val="20"/>
          <w:szCs w:val="20"/>
          <w:shd w:val="clear" w:color="auto" w:fill="FFFFFF"/>
        </w:rPr>
      </w:pPr>
      <m:oMathPara>
        <m:oMathParaPr>
          <m:jc m:val="left"/>
        </m:oMathParaPr>
        <m:oMath>
          <m:r>
            <w:rPr>
              <w:rFonts w:ascii="Cambria Math" w:hAnsi="Cambria Math" w:cs="Arial"/>
              <w:color w:val="212121"/>
              <w:sz w:val="20"/>
              <w:szCs w:val="20"/>
              <w:shd w:val="clear" w:color="auto" w:fill="FFFFFF"/>
            </w:rPr>
            <m:t xml:space="preserve">Rata-Rata= </m:t>
          </m:r>
          <m:f>
            <m:fPr>
              <m:ctrlPr>
                <w:rPr>
                  <w:rFonts w:ascii="Cambria Math" w:hAnsi="Cambria Math" w:cs="Arial"/>
                  <w:i/>
                  <w:color w:val="212121"/>
                  <w:sz w:val="20"/>
                  <w:szCs w:val="20"/>
                  <w:shd w:val="clear" w:color="auto" w:fill="FFFFFF"/>
                </w:rPr>
              </m:ctrlPr>
            </m:fPr>
            <m:num>
              <m:r>
                <w:rPr>
                  <w:rFonts w:ascii="Cambria Math" w:hAnsi="Cambria Math" w:cs="Arial"/>
                  <w:color w:val="212121"/>
                  <w:sz w:val="20"/>
                  <w:szCs w:val="20"/>
                  <w:shd w:val="clear" w:color="auto" w:fill="FFFFFF"/>
                </w:rPr>
                <m:t>6383</m:t>
              </m:r>
            </m:num>
            <m:den>
              <m:r>
                <w:rPr>
                  <w:rFonts w:ascii="Cambria Math" w:hAnsi="Cambria Math" w:cs="Arial"/>
                  <w:color w:val="212121"/>
                  <w:sz w:val="20"/>
                  <w:szCs w:val="20"/>
                  <w:shd w:val="clear" w:color="auto" w:fill="FFFFFF"/>
                </w:rPr>
                <m:t>10</m:t>
              </m:r>
            </m:den>
          </m:f>
          <m:r>
            <w:rPr>
              <w:rFonts w:ascii="Cambria Math" w:hAnsi="Cambria Math" w:cs="Arial"/>
              <w:color w:val="212121"/>
              <w:sz w:val="20"/>
              <w:szCs w:val="20"/>
              <w:shd w:val="clear" w:color="auto" w:fill="FFFFFF"/>
            </w:rPr>
            <m:t>=638,3 menit</m:t>
          </m:r>
        </m:oMath>
      </m:oMathPara>
    </w:p>
    <w:p w14:paraId="20DFD4D5" w14:textId="77777777" w:rsidR="007215B9" w:rsidRPr="006A252A" w:rsidRDefault="007215B9" w:rsidP="007215B9">
      <w:pPr>
        <w:spacing w:after="0" w:line="360" w:lineRule="auto"/>
        <w:rPr>
          <w:rFonts w:eastAsiaTheme="minorEastAsia"/>
          <w:b/>
          <w:bCs/>
        </w:rPr>
      </w:pPr>
      <w:r w:rsidRPr="006A252A">
        <w:rPr>
          <w:rFonts w:eastAsiaTheme="minorEastAsia"/>
          <w:b/>
          <w:bCs/>
        </w:rPr>
        <w:t>baterai dirangkai seri:</w:t>
      </w:r>
    </w:p>
    <w:p w14:paraId="45F4AB3F" w14:textId="5631490B" w:rsidR="007215B9" w:rsidRPr="00412060" w:rsidRDefault="007215B9" w:rsidP="007215B9">
      <w:pPr>
        <w:spacing w:after="0" w:line="360" w:lineRule="auto"/>
        <w:rPr>
          <w:rFonts w:eastAsiaTheme="minorEastAsia"/>
          <w:sz w:val="20"/>
          <w:szCs w:val="20"/>
        </w:rPr>
      </w:pPr>
      <m:oMathPara>
        <m:oMathParaPr>
          <m:jc m:val="left"/>
        </m:oMathParaPr>
        <m:oMath>
          <m:r>
            <m:rPr>
              <m:sty m:val="p"/>
            </m:rPr>
            <w:rPr>
              <w:rFonts w:ascii="Cambria Math" w:eastAsiaTheme="minorEastAsia" w:hAnsi="Cambria Math"/>
              <w:sz w:val="20"/>
              <w:szCs w:val="20"/>
            </w:rPr>
            <m:t xml:space="preserve">Tegangan total </m:t>
          </m:r>
          <m:r>
            <w:rPr>
              <w:rFonts w:ascii="Cambria Math" w:eastAsiaTheme="minorEastAsia" w:hAnsi="Cambria Math"/>
              <w:sz w:val="20"/>
              <w:szCs w:val="20"/>
            </w:rPr>
            <m:t>Battery</m:t>
          </m:r>
          <m:r>
            <m:rPr>
              <m:sty m:val="p"/>
            </m:rPr>
            <w:rPr>
              <w:rFonts w:ascii="Cambria Math" w:eastAsiaTheme="minorEastAsia" w:hAnsi="Cambria Math"/>
              <w:sz w:val="20"/>
              <w:szCs w:val="20"/>
            </w:rPr>
            <m:t>: 3.7V</m:t>
          </m:r>
        </m:oMath>
      </m:oMathPara>
    </w:p>
    <w:p w14:paraId="565A6EBF" w14:textId="1E638616" w:rsidR="007215B9" w:rsidRPr="006A252A" w:rsidRDefault="007215B9" w:rsidP="007215B9">
      <w:pPr>
        <w:spacing w:after="0" w:line="360" w:lineRule="auto"/>
        <w:rPr>
          <w:rFonts w:eastAsiaTheme="minorEastAsia"/>
          <w:b/>
          <w:bCs/>
          <w:iCs/>
        </w:rPr>
      </w:pPr>
      <w:r w:rsidRPr="006A252A">
        <w:rPr>
          <w:rFonts w:eastAsiaTheme="minorEastAsia"/>
          <w:b/>
          <w:bCs/>
          <w:iCs/>
        </w:rPr>
        <w:t xml:space="preserve">Kapasitas </w:t>
      </w:r>
      <w:r w:rsidR="00930CB2" w:rsidRPr="00930CB2">
        <w:rPr>
          <w:rFonts w:eastAsiaTheme="minorEastAsia"/>
          <w:b/>
          <w:bCs/>
          <w:i/>
        </w:rPr>
        <w:t>battery</w:t>
      </w:r>
      <w:r w:rsidRPr="006A252A">
        <w:rPr>
          <w:rFonts w:eastAsiaTheme="minorEastAsia"/>
          <w:b/>
          <w:bCs/>
          <w:iCs/>
        </w:rPr>
        <w:t xml:space="preserve"> dalam </w:t>
      </w:r>
      <w:proofErr w:type="spellStart"/>
      <w:r w:rsidRPr="006A252A">
        <w:rPr>
          <w:rFonts w:eastAsiaTheme="minorEastAsia"/>
          <w:b/>
          <w:bCs/>
          <w:iCs/>
        </w:rPr>
        <w:t>Wh</w:t>
      </w:r>
      <w:proofErr w:type="spellEnd"/>
      <w:r w:rsidRPr="006A252A">
        <w:rPr>
          <w:rFonts w:eastAsiaTheme="minorEastAsia"/>
          <w:b/>
          <w:bCs/>
          <w:iCs/>
        </w:rPr>
        <w:t>:</w:t>
      </w:r>
    </w:p>
    <w:p w14:paraId="66576D93" w14:textId="4D2C3943" w:rsidR="007215B9" w:rsidRPr="006A252A" w:rsidRDefault="007215B9" w:rsidP="0018424C">
      <w:pPr>
        <w:pStyle w:val="Caption"/>
        <w:rPr>
          <w:rFonts w:eastAsiaTheme="minorEastAsia"/>
          <w:iCs w:val="0"/>
        </w:rPr>
      </w:pPr>
      <m:oMath>
        <m:r>
          <m:rPr>
            <m:sty m:val="p"/>
          </m:rPr>
          <w:rPr>
            <w:rFonts w:ascii="Cambria Math" w:eastAsiaTheme="minorEastAsia" w:hAnsi="Cambria Math"/>
            <w:sz w:val="20"/>
            <w:szCs w:val="20"/>
          </w:rPr>
          <m:t>Kapasitas</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Wh</m:t>
            </m:r>
          </m:e>
        </m:d>
        <m:r>
          <m:rPr>
            <m:sty m:val="p"/>
          </m:rPr>
          <w:rPr>
            <w:rFonts w:ascii="Cambria Math" w:eastAsiaTheme="minorEastAsia" w:hAnsi="Cambria Math"/>
            <w:sz w:val="20"/>
            <w:szCs w:val="20"/>
          </w:rPr>
          <m:t xml:space="preserve">=Tegangan </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V</m:t>
            </m:r>
          </m:e>
        </m:d>
        <m:r>
          <w:rPr>
            <w:rFonts w:ascii="Cambria Math" w:eastAsiaTheme="minorEastAsia" w:hAnsi="Cambria Math"/>
            <w:sz w:val="20"/>
            <w:szCs w:val="20"/>
          </w:rPr>
          <m:t>×</m:t>
        </m:r>
        <m:r>
          <m:rPr>
            <m:sty m:val="p"/>
          </m:rPr>
          <w:rPr>
            <w:rFonts w:ascii="Cambria Math" w:eastAsiaTheme="minorEastAsia" w:hAnsi="Cambria Math"/>
            <w:sz w:val="20"/>
            <w:szCs w:val="20"/>
          </w:rPr>
          <m:t>Kapasitas(Ah)</m:t>
        </m:r>
      </m:oMath>
      <w:r w:rsidR="0018424C">
        <w:rPr>
          <w:rFonts w:eastAsiaTheme="minorEastAsia"/>
        </w:rPr>
        <w:tab/>
      </w:r>
      <w:r w:rsidR="0018424C">
        <w:rPr>
          <w:rFonts w:eastAsiaTheme="minorEastAsia"/>
        </w:rPr>
        <w:tab/>
      </w:r>
      <w:r w:rsidR="0018424C">
        <w:rPr>
          <w:rFonts w:eastAsiaTheme="minorEastAsia"/>
        </w:rPr>
        <w:tab/>
      </w:r>
      <w:r w:rsidR="0018424C">
        <w:rPr>
          <w:rFonts w:eastAsiaTheme="minorEastAsia"/>
        </w:rPr>
        <w:tab/>
      </w:r>
      <w:r w:rsidR="0018424C">
        <w:rPr>
          <w:rFonts w:eastAsiaTheme="minorEastAsia"/>
        </w:rPr>
        <w:tab/>
      </w:r>
      <w:r w:rsidR="0018424C">
        <w:t xml:space="preserve">( </w:t>
      </w:r>
      <w:r w:rsidR="0018424C">
        <w:fldChar w:fldCharType="begin"/>
      </w:r>
      <w:r w:rsidR="0018424C">
        <w:instrText xml:space="preserve"> SEQ ( \* ARABIC </w:instrText>
      </w:r>
      <w:r w:rsidR="0018424C">
        <w:fldChar w:fldCharType="separate"/>
      </w:r>
      <w:r w:rsidR="00C048B8">
        <w:rPr>
          <w:noProof/>
        </w:rPr>
        <w:t>14</w:t>
      </w:r>
      <w:r w:rsidR="0018424C">
        <w:fldChar w:fldCharType="end"/>
      </w:r>
      <w:r w:rsidR="0018424C">
        <w:t xml:space="preserve"> )</w:t>
      </w:r>
    </w:p>
    <w:p w14:paraId="43139896" w14:textId="00E47B21" w:rsidR="007215B9" w:rsidRPr="007215B9" w:rsidRDefault="007215B9" w:rsidP="007215B9">
      <w:pPr>
        <w:spacing w:after="0" w:line="360" w:lineRule="auto"/>
        <w:rPr>
          <w:rFonts w:eastAsiaTheme="minorEastAsia"/>
          <w:iCs/>
        </w:rPr>
      </w:pPr>
      <w:proofErr w:type="spellStart"/>
      <w:r w:rsidRPr="00903C1D">
        <w:rPr>
          <w:rFonts w:eastAsiaTheme="minorEastAsia"/>
          <w:iCs/>
        </w:rPr>
        <w:t>Wh</w:t>
      </w:r>
      <w:proofErr w:type="spellEnd"/>
      <w:r>
        <w:rPr>
          <w:rFonts w:eastAsiaTheme="minorEastAsia"/>
          <w:iCs/>
        </w:rPr>
        <w:t xml:space="preserve"> </w:t>
      </w:r>
      <w:r w:rsidRPr="00903C1D">
        <w:rPr>
          <w:rFonts w:eastAsiaTheme="minorEastAsia"/>
          <w:iCs/>
        </w:rPr>
        <w:t>=</w:t>
      </w:r>
      <w:r>
        <w:rPr>
          <w:rFonts w:eastAsiaTheme="minorEastAsia"/>
          <w:iCs/>
        </w:rPr>
        <w:t>3.7</w:t>
      </w:r>
      <w:r w:rsidRPr="00903C1D">
        <w:rPr>
          <w:rFonts w:eastAsiaTheme="minorEastAsia"/>
          <w:iCs/>
        </w:rPr>
        <w:t>V×</w:t>
      </w:r>
      <w:r>
        <w:rPr>
          <w:rFonts w:eastAsiaTheme="minorEastAsia"/>
          <w:iCs/>
        </w:rPr>
        <w:t xml:space="preserve"> 1</w:t>
      </w:r>
      <w:r w:rsidRPr="00903C1D">
        <w:rPr>
          <w:rFonts w:eastAsiaTheme="minorEastAsia"/>
          <w:iCs/>
        </w:rPr>
        <w:t>Ah=</w:t>
      </w:r>
      <w:r>
        <w:rPr>
          <w:rFonts w:eastAsiaTheme="minorEastAsia"/>
          <w:iCs/>
        </w:rPr>
        <w:t xml:space="preserve">3.7 </w:t>
      </w:r>
      <w:proofErr w:type="spellStart"/>
      <w:r w:rsidRPr="00903C1D">
        <w:rPr>
          <w:rFonts w:eastAsiaTheme="minorEastAsia"/>
          <w:iCs/>
        </w:rPr>
        <w:t>Wh</w:t>
      </w:r>
      <w:proofErr w:type="spellEnd"/>
    </w:p>
    <w:p w14:paraId="61D199D1" w14:textId="23447EF4" w:rsidR="007215B9" w:rsidRPr="00EB3512" w:rsidRDefault="007215B9" w:rsidP="007215B9">
      <w:pPr>
        <w:spacing w:after="0" w:line="360" w:lineRule="auto"/>
        <w:rPr>
          <w:rFonts w:eastAsiaTheme="minorEastAsia"/>
          <w:b/>
          <w:bCs/>
        </w:rPr>
      </w:pPr>
      <w:r w:rsidRPr="00EB3512">
        <w:rPr>
          <w:rFonts w:eastAsiaTheme="minorEastAsia"/>
          <w:b/>
          <w:bCs/>
        </w:rPr>
        <w:t xml:space="preserve">Ketahanan </w:t>
      </w:r>
      <w:r w:rsidR="00930CB2" w:rsidRPr="00930CB2">
        <w:rPr>
          <w:rFonts w:eastAsiaTheme="minorEastAsia"/>
          <w:b/>
          <w:bCs/>
          <w:i/>
          <w:iCs/>
        </w:rPr>
        <w:t>Battery</w:t>
      </w:r>
      <w:r w:rsidRPr="00EB3512">
        <w:rPr>
          <w:rFonts w:eastAsiaTheme="minorEastAsia"/>
          <w:b/>
          <w:bCs/>
        </w:rPr>
        <w:t>:</w:t>
      </w:r>
    </w:p>
    <w:p w14:paraId="4106D346" w14:textId="6496B9AE" w:rsidR="007215B9" w:rsidRPr="006A252A" w:rsidRDefault="007215B9" w:rsidP="0018424C">
      <w:pPr>
        <w:pStyle w:val="Caption"/>
        <w:rPr>
          <w:rFonts w:eastAsiaTheme="minorEastAsia"/>
          <w:iCs w:val="0"/>
        </w:rPr>
      </w:pPr>
      <m:oMath>
        <m:r>
          <m:rPr>
            <m:sty m:val="p"/>
          </m:rPr>
          <w:rPr>
            <w:rFonts w:ascii="Cambria Math" w:eastAsiaTheme="minorEastAsia" w:hAnsi="Cambria Math"/>
            <w:sz w:val="20"/>
          </w:rPr>
          <w:lastRenderedPageBreak/>
          <m:t>Ketahanan Baterai </m:t>
        </m:r>
        <m:d>
          <m:dPr>
            <m:ctrlPr>
              <w:rPr>
                <w:rFonts w:ascii="Cambria Math" w:eastAsiaTheme="minorEastAsia" w:hAnsi="Cambria Math"/>
                <w:sz w:val="20"/>
              </w:rPr>
            </m:ctrlPr>
          </m:dPr>
          <m:e>
            <m:r>
              <m:rPr>
                <m:sty m:val="p"/>
              </m:rPr>
              <w:rPr>
                <w:rFonts w:ascii="Cambria Math" w:eastAsiaTheme="minorEastAsia" w:hAnsi="Cambria Math"/>
                <w:sz w:val="20"/>
              </w:rPr>
              <m:t>jam</m:t>
            </m:r>
          </m:e>
        </m:d>
        <m:r>
          <w:rPr>
            <w:rFonts w:ascii="Cambria Math" w:eastAsiaTheme="minorEastAsia" w:hAnsi="Cambria Math"/>
            <w:sz w:val="20"/>
          </w:rPr>
          <m:t xml:space="preserve">= </m:t>
        </m:r>
        <m:f>
          <m:fPr>
            <m:ctrlPr>
              <w:rPr>
                <w:rFonts w:ascii="Cambria Math" w:eastAsiaTheme="minorEastAsia" w:hAnsi="Cambria Math"/>
                <w:i/>
                <w:sz w:val="20"/>
              </w:rPr>
            </m:ctrlPr>
          </m:fPr>
          <m:num>
            <m:r>
              <m:rPr>
                <m:sty m:val="p"/>
              </m:rPr>
              <w:rPr>
                <w:rFonts w:ascii="Cambria Math" w:eastAsiaTheme="minorEastAsia" w:hAnsi="Cambria Math"/>
                <w:sz w:val="20"/>
              </w:rPr>
              <m:t>Kapasitas Baterai (Wh)</m:t>
            </m:r>
          </m:num>
          <m:den>
            <m:r>
              <m:rPr>
                <m:sty m:val="p"/>
              </m:rPr>
              <w:rPr>
                <w:rFonts w:ascii="Cambria Math" w:eastAsiaTheme="minorEastAsia" w:hAnsi="Cambria Math"/>
                <w:sz w:val="20"/>
              </w:rPr>
              <m:t>Daya yang Digunakan (W)</m:t>
            </m:r>
          </m:den>
        </m:f>
      </m:oMath>
      <w:r w:rsidR="0018424C">
        <w:rPr>
          <w:rFonts w:eastAsiaTheme="minorEastAsia"/>
          <w:sz w:val="20"/>
        </w:rPr>
        <w:tab/>
      </w:r>
      <w:r w:rsidR="0018424C">
        <w:rPr>
          <w:rFonts w:eastAsiaTheme="minorEastAsia"/>
          <w:sz w:val="20"/>
        </w:rPr>
        <w:tab/>
      </w:r>
      <w:r w:rsidR="0018424C">
        <w:rPr>
          <w:rFonts w:eastAsiaTheme="minorEastAsia"/>
          <w:sz w:val="20"/>
        </w:rPr>
        <w:tab/>
      </w:r>
      <w:r w:rsidR="0018424C">
        <w:rPr>
          <w:rFonts w:eastAsiaTheme="minorEastAsia"/>
          <w:sz w:val="20"/>
        </w:rPr>
        <w:tab/>
      </w:r>
      <w:r w:rsidR="0018424C">
        <w:rPr>
          <w:rFonts w:eastAsiaTheme="minorEastAsia"/>
          <w:sz w:val="20"/>
        </w:rPr>
        <w:tab/>
      </w:r>
      <w:r w:rsidR="0018424C">
        <w:t xml:space="preserve">( </w:t>
      </w:r>
      <w:r w:rsidR="0018424C">
        <w:fldChar w:fldCharType="begin"/>
      </w:r>
      <w:r w:rsidR="0018424C">
        <w:instrText xml:space="preserve"> SEQ ( \* ARABIC </w:instrText>
      </w:r>
      <w:r w:rsidR="0018424C">
        <w:fldChar w:fldCharType="separate"/>
      </w:r>
      <w:r w:rsidR="00C048B8">
        <w:rPr>
          <w:noProof/>
        </w:rPr>
        <w:t>15</w:t>
      </w:r>
      <w:r w:rsidR="0018424C">
        <w:fldChar w:fldCharType="end"/>
      </w:r>
      <w:r w:rsidR="0018424C">
        <w:t xml:space="preserve"> )</w:t>
      </w:r>
    </w:p>
    <w:p w14:paraId="243B2F43" w14:textId="60EA8AA9" w:rsidR="003E01FC" w:rsidRPr="005944AE" w:rsidRDefault="007215B9" w:rsidP="007215B9">
      <w:pPr>
        <w:spacing w:after="0" w:line="360" w:lineRule="auto"/>
        <w:rPr>
          <w:rFonts w:eastAsiaTheme="minorEastAsia"/>
        </w:rPr>
      </w:pPr>
      <m:oMathPara>
        <m:oMathParaPr>
          <m:jc m:val="left"/>
        </m:oMathParaPr>
        <m:oMath>
          <m:r>
            <m:rPr>
              <m:sty m:val="p"/>
            </m:rPr>
            <w:rPr>
              <w:rFonts w:ascii="Cambria Math" w:eastAsiaTheme="minorEastAsia" w:hAnsi="Cambria Math"/>
              <w:sz w:val="20"/>
              <w:szCs w:val="18"/>
            </w:rPr>
            <m:t>Ketahanan Baterai </m:t>
          </m:r>
          <m:d>
            <m:dPr>
              <m:ctrlPr>
                <w:rPr>
                  <w:rFonts w:ascii="Cambria Math" w:eastAsiaTheme="minorEastAsia" w:hAnsi="Cambria Math"/>
                  <w:sz w:val="20"/>
                  <w:szCs w:val="18"/>
                </w:rPr>
              </m:ctrlPr>
            </m:dPr>
            <m:e>
              <m:r>
                <m:rPr>
                  <m:sty m:val="p"/>
                </m:rPr>
                <w:rPr>
                  <w:rFonts w:ascii="Cambria Math" w:eastAsiaTheme="minorEastAsia" w:hAnsi="Cambria Math"/>
                  <w:sz w:val="20"/>
                  <w:szCs w:val="18"/>
                </w:rPr>
                <m:t>jam</m:t>
              </m:r>
            </m:e>
          </m:d>
          <m:r>
            <w:rPr>
              <w:rFonts w:ascii="Cambria Math" w:eastAsiaTheme="minorEastAsia" w:hAnsi="Cambria Math"/>
              <w:sz w:val="20"/>
              <w:szCs w:val="18"/>
            </w:rPr>
            <m:t xml:space="preserve">= </m:t>
          </m:r>
          <m:f>
            <m:fPr>
              <m:ctrlPr>
                <w:rPr>
                  <w:rFonts w:ascii="Cambria Math" w:eastAsiaTheme="minorEastAsia" w:hAnsi="Cambria Math"/>
                  <w:i/>
                  <w:sz w:val="20"/>
                  <w:szCs w:val="18"/>
                </w:rPr>
              </m:ctrlPr>
            </m:fPr>
            <m:num>
              <m:r>
                <m:rPr>
                  <m:sty m:val="p"/>
                </m:rPr>
                <w:rPr>
                  <w:rFonts w:ascii="Cambria Math" w:eastAsiaTheme="minorEastAsia" w:hAnsi="Cambria Math"/>
                  <w:sz w:val="20"/>
                  <w:szCs w:val="18"/>
                </w:rPr>
                <m:t>3.7Wh</m:t>
              </m:r>
            </m:num>
            <m:den>
              <m:r>
                <w:rPr>
                  <w:rFonts w:ascii="Cambria Math" w:eastAsiaTheme="minorEastAsia" w:hAnsi="Cambria Math"/>
                  <w:sz w:val="20"/>
                  <w:szCs w:val="18"/>
                </w:rPr>
                <m:t>0.34W</m:t>
              </m:r>
            </m:den>
          </m:f>
          <m:r>
            <w:rPr>
              <w:rFonts w:ascii="Cambria Math" w:eastAsiaTheme="minorEastAsia" w:hAnsi="Cambria Math"/>
              <w:sz w:val="20"/>
              <w:szCs w:val="18"/>
            </w:rPr>
            <m:t>=</m:t>
          </m:r>
          <m:r>
            <m:rPr>
              <m:sty m:val="p"/>
            </m:rPr>
            <w:rPr>
              <w:rFonts w:ascii="Cambria Math" w:eastAsiaTheme="minorEastAsia" w:hAnsi="Cambria Math"/>
              <w:sz w:val="20"/>
              <w:szCs w:val="18"/>
            </w:rPr>
            <m:t>10 jam</m:t>
          </m:r>
        </m:oMath>
      </m:oMathPara>
    </w:p>
    <w:p w14:paraId="3C01A9DB" w14:textId="38F7C110" w:rsidR="00D40F6D" w:rsidRPr="00A87A02" w:rsidRDefault="00D0244A" w:rsidP="009E3F14">
      <w:pPr>
        <w:spacing w:after="0" w:line="360" w:lineRule="auto"/>
        <w:ind w:firstLine="426"/>
        <w:rPr>
          <w:rFonts w:cs="Times New Roman"/>
          <w:szCs w:val="24"/>
        </w:rPr>
      </w:pPr>
      <w:r w:rsidRPr="00A87A02">
        <w:rPr>
          <w:rFonts w:cs="Times New Roman"/>
          <w:color w:val="212121"/>
          <w:szCs w:val="24"/>
          <w:shd w:val="clear" w:color="auto" w:fill="FFFFFF"/>
        </w:rPr>
        <w:t>Berdasarkan pengujian tersebut maka dapat diketahui bahwa komponen yang terdapat di dalam bagasi motor dapat menyala 1</w:t>
      </w:r>
      <w:r w:rsidR="00E8545E">
        <w:rPr>
          <w:rFonts w:cs="Times New Roman"/>
          <w:color w:val="212121"/>
          <w:szCs w:val="24"/>
          <w:shd w:val="clear" w:color="auto" w:fill="FFFFFF"/>
        </w:rPr>
        <w:t>0</w:t>
      </w:r>
      <w:r w:rsidRPr="00A87A02">
        <w:rPr>
          <w:rFonts w:cs="Times New Roman"/>
          <w:color w:val="212121"/>
          <w:szCs w:val="24"/>
          <w:shd w:val="clear" w:color="auto" w:fill="FFFFFF"/>
        </w:rPr>
        <w:t xml:space="preserve"> jam</w:t>
      </w:r>
      <w:r w:rsidR="00BF0A45">
        <w:rPr>
          <w:rFonts w:cs="Times New Roman"/>
          <w:color w:val="212121"/>
          <w:szCs w:val="24"/>
          <w:shd w:val="clear" w:color="auto" w:fill="FFFFFF"/>
        </w:rPr>
        <w:t xml:space="preserve"> 52,8 menit</w:t>
      </w:r>
      <w:r w:rsidR="004D0A62">
        <w:rPr>
          <w:rFonts w:cs="Times New Roman"/>
          <w:color w:val="212121"/>
          <w:szCs w:val="24"/>
          <w:shd w:val="clear" w:color="auto" w:fill="FFFFFF"/>
        </w:rPr>
        <w:t xml:space="preserve"> </w:t>
      </w:r>
      <w:r w:rsidRPr="00A87A02">
        <w:rPr>
          <w:rFonts w:cs="Times New Roman"/>
          <w:color w:val="212121"/>
          <w:szCs w:val="24"/>
          <w:shd w:val="clear" w:color="auto" w:fill="FFFFFF"/>
        </w:rPr>
        <w:t xml:space="preserve">harinya, </w:t>
      </w:r>
      <w:r w:rsidR="00930CB2" w:rsidRPr="00930CB2">
        <w:rPr>
          <w:rFonts w:cs="Times New Roman"/>
          <w:i/>
          <w:iCs/>
          <w:color w:val="212121"/>
          <w:szCs w:val="24"/>
          <w:shd w:val="clear" w:color="auto" w:fill="FFFFFF"/>
        </w:rPr>
        <w:t>battery</w:t>
      </w:r>
      <w:r w:rsidRPr="00E7597E">
        <w:rPr>
          <w:rFonts w:cs="Times New Roman"/>
          <w:i/>
          <w:iCs/>
          <w:color w:val="212121"/>
          <w:szCs w:val="24"/>
          <w:shd w:val="clear" w:color="auto" w:fill="FFFFFF"/>
        </w:rPr>
        <w:t xml:space="preserve"> </w:t>
      </w:r>
      <w:proofErr w:type="spellStart"/>
      <w:r w:rsidR="00930CB2" w:rsidRPr="00930CB2">
        <w:rPr>
          <w:rFonts w:cs="Times New Roman"/>
          <w:i/>
          <w:iCs/>
          <w:szCs w:val="24"/>
        </w:rPr>
        <w:t>battery</w:t>
      </w:r>
      <w:proofErr w:type="spellEnd"/>
      <w:r w:rsidRPr="00A87A02">
        <w:rPr>
          <w:rFonts w:cs="Times New Roman"/>
          <w:szCs w:val="24"/>
        </w:rPr>
        <w:t xml:space="preserve"> </w:t>
      </w:r>
      <w:r w:rsidR="00412060">
        <w:rPr>
          <w:rFonts w:cs="Times New Roman"/>
          <w:szCs w:val="24"/>
        </w:rPr>
        <w:t>Li-</w:t>
      </w:r>
      <w:r w:rsidR="000468AB">
        <w:rPr>
          <w:rFonts w:cs="Times New Roman"/>
          <w:szCs w:val="24"/>
        </w:rPr>
        <w:t>Po</w:t>
      </w:r>
      <w:r w:rsidRPr="00A87A02">
        <w:rPr>
          <w:rFonts w:cs="Times New Roman"/>
          <w:szCs w:val="24"/>
        </w:rPr>
        <w:t xml:space="preserve"> tidak bertahan lebih lama dibandingkan li-ion di </w:t>
      </w:r>
      <w:r w:rsidR="006D5774" w:rsidRPr="00A87A02">
        <w:rPr>
          <w:rFonts w:cs="Times New Roman"/>
          <w:szCs w:val="24"/>
        </w:rPr>
        <w:t>karena kan</w:t>
      </w:r>
      <w:r w:rsidRPr="00A87A02">
        <w:rPr>
          <w:rFonts w:cs="Times New Roman"/>
          <w:szCs w:val="24"/>
        </w:rPr>
        <w:t xml:space="preserve"> kapasitas daya </w:t>
      </w:r>
      <w:r w:rsidR="00A8230C">
        <w:rPr>
          <w:rFonts w:cs="Times New Roman"/>
          <w:szCs w:val="24"/>
        </w:rPr>
        <w:t>1</w:t>
      </w:r>
      <w:r w:rsidR="00673F8F">
        <w:rPr>
          <w:rFonts w:cs="Times New Roman"/>
          <w:szCs w:val="24"/>
        </w:rPr>
        <w:t>0</w:t>
      </w:r>
      <w:r w:rsidR="000B7586" w:rsidRPr="00A87A02">
        <w:rPr>
          <w:rFonts w:cs="Times New Roman"/>
          <w:szCs w:val="24"/>
        </w:rPr>
        <w:t>00</w:t>
      </w:r>
      <w:r w:rsidRPr="00A87A02">
        <w:rPr>
          <w:rFonts w:cs="Times New Roman"/>
          <w:szCs w:val="24"/>
        </w:rPr>
        <w:t>mA.</w:t>
      </w:r>
      <w:bookmarkEnd w:id="485"/>
    </w:p>
    <w:p w14:paraId="6178199D" w14:textId="5DB8B252" w:rsidR="006D5774" w:rsidRDefault="006D5774" w:rsidP="00C442F8">
      <w:pPr>
        <w:pStyle w:val="Heading3"/>
      </w:pPr>
      <w:bookmarkStart w:id="486" w:name="_Toc175172416"/>
      <w:r>
        <w:t>Pengujian Pengambilan Gambar Secara Berkala</w:t>
      </w:r>
      <w:bookmarkEnd w:id="486"/>
    </w:p>
    <w:p w14:paraId="726CD70A" w14:textId="48434C07" w:rsidR="006D5774" w:rsidRDefault="006D5774" w:rsidP="00A87A02">
      <w:pPr>
        <w:spacing w:after="0" w:line="360" w:lineRule="auto"/>
      </w:pPr>
      <w:bookmarkStart w:id="487" w:name="_Hlk173046907"/>
      <w:r>
        <w:t xml:space="preserve">Pengujian pengambilan gambar secara berkala sesuai dengan rentang waktu yang telah ditentukan dan  mengirimnya ke aplikasi berbasis </w:t>
      </w:r>
      <w:r w:rsidR="00930CB2" w:rsidRPr="00930CB2">
        <w:rPr>
          <w:i/>
        </w:rPr>
        <w:t>Android</w:t>
      </w:r>
      <w:r>
        <w:t xml:space="preserve"> memiliki tujuan untuk melakukan </w:t>
      </w:r>
      <w:r w:rsidR="007E7DFC" w:rsidRPr="007E7DFC">
        <w:rPr>
          <w:i/>
        </w:rPr>
        <w:t>monitoring</w:t>
      </w:r>
      <w:r>
        <w:t xml:space="preserve"> terhadap kondisi sekitar yang terdapat pada helm, sehingga dengan adanya </w:t>
      </w:r>
      <w:r w:rsidR="007E7DFC" w:rsidRPr="007E7DFC">
        <w:rPr>
          <w:i/>
        </w:rPr>
        <w:t>monitoring</w:t>
      </w:r>
      <w:r>
        <w:t xml:space="preserve"> terhadap lokasi sekitar helm</w:t>
      </w:r>
      <w:r w:rsidR="00911CE1">
        <w:t xml:space="preserve">. </w:t>
      </w:r>
      <w:r w:rsidR="00BD66E0">
        <w:t>Pada Tabel</w:t>
      </w:r>
      <w:r w:rsidR="00A87A02">
        <w:t xml:space="preserve"> 4.</w:t>
      </w:r>
      <w:r w:rsidR="00911CE1">
        <w:t>10</w:t>
      </w:r>
      <w:r w:rsidR="00A87A02">
        <w:t xml:space="preserve"> </w:t>
      </w:r>
      <w:r w:rsidR="00BD66E0">
        <w:t xml:space="preserve">Berikut ditampilkan hasil pengujian </w:t>
      </w:r>
      <w:r w:rsidR="007E7DFC" w:rsidRPr="007E7DFC">
        <w:rPr>
          <w:i/>
        </w:rPr>
        <w:t>monitoring</w:t>
      </w:r>
      <w:r w:rsidR="00BD66E0">
        <w:t xml:space="preserve"> helm sekitar</w:t>
      </w:r>
      <w:bookmarkEnd w:id="487"/>
      <w:r w:rsidR="00911CE1">
        <w:t>:</w:t>
      </w:r>
    </w:p>
    <w:p w14:paraId="5E40C992" w14:textId="77777777" w:rsidR="001D631C" w:rsidRPr="006D5774" w:rsidRDefault="001D631C" w:rsidP="00A87A02">
      <w:pPr>
        <w:spacing w:after="0" w:line="360" w:lineRule="auto"/>
      </w:pPr>
    </w:p>
    <w:p w14:paraId="6BDEC13A" w14:textId="5AB4BA22" w:rsidR="00A87A02" w:rsidRDefault="00A87A02" w:rsidP="00A87A02">
      <w:pPr>
        <w:pStyle w:val="Caption"/>
        <w:keepNext/>
        <w:jc w:val="center"/>
        <w:rPr>
          <w:sz w:val="24"/>
          <w:szCs w:val="24"/>
        </w:rPr>
      </w:pPr>
      <w:r w:rsidRPr="007C0DA7">
        <w:rPr>
          <w:b/>
          <w:bCs/>
          <w:sz w:val="24"/>
          <w:szCs w:val="24"/>
        </w:rPr>
        <w:t xml:space="preserve">Tabel 4. </w:t>
      </w:r>
      <w:r w:rsidRPr="007C0DA7">
        <w:rPr>
          <w:b/>
          <w:bCs/>
          <w:sz w:val="24"/>
          <w:szCs w:val="24"/>
        </w:rPr>
        <w:fldChar w:fldCharType="begin"/>
      </w:r>
      <w:r w:rsidRPr="007C0DA7">
        <w:rPr>
          <w:b/>
          <w:bCs/>
          <w:sz w:val="24"/>
          <w:szCs w:val="24"/>
        </w:rPr>
        <w:instrText xml:space="preserve"> SEQ Tabel_4. \* ARABIC </w:instrText>
      </w:r>
      <w:r w:rsidRPr="007C0DA7">
        <w:rPr>
          <w:b/>
          <w:bCs/>
          <w:sz w:val="24"/>
          <w:szCs w:val="24"/>
        </w:rPr>
        <w:fldChar w:fldCharType="separate"/>
      </w:r>
      <w:r w:rsidR="00C048B8">
        <w:rPr>
          <w:b/>
          <w:bCs/>
          <w:noProof/>
          <w:sz w:val="24"/>
          <w:szCs w:val="24"/>
        </w:rPr>
        <w:t>10</w:t>
      </w:r>
      <w:r w:rsidRPr="007C0DA7">
        <w:rPr>
          <w:b/>
          <w:bCs/>
          <w:sz w:val="24"/>
          <w:szCs w:val="24"/>
        </w:rPr>
        <w:fldChar w:fldCharType="end"/>
      </w:r>
      <w:r w:rsidRPr="005F6FDA">
        <w:rPr>
          <w:sz w:val="24"/>
          <w:szCs w:val="24"/>
        </w:rPr>
        <w:t xml:space="preserve"> </w:t>
      </w:r>
      <w:r w:rsidRPr="00A87A02">
        <w:rPr>
          <w:sz w:val="24"/>
          <w:szCs w:val="24"/>
        </w:rPr>
        <w:t>Pengambilan Gambar Secara Berkala</w:t>
      </w:r>
    </w:p>
    <w:tbl>
      <w:tblPr>
        <w:tblStyle w:val="TableGrid0"/>
        <w:tblW w:w="7943" w:type="dxa"/>
        <w:jc w:val="center"/>
        <w:tblInd w:w="0" w:type="dxa"/>
        <w:tblCellMar>
          <w:top w:w="59" w:type="dxa"/>
          <w:left w:w="136" w:type="dxa"/>
          <w:right w:w="92" w:type="dxa"/>
        </w:tblCellMar>
        <w:tblLook w:val="04A0" w:firstRow="1" w:lastRow="0" w:firstColumn="1" w:lastColumn="0" w:noHBand="0" w:noVBand="1"/>
      </w:tblPr>
      <w:tblGrid>
        <w:gridCol w:w="1133"/>
        <w:gridCol w:w="1771"/>
        <w:gridCol w:w="2767"/>
        <w:gridCol w:w="2272"/>
      </w:tblGrid>
      <w:tr w:rsidR="006E0D9A" w14:paraId="0A224B55" w14:textId="77777777" w:rsidTr="007C671F">
        <w:trPr>
          <w:trHeight w:val="326"/>
          <w:tblHeader/>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470E5D21" w14:textId="77777777" w:rsidR="006E0D9A" w:rsidRDefault="006E0D9A" w:rsidP="00176A09">
            <w:pPr>
              <w:ind w:left="21"/>
              <w:jc w:val="left"/>
            </w:pPr>
            <w:r>
              <w:rPr>
                <w:rFonts w:eastAsia="Times New Roman" w:cs="Times New Roman"/>
                <w:b/>
                <w:sz w:val="18"/>
              </w:rPr>
              <w:t xml:space="preserve">Percobaan </w:t>
            </w:r>
          </w:p>
          <w:p w14:paraId="0D179E46" w14:textId="77777777" w:rsidR="006E0D9A" w:rsidRDefault="006E0D9A" w:rsidP="00176A09">
            <w:pPr>
              <w:ind w:right="47"/>
              <w:jc w:val="center"/>
            </w:pPr>
            <w:r>
              <w:rPr>
                <w:rFonts w:eastAsia="Times New Roman" w:cs="Times New Roman"/>
                <w:b/>
                <w:sz w:val="18"/>
              </w:rPr>
              <w:t xml:space="preserve">Ke- </w:t>
            </w:r>
          </w:p>
        </w:tc>
        <w:tc>
          <w:tcPr>
            <w:tcW w:w="1773" w:type="dxa"/>
            <w:tcBorders>
              <w:top w:val="single" w:sz="3" w:space="0" w:color="000000"/>
              <w:left w:val="single" w:sz="3" w:space="0" w:color="000000"/>
              <w:bottom w:val="single" w:sz="3" w:space="0" w:color="000000"/>
              <w:right w:val="single" w:sz="3" w:space="0" w:color="000000"/>
            </w:tcBorders>
            <w:vAlign w:val="center"/>
          </w:tcPr>
          <w:p w14:paraId="5E1F8A64" w14:textId="643E1411" w:rsidR="006E0D9A" w:rsidRDefault="006E0D9A" w:rsidP="00176A09">
            <w:pPr>
              <w:jc w:val="center"/>
            </w:pPr>
            <w:r>
              <w:rPr>
                <w:rFonts w:eastAsia="Times New Roman" w:cs="Times New Roman"/>
                <w:b/>
                <w:sz w:val="18"/>
              </w:rPr>
              <w:t>Waktu Penerimaan</w:t>
            </w:r>
          </w:p>
          <w:p w14:paraId="7B0D098C" w14:textId="3C94BDF2" w:rsidR="006E0D9A" w:rsidRDefault="006E0D9A" w:rsidP="00176A09">
            <w:pPr>
              <w:ind w:right="48"/>
              <w:jc w:val="center"/>
            </w:pPr>
            <w:r>
              <w:rPr>
                <w:rFonts w:eastAsia="Times New Roman" w:cs="Times New Roman"/>
                <w:b/>
                <w:sz w:val="18"/>
              </w:rPr>
              <w:t>foto oleh aplikasi</w:t>
            </w:r>
          </w:p>
        </w:tc>
        <w:tc>
          <w:tcPr>
            <w:tcW w:w="2761" w:type="dxa"/>
            <w:tcBorders>
              <w:top w:val="single" w:sz="3" w:space="0" w:color="000000"/>
              <w:left w:val="single" w:sz="3" w:space="0" w:color="000000"/>
              <w:bottom w:val="single" w:sz="3" w:space="0" w:color="000000"/>
              <w:right w:val="single" w:sz="3" w:space="0" w:color="000000"/>
            </w:tcBorders>
            <w:vAlign w:val="center"/>
          </w:tcPr>
          <w:p w14:paraId="75201C6B" w14:textId="2A3904EF" w:rsidR="006E0D9A" w:rsidRDefault="006E0D9A" w:rsidP="00176A09">
            <w:pPr>
              <w:ind w:right="52"/>
              <w:jc w:val="center"/>
            </w:pPr>
            <w:r>
              <w:rPr>
                <w:rFonts w:eastAsia="Times New Roman" w:cs="Times New Roman"/>
                <w:b/>
                <w:sz w:val="18"/>
              </w:rPr>
              <w:t>Tampilan  Pada Aplikasi</w:t>
            </w:r>
          </w:p>
        </w:tc>
        <w:tc>
          <w:tcPr>
            <w:tcW w:w="2277" w:type="dxa"/>
            <w:tcBorders>
              <w:top w:val="single" w:sz="3" w:space="0" w:color="000000"/>
              <w:left w:val="single" w:sz="3" w:space="0" w:color="000000"/>
              <w:bottom w:val="single" w:sz="3" w:space="0" w:color="000000"/>
              <w:right w:val="single" w:sz="3" w:space="0" w:color="000000"/>
            </w:tcBorders>
            <w:vAlign w:val="center"/>
          </w:tcPr>
          <w:p w14:paraId="4EF43857" w14:textId="6BBA801D" w:rsidR="006E0D9A" w:rsidRDefault="006E0D9A" w:rsidP="00176A09">
            <w:pPr>
              <w:ind w:right="49"/>
              <w:jc w:val="center"/>
            </w:pPr>
            <w:r>
              <w:rPr>
                <w:rFonts w:eastAsia="Times New Roman" w:cs="Times New Roman"/>
                <w:b/>
                <w:sz w:val="18"/>
              </w:rPr>
              <w:t>Indikator</w:t>
            </w:r>
          </w:p>
        </w:tc>
      </w:tr>
      <w:tr w:rsidR="006E0D9A" w14:paraId="5703E068" w14:textId="77777777" w:rsidTr="007C671F">
        <w:trPr>
          <w:trHeight w:val="6146"/>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60B0BAAB" w14:textId="0B88B352" w:rsidR="006E0D9A" w:rsidRDefault="006E0D9A" w:rsidP="00176A09"/>
          <w:p w14:paraId="76F61433" w14:textId="77777777" w:rsidR="006E0D9A" w:rsidRDefault="006E0D9A" w:rsidP="00176A09">
            <w:pPr>
              <w:ind w:right="49"/>
              <w:jc w:val="center"/>
            </w:pPr>
            <w:r>
              <w:t xml:space="preserve">1 </w:t>
            </w:r>
          </w:p>
        </w:tc>
        <w:tc>
          <w:tcPr>
            <w:tcW w:w="1773" w:type="dxa"/>
            <w:tcBorders>
              <w:top w:val="single" w:sz="3" w:space="0" w:color="000000"/>
              <w:left w:val="single" w:sz="3" w:space="0" w:color="000000"/>
              <w:bottom w:val="single" w:sz="3" w:space="0" w:color="000000"/>
              <w:right w:val="single" w:sz="3" w:space="0" w:color="000000"/>
            </w:tcBorders>
            <w:vAlign w:val="center"/>
          </w:tcPr>
          <w:p w14:paraId="5971DFD0" w14:textId="77777777" w:rsidR="006E0D9A" w:rsidRDefault="006E0D9A" w:rsidP="00176A09">
            <w:pPr>
              <w:ind w:right="47"/>
              <w:jc w:val="center"/>
            </w:pPr>
            <w:r>
              <w:t xml:space="preserve">17:30:16 </w:t>
            </w:r>
          </w:p>
        </w:tc>
        <w:tc>
          <w:tcPr>
            <w:tcW w:w="2761" w:type="dxa"/>
            <w:tcBorders>
              <w:top w:val="single" w:sz="3" w:space="0" w:color="000000"/>
              <w:left w:val="single" w:sz="3" w:space="0" w:color="000000"/>
              <w:bottom w:val="single" w:sz="3" w:space="0" w:color="000000"/>
              <w:right w:val="single" w:sz="3" w:space="0" w:color="000000"/>
            </w:tcBorders>
          </w:tcPr>
          <w:p w14:paraId="1D233B89" w14:textId="44D55911" w:rsidR="00832C98" w:rsidRDefault="006E0D9A" w:rsidP="00176A09">
            <w:pPr>
              <w:ind w:right="277"/>
              <w:jc w:val="center"/>
            </w:pPr>
            <w:r>
              <w:rPr>
                <w:noProof/>
              </w:rPr>
              <w:drawing>
                <wp:inline distT="0" distB="0" distL="0" distR="0" wp14:anchorId="135496BE" wp14:editId="407AFC52">
                  <wp:extent cx="1021080" cy="2063684"/>
                  <wp:effectExtent l="0" t="0" r="0" b="0"/>
                  <wp:docPr id="11933" name="Picture 11933"/>
                  <wp:cNvGraphicFramePr/>
                  <a:graphic xmlns:a="http://schemas.openxmlformats.org/drawingml/2006/main">
                    <a:graphicData uri="http://schemas.openxmlformats.org/drawingml/2006/picture">
                      <pic:pic xmlns:pic="http://schemas.openxmlformats.org/drawingml/2006/picture">
                        <pic:nvPicPr>
                          <pic:cNvPr id="11933" name="Picture 11933"/>
                          <pic:cNvPicPr/>
                        </pic:nvPicPr>
                        <pic:blipFill>
                          <a:blip r:embed="rId77"/>
                          <a:stretch>
                            <a:fillRect/>
                          </a:stretch>
                        </pic:blipFill>
                        <pic:spPr>
                          <a:xfrm>
                            <a:off x="0" y="0"/>
                            <a:ext cx="1045725" cy="2113493"/>
                          </a:xfrm>
                          <a:prstGeom prst="rect">
                            <a:avLst/>
                          </a:prstGeom>
                        </pic:spPr>
                      </pic:pic>
                    </a:graphicData>
                  </a:graphic>
                </wp:inline>
              </w:drawing>
            </w:r>
          </w:p>
          <w:p w14:paraId="2E88740C" w14:textId="77777777" w:rsidR="007C671F" w:rsidRDefault="007C671F" w:rsidP="00176A09">
            <w:pPr>
              <w:ind w:right="277"/>
              <w:jc w:val="center"/>
            </w:pPr>
          </w:p>
          <w:p w14:paraId="20E09720" w14:textId="714D6050" w:rsidR="006E0D9A" w:rsidRDefault="006E0D9A" w:rsidP="00176A09">
            <w:pPr>
              <w:ind w:right="193"/>
              <w:jc w:val="center"/>
            </w:pPr>
            <w:r>
              <w:rPr>
                <w:noProof/>
              </w:rPr>
              <w:drawing>
                <wp:inline distT="0" distB="0" distL="0" distR="0" wp14:anchorId="1FD32187" wp14:editId="3EE252A1">
                  <wp:extent cx="1016000" cy="1317660"/>
                  <wp:effectExtent l="0" t="0" r="0" b="0"/>
                  <wp:docPr id="11935" name="Picture 11935"/>
                  <wp:cNvGraphicFramePr/>
                  <a:graphic xmlns:a="http://schemas.openxmlformats.org/drawingml/2006/main">
                    <a:graphicData uri="http://schemas.openxmlformats.org/drawingml/2006/picture">
                      <pic:pic xmlns:pic="http://schemas.openxmlformats.org/drawingml/2006/picture">
                        <pic:nvPicPr>
                          <pic:cNvPr id="11935" name="Picture 11935"/>
                          <pic:cNvPicPr/>
                        </pic:nvPicPr>
                        <pic:blipFill>
                          <a:blip r:embed="rId78"/>
                          <a:stretch>
                            <a:fillRect/>
                          </a:stretch>
                        </pic:blipFill>
                        <pic:spPr>
                          <a:xfrm>
                            <a:off x="0" y="0"/>
                            <a:ext cx="1032392" cy="1338920"/>
                          </a:xfrm>
                          <a:prstGeom prst="rect">
                            <a:avLst/>
                          </a:prstGeom>
                        </pic:spPr>
                      </pic:pic>
                    </a:graphicData>
                  </a:graphic>
                </wp:inline>
              </w:drawing>
            </w:r>
          </w:p>
        </w:tc>
        <w:tc>
          <w:tcPr>
            <w:tcW w:w="2277" w:type="dxa"/>
            <w:tcBorders>
              <w:top w:val="single" w:sz="3" w:space="0" w:color="000000"/>
              <w:left w:val="single" w:sz="3" w:space="0" w:color="000000"/>
              <w:bottom w:val="single" w:sz="3" w:space="0" w:color="000000"/>
              <w:right w:val="single" w:sz="3" w:space="0" w:color="000000"/>
            </w:tcBorders>
            <w:vAlign w:val="center"/>
          </w:tcPr>
          <w:p w14:paraId="63127AF4" w14:textId="77777777" w:rsidR="006E0D9A" w:rsidRDefault="006E0D9A" w:rsidP="00176A09">
            <w:pPr>
              <w:ind w:right="55"/>
              <w:jc w:val="center"/>
            </w:pPr>
            <w:r>
              <w:t xml:space="preserve">Berhasil </w:t>
            </w:r>
          </w:p>
        </w:tc>
      </w:tr>
      <w:tr w:rsidR="009E3F14" w14:paraId="7EF8E85D" w14:textId="77777777" w:rsidTr="007C671F">
        <w:trPr>
          <w:trHeight w:val="4475"/>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648598A9" w14:textId="579C6F78" w:rsidR="009E3F14" w:rsidRDefault="00832C98" w:rsidP="00176A09">
            <w:pPr>
              <w:ind w:left="8"/>
              <w:jc w:val="center"/>
            </w:pPr>
            <w:r>
              <w:lastRenderedPageBreak/>
              <w:t>2</w:t>
            </w:r>
          </w:p>
        </w:tc>
        <w:tc>
          <w:tcPr>
            <w:tcW w:w="1773" w:type="dxa"/>
            <w:tcBorders>
              <w:top w:val="single" w:sz="3" w:space="0" w:color="000000"/>
              <w:left w:val="single" w:sz="3" w:space="0" w:color="000000"/>
              <w:bottom w:val="single" w:sz="3" w:space="0" w:color="000000"/>
              <w:right w:val="single" w:sz="3" w:space="0" w:color="000000"/>
            </w:tcBorders>
            <w:vAlign w:val="center"/>
          </w:tcPr>
          <w:p w14:paraId="743E7EF8" w14:textId="74A3EC9A" w:rsidR="009E3F14" w:rsidRDefault="00832C98" w:rsidP="00176A09">
            <w:pPr>
              <w:ind w:right="47"/>
              <w:jc w:val="center"/>
            </w:pPr>
            <w:r>
              <w:t>17:30:47</w:t>
            </w:r>
          </w:p>
        </w:tc>
        <w:tc>
          <w:tcPr>
            <w:tcW w:w="2761" w:type="dxa"/>
            <w:tcBorders>
              <w:top w:val="single" w:sz="3" w:space="0" w:color="000000"/>
              <w:left w:val="single" w:sz="3" w:space="0" w:color="000000"/>
              <w:bottom w:val="single" w:sz="3" w:space="0" w:color="000000"/>
              <w:right w:val="single" w:sz="3" w:space="0" w:color="000000"/>
            </w:tcBorders>
          </w:tcPr>
          <w:p w14:paraId="30491EA2" w14:textId="77777777" w:rsidR="009E3F14" w:rsidRDefault="00832C98" w:rsidP="00176A09">
            <w:pPr>
              <w:jc w:val="center"/>
            </w:pPr>
            <w:r>
              <w:rPr>
                <w:noProof/>
              </w:rPr>
              <w:drawing>
                <wp:inline distT="0" distB="0" distL="0" distR="0" wp14:anchorId="46DC74BC" wp14:editId="495151A9">
                  <wp:extent cx="968829" cy="1747157"/>
                  <wp:effectExtent l="0" t="0" r="0" b="0"/>
                  <wp:docPr id="1753137533" name="Picture 1753137533"/>
                  <wp:cNvGraphicFramePr/>
                  <a:graphic xmlns:a="http://schemas.openxmlformats.org/drawingml/2006/main">
                    <a:graphicData uri="http://schemas.openxmlformats.org/drawingml/2006/picture">
                      <pic:pic xmlns:pic="http://schemas.openxmlformats.org/drawingml/2006/picture">
                        <pic:nvPicPr>
                          <pic:cNvPr id="12034" name="Picture 12034"/>
                          <pic:cNvPicPr/>
                        </pic:nvPicPr>
                        <pic:blipFill>
                          <a:blip r:embed="rId77"/>
                          <a:stretch>
                            <a:fillRect/>
                          </a:stretch>
                        </pic:blipFill>
                        <pic:spPr>
                          <a:xfrm>
                            <a:off x="0" y="0"/>
                            <a:ext cx="977032" cy="1761950"/>
                          </a:xfrm>
                          <a:prstGeom prst="rect">
                            <a:avLst/>
                          </a:prstGeom>
                        </pic:spPr>
                      </pic:pic>
                    </a:graphicData>
                  </a:graphic>
                </wp:inline>
              </w:drawing>
            </w:r>
          </w:p>
          <w:p w14:paraId="1C99E416" w14:textId="0028F636" w:rsidR="00832C98" w:rsidRDefault="00832C98" w:rsidP="00176A09">
            <w:pPr>
              <w:jc w:val="center"/>
            </w:pPr>
            <w:r>
              <w:rPr>
                <w:noProof/>
              </w:rPr>
              <w:drawing>
                <wp:inline distT="0" distB="0" distL="0" distR="0" wp14:anchorId="3E7A226D" wp14:editId="6E877AE6">
                  <wp:extent cx="1385062" cy="1108075"/>
                  <wp:effectExtent l="0" t="0" r="0" b="0"/>
                  <wp:docPr id="1288341207" name="Picture 1288341207"/>
                  <wp:cNvGraphicFramePr/>
                  <a:graphic xmlns:a="http://schemas.openxmlformats.org/drawingml/2006/main">
                    <a:graphicData uri="http://schemas.openxmlformats.org/drawingml/2006/picture">
                      <pic:pic xmlns:pic="http://schemas.openxmlformats.org/drawingml/2006/picture">
                        <pic:nvPicPr>
                          <pic:cNvPr id="12036" name="Picture 12036"/>
                          <pic:cNvPicPr/>
                        </pic:nvPicPr>
                        <pic:blipFill>
                          <a:blip r:embed="rId79"/>
                          <a:stretch>
                            <a:fillRect/>
                          </a:stretch>
                        </pic:blipFill>
                        <pic:spPr>
                          <a:xfrm>
                            <a:off x="0" y="0"/>
                            <a:ext cx="1385062" cy="1108075"/>
                          </a:xfrm>
                          <a:prstGeom prst="rect">
                            <a:avLst/>
                          </a:prstGeom>
                        </pic:spPr>
                      </pic:pic>
                    </a:graphicData>
                  </a:graphic>
                </wp:inline>
              </w:drawing>
            </w:r>
          </w:p>
        </w:tc>
        <w:tc>
          <w:tcPr>
            <w:tcW w:w="2277" w:type="dxa"/>
            <w:tcBorders>
              <w:top w:val="single" w:sz="3" w:space="0" w:color="000000"/>
              <w:left w:val="single" w:sz="3" w:space="0" w:color="000000"/>
              <w:bottom w:val="single" w:sz="3" w:space="0" w:color="000000"/>
              <w:right w:val="single" w:sz="3" w:space="0" w:color="000000"/>
            </w:tcBorders>
            <w:vAlign w:val="center"/>
          </w:tcPr>
          <w:p w14:paraId="56CFDA5C" w14:textId="742399C1" w:rsidR="009E3F14" w:rsidRDefault="00AF5969" w:rsidP="00176A09">
            <w:pPr>
              <w:ind w:right="55"/>
              <w:jc w:val="center"/>
            </w:pPr>
            <w:r>
              <w:t>Berhasil</w:t>
            </w:r>
          </w:p>
        </w:tc>
      </w:tr>
      <w:tr w:rsidR="009E3F14" w14:paraId="6B11CC08" w14:textId="77777777" w:rsidTr="007C671F">
        <w:trPr>
          <w:trHeight w:val="6146"/>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12F4206E" w14:textId="015BF80C" w:rsidR="009E3F14" w:rsidRDefault="00832C98" w:rsidP="00176A09">
            <w:pPr>
              <w:ind w:left="8"/>
              <w:jc w:val="center"/>
            </w:pPr>
            <w:r>
              <w:t>3</w:t>
            </w:r>
          </w:p>
        </w:tc>
        <w:tc>
          <w:tcPr>
            <w:tcW w:w="1773" w:type="dxa"/>
            <w:tcBorders>
              <w:top w:val="single" w:sz="3" w:space="0" w:color="000000"/>
              <w:left w:val="single" w:sz="3" w:space="0" w:color="000000"/>
              <w:bottom w:val="single" w:sz="3" w:space="0" w:color="000000"/>
              <w:right w:val="single" w:sz="3" w:space="0" w:color="000000"/>
            </w:tcBorders>
            <w:vAlign w:val="center"/>
          </w:tcPr>
          <w:p w14:paraId="3A8CD0A3" w14:textId="41D2E971" w:rsidR="009E3F14" w:rsidRDefault="00832C98" w:rsidP="00176A09">
            <w:pPr>
              <w:ind w:right="47"/>
              <w:jc w:val="center"/>
            </w:pPr>
            <w:r>
              <w:t>17:31:17</w:t>
            </w:r>
          </w:p>
        </w:tc>
        <w:tc>
          <w:tcPr>
            <w:tcW w:w="2761" w:type="dxa"/>
            <w:tcBorders>
              <w:top w:val="single" w:sz="3" w:space="0" w:color="000000"/>
              <w:left w:val="single" w:sz="3" w:space="0" w:color="000000"/>
              <w:bottom w:val="single" w:sz="3" w:space="0" w:color="000000"/>
              <w:right w:val="single" w:sz="3" w:space="0" w:color="000000"/>
            </w:tcBorders>
          </w:tcPr>
          <w:p w14:paraId="1F92A87A" w14:textId="77777777" w:rsidR="009E3F14" w:rsidRDefault="00832C98" w:rsidP="00176A09">
            <w:pPr>
              <w:jc w:val="center"/>
            </w:pPr>
            <w:r>
              <w:rPr>
                <w:noProof/>
              </w:rPr>
              <w:drawing>
                <wp:inline distT="0" distB="0" distL="0" distR="0" wp14:anchorId="7F07D9FC" wp14:editId="6B429526">
                  <wp:extent cx="1217206" cy="2433320"/>
                  <wp:effectExtent l="0" t="0" r="0" b="0"/>
                  <wp:docPr id="970546738" name="Picture 970546738"/>
                  <wp:cNvGraphicFramePr/>
                  <a:graphic xmlns:a="http://schemas.openxmlformats.org/drawingml/2006/main">
                    <a:graphicData uri="http://schemas.openxmlformats.org/drawingml/2006/picture">
                      <pic:pic xmlns:pic="http://schemas.openxmlformats.org/drawingml/2006/picture">
                        <pic:nvPicPr>
                          <pic:cNvPr id="12038" name="Picture 12038"/>
                          <pic:cNvPicPr/>
                        </pic:nvPicPr>
                        <pic:blipFill>
                          <a:blip r:embed="rId77"/>
                          <a:stretch>
                            <a:fillRect/>
                          </a:stretch>
                        </pic:blipFill>
                        <pic:spPr>
                          <a:xfrm>
                            <a:off x="0" y="0"/>
                            <a:ext cx="1217206" cy="2433320"/>
                          </a:xfrm>
                          <a:prstGeom prst="rect">
                            <a:avLst/>
                          </a:prstGeom>
                        </pic:spPr>
                      </pic:pic>
                    </a:graphicData>
                  </a:graphic>
                </wp:inline>
              </w:drawing>
            </w:r>
          </w:p>
          <w:p w14:paraId="472CCB4A" w14:textId="58560C90" w:rsidR="00832C98" w:rsidRDefault="00832C98" w:rsidP="00176A09">
            <w:pPr>
              <w:jc w:val="center"/>
            </w:pPr>
            <w:r>
              <w:rPr>
                <w:noProof/>
              </w:rPr>
              <w:drawing>
                <wp:inline distT="0" distB="0" distL="0" distR="0" wp14:anchorId="782CCBA6" wp14:editId="698D8940">
                  <wp:extent cx="1506474" cy="1205230"/>
                  <wp:effectExtent l="0" t="0" r="0" b="0"/>
                  <wp:docPr id="1170493099" name="Picture 1170493099"/>
                  <wp:cNvGraphicFramePr/>
                  <a:graphic xmlns:a="http://schemas.openxmlformats.org/drawingml/2006/main">
                    <a:graphicData uri="http://schemas.openxmlformats.org/drawingml/2006/picture">
                      <pic:pic xmlns:pic="http://schemas.openxmlformats.org/drawingml/2006/picture">
                        <pic:nvPicPr>
                          <pic:cNvPr id="12150" name="Picture 12150"/>
                          <pic:cNvPicPr/>
                        </pic:nvPicPr>
                        <pic:blipFill>
                          <a:blip r:embed="rId80"/>
                          <a:stretch>
                            <a:fillRect/>
                          </a:stretch>
                        </pic:blipFill>
                        <pic:spPr>
                          <a:xfrm>
                            <a:off x="0" y="0"/>
                            <a:ext cx="1506474" cy="1205230"/>
                          </a:xfrm>
                          <a:prstGeom prst="rect">
                            <a:avLst/>
                          </a:prstGeom>
                        </pic:spPr>
                      </pic:pic>
                    </a:graphicData>
                  </a:graphic>
                </wp:inline>
              </w:drawing>
            </w:r>
          </w:p>
        </w:tc>
        <w:tc>
          <w:tcPr>
            <w:tcW w:w="2277" w:type="dxa"/>
            <w:tcBorders>
              <w:top w:val="single" w:sz="3" w:space="0" w:color="000000"/>
              <w:left w:val="single" w:sz="3" w:space="0" w:color="000000"/>
              <w:bottom w:val="single" w:sz="3" w:space="0" w:color="000000"/>
              <w:right w:val="single" w:sz="3" w:space="0" w:color="000000"/>
            </w:tcBorders>
            <w:vAlign w:val="center"/>
          </w:tcPr>
          <w:p w14:paraId="1C7FBA10" w14:textId="31441057" w:rsidR="009E3F14" w:rsidRDefault="00832C98" w:rsidP="00176A09">
            <w:pPr>
              <w:ind w:right="55"/>
              <w:jc w:val="center"/>
            </w:pPr>
            <w:r>
              <w:t>Berhasil</w:t>
            </w:r>
          </w:p>
        </w:tc>
      </w:tr>
      <w:tr w:rsidR="00832C98" w14:paraId="436DCFCD" w14:textId="77777777" w:rsidTr="007C671F">
        <w:trPr>
          <w:trHeight w:val="3766"/>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02FA5E83" w14:textId="02BB0F4B" w:rsidR="00832C98" w:rsidRDefault="00832C98" w:rsidP="00176A09">
            <w:pPr>
              <w:ind w:left="8"/>
              <w:jc w:val="center"/>
            </w:pPr>
            <w:r>
              <w:lastRenderedPageBreak/>
              <w:t>4</w:t>
            </w:r>
          </w:p>
        </w:tc>
        <w:tc>
          <w:tcPr>
            <w:tcW w:w="1773" w:type="dxa"/>
            <w:tcBorders>
              <w:top w:val="single" w:sz="3" w:space="0" w:color="000000"/>
              <w:left w:val="single" w:sz="3" w:space="0" w:color="000000"/>
              <w:bottom w:val="single" w:sz="3" w:space="0" w:color="000000"/>
              <w:right w:val="single" w:sz="3" w:space="0" w:color="000000"/>
            </w:tcBorders>
            <w:vAlign w:val="center"/>
          </w:tcPr>
          <w:p w14:paraId="5A087FB6" w14:textId="6F21E780" w:rsidR="00832C98" w:rsidRDefault="00832C98" w:rsidP="00176A09">
            <w:pPr>
              <w:ind w:right="47"/>
              <w:jc w:val="center"/>
            </w:pPr>
            <w:r>
              <w:t>17:31:48</w:t>
            </w:r>
          </w:p>
        </w:tc>
        <w:tc>
          <w:tcPr>
            <w:tcW w:w="2761" w:type="dxa"/>
            <w:tcBorders>
              <w:top w:val="single" w:sz="3" w:space="0" w:color="000000"/>
              <w:left w:val="single" w:sz="3" w:space="0" w:color="000000"/>
              <w:bottom w:val="single" w:sz="3" w:space="0" w:color="000000"/>
              <w:right w:val="single" w:sz="3" w:space="0" w:color="000000"/>
            </w:tcBorders>
          </w:tcPr>
          <w:p w14:paraId="47C81A39" w14:textId="77777777" w:rsidR="00832C98" w:rsidRDefault="00832C98" w:rsidP="00176A09">
            <w:pPr>
              <w:jc w:val="center"/>
              <w:rPr>
                <w:noProof/>
              </w:rPr>
            </w:pPr>
            <w:r>
              <w:rPr>
                <w:noProof/>
              </w:rPr>
              <w:drawing>
                <wp:inline distT="0" distB="0" distL="0" distR="0" wp14:anchorId="1B68C864" wp14:editId="1DDC5555">
                  <wp:extent cx="1217206" cy="2433320"/>
                  <wp:effectExtent l="0" t="0" r="0" b="0"/>
                  <wp:docPr id="363687568" name="Picture 363687568"/>
                  <wp:cNvGraphicFramePr/>
                  <a:graphic xmlns:a="http://schemas.openxmlformats.org/drawingml/2006/main">
                    <a:graphicData uri="http://schemas.openxmlformats.org/drawingml/2006/picture">
                      <pic:pic xmlns:pic="http://schemas.openxmlformats.org/drawingml/2006/picture">
                        <pic:nvPicPr>
                          <pic:cNvPr id="12152" name="Picture 12152"/>
                          <pic:cNvPicPr/>
                        </pic:nvPicPr>
                        <pic:blipFill>
                          <a:blip r:embed="rId77"/>
                          <a:stretch>
                            <a:fillRect/>
                          </a:stretch>
                        </pic:blipFill>
                        <pic:spPr>
                          <a:xfrm>
                            <a:off x="0" y="0"/>
                            <a:ext cx="1217206" cy="2433320"/>
                          </a:xfrm>
                          <a:prstGeom prst="rect">
                            <a:avLst/>
                          </a:prstGeom>
                        </pic:spPr>
                      </pic:pic>
                    </a:graphicData>
                  </a:graphic>
                </wp:inline>
              </w:drawing>
            </w:r>
          </w:p>
          <w:p w14:paraId="131844D6" w14:textId="62A2D678" w:rsidR="00832C98" w:rsidRDefault="00832C98" w:rsidP="00176A09">
            <w:pPr>
              <w:jc w:val="center"/>
              <w:rPr>
                <w:noProof/>
              </w:rPr>
            </w:pPr>
            <w:r>
              <w:rPr>
                <w:noProof/>
              </w:rPr>
              <w:drawing>
                <wp:inline distT="0" distB="0" distL="0" distR="0" wp14:anchorId="1C0AAAAA" wp14:editId="6041F2E7">
                  <wp:extent cx="1531874" cy="1225550"/>
                  <wp:effectExtent l="0" t="0" r="0" b="0"/>
                  <wp:docPr id="268673482" name="Picture 268673482"/>
                  <wp:cNvGraphicFramePr/>
                  <a:graphic xmlns:a="http://schemas.openxmlformats.org/drawingml/2006/main">
                    <a:graphicData uri="http://schemas.openxmlformats.org/drawingml/2006/picture">
                      <pic:pic xmlns:pic="http://schemas.openxmlformats.org/drawingml/2006/picture">
                        <pic:nvPicPr>
                          <pic:cNvPr id="12154" name="Picture 12154"/>
                          <pic:cNvPicPr/>
                        </pic:nvPicPr>
                        <pic:blipFill>
                          <a:blip r:embed="rId81"/>
                          <a:stretch>
                            <a:fillRect/>
                          </a:stretch>
                        </pic:blipFill>
                        <pic:spPr>
                          <a:xfrm>
                            <a:off x="0" y="0"/>
                            <a:ext cx="1531874" cy="1225550"/>
                          </a:xfrm>
                          <a:prstGeom prst="rect">
                            <a:avLst/>
                          </a:prstGeom>
                        </pic:spPr>
                      </pic:pic>
                    </a:graphicData>
                  </a:graphic>
                </wp:inline>
              </w:drawing>
            </w:r>
          </w:p>
        </w:tc>
        <w:tc>
          <w:tcPr>
            <w:tcW w:w="2277" w:type="dxa"/>
            <w:tcBorders>
              <w:top w:val="single" w:sz="3" w:space="0" w:color="000000"/>
              <w:left w:val="single" w:sz="3" w:space="0" w:color="000000"/>
              <w:bottom w:val="single" w:sz="3" w:space="0" w:color="000000"/>
              <w:right w:val="single" w:sz="3" w:space="0" w:color="000000"/>
            </w:tcBorders>
            <w:vAlign w:val="center"/>
          </w:tcPr>
          <w:p w14:paraId="25157673" w14:textId="6E1BE5C4" w:rsidR="00832C98" w:rsidRDefault="00832C98" w:rsidP="00176A09">
            <w:pPr>
              <w:ind w:right="55"/>
              <w:jc w:val="center"/>
            </w:pPr>
            <w:r>
              <w:t>Berhasil</w:t>
            </w:r>
          </w:p>
        </w:tc>
      </w:tr>
      <w:tr w:rsidR="00832C98" w14:paraId="55B29626" w14:textId="77777777" w:rsidTr="007C671F">
        <w:trPr>
          <w:trHeight w:val="3766"/>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6D09C840" w14:textId="3F37036D" w:rsidR="00832C98" w:rsidRDefault="00832C98" w:rsidP="00176A09">
            <w:pPr>
              <w:ind w:left="8"/>
              <w:jc w:val="center"/>
            </w:pPr>
            <w:r>
              <w:t>5</w:t>
            </w:r>
          </w:p>
        </w:tc>
        <w:tc>
          <w:tcPr>
            <w:tcW w:w="1773" w:type="dxa"/>
            <w:tcBorders>
              <w:top w:val="single" w:sz="3" w:space="0" w:color="000000"/>
              <w:left w:val="single" w:sz="3" w:space="0" w:color="000000"/>
              <w:bottom w:val="single" w:sz="3" w:space="0" w:color="000000"/>
              <w:right w:val="single" w:sz="3" w:space="0" w:color="000000"/>
            </w:tcBorders>
            <w:vAlign w:val="center"/>
          </w:tcPr>
          <w:p w14:paraId="2B542EF8" w14:textId="48635D86" w:rsidR="00832C98" w:rsidRDefault="00832C98" w:rsidP="00176A09">
            <w:pPr>
              <w:ind w:right="47"/>
              <w:jc w:val="center"/>
            </w:pPr>
            <w:r>
              <w:t>17:32:19</w:t>
            </w:r>
          </w:p>
        </w:tc>
        <w:tc>
          <w:tcPr>
            <w:tcW w:w="2761" w:type="dxa"/>
            <w:tcBorders>
              <w:top w:val="single" w:sz="3" w:space="0" w:color="000000"/>
              <w:left w:val="single" w:sz="3" w:space="0" w:color="000000"/>
              <w:bottom w:val="single" w:sz="3" w:space="0" w:color="000000"/>
              <w:right w:val="single" w:sz="3" w:space="0" w:color="000000"/>
            </w:tcBorders>
          </w:tcPr>
          <w:p w14:paraId="087769D5" w14:textId="62FBF7D3" w:rsidR="00832C98" w:rsidRDefault="00832C98" w:rsidP="00176A09">
            <w:pPr>
              <w:jc w:val="center"/>
              <w:rPr>
                <w:noProof/>
              </w:rPr>
            </w:pPr>
            <w:r>
              <w:rPr>
                <w:noProof/>
              </w:rPr>
              <w:drawing>
                <wp:inline distT="0" distB="0" distL="0" distR="0" wp14:anchorId="775F3729" wp14:editId="1AD4141C">
                  <wp:extent cx="1217206" cy="2433320"/>
                  <wp:effectExtent l="0" t="0" r="0" b="0"/>
                  <wp:docPr id="522896981" name="Picture 522896981"/>
                  <wp:cNvGraphicFramePr/>
                  <a:graphic xmlns:a="http://schemas.openxmlformats.org/drawingml/2006/main">
                    <a:graphicData uri="http://schemas.openxmlformats.org/drawingml/2006/picture">
                      <pic:pic xmlns:pic="http://schemas.openxmlformats.org/drawingml/2006/picture">
                        <pic:nvPicPr>
                          <pic:cNvPr id="12241" name="Picture 12241"/>
                          <pic:cNvPicPr/>
                        </pic:nvPicPr>
                        <pic:blipFill>
                          <a:blip r:embed="rId77"/>
                          <a:stretch>
                            <a:fillRect/>
                          </a:stretch>
                        </pic:blipFill>
                        <pic:spPr>
                          <a:xfrm>
                            <a:off x="0" y="0"/>
                            <a:ext cx="1217206" cy="2433320"/>
                          </a:xfrm>
                          <a:prstGeom prst="rect">
                            <a:avLst/>
                          </a:prstGeom>
                        </pic:spPr>
                      </pic:pic>
                    </a:graphicData>
                  </a:graphic>
                </wp:inline>
              </w:drawing>
            </w:r>
          </w:p>
          <w:p w14:paraId="7A17FA22" w14:textId="04E3EE28" w:rsidR="00832C98" w:rsidRDefault="00832C98" w:rsidP="00176A09">
            <w:pPr>
              <w:jc w:val="center"/>
              <w:rPr>
                <w:noProof/>
              </w:rPr>
            </w:pPr>
            <w:r>
              <w:rPr>
                <w:noProof/>
              </w:rPr>
              <w:drawing>
                <wp:inline distT="0" distB="0" distL="0" distR="0" wp14:anchorId="37341520" wp14:editId="641B46FD">
                  <wp:extent cx="1612773" cy="1290320"/>
                  <wp:effectExtent l="0" t="0" r="0" b="0"/>
                  <wp:docPr id="1810467719" name="Picture 1810467719"/>
                  <wp:cNvGraphicFramePr/>
                  <a:graphic xmlns:a="http://schemas.openxmlformats.org/drawingml/2006/main">
                    <a:graphicData uri="http://schemas.openxmlformats.org/drawingml/2006/picture">
                      <pic:pic xmlns:pic="http://schemas.openxmlformats.org/drawingml/2006/picture">
                        <pic:nvPicPr>
                          <pic:cNvPr id="12243" name="Picture 12243"/>
                          <pic:cNvPicPr/>
                        </pic:nvPicPr>
                        <pic:blipFill>
                          <a:blip r:embed="rId82"/>
                          <a:stretch>
                            <a:fillRect/>
                          </a:stretch>
                        </pic:blipFill>
                        <pic:spPr>
                          <a:xfrm>
                            <a:off x="0" y="0"/>
                            <a:ext cx="1612773" cy="1290320"/>
                          </a:xfrm>
                          <a:prstGeom prst="rect">
                            <a:avLst/>
                          </a:prstGeom>
                        </pic:spPr>
                      </pic:pic>
                    </a:graphicData>
                  </a:graphic>
                </wp:inline>
              </w:drawing>
            </w:r>
          </w:p>
          <w:p w14:paraId="41EEF9C5" w14:textId="77777777" w:rsidR="00832C98" w:rsidRDefault="00832C98" w:rsidP="00176A09">
            <w:pPr>
              <w:rPr>
                <w:noProof/>
              </w:rPr>
            </w:pPr>
          </w:p>
          <w:p w14:paraId="579AB357" w14:textId="5CD4423B" w:rsidR="00832C98" w:rsidRPr="00832C98" w:rsidRDefault="00832C98" w:rsidP="00176A09">
            <w:pPr>
              <w:jc w:val="center"/>
            </w:pPr>
          </w:p>
        </w:tc>
        <w:tc>
          <w:tcPr>
            <w:tcW w:w="2277" w:type="dxa"/>
            <w:tcBorders>
              <w:top w:val="single" w:sz="3" w:space="0" w:color="000000"/>
              <w:left w:val="single" w:sz="3" w:space="0" w:color="000000"/>
              <w:bottom w:val="single" w:sz="3" w:space="0" w:color="000000"/>
              <w:right w:val="single" w:sz="3" w:space="0" w:color="000000"/>
            </w:tcBorders>
            <w:vAlign w:val="center"/>
          </w:tcPr>
          <w:p w14:paraId="64DEE2E0" w14:textId="539EEA25" w:rsidR="00832C98" w:rsidRDefault="00832C98" w:rsidP="00176A09">
            <w:pPr>
              <w:ind w:right="55"/>
              <w:jc w:val="center"/>
            </w:pPr>
            <w:r>
              <w:t>Berhasil</w:t>
            </w:r>
          </w:p>
        </w:tc>
      </w:tr>
      <w:tr w:rsidR="007C671F" w14:paraId="6034E126" w14:textId="77777777" w:rsidTr="007C671F">
        <w:trPr>
          <w:trHeight w:val="3766"/>
          <w:jc w:val="center"/>
        </w:trPr>
        <w:tc>
          <w:tcPr>
            <w:tcW w:w="1133" w:type="dxa"/>
            <w:tcBorders>
              <w:top w:val="single" w:sz="3" w:space="0" w:color="000000"/>
              <w:left w:val="single" w:sz="3" w:space="0" w:color="000000"/>
              <w:bottom w:val="single" w:sz="3" w:space="0" w:color="000000"/>
              <w:right w:val="single" w:sz="3" w:space="0" w:color="000000"/>
            </w:tcBorders>
            <w:vAlign w:val="center"/>
          </w:tcPr>
          <w:p w14:paraId="35C0F7E9" w14:textId="67AE63D7" w:rsidR="007C671F" w:rsidRDefault="007C671F" w:rsidP="00176A09">
            <w:pPr>
              <w:ind w:left="8"/>
              <w:jc w:val="center"/>
            </w:pPr>
            <w:r>
              <w:lastRenderedPageBreak/>
              <w:t>6</w:t>
            </w:r>
          </w:p>
        </w:tc>
        <w:tc>
          <w:tcPr>
            <w:tcW w:w="1773" w:type="dxa"/>
            <w:tcBorders>
              <w:top w:val="single" w:sz="3" w:space="0" w:color="000000"/>
              <w:left w:val="single" w:sz="3" w:space="0" w:color="000000"/>
              <w:bottom w:val="single" w:sz="3" w:space="0" w:color="000000"/>
              <w:right w:val="single" w:sz="3" w:space="0" w:color="000000"/>
            </w:tcBorders>
            <w:vAlign w:val="center"/>
          </w:tcPr>
          <w:p w14:paraId="46F38866" w14:textId="453540CC" w:rsidR="007C671F" w:rsidRDefault="007C671F" w:rsidP="00176A09">
            <w:pPr>
              <w:ind w:right="47"/>
              <w:jc w:val="center"/>
            </w:pPr>
            <w:r>
              <w:t>17:29:54</w:t>
            </w:r>
          </w:p>
        </w:tc>
        <w:tc>
          <w:tcPr>
            <w:tcW w:w="2761" w:type="dxa"/>
            <w:tcBorders>
              <w:top w:val="single" w:sz="3" w:space="0" w:color="000000"/>
              <w:left w:val="single" w:sz="3" w:space="0" w:color="000000"/>
              <w:bottom w:val="single" w:sz="3" w:space="0" w:color="000000"/>
              <w:right w:val="single" w:sz="3" w:space="0" w:color="000000"/>
            </w:tcBorders>
          </w:tcPr>
          <w:p w14:paraId="32E280BE" w14:textId="77777777" w:rsidR="007C671F" w:rsidRDefault="007C671F" w:rsidP="00176A09">
            <w:pPr>
              <w:jc w:val="center"/>
              <w:rPr>
                <w:noProof/>
              </w:rPr>
            </w:pPr>
            <w:r>
              <w:rPr>
                <w:noProof/>
              </w:rPr>
              <w:drawing>
                <wp:inline distT="0" distB="0" distL="0" distR="0" wp14:anchorId="7D01F7F4" wp14:editId="4F923D4E">
                  <wp:extent cx="1150506" cy="2299970"/>
                  <wp:effectExtent l="0" t="0" r="0" b="0"/>
                  <wp:docPr id="1503812789" name="Picture 1503812789"/>
                  <wp:cNvGraphicFramePr/>
                  <a:graphic xmlns:a="http://schemas.openxmlformats.org/drawingml/2006/main">
                    <a:graphicData uri="http://schemas.openxmlformats.org/drawingml/2006/picture">
                      <pic:pic xmlns:pic="http://schemas.openxmlformats.org/drawingml/2006/picture">
                        <pic:nvPicPr>
                          <pic:cNvPr id="12245" name="Picture 12245"/>
                          <pic:cNvPicPr/>
                        </pic:nvPicPr>
                        <pic:blipFill>
                          <a:blip r:embed="rId83"/>
                          <a:stretch>
                            <a:fillRect/>
                          </a:stretch>
                        </pic:blipFill>
                        <pic:spPr>
                          <a:xfrm>
                            <a:off x="0" y="0"/>
                            <a:ext cx="1150506" cy="2299970"/>
                          </a:xfrm>
                          <a:prstGeom prst="rect">
                            <a:avLst/>
                          </a:prstGeom>
                        </pic:spPr>
                      </pic:pic>
                    </a:graphicData>
                  </a:graphic>
                </wp:inline>
              </w:drawing>
            </w:r>
          </w:p>
          <w:p w14:paraId="07C49A55" w14:textId="3671B98A" w:rsidR="007C671F" w:rsidRDefault="007C671F" w:rsidP="00176A09">
            <w:pPr>
              <w:jc w:val="center"/>
              <w:rPr>
                <w:noProof/>
              </w:rPr>
            </w:pPr>
            <w:r>
              <w:rPr>
                <w:noProof/>
              </w:rPr>
              <w:drawing>
                <wp:inline distT="0" distB="0" distL="0" distR="0" wp14:anchorId="43E7A5AB" wp14:editId="28CB765A">
                  <wp:extent cx="1594485" cy="1275715"/>
                  <wp:effectExtent l="0" t="0" r="0" b="0"/>
                  <wp:docPr id="1261771840" name="Picture 1261771840"/>
                  <wp:cNvGraphicFramePr/>
                  <a:graphic xmlns:a="http://schemas.openxmlformats.org/drawingml/2006/main">
                    <a:graphicData uri="http://schemas.openxmlformats.org/drawingml/2006/picture">
                      <pic:pic xmlns:pic="http://schemas.openxmlformats.org/drawingml/2006/picture">
                        <pic:nvPicPr>
                          <pic:cNvPr id="12247" name="Picture 12247"/>
                          <pic:cNvPicPr/>
                        </pic:nvPicPr>
                        <pic:blipFill>
                          <a:blip r:embed="rId84"/>
                          <a:stretch>
                            <a:fillRect/>
                          </a:stretch>
                        </pic:blipFill>
                        <pic:spPr>
                          <a:xfrm>
                            <a:off x="0" y="0"/>
                            <a:ext cx="1594485" cy="1275715"/>
                          </a:xfrm>
                          <a:prstGeom prst="rect">
                            <a:avLst/>
                          </a:prstGeom>
                        </pic:spPr>
                      </pic:pic>
                    </a:graphicData>
                  </a:graphic>
                </wp:inline>
              </w:drawing>
            </w:r>
          </w:p>
        </w:tc>
        <w:tc>
          <w:tcPr>
            <w:tcW w:w="2277" w:type="dxa"/>
            <w:tcBorders>
              <w:top w:val="single" w:sz="3" w:space="0" w:color="000000"/>
              <w:left w:val="single" w:sz="3" w:space="0" w:color="000000"/>
              <w:bottom w:val="single" w:sz="3" w:space="0" w:color="000000"/>
              <w:right w:val="single" w:sz="3" w:space="0" w:color="000000"/>
            </w:tcBorders>
            <w:vAlign w:val="center"/>
          </w:tcPr>
          <w:p w14:paraId="1C616A3A" w14:textId="115C6AC7" w:rsidR="007C671F" w:rsidRDefault="007C671F" w:rsidP="00176A09">
            <w:pPr>
              <w:ind w:right="55"/>
              <w:jc w:val="center"/>
            </w:pPr>
            <w:r>
              <w:t>Berhasil</w:t>
            </w:r>
          </w:p>
        </w:tc>
      </w:tr>
    </w:tbl>
    <w:p w14:paraId="67BA9C04" w14:textId="77777777" w:rsidR="00176A09" w:rsidRPr="006E0D9A" w:rsidRDefault="00176A09" w:rsidP="006E0D9A"/>
    <w:p w14:paraId="0A9491E3" w14:textId="2C97A435" w:rsidR="002F177D" w:rsidRPr="00C96E93" w:rsidRDefault="002F177D" w:rsidP="00C442F8">
      <w:pPr>
        <w:pStyle w:val="Heading3"/>
      </w:pPr>
      <w:bookmarkStart w:id="488" w:name="_Toc175172417"/>
      <w:r w:rsidRPr="00C96E93">
        <w:t>Analisis Pengujian Pengiriman Gambar</w:t>
      </w:r>
      <w:bookmarkEnd w:id="488"/>
    </w:p>
    <w:p w14:paraId="58E72448" w14:textId="6B3EA004" w:rsidR="002F177D" w:rsidRPr="002F177D" w:rsidRDefault="002F177D" w:rsidP="00176A09">
      <w:pPr>
        <w:spacing w:after="0" w:line="360" w:lineRule="auto"/>
      </w:pPr>
      <w:r>
        <w:t xml:space="preserve">Berdasarkan hasil pengujian  pengambilan gambar oleh </w:t>
      </w:r>
      <w:r w:rsidR="00383B36">
        <w:t>E</w:t>
      </w:r>
      <w:r>
        <w:t xml:space="preserve">sp32cam secara </w:t>
      </w:r>
      <w:proofErr w:type="spellStart"/>
      <w:r w:rsidR="00B46AE0" w:rsidRPr="00B46AE0">
        <w:rPr>
          <w:i/>
          <w:iCs/>
        </w:rPr>
        <w:t>r</w:t>
      </w:r>
      <w:r w:rsidRPr="00B46AE0">
        <w:rPr>
          <w:i/>
          <w:iCs/>
        </w:rPr>
        <w:t>ealtime</w:t>
      </w:r>
      <w:proofErr w:type="spellEnd"/>
      <w:r>
        <w:t xml:space="preserve"> pada program telah diatur bahwa pengambilan gambar secara oleh ESP 32 CAM dilakukan setelah sistem berjalan selama 20 detik dan gambar yang berhasil di tangkap akan di simpan di </w:t>
      </w:r>
      <w:r w:rsidRPr="00317D2D">
        <w:rPr>
          <w:i/>
          <w:iCs/>
        </w:rPr>
        <w:t>google drive</w:t>
      </w:r>
      <w:r w:rsidR="0011323E">
        <w:t xml:space="preserve"> dengan status indikator</w:t>
      </w:r>
      <w:r w:rsidR="00784C0E">
        <w:t xml:space="preserve">. </w:t>
      </w:r>
      <w:r w:rsidR="0011323E">
        <w:t xml:space="preserve">“Berhasil” </w:t>
      </w:r>
      <w:r>
        <w:t xml:space="preserve">sebagai </w:t>
      </w:r>
      <w:proofErr w:type="spellStart"/>
      <w:r w:rsidR="00CC4BFD">
        <w:rPr>
          <w:i/>
          <w:iCs/>
        </w:rPr>
        <w:t>databasae</w:t>
      </w:r>
      <w:proofErr w:type="spellEnd"/>
      <w:r>
        <w:t xml:space="preserve"> keberhasilan persentase menangkap gambar 100% </w:t>
      </w:r>
      <w:r w:rsidR="0011323E">
        <w:t>.</w:t>
      </w:r>
    </w:p>
    <w:p w14:paraId="74B239FF" w14:textId="78056C30" w:rsidR="00E07D24" w:rsidRPr="00E07D24" w:rsidRDefault="009B0FBA" w:rsidP="00E07D24">
      <w:pPr>
        <w:pStyle w:val="Heading2"/>
        <w:ind w:left="360"/>
      </w:pPr>
      <w:bookmarkStart w:id="489" w:name="_Toc175172418"/>
      <w:r>
        <w:t>Pengujian</w:t>
      </w:r>
      <w:r w:rsidR="00B26C75">
        <w:t xml:space="preserve"> Siste</w:t>
      </w:r>
      <w:r w:rsidR="00E07D24">
        <w:t>m</w:t>
      </w:r>
      <w:bookmarkEnd w:id="489"/>
    </w:p>
    <w:p w14:paraId="420A68E3" w14:textId="09448E7C" w:rsidR="00B26C75" w:rsidRDefault="00B26C75" w:rsidP="00C442F8">
      <w:pPr>
        <w:pStyle w:val="Heading3"/>
      </w:pPr>
      <w:bookmarkStart w:id="490" w:name="_Toc175172419"/>
      <w:r>
        <w:t xml:space="preserve">Indikasi Kehilangan Helm </w:t>
      </w:r>
      <w:r w:rsidR="007E7DFC" w:rsidRPr="007E7DFC">
        <w:t>Indoor</w:t>
      </w:r>
      <w:r w:rsidR="00576833">
        <w:t xml:space="preserve"> dan </w:t>
      </w:r>
      <w:r w:rsidR="007E7DFC" w:rsidRPr="007E7DFC">
        <w:t>Outdoor</w:t>
      </w:r>
      <w:bookmarkEnd w:id="490"/>
      <w:r w:rsidRPr="00176A09">
        <w:t xml:space="preserve"> </w:t>
      </w:r>
    </w:p>
    <w:p w14:paraId="431C56DA" w14:textId="19E32BF5" w:rsidR="00BE55A6" w:rsidRDefault="00B26C75" w:rsidP="00BE55A6">
      <w:pPr>
        <w:spacing w:after="0" w:line="360" w:lineRule="auto"/>
      </w:pPr>
      <w:r>
        <w:t xml:space="preserve">Pengujian indikasi kemalingan </w:t>
      </w:r>
      <w:r w:rsidR="007E7DFC" w:rsidRPr="007E7DFC">
        <w:rPr>
          <w:i/>
          <w:iCs/>
        </w:rPr>
        <w:t>Automated Object Tracking</w:t>
      </w:r>
      <w:r>
        <w:t xml:space="preserve"> berbasis </w:t>
      </w:r>
      <w:r w:rsidR="00930CB2" w:rsidRPr="00930CB2">
        <w:rPr>
          <w:i/>
        </w:rPr>
        <w:t>Android</w:t>
      </w:r>
      <w:r>
        <w:t xml:space="preserve"> pada</w:t>
      </w:r>
      <w:r w:rsidR="004E7089">
        <w:t>.</w:t>
      </w:r>
      <w:r>
        <w:t xml:space="preserve"> </w:t>
      </w:r>
      <w:r w:rsidR="004E7089">
        <w:t xml:space="preserve">Parkiran </w:t>
      </w:r>
      <w:r w:rsidR="007E7DFC" w:rsidRPr="007E7DFC">
        <w:rPr>
          <w:i/>
          <w:iCs/>
        </w:rPr>
        <w:t>outdoor</w:t>
      </w:r>
      <w:r w:rsidR="004E7089">
        <w:t xml:space="preserve"> mini market </w:t>
      </w:r>
      <w:proofErr w:type="spellStart"/>
      <w:r w:rsidR="004E7089">
        <w:t>J</w:t>
      </w:r>
      <w:r>
        <w:t>l.Taman</w:t>
      </w:r>
      <w:proofErr w:type="spellEnd"/>
      <w:r>
        <w:t xml:space="preserve"> Bungan </w:t>
      </w:r>
      <w:proofErr w:type="spellStart"/>
      <w:r w:rsidR="0041136C">
        <w:t>Kec</w:t>
      </w:r>
      <w:proofErr w:type="spellEnd"/>
      <w:r w:rsidR="0041136C">
        <w:t xml:space="preserve"> </w:t>
      </w:r>
      <w:proofErr w:type="spellStart"/>
      <w:r w:rsidR="0041136C">
        <w:t>Lowokwaru</w:t>
      </w:r>
      <w:proofErr w:type="spellEnd"/>
      <w:r w:rsidR="0041136C">
        <w:t xml:space="preserve"> </w:t>
      </w:r>
      <w:r w:rsidR="004E7089">
        <w:t>dan</w:t>
      </w:r>
      <w:r w:rsidR="006512B3">
        <w:t>.</w:t>
      </w:r>
      <w:r w:rsidR="004E7089">
        <w:t xml:space="preserve"> Parkiran </w:t>
      </w:r>
      <w:r w:rsidR="00784C0E">
        <w:t>Graha</w:t>
      </w:r>
      <w:r w:rsidR="00BE67E9">
        <w:t xml:space="preserve"> </w:t>
      </w:r>
      <w:r w:rsidR="007E7DFC" w:rsidRPr="007E7DFC">
        <w:rPr>
          <w:i/>
          <w:iCs/>
        </w:rPr>
        <w:t>Indoor</w:t>
      </w:r>
      <w:r w:rsidR="00784C0E">
        <w:t xml:space="preserve"> </w:t>
      </w:r>
      <w:proofErr w:type="spellStart"/>
      <w:r w:rsidR="00784C0E">
        <w:t>Polinema</w:t>
      </w:r>
      <w:proofErr w:type="spellEnd"/>
      <w:r w:rsidR="00BE67E9">
        <w:t xml:space="preserve"> </w:t>
      </w:r>
      <w:r w:rsidR="0041136C">
        <w:t>Kota</w:t>
      </w:r>
      <w:r w:rsidR="0005521F">
        <w:tab/>
      </w:r>
      <w:r w:rsidR="003B2379">
        <w:t xml:space="preserve"> </w:t>
      </w:r>
      <w:r w:rsidR="00784C0E">
        <w:t>M</w:t>
      </w:r>
      <w:r w:rsidR="0041136C">
        <w:t xml:space="preserve">alang </w:t>
      </w:r>
      <w:r w:rsidR="00521849">
        <w:t xml:space="preserve">pengambilan data dilakukan dengan pengukuran jarak 10 meter </w:t>
      </w:r>
      <w:r w:rsidR="00BE55A6">
        <w:t xml:space="preserve">dengan </w:t>
      </w:r>
      <w:r w:rsidR="007E7DFC" w:rsidRPr="007E7DFC">
        <w:rPr>
          <w:i/>
          <w:iCs/>
        </w:rPr>
        <w:t>Master</w:t>
      </w:r>
      <w:r w:rsidR="00BE55A6">
        <w:t xml:space="preserve"> diletakkan pada helm dan </w:t>
      </w:r>
      <w:r w:rsidR="007E7DFC" w:rsidRPr="007E7DFC">
        <w:rPr>
          <w:i/>
          <w:iCs/>
        </w:rPr>
        <w:t>slave</w:t>
      </w:r>
      <w:r w:rsidR="00BE55A6">
        <w:t xml:space="preserve"> di </w:t>
      </w:r>
      <w:proofErr w:type="spellStart"/>
      <w:r w:rsidR="00BE55A6">
        <w:t>letakan</w:t>
      </w:r>
      <w:proofErr w:type="spellEnd"/>
      <w:r w:rsidR="00BE55A6">
        <w:t xml:space="preserve"> pada jok motor seperti pada </w:t>
      </w:r>
      <w:r w:rsidR="00BA0C4E">
        <w:t>G</w:t>
      </w:r>
      <w:r w:rsidR="00BE55A6">
        <w:t>ambar  4.</w:t>
      </w:r>
      <w:r w:rsidR="00CB4F9E">
        <w:t>1</w:t>
      </w:r>
      <w:r w:rsidR="00656B0F">
        <w:t>1</w:t>
      </w:r>
      <w:r w:rsidR="00BE55A6">
        <w:t xml:space="preserve"> dan</w:t>
      </w:r>
      <w:r w:rsidR="00BA0C4E">
        <w:t xml:space="preserve"> Gambar</w:t>
      </w:r>
      <w:r w:rsidR="00BE55A6">
        <w:t xml:space="preserve"> 4.</w:t>
      </w:r>
      <w:r w:rsidR="00CB4F9E">
        <w:t>1</w:t>
      </w:r>
      <w:r w:rsidR="00656B0F">
        <w:t>2</w:t>
      </w:r>
      <w:r w:rsidR="00066AD1">
        <w:t>.</w:t>
      </w:r>
    </w:p>
    <w:p w14:paraId="08DF6902" w14:textId="77777777" w:rsidR="00BE55A6" w:rsidRDefault="00BE55A6" w:rsidP="00BE55A6">
      <w:pPr>
        <w:keepNext/>
        <w:spacing w:after="0" w:line="360" w:lineRule="auto"/>
        <w:jc w:val="center"/>
      </w:pPr>
      <w:r>
        <w:rPr>
          <w:noProof/>
        </w:rPr>
        <w:lastRenderedPageBreak/>
        <w:drawing>
          <wp:inline distT="0" distB="0" distL="0" distR="0" wp14:anchorId="5FEE8CD9" wp14:editId="312B3841">
            <wp:extent cx="1226820" cy="1313858"/>
            <wp:effectExtent l="0" t="0" r="0" b="0"/>
            <wp:docPr id="8968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413" t="9715" r="9881" b="28674"/>
                    <a:stretch/>
                  </pic:blipFill>
                  <pic:spPr bwMode="auto">
                    <a:xfrm>
                      <a:off x="0" y="0"/>
                      <a:ext cx="1244724" cy="1333033"/>
                    </a:xfrm>
                    <a:prstGeom prst="rect">
                      <a:avLst/>
                    </a:prstGeom>
                    <a:noFill/>
                    <a:ln>
                      <a:noFill/>
                    </a:ln>
                    <a:extLst>
                      <a:ext uri="{53640926-AAD7-44D8-BBD7-CCE9431645EC}">
                        <a14:shadowObscured xmlns:a14="http://schemas.microsoft.com/office/drawing/2010/main"/>
                      </a:ext>
                    </a:extLst>
                  </pic:spPr>
                </pic:pic>
              </a:graphicData>
            </a:graphic>
          </wp:inline>
        </w:drawing>
      </w:r>
    </w:p>
    <w:p w14:paraId="029E2507" w14:textId="16B2891B" w:rsidR="00BE55A6" w:rsidRDefault="00BE55A6" w:rsidP="00BE55A6">
      <w:pPr>
        <w:pStyle w:val="Caption"/>
        <w:jc w:val="center"/>
      </w:pPr>
      <w:bookmarkStart w:id="491" w:name="_Toc173268168"/>
      <w:r w:rsidRPr="0036428D">
        <w:rPr>
          <w:b/>
          <w:bCs/>
          <w:sz w:val="24"/>
          <w:szCs w:val="24"/>
        </w:rPr>
        <w:t xml:space="preserve">Gambar 4. </w:t>
      </w:r>
      <w:r w:rsidR="00B966C6" w:rsidRPr="0036428D">
        <w:rPr>
          <w:b/>
          <w:bCs/>
          <w:sz w:val="24"/>
          <w:szCs w:val="24"/>
        </w:rPr>
        <w:fldChar w:fldCharType="begin"/>
      </w:r>
      <w:r w:rsidR="00B966C6" w:rsidRPr="0036428D">
        <w:rPr>
          <w:b/>
          <w:bCs/>
          <w:sz w:val="24"/>
          <w:szCs w:val="24"/>
        </w:rPr>
        <w:instrText xml:space="preserve"> SEQ Gambar_4. \* ARABIC </w:instrText>
      </w:r>
      <w:r w:rsidR="00B966C6" w:rsidRPr="0036428D">
        <w:rPr>
          <w:b/>
          <w:bCs/>
          <w:sz w:val="24"/>
          <w:szCs w:val="24"/>
        </w:rPr>
        <w:fldChar w:fldCharType="separate"/>
      </w:r>
      <w:r w:rsidR="00C048B8">
        <w:rPr>
          <w:b/>
          <w:bCs/>
          <w:noProof/>
          <w:sz w:val="24"/>
          <w:szCs w:val="24"/>
        </w:rPr>
        <w:t>11</w:t>
      </w:r>
      <w:r w:rsidR="00B966C6" w:rsidRPr="0036428D">
        <w:rPr>
          <w:b/>
          <w:bCs/>
          <w:sz w:val="24"/>
          <w:szCs w:val="24"/>
        </w:rPr>
        <w:fldChar w:fldCharType="end"/>
      </w:r>
      <w:r w:rsidRPr="00B74914">
        <w:rPr>
          <w:sz w:val="24"/>
          <w:szCs w:val="24"/>
        </w:rPr>
        <w:t xml:space="preserve"> </w:t>
      </w:r>
      <w:r w:rsidR="007E7DFC" w:rsidRPr="007E7DFC">
        <w:rPr>
          <w:i/>
          <w:iCs w:val="0"/>
          <w:sz w:val="24"/>
          <w:szCs w:val="24"/>
        </w:rPr>
        <w:t>Master</w:t>
      </w:r>
      <w:r w:rsidRPr="00B74914">
        <w:rPr>
          <w:sz w:val="24"/>
          <w:szCs w:val="24"/>
        </w:rPr>
        <w:t xml:space="preserve"> Peletakan Helm</w:t>
      </w:r>
      <w:bookmarkEnd w:id="491"/>
    </w:p>
    <w:p w14:paraId="0A66FA73" w14:textId="77777777" w:rsidR="00BE55A6" w:rsidRDefault="00BE55A6" w:rsidP="00BE55A6">
      <w:pPr>
        <w:keepNext/>
        <w:jc w:val="center"/>
      </w:pPr>
      <w:r>
        <w:rPr>
          <w:noProof/>
        </w:rPr>
        <w:drawing>
          <wp:inline distT="0" distB="0" distL="0" distR="0" wp14:anchorId="17779428" wp14:editId="5E462913">
            <wp:extent cx="1226820" cy="1304311"/>
            <wp:effectExtent l="0" t="0" r="0" b="0"/>
            <wp:docPr id="199981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302" t="15820" r="26096" b="42237"/>
                    <a:stretch/>
                  </pic:blipFill>
                  <pic:spPr bwMode="auto">
                    <a:xfrm>
                      <a:off x="0" y="0"/>
                      <a:ext cx="1234693" cy="1312681"/>
                    </a:xfrm>
                    <a:prstGeom prst="rect">
                      <a:avLst/>
                    </a:prstGeom>
                    <a:noFill/>
                    <a:ln>
                      <a:noFill/>
                    </a:ln>
                    <a:extLst>
                      <a:ext uri="{53640926-AAD7-44D8-BBD7-CCE9431645EC}">
                        <a14:shadowObscured xmlns:a14="http://schemas.microsoft.com/office/drawing/2010/main"/>
                      </a:ext>
                    </a:extLst>
                  </pic:spPr>
                </pic:pic>
              </a:graphicData>
            </a:graphic>
          </wp:inline>
        </w:drawing>
      </w:r>
    </w:p>
    <w:p w14:paraId="2D1AEB07" w14:textId="4B1233BB" w:rsidR="00BE55A6" w:rsidRDefault="00BE55A6" w:rsidP="00BE55A6">
      <w:pPr>
        <w:pStyle w:val="Caption"/>
        <w:jc w:val="center"/>
      </w:pPr>
      <w:bookmarkStart w:id="492" w:name="_Toc173268169"/>
      <w:r w:rsidRPr="0036428D">
        <w:rPr>
          <w:b/>
          <w:bCs/>
          <w:sz w:val="24"/>
          <w:szCs w:val="24"/>
        </w:rPr>
        <w:t xml:space="preserve">Gambar 4. </w:t>
      </w:r>
      <w:r w:rsidR="00B966C6" w:rsidRPr="0036428D">
        <w:rPr>
          <w:b/>
          <w:bCs/>
          <w:sz w:val="24"/>
          <w:szCs w:val="24"/>
        </w:rPr>
        <w:fldChar w:fldCharType="begin"/>
      </w:r>
      <w:r w:rsidR="00B966C6" w:rsidRPr="0036428D">
        <w:rPr>
          <w:b/>
          <w:bCs/>
          <w:sz w:val="24"/>
          <w:szCs w:val="24"/>
        </w:rPr>
        <w:instrText xml:space="preserve"> SEQ Gambar_4. \* ARABIC </w:instrText>
      </w:r>
      <w:r w:rsidR="00B966C6" w:rsidRPr="0036428D">
        <w:rPr>
          <w:b/>
          <w:bCs/>
          <w:sz w:val="24"/>
          <w:szCs w:val="24"/>
        </w:rPr>
        <w:fldChar w:fldCharType="separate"/>
      </w:r>
      <w:r w:rsidR="00C048B8">
        <w:rPr>
          <w:b/>
          <w:bCs/>
          <w:noProof/>
          <w:sz w:val="24"/>
          <w:szCs w:val="24"/>
        </w:rPr>
        <w:t>12</w:t>
      </w:r>
      <w:r w:rsidR="00B966C6" w:rsidRPr="0036428D">
        <w:rPr>
          <w:b/>
          <w:bCs/>
          <w:sz w:val="24"/>
          <w:szCs w:val="24"/>
        </w:rPr>
        <w:fldChar w:fldCharType="end"/>
      </w:r>
      <w:r w:rsidRPr="0036428D">
        <w:rPr>
          <w:i/>
          <w:iCs w:val="0"/>
          <w:sz w:val="24"/>
          <w:szCs w:val="24"/>
        </w:rPr>
        <w:t xml:space="preserve"> </w:t>
      </w:r>
      <w:r w:rsidR="007E7DFC" w:rsidRPr="007E7DFC">
        <w:rPr>
          <w:i/>
          <w:iCs w:val="0"/>
          <w:sz w:val="24"/>
          <w:szCs w:val="24"/>
        </w:rPr>
        <w:t>Slave</w:t>
      </w:r>
      <w:r w:rsidRPr="00B74914">
        <w:rPr>
          <w:sz w:val="24"/>
          <w:szCs w:val="24"/>
        </w:rPr>
        <w:t xml:space="preserve"> Peletakan Pada Jok Motor</w:t>
      </w:r>
      <w:bookmarkEnd w:id="492"/>
    </w:p>
    <w:p w14:paraId="1A26C534" w14:textId="2E188ABA" w:rsidR="00910169" w:rsidRPr="0014689E" w:rsidRDefault="00BE55A6" w:rsidP="009E3F14">
      <w:pPr>
        <w:spacing w:after="0" w:line="360" w:lineRule="auto"/>
        <w:ind w:firstLine="720"/>
      </w:pPr>
      <w:r>
        <w:t xml:space="preserve">Indikasi </w:t>
      </w:r>
      <w:r w:rsidR="00C6480F">
        <w:t xml:space="preserve">kemalingan </w:t>
      </w:r>
      <w:r w:rsidR="004A4615">
        <w:t>d</w:t>
      </w:r>
      <w:r>
        <w:t xml:space="preserve">ilihat pada </w:t>
      </w:r>
      <w:r w:rsidR="00C6480F">
        <w:t>menu aplikasi lokasi helm</w:t>
      </w:r>
      <w:r>
        <w:t>,</w:t>
      </w:r>
      <w:r w:rsidR="004A4615">
        <w:t xml:space="preserve"> dengan</w:t>
      </w:r>
      <w:r>
        <w:t xml:space="preserve"> membuka halaman </w:t>
      </w:r>
      <w:r w:rsidR="00C66625">
        <w:t>lokasi helm pada aplikasi</w:t>
      </w:r>
      <w:r w:rsidR="00C6480F">
        <w:t xml:space="preserve">. </w:t>
      </w:r>
      <w:r w:rsidR="00C66625">
        <w:t xml:space="preserve">Proteksi </w:t>
      </w:r>
      <w:r w:rsidR="00C6480F">
        <w:t>h</w:t>
      </w:r>
      <w:r w:rsidR="00C66625">
        <w:t xml:space="preserve">elm </w:t>
      </w:r>
      <w:r w:rsidR="00C6480F">
        <w:t>p</w:t>
      </w:r>
      <w:r w:rsidR="00C66625">
        <w:t xml:space="preserve">intar dan melakukan aksi dengan menekan </w:t>
      </w:r>
      <w:r w:rsidR="00C6480F">
        <w:t xml:space="preserve">link </w:t>
      </w:r>
      <w:r w:rsidR="00C66625" w:rsidRPr="008E00DD">
        <w:rPr>
          <w:i/>
          <w:iCs/>
        </w:rPr>
        <w:t>google</w:t>
      </w:r>
      <w:r w:rsidR="008E00DD" w:rsidRPr="008E00DD">
        <w:rPr>
          <w:i/>
          <w:iCs/>
        </w:rPr>
        <w:t xml:space="preserve"> </w:t>
      </w:r>
      <w:r w:rsidR="00C66625" w:rsidRPr="008E00DD">
        <w:rPr>
          <w:i/>
          <w:iCs/>
        </w:rPr>
        <w:t>map</w:t>
      </w:r>
      <w:r w:rsidR="00C66625">
        <w:t xml:space="preserve"> dan memastikan akurasi  keberadaan helm sama dan indikasi kemalingan dapat di deteksi sampai dengan berapa meter</w:t>
      </w:r>
      <w:r w:rsidR="00C6480F">
        <w:t>.</w:t>
      </w:r>
    </w:p>
    <w:p w14:paraId="2CC1D149" w14:textId="1A678786" w:rsidR="005F1864" w:rsidRDefault="005F1864" w:rsidP="005F1864">
      <w:pPr>
        <w:pStyle w:val="Caption"/>
        <w:keepNext/>
        <w:jc w:val="center"/>
      </w:pPr>
      <w:r w:rsidRPr="0036428D">
        <w:rPr>
          <w:b/>
          <w:bCs/>
          <w:sz w:val="22"/>
          <w:szCs w:val="22"/>
        </w:rPr>
        <w:t xml:space="preserve">Tabel 4. </w:t>
      </w:r>
      <w:r w:rsidRPr="0036428D">
        <w:rPr>
          <w:b/>
          <w:bCs/>
          <w:sz w:val="22"/>
          <w:szCs w:val="22"/>
        </w:rPr>
        <w:fldChar w:fldCharType="begin"/>
      </w:r>
      <w:r w:rsidRPr="0036428D">
        <w:rPr>
          <w:b/>
          <w:bCs/>
          <w:sz w:val="22"/>
          <w:szCs w:val="22"/>
        </w:rPr>
        <w:instrText xml:space="preserve"> SEQ Tabel_4. \* ARABIC </w:instrText>
      </w:r>
      <w:r w:rsidRPr="0036428D">
        <w:rPr>
          <w:b/>
          <w:bCs/>
          <w:sz w:val="22"/>
          <w:szCs w:val="22"/>
        </w:rPr>
        <w:fldChar w:fldCharType="separate"/>
      </w:r>
      <w:r w:rsidR="00C048B8">
        <w:rPr>
          <w:b/>
          <w:bCs/>
          <w:noProof/>
          <w:sz w:val="22"/>
          <w:szCs w:val="22"/>
        </w:rPr>
        <w:t>11</w:t>
      </w:r>
      <w:r w:rsidRPr="0036428D">
        <w:rPr>
          <w:b/>
          <w:bCs/>
          <w:sz w:val="22"/>
          <w:szCs w:val="22"/>
        </w:rPr>
        <w:fldChar w:fldCharType="end"/>
      </w:r>
      <w:r w:rsidRPr="005F1864">
        <w:rPr>
          <w:sz w:val="22"/>
          <w:szCs w:val="22"/>
        </w:rPr>
        <w:t xml:space="preserve"> Pengujian Indikasi Kemalingan Parkiran </w:t>
      </w:r>
      <w:r w:rsidR="007E7DFC" w:rsidRPr="007E7DFC">
        <w:rPr>
          <w:i/>
          <w:iCs w:val="0"/>
          <w:sz w:val="22"/>
          <w:szCs w:val="22"/>
        </w:rPr>
        <w:t>Outdoor</w:t>
      </w:r>
    </w:p>
    <w:tbl>
      <w:tblPr>
        <w:tblStyle w:val="TableGrid"/>
        <w:tblW w:w="0" w:type="auto"/>
        <w:tblInd w:w="108" w:type="dxa"/>
        <w:tblLook w:val="04A0" w:firstRow="1" w:lastRow="0" w:firstColumn="1" w:lastColumn="0" w:noHBand="0" w:noVBand="1"/>
      </w:tblPr>
      <w:tblGrid>
        <w:gridCol w:w="2873"/>
        <w:gridCol w:w="2622"/>
        <w:gridCol w:w="2482"/>
      </w:tblGrid>
      <w:tr w:rsidR="00A949AD" w14:paraId="4316EBF3" w14:textId="77777777" w:rsidTr="00376F82">
        <w:trPr>
          <w:tblHeader/>
        </w:trPr>
        <w:tc>
          <w:tcPr>
            <w:tcW w:w="2873" w:type="dxa"/>
            <w:vAlign w:val="center"/>
          </w:tcPr>
          <w:p w14:paraId="3F7DAB30" w14:textId="76AA1BA3" w:rsidR="00C66625" w:rsidRPr="00A1707A" w:rsidRDefault="00556201" w:rsidP="007C61B1">
            <w:pPr>
              <w:spacing w:line="360" w:lineRule="auto"/>
              <w:jc w:val="center"/>
              <w:rPr>
                <w:b/>
                <w:bCs/>
                <w:sz w:val="18"/>
                <w:szCs w:val="18"/>
              </w:rPr>
            </w:pPr>
            <w:r w:rsidRPr="00A1707A">
              <w:rPr>
                <w:b/>
                <w:bCs/>
                <w:sz w:val="18"/>
                <w:szCs w:val="18"/>
              </w:rPr>
              <w:t xml:space="preserve">Jarak </w:t>
            </w:r>
            <w:r w:rsidR="007E7DFC" w:rsidRPr="007E7DFC">
              <w:rPr>
                <w:b/>
                <w:bCs/>
                <w:i/>
                <w:iCs/>
                <w:sz w:val="18"/>
                <w:szCs w:val="18"/>
              </w:rPr>
              <w:t>Master</w:t>
            </w:r>
            <w:r w:rsidRPr="00A1707A">
              <w:rPr>
                <w:b/>
                <w:bCs/>
                <w:sz w:val="18"/>
                <w:szCs w:val="18"/>
              </w:rPr>
              <w:t xml:space="preserve"> dan </w:t>
            </w:r>
            <w:r w:rsidR="007E7DFC" w:rsidRPr="007E7DFC">
              <w:rPr>
                <w:b/>
                <w:bCs/>
                <w:i/>
                <w:iCs/>
                <w:sz w:val="18"/>
                <w:szCs w:val="18"/>
              </w:rPr>
              <w:t>Slave</w:t>
            </w:r>
          </w:p>
        </w:tc>
        <w:tc>
          <w:tcPr>
            <w:tcW w:w="2622" w:type="dxa"/>
            <w:vAlign w:val="center"/>
          </w:tcPr>
          <w:p w14:paraId="531D2A0D" w14:textId="0B81B70A" w:rsidR="00C66625" w:rsidRPr="00A1707A" w:rsidRDefault="00556201" w:rsidP="007C61B1">
            <w:pPr>
              <w:spacing w:line="360" w:lineRule="auto"/>
              <w:jc w:val="center"/>
              <w:rPr>
                <w:b/>
                <w:bCs/>
                <w:sz w:val="18"/>
                <w:szCs w:val="18"/>
              </w:rPr>
            </w:pPr>
            <w:r w:rsidRPr="00A1707A">
              <w:rPr>
                <w:b/>
                <w:bCs/>
                <w:sz w:val="18"/>
                <w:szCs w:val="18"/>
              </w:rPr>
              <w:t>Hasil Indikator Kemalingan</w:t>
            </w:r>
          </w:p>
        </w:tc>
        <w:tc>
          <w:tcPr>
            <w:tcW w:w="2482" w:type="dxa"/>
            <w:vAlign w:val="center"/>
          </w:tcPr>
          <w:p w14:paraId="20E317DB" w14:textId="213A2153" w:rsidR="00C66625" w:rsidRPr="00945526" w:rsidRDefault="00C66625" w:rsidP="007C61B1">
            <w:pPr>
              <w:spacing w:line="360" w:lineRule="auto"/>
              <w:jc w:val="center"/>
              <w:rPr>
                <w:b/>
                <w:bCs/>
                <w:i/>
                <w:iCs/>
                <w:sz w:val="18"/>
                <w:szCs w:val="18"/>
              </w:rPr>
            </w:pPr>
            <w:r w:rsidRPr="00945526">
              <w:rPr>
                <w:b/>
                <w:bCs/>
                <w:i/>
                <w:iCs/>
                <w:sz w:val="18"/>
                <w:szCs w:val="18"/>
              </w:rPr>
              <w:t>Output</w:t>
            </w:r>
          </w:p>
        </w:tc>
      </w:tr>
      <w:tr w:rsidR="00A949AD" w14:paraId="15AA98B8" w14:textId="77777777" w:rsidTr="00CE2940">
        <w:tc>
          <w:tcPr>
            <w:tcW w:w="2873" w:type="dxa"/>
            <w:vAlign w:val="center"/>
          </w:tcPr>
          <w:p w14:paraId="0CC55349" w14:textId="77777777" w:rsidR="00C66625" w:rsidRDefault="00C66625" w:rsidP="00CE2940">
            <w:pPr>
              <w:spacing w:line="360" w:lineRule="auto"/>
              <w:jc w:val="center"/>
              <w:rPr>
                <w:noProof/>
              </w:rPr>
            </w:pPr>
          </w:p>
          <w:p w14:paraId="49B410AC" w14:textId="77777777" w:rsidR="00C66625" w:rsidRDefault="00C66625" w:rsidP="00CE2940">
            <w:pPr>
              <w:spacing w:line="360" w:lineRule="auto"/>
              <w:jc w:val="center"/>
            </w:pPr>
            <w:r>
              <w:rPr>
                <w:noProof/>
              </w:rPr>
              <w:drawing>
                <wp:inline distT="0" distB="0" distL="0" distR="0" wp14:anchorId="5E172B9C" wp14:editId="2CD6E3BD">
                  <wp:extent cx="1642533" cy="1551463"/>
                  <wp:effectExtent l="0" t="0" r="0" b="0"/>
                  <wp:docPr id="959029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3488" b="33358"/>
                          <a:stretch/>
                        </pic:blipFill>
                        <pic:spPr bwMode="auto">
                          <a:xfrm>
                            <a:off x="0" y="0"/>
                            <a:ext cx="1661068" cy="1568970"/>
                          </a:xfrm>
                          <a:prstGeom prst="rect">
                            <a:avLst/>
                          </a:prstGeom>
                          <a:noFill/>
                          <a:ln>
                            <a:noFill/>
                          </a:ln>
                          <a:extLst>
                            <a:ext uri="{53640926-AAD7-44D8-BBD7-CCE9431645EC}">
                              <a14:shadowObscured xmlns:a14="http://schemas.microsoft.com/office/drawing/2010/main"/>
                            </a:ext>
                          </a:extLst>
                        </pic:spPr>
                      </pic:pic>
                    </a:graphicData>
                  </a:graphic>
                </wp:inline>
              </w:drawing>
            </w:r>
          </w:p>
          <w:p w14:paraId="61669660" w14:textId="2DB433AE" w:rsidR="00A949AD" w:rsidRDefault="00CE2940" w:rsidP="00CE2940">
            <w:pPr>
              <w:spacing w:line="360" w:lineRule="auto"/>
              <w:jc w:val="center"/>
            </w:pPr>
            <w:r>
              <w:rPr>
                <w:sz w:val="20"/>
                <w:szCs w:val="20"/>
              </w:rPr>
              <w:t xml:space="preserve">Jarak </w:t>
            </w:r>
            <w:r w:rsidR="00A949AD" w:rsidRPr="007C61B1">
              <w:rPr>
                <w:sz w:val="20"/>
                <w:szCs w:val="20"/>
              </w:rPr>
              <w:t xml:space="preserve">1 </w:t>
            </w:r>
            <w:r w:rsidR="00556201" w:rsidRPr="007C61B1">
              <w:rPr>
                <w:sz w:val="20"/>
                <w:szCs w:val="20"/>
              </w:rPr>
              <w:t>m</w:t>
            </w:r>
          </w:p>
        </w:tc>
        <w:tc>
          <w:tcPr>
            <w:tcW w:w="2622" w:type="dxa"/>
            <w:vAlign w:val="center"/>
          </w:tcPr>
          <w:p w14:paraId="3CE46E0C" w14:textId="77777777" w:rsidR="00C66625" w:rsidRDefault="00FF3E59" w:rsidP="00CE2940">
            <w:pPr>
              <w:spacing w:line="360" w:lineRule="auto"/>
              <w:jc w:val="center"/>
            </w:pPr>
            <w:r>
              <w:rPr>
                <w:noProof/>
              </w:rPr>
              <w:drawing>
                <wp:inline distT="0" distB="0" distL="0" distR="0" wp14:anchorId="1F16C7FA" wp14:editId="314AB834">
                  <wp:extent cx="1394414" cy="3098800"/>
                  <wp:effectExtent l="0" t="0" r="0" b="0"/>
                  <wp:docPr id="1002660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19352" cy="3154219"/>
                          </a:xfrm>
                          <a:prstGeom prst="rect">
                            <a:avLst/>
                          </a:prstGeom>
                          <a:noFill/>
                          <a:ln>
                            <a:noFill/>
                          </a:ln>
                        </pic:spPr>
                      </pic:pic>
                    </a:graphicData>
                  </a:graphic>
                </wp:inline>
              </w:drawing>
            </w:r>
          </w:p>
          <w:p w14:paraId="37A3DD8E" w14:textId="4DE86E28" w:rsidR="00556201" w:rsidRDefault="00556201" w:rsidP="00CE2940">
            <w:pPr>
              <w:spacing w:line="360" w:lineRule="auto"/>
              <w:jc w:val="center"/>
            </w:pPr>
            <w:r w:rsidRPr="007C61B1">
              <w:rPr>
                <w:sz w:val="20"/>
                <w:szCs w:val="20"/>
              </w:rPr>
              <w:t>Terhubung</w:t>
            </w:r>
          </w:p>
        </w:tc>
        <w:tc>
          <w:tcPr>
            <w:tcW w:w="2482" w:type="dxa"/>
            <w:vAlign w:val="center"/>
          </w:tcPr>
          <w:p w14:paraId="24777405" w14:textId="3A688AC0" w:rsidR="00C66625" w:rsidRDefault="00FF3E59" w:rsidP="00CE2940">
            <w:pPr>
              <w:spacing w:line="360" w:lineRule="auto"/>
              <w:jc w:val="center"/>
            </w:pPr>
            <w:r>
              <w:rPr>
                <w:noProof/>
              </w:rPr>
              <w:drawing>
                <wp:inline distT="0" distB="0" distL="0" distR="0" wp14:anchorId="579FCAF4" wp14:editId="6AE6BF6D">
                  <wp:extent cx="1382985" cy="3073400"/>
                  <wp:effectExtent l="0" t="0" r="0" b="0"/>
                  <wp:docPr id="19103646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01176" cy="3113825"/>
                          </a:xfrm>
                          <a:prstGeom prst="rect">
                            <a:avLst/>
                          </a:prstGeom>
                          <a:noFill/>
                          <a:ln>
                            <a:noFill/>
                          </a:ln>
                        </pic:spPr>
                      </pic:pic>
                    </a:graphicData>
                  </a:graphic>
                </wp:inline>
              </w:drawing>
            </w:r>
          </w:p>
        </w:tc>
      </w:tr>
      <w:tr w:rsidR="00B21D8F" w14:paraId="0848FBF1" w14:textId="77777777" w:rsidTr="00032231">
        <w:tc>
          <w:tcPr>
            <w:tcW w:w="2873" w:type="dxa"/>
            <w:vAlign w:val="center"/>
          </w:tcPr>
          <w:p w14:paraId="5A24CFB4" w14:textId="77777777" w:rsidR="00C66625" w:rsidRDefault="00C66625" w:rsidP="00A949AD">
            <w:pPr>
              <w:spacing w:line="360" w:lineRule="auto"/>
              <w:jc w:val="center"/>
            </w:pPr>
            <w:r>
              <w:rPr>
                <w:noProof/>
              </w:rPr>
              <w:lastRenderedPageBreak/>
              <w:drawing>
                <wp:inline distT="0" distB="0" distL="0" distR="0" wp14:anchorId="532E24F0" wp14:editId="24FF22CC">
                  <wp:extent cx="1687195" cy="2115820"/>
                  <wp:effectExtent l="0" t="0" r="0" b="0"/>
                  <wp:docPr id="320343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5571"/>
                          <a:stretch/>
                        </pic:blipFill>
                        <pic:spPr bwMode="auto">
                          <a:xfrm>
                            <a:off x="0" y="0"/>
                            <a:ext cx="1695953" cy="2126803"/>
                          </a:xfrm>
                          <a:prstGeom prst="rect">
                            <a:avLst/>
                          </a:prstGeom>
                          <a:noFill/>
                          <a:ln>
                            <a:noFill/>
                          </a:ln>
                          <a:extLst>
                            <a:ext uri="{53640926-AAD7-44D8-BBD7-CCE9431645EC}">
                              <a14:shadowObscured xmlns:a14="http://schemas.microsoft.com/office/drawing/2010/main"/>
                            </a:ext>
                          </a:extLst>
                        </pic:spPr>
                      </pic:pic>
                    </a:graphicData>
                  </a:graphic>
                </wp:inline>
              </w:drawing>
            </w:r>
          </w:p>
          <w:p w14:paraId="4CB18776" w14:textId="3BB576AC" w:rsidR="00A949AD" w:rsidRDefault="00CE2940" w:rsidP="00A949AD">
            <w:pPr>
              <w:spacing w:line="360" w:lineRule="auto"/>
              <w:jc w:val="center"/>
            </w:pPr>
            <w:r>
              <w:rPr>
                <w:sz w:val="20"/>
                <w:szCs w:val="20"/>
              </w:rPr>
              <w:t xml:space="preserve">Jarak </w:t>
            </w:r>
            <w:r w:rsidR="00A949AD" w:rsidRPr="007C61B1">
              <w:rPr>
                <w:sz w:val="20"/>
                <w:szCs w:val="20"/>
              </w:rPr>
              <w:t xml:space="preserve">2 </w:t>
            </w:r>
            <w:r w:rsidR="00556201" w:rsidRPr="007C61B1">
              <w:rPr>
                <w:sz w:val="20"/>
                <w:szCs w:val="20"/>
              </w:rPr>
              <w:t>m</w:t>
            </w:r>
          </w:p>
        </w:tc>
        <w:tc>
          <w:tcPr>
            <w:tcW w:w="2622" w:type="dxa"/>
            <w:vAlign w:val="center"/>
          </w:tcPr>
          <w:p w14:paraId="17249CBE" w14:textId="77777777" w:rsidR="00C66625" w:rsidRDefault="00FF3E59" w:rsidP="00032231">
            <w:pPr>
              <w:spacing w:line="360" w:lineRule="auto"/>
              <w:jc w:val="center"/>
            </w:pPr>
            <w:r>
              <w:rPr>
                <w:noProof/>
              </w:rPr>
              <w:drawing>
                <wp:inline distT="0" distB="0" distL="0" distR="0" wp14:anchorId="1537A4E1" wp14:editId="42D54DDA">
                  <wp:extent cx="1110959" cy="2468880"/>
                  <wp:effectExtent l="0" t="0" r="0" b="0"/>
                  <wp:docPr id="1467197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18405" cy="2485428"/>
                          </a:xfrm>
                          <a:prstGeom prst="rect">
                            <a:avLst/>
                          </a:prstGeom>
                          <a:noFill/>
                          <a:ln>
                            <a:noFill/>
                          </a:ln>
                        </pic:spPr>
                      </pic:pic>
                    </a:graphicData>
                  </a:graphic>
                </wp:inline>
              </w:drawing>
            </w:r>
          </w:p>
          <w:p w14:paraId="51A691AF" w14:textId="3FD8BB9C" w:rsidR="00556201" w:rsidRDefault="00556201" w:rsidP="00032231">
            <w:pPr>
              <w:spacing w:line="360" w:lineRule="auto"/>
              <w:jc w:val="center"/>
            </w:pPr>
            <w:r w:rsidRPr="007C61B1">
              <w:rPr>
                <w:sz w:val="20"/>
                <w:szCs w:val="20"/>
              </w:rPr>
              <w:t>Terhubung</w:t>
            </w:r>
          </w:p>
        </w:tc>
        <w:tc>
          <w:tcPr>
            <w:tcW w:w="2482" w:type="dxa"/>
            <w:vAlign w:val="center"/>
          </w:tcPr>
          <w:p w14:paraId="7E2FBBEA" w14:textId="315D3ACC" w:rsidR="00C66625" w:rsidRDefault="00FF3E59" w:rsidP="00032231">
            <w:pPr>
              <w:spacing w:line="360" w:lineRule="auto"/>
              <w:jc w:val="center"/>
            </w:pPr>
            <w:r>
              <w:rPr>
                <w:noProof/>
              </w:rPr>
              <w:drawing>
                <wp:inline distT="0" distB="0" distL="0" distR="0" wp14:anchorId="60A564D9" wp14:editId="74AF4D75">
                  <wp:extent cx="1226778" cy="2726267"/>
                  <wp:effectExtent l="0" t="0" r="0" b="0"/>
                  <wp:docPr id="544140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6695" cy="2770528"/>
                          </a:xfrm>
                          <a:prstGeom prst="rect">
                            <a:avLst/>
                          </a:prstGeom>
                          <a:noFill/>
                          <a:ln>
                            <a:noFill/>
                          </a:ln>
                        </pic:spPr>
                      </pic:pic>
                    </a:graphicData>
                  </a:graphic>
                </wp:inline>
              </w:drawing>
            </w:r>
          </w:p>
        </w:tc>
      </w:tr>
      <w:tr w:rsidR="00B21D8F" w14:paraId="0191A0E7" w14:textId="77777777" w:rsidTr="00032231">
        <w:tc>
          <w:tcPr>
            <w:tcW w:w="2873" w:type="dxa"/>
            <w:vAlign w:val="center"/>
          </w:tcPr>
          <w:p w14:paraId="29F443C1" w14:textId="77777777" w:rsidR="00C66625" w:rsidRDefault="00C66625" w:rsidP="00A949AD">
            <w:pPr>
              <w:spacing w:line="360" w:lineRule="auto"/>
              <w:jc w:val="center"/>
            </w:pPr>
            <w:r>
              <w:rPr>
                <w:noProof/>
              </w:rPr>
              <w:drawing>
                <wp:inline distT="0" distB="0" distL="0" distR="0" wp14:anchorId="3ED8C1DA" wp14:editId="2DBD645D">
                  <wp:extent cx="1561591" cy="2040467"/>
                  <wp:effectExtent l="0" t="0" r="0" b="0"/>
                  <wp:docPr id="375543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6449"/>
                          <a:stretch/>
                        </pic:blipFill>
                        <pic:spPr bwMode="auto">
                          <a:xfrm>
                            <a:off x="0" y="0"/>
                            <a:ext cx="1574574" cy="2057432"/>
                          </a:xfrm>
                          <a:prstGeom prst="rect">
                            <a:avLst/>
                          </a:prstGeom>
                          <a:noFill/>
                          <a:ln>
                            <a:noFill/>
                          </a:ln>
                          <a:extLst>
                            <a:ext uri="{53640926-AAD7-44D8-BBD7-CCE9431645EC}">
                              <a14:shadowObscured xmlns:a14="http://schemas.microsoft.com/office/drawing/2010/main"/>
                            </a:ext>
                          </a:extLst>
                        </pic:spPr>
                      </pic:pic>
                    </a:graphicData>
                  </a:graphic>
                </wp:inline>
              </w:drawing>
            </w:r>
          </w:p>
          <w:p w14:paraId="72F610CF" w14:textId="181BA095" w:rsidR="00A949AD" w:rsidRDefault="00CE2940" w:rsidP="00A949AD">
            <w:pPr>
              <w:spacing w:line="360" w:lineRule="auto"/>
              <w:jc w:val="center"/>
            </w:pPr>
            <w:r>
              <w:rPr>
                <w:sz w:val="20"/>
                <w:szCs w:val="20"/>
              </w:rPr>
              <w:t xml:space="preserve">Jarak </w:t>
            </w:r>
            <w:r w:rsidR="00A949AD" w:rsidRPr="007C61B1">
              <w:rPr>
                <w:sz w:val="20"/>
                <w:szCs w:val="20"/>
              </w:rPr>
              <w:t xml:space="preserve">3 </w:t>
            </w:r>
            <w:r w:rsidR="00556201" w:rsidRPr="007C61B1">
              <w:rPr>
                <w:sz w:val="20"/>
                <w:szCs w:val="20"/>
              </w:rPr>
              <w:t>m</w:t>
            </w:r>
          </w:p>
        </w:tc>
        <w:tc>
          <w:tcPr>
            <w:tcW w:w="2622" w:type="dxa"/>
            <w:vAlign w:val="center"/>
          </w:tcPr>
          <w:p w14:paraId="01922795" w14:textId="77777777" w:rsidR="00C66625" w:rsidRDefault="00A949AD" w:rsidP="00032231">
            <w:pPr>
              <w:spacing w:line="360" w:lineRule="auto"/>
              <w:jc w:val="center"/>
            </w:pPr>
            <w:r>
              <w:rPr>
                <w:noProof/>
              </w:rPr>
              <w:drawing>
                <wp:inline distT="0" distB="0" distL="0" distR="0" wp14:anchorId="4EB432FB" wp14:editId="032523A6">
                  <wp:extent cx="956660" cy="2125980"/>
                  <wp:effectExtent l="0" t="0" r="0" b="0"/>
                  <wp:docPr id="160952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86004" cy="2191190"/>
                          </a:xfrm>
                          <a:prstGeom prst="rect">
                            <a:avLst/>
                          </a:prstGeom>
                          <a:noFill/>
                          <a:ln>
                            <a:noFill/>
                          </a:ln>
                        </pic:spPr>
                      </pic:pic>
                    </a:graphicData>
                  </a:graphic>
                </wp:inline>
              </w:drawing>
            </w:r>
          </w:p>
          <w:p w14:paraId="64EFC13E" w14:textId="77F941C9" w:rsidR="00556201" w:rsidRDefault="00556201" w:rsidP="00032231">
            <w:pPr>
              <w:spacing w:line="360" w:lineRule="auto"/>
              <w:jc w:val="center"/>
            </w:pPr>
            <w:r w:rsidRPr="007C61B1">
              <w:rPr>
                <w:sz w:val="20"/>
                <w:szCs w:val="20"/>
              </w:rPr>
              <w:t>Terhubung</w:t>
            </w:r>
          </w:p>
        </w:tc>
        <w:tc>
          <w:tcPr>
            <w:tcW w:w="2482" w:type="dxa"/>
            <w:vAlign w:val="center"/>
          </w:tcPr>
          <w:p w14:paraId="5CD56507" w14:textId="29A373F7" w:rsidR="00C66625" w:rsidRDefault="00A949AD" w:rsidP="00032231">
            <w:pPr>
              <w:spacing w:line="360" w:lineRule="auto"/>
              <w:jc w:val="center"/>
            </w:pPr>
            <w:r>
              <w:rPr>
                <w:noProof/>
              </w:rPr>
              <w:drawing>
                <wp:inline distT="0" distB="0" distL="0" distR="0" wp14:anchorId="2A4D9292" wp14:editId="67612CB4">
                  <wp:extent cx="1062955" cy="2362200"/>
                  <wp:effectExtent l="0" t="0" r="0" b="0"/>
                  <wp:docPr id="907202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69529" cy="2376809"/>
                          </a:xfrm>
                          <a:prstGeom prst="rect">
                            <a:avLst/>
                          </a:prstGeom>
                          <a:noFill/>
                          <a:ln>
                            <a:noFill/>
                          </a:ln>
                        </pic:spPr>
                      </pic:pic>
                    </a:graphicData>
                  </a:graphic>
                </wp:inline>
              </w:drawing>
            </w:r>
          </w:p>
        </w:tc>
      </w:tr>
      <w:tr w:rsidR="00A949AD" w14:paraId="6BBA97C6" w14:textId="77777777" w:rsidTr="00032231">
        <w:tc>
          <w:tcPr>
            <w:tcW w:w="2873" w:type="dxa"/>
            <w:vAlign w:val="center"/>
          </w:tcPr>
          <w:p w14:paraId="58938ED4" w14:textId="77777777" w:rsidR="00C66625" w:rsidRDefault="000116A2" w:rsidP="00A949AD">
            <w:pPr>
              <w:spacing w:line="360" w:lineRule="auto"/>
              <w:jc w:val="center"/>
              <w:rPr>
                <w:noProof/>
              </w:rPr>
            </w:pPr>
            <w:r>
              <w:rPr>
                <w:noProof/>
              </w:rPr>
              <w:drawing>
                <wp:inline distT="0" distB="0" distL="0" distR="0" wp14:anchorId="6D12EC4D" wp14:editId="104B2454">
                  <wp:extent cx="1524000" cy="2248058"/>
                  <wp:effectExtent l="0" t="0" r="0" b="0"/>
                  <wp:docPr id="1634275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4868" t="2896" r="7358" b="14426"/>
                          <a:stretch/>
                        </pic:blipFill>
                        <pic:spPr bwMode="auto">
                          <a:xfrm>
                            <a:off x="0" y="0"/>
                            <a:ext cx="1555275" cy="2294192"/>
                          </a:xfrm>
                          <a:prstGeom prst="rect">
                            <a:avLst/>
                          </a:prstGeom>
                          <a:noFill/>
                          <a:ln>
                            <a:noFill/>
                          </a:ln>
                          <a:extLst>
                            <a:ext uri="{53640926-AAD7-44D8-BBD7-CCE9431645EC}">
                              <a14:shadowObscured xmlns:a14="http://schemas.microsoft.com/office/drawing/2010/main"/>
                            </a:ext>
                          </a:extLst>
                        </pic:spPr>
                      </pic:pic>
                    </a:graphicData>
                  </a:graphic>
                </wp:inline>
              </w:drawing>
            </w:r>
          </w:p>
          <w:p w14:paraId="3265F97F" w14:textId="539E2E48" w:rsidR="00A949AD" w:rsidRDefault="00CE2940" w:rsidP="00A949AD">
            <w:pPr>
              <w:spacing w:line="360" w:lineRule="auto"/>
              <w:jc w:val="center"/>
              <w:rPr>
                <w:noProof/>
              </w:rPr>
            </w:pPr>
            <w:r>
              <w:rPr>
                <w:sz w:val="20"/>
                <w:szCs w:val="20"/>
              </w:rPr>
              <w:t xml:space="preserve">Jarak </w:t>
            </w:r>
            <w:r w:rsidR="00A949AD" w:rsidRPr="007C61B1">
              <w:rPr>
                <w:noProof/>
                <w:sz w:val="20"/>
                <w:szCs w:val="20"/>
              </w:rPr>
              <w:t xml:space="preserve">4 </w:t>
            </w:r>
            <w:r w:rsidR="00556201" w:rsidRPr="007C61B1">
              <w:rPr>
                <w:noProof/>
                <w:sz w:val="20"/>
                <w:szCs w:val="20"/>
              </w:rPr>
              <w:t>m</w:t>
            </w:r>
          </w:p>
        </w:tc>
        <w:tc>
          <w:tcPr>
            <w:tcW w:w="2622" w:type="dxa"/>
            <w:vAlign w:val="center"/>
          </w:tcPr>
          <w:p w14:paraId="16FF28F9" w14:textId="77777777" w:rsidR="00C66625" w:rsidRDefault="00A949AD" w:rsidP="00032231">
            <w:pPr>
              <w:spacing w:line="360" w:lineRule="auto"/>
              <w:jc w:val="center"/>
            </w:pPr>
            <w:r>
              <w:rPr>
                <w:noProof/>
              </w:rPr>
              <w:drawing>
                <wp:inline distT="0" distB="0" distL="0" distR="0" wp14:anchorId="4FCC698B" wp14:editId="724F335A">
                  <wp:extent cx="1108674" cy="2463800"/>
                  <wp:effectExtent l="0" t="0" r="0" b="0"/>
                  <wp:docPr id="790233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21232" cy="2491707"/>
                          </a:xfrm>
                          <a:prstGeom prst="rect">
                            <a:avLst/>
                          </a:prstGeom>
                          <a:noFill/>
                          <a:ln>
                            <a:noFill/>
                          </a:ln>
                        </pic:spPr>
                      </pic:pic>
                    </a:graphicData>
                  </a:graphic>
                </wp:inline>
              </w:drawing>
            </w:r>
          </w:p>
          <w:p w14:paraId="0D214200" w14:textId="34A601AB" w:rsidR="00556201" w:rsidRDefault="00556201" w:rsidP="00032231">
            <w:pPr>
              <w:spacing w:line="360" w:lineRule="auto"/>
              <w:jc w:val="center"/>
            </w:pPr>
            <w:r w:rsidRPr="007C61B1">
              <w:rPr>
                <w:sz w:val="20"/>
                <w:szCs w:val="20"/>
              </w:rPr>
              <w:t>Terhubung</w:t>
            </w:r>
          </w:p>
        </w:tc>
        <w:tc>
          <w:tcPr>
            <w:tcW w:w="2482" w:type="dxa"/>
            <w:vAlign w:val="center"/>
          </w:tcPr>
          <w:p w14:paraId="4FEDAAB4" w14:textId="4174A2BA" w:rsidR="00C66625" w:rsidRDefault="00A949AD" w:rsidP="00032231">
            <w:pPr>
              <w:spacing w:line="360" w:lineRule="auto"/>
              <w:jc w:val="center"/>
            </w:pPr>
            <w:r>
              <w:rPr>
                <w:noProof/>
              </w:rPr>
              <w:drawing>
                <wp:inline distT="0" distB="0" distL="0" distR="0" wp14:anchorId="4510DAF3" wp14:editId="39364704">
                  <wp:extent cx="1212638" cy="2694841"/>
                  <wp:effectExtent l="0" t="0" r="0" b="0"/>
                  <wp:docPr id="12934518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32022" cy="2737917"/>
                          </a:xfrm>
                          <a:prstGeom prst="rect">
                            <a:avLst/>
                          </a:prstGeom>
                          <a:noFill/>
                          <a:ln>
                            <a:noFill/>
                          </a:ln>
                        </pic:spPr>
                      </pic:pic>
                    </a:graphicData>
                  </a:graphic>
                </wp:inline>
              </w:drawing>
            </w:r>
          </w:p>
        </w:tc>
      </w:tr>
      <w:tr w:rsidR="00556201" w14:paraId="34530242" w14:textId="77777777" w:rsidTr="0005521F">
        <w:tc>
          <w:tcPr>
            <w:tcW w:w="2873" w:type="dxa"/>
            <w:tcBorders>
              <w:bottom w:val="single" w:sz="4" w:space="0" w:color="auto"/>
            </w:tcBorders>
            <w:vAlign w:val="center"/>
          </w:tcPr>
          <w:p w14:paraId="7F0104A6" w14:textId="77777777" w:rsidR="000116A2" w:rsidRDefault="000116A2" w:rsidP="00B46AE0">
            <w:pPr>
              <w:spacing w:line="360" w:lineRule="auto"/>
              <w:jc w:val="center"/>
              <w:rPr>
                <w:noProof/>
              </w:rPr>
            </w:pPr>
            <w:r>
              <w:rPr>
                <w:noProof/>
              </w:rPr>
              <w:lastRenderedPageBreak/>
              <w:drawing>
                <wp:inline distT="0" distB="0" distL="0" distR="0" wp14:anchorId="187BFC8F" wp14:editId="4BAEE9C6">
                  <wp:extent cx="1524000" cy="2707812"/>
                  <wp:effectExtent l="0" t="0" r="0" b="0"/>
                  <wp:docPr id="366821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34027" cy="2725627"/>
                          </a:xfrm>
                          <a:prstGeom prst="rect">
                            <a:avLst/>
                          </a:prstGeom>
                          <a:noFill/>
                          <a:ln>
                            <a:noFill/>
                          </a:ln>
                        </pic:spPr>
                      </pic:pic>
                    </a:graphicData>
                  </a:graphic>
                </wp:inline>
              </w:drawing>
            </w:r>
          </w:p>
          <w:p w14:paraId="1ACB1730" w14:textId="7C960F48" w:rsidR="00A949AD" w:rsidRDefault="00CE2940" w:rsidP="00B46AE0">
            <w:pPr>
              <w:spacing w:line="360" w:lineRule="auto"/>
              <w:jc w:val="center"/>
              <w:rPr>
                <w:noProof/>
              </w:rPr>
            </w:pPr>
            <w:r>
              <w:rPr>
                <w:sz w:val="20"/>
                <w:szCs w:val="20"/>
              </w:rPr>
              <w:t xml:space="preserve">Jarak </w:t>
            </w:r>
            <w:r w:rsidR="00A949AD" w:rsidRPr="007C61B1">
              <w:rPr>
                <w:noProof/>
                <w:sz w:val="20"/>
                <w:szCs w:val="20"/>
              </w:rPr>
              <w:t xml:space="preserve">5 </w:t>
            </w:r>
            <w:r w:rsidR="00556201" w:rsidRPr="007C61B1">
              <w:rPr>
                <w:noProof/>
                <w:sz w:val="20"/>
                <w:szCs w:val="20"/>
              </w:rPr>
              <w:t>m</w:t>
            </w:r>
          </w:p>
        </w:tc>
        <w:tc>
          <w:tcPr>
            <w:tcW w:w="2622" w:type="dxa"/>
            <w:tcBorders>
              <w:bottom w:val="single" w:sz="4" w:space="0" w:color="auto"/>
            </w:tcBorders>
            <w:vAlign w:val="center"/>
          </w:tcPr>
          <w:p w14:paraId="4FBD097D" w14:textId="77777777" w:rsidR="000116A2" w:rsidRDefault="00A949AD" w:rsidP="00B46AE0">
            <w:pPr>
              <w:spacing w:line="360" w:lineRule="auto"/>
              <w:jc w:val="center"/>
            </w:pPr>
            <w:r>
              <w:rPr>
                <w:noProof/>
              </w:rPr>
              <w:drawing>
                <wp:inline distT="0" distB="0" distL="0" distR="0" wp14:anchorId="6DBFE6BC" wp14:editId="17628288">
                  <wp:extent cx="1245829" cy="2768600"/>
                  <wp:effectExtent l="0" t="0" r="0" b="0"/>
                  <wp:docPr id="1822701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60974" cy="2802257"/>
                          </a:xfrm>
                          <a:prstGeom prst="rect">
                            <a:avLst/>
                          </a:prstGeom>
                          <a:noFill/>
                          <a:ln>
                            <a:noFill/>
                          </a:ln>
                        </pic:spPr>
                      </pic:pic>
                    </a:graphicData>
                  </a:graphic>
                </wp:inline>
              </w:drawing>
            </w:r>
          </w:p>
          <w:p w14:paraId="7C453F76" w14:textId="5C6CCA96" w:rsidR="00556201" w:rsidRDefault="00556201" w:rsidP="00B46AE0">
            <w:pPr>
              <w:spacing w:line="360" w:lineRule="auto"/>
              <w:jc w:val="center"/>
            </w:pPr>
            <w:r w:rsidRPr="007C61B1">
              <w:rPr>
                <w:sz w:val="20"/>
                <w:szCs w:val="20"/>
              </w:rPr>
              <w:t>Terhubung</w:t>
            </w:r>
          </w:p>
        </w:tc>
        <w:tc>
          <w:tcPr>
            <w:tcW w:w="2482" w:type="dxa"/>
            <w:tcBorders>
              <w:bottom w:val="single" w:sz="4" w:space="0" w:color="auto"/>
            </w:tcBorders>
            <w:vAlign w:val="center"/>
          </w:tcPr>
          <w:p w14:paraId="07A08676" w14:textId="71BD7385" w:rsidR="000116A2" w:rsidRDefault="00A949AD" w:rsidP="00B46AE0">
            <w:pPr>
              <w:spacing w:line="360" w:lineRule="auto"/>
              <w:jc w:val="center"/>
            </w:pPr>
            <w:r>
              <w:rPr>
                <w:noProof/>
              </w:rPr>
              <w:drawing>
                <wp:inline distT="0" distB="0" distL="0" distR="0" wp14:anchorId="378852C3" wp14:editId="4FF2242C">
                  <wp:extent cx="1211541" cy="2692400"/>
                  <wp:effectExtent l="0" t="0" r="0" b="0"/>
                  <wp:docPr id="12454539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27878" cy="2728706"/>
                          </a:xfrm>
                          <a:prstGeom prst="rect">
                            <a:avLst/>
                          </a:prstGeom>
                          <a:noFill/>
                          <a:ln>
                            <a:noFill/>
                          </a:ln>
                        </pic:spPr>
                      </pic:pic>
                    </a:graphicData>
                  </a:graphic>
                </wp:inline>
              </w:drawing>
            </w:r>
          </w:p>
        </w:tc>
      </w:tr>
      <w:tr w:rsidR="00556201" w14:paraId="71E98673" w14:textId="77777777" w:rsidTr="0005521F">
        <w:tc>
          <w:tcPr>
            <w:tcW w:w="2873" w:type="dxa"/>
            <w:tcBorders>
              <w:bottom w:val="single" w:sz="4" w:space="0" w:color="auto"/>
            </w:tcBorders>
            <w:vAlign w:val="center"/>
          </w:tcPr>
          <w:p w14:paraId="1A567234" w14:textId="77777777" w:rsidR="000116A2" w:rsidRDefault="000116A2" w:rsidP="00B46AE0">
            <w:pPr>
              <w:spacing w:line="360" w:lineRule="auto"/>
              <w:jc w:val="center"/>
              <w:rPr>
                <w:noProof/>
              </w:rPr>
            </w:pPr>
            <w:r>
              <w:rPr>
                <w:noProof/>
              </w:rPr>
              <w:drawing>
                <wp:inline distT="0" distB="0" distL="0" distR="0" wp14:anchorId="083ACC8C" wp14:editId="754A6368">
                  <wp:extent cx="1158240" cy="2073624"/>
                  <wp:effectExtent l="0" t="0" r="0" b="0"/>
                  <wp:docPr id="1383686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456" t="7524" r="3454" b="-317"/>
                          <a:stretch/>
                        </pic:blipFill>
                        <pic:spPr bwMode="auto">
                          <a:xfrm>
                            <a:off x="0" y="0"/>
                            <a:ext cx="1172757" cy="2099613"/>
                          </a:xfrm>
                          <a:prstGeom prst="rect">
                            <a:avLst/>
                          </a:prstGeom>
                          <a:noFill/>
                          <a:ln>
                            <a:noFill/>
                          </a:ln>
                          <a:extLst>
                            <a:ext uri="{53640926-AAD7-44D8-BBD7-CCE9431645EC}">
                              <a14:shadowObscured xmlns:a14="http://schemas.microsoft.com/office/drawing/2010/main"/>
                            </a:ext>
                          </a:extLst>
                        </pic:spPr>
                      </pic:pic>
                    </a:graphicData>
                  </a:graphic>
                </wp:inline>
              </w:drawing>
            </w:r>
          </w:p>
          <w:p w14:paraId="5C9CC50A" w14:textId="04964A30" w:rsidR="00A949AD" w:rsidRDefault="001A1E82" w:rsidP="00B46AE0">
            <w:pPr>
              <w:spacing w:line="360" w:lineRule="auto"/>
              <w:jc w:val="center"/>
              <w:rPr>
                <w:noProof/>
              </w:rPr>
            </w:pPr>
            <w:r>
              <w:rPr>
                <w:noProof/>
                <w:sz w:val="20"/>
                <w:szCs w:val="20"/>
              </w:rPr>
              <w:t xml:space="preserve">Jarak </w:t>
            </w:r>
            <w:r w:rsidR="00556201" w:rsidRPr="007C61B1">
              <w:rPr>
                <w:noProof/>
                <w:sz w:val="20"/>
                <w:szCs w:val="20"/>
              </w:rPr>
              <w:t>6 m</w:t>
            </w:r>
          </w:p>
        </w:tc>
        <w:tc>
          <w:tcPr>
            <w:tcW w:w="2622" w:type="dxa"/>
            <w:tcBorders>
              <w:bottom w:val="single" w:sz="4" w:space="0" w:color="auto"/>
            </w:tcBorders>
            <w:vAlign w:val="center"/>
          </w:tcPr>
          <w:p w14:paraId="4EDF61F2" w14:textId="77777777" w:rsidR="000116A2" w:rsidRDefault="00A949AD" w:rsidP="00B46AE0">
            <w:pPr>
              <w:spacing w:line="360" w:lineRule="auto"/>
              <w:jc w:val="center"/>
            </w:pPr>
            <w:r>
              <w:rPr>
                <w:noProof/>
              </w:rPr>
              <w:drawing>
                <wp:inline distT="0" distB="0" distL="0" distR="0" wp14:anchorId="1B13C172" wp14:editId="5D8292E6">
                  <wp:extent cx="969233" cy="2153920"/>
                  <wp:effectExtent l="0" t="0" r="0" b="0"/>
                  <wp:docPr id="2798776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95955" cy="2213304"/>
                          </a:xfrm>
                          <a:prstGeom prst="rect">
                            <a:avLst/>
                          </a:prstGeom>
                          <a:noFill/>
                          <a:ln>
                            <a:noFill/>
                          </a:ln>
                        </pic:spPr>
                      </pic:pic>
                    </a:graphicData>
                  </a:graphic>
                </wp:inline>
              </w:drawing>
            </w:r>
          </w:p>
          <w:p w14:paraId="053FFDF5" w14:textId="4DAB49CB" w:rsidR="00556201" w:rsidRDefault="00556201" w:rsidP="00B46AE0">
            <w:pPr>
              <w:spacing w:line="360" w:lineRule="auto"/>
              <w:jc w:val="center"/>
            </w:pPr>
            <w:r w:rsidRPr="007C61B1">
              <w:rPr>
                <w:sz w:val="20"/>
                <w:szCs w:val="20"/>
              </w:rPr>
              <w:t>Tidak Terhubung</w:t>
            </w:r>
          </w:p>
        </w:tc>
        <w:tc>
          <w:tcPr>
            <w:tcW w:w="2482" w:type="dxa"/>
            <w:tcBorders>
              <w:bottom w:val="single" w:sz="4" w:space="0" w:color="auto"/>
            </w:tcBorders>
            <w:vAlign w:val="center"/>
          </w:tcPr>
          <w:p w14:paraId="02FE5402" w14:textId="0757E56E" w:rsidR="000116A2" w:rsidRDefault="00A949AD" w:rsidP="00B46AE0">
            <w:pPr>
              <w:spacing w:line="360" w:lineRule="auto"/>
              <w:jc w:val="center"/>
            </w:pPr>
            <w:r>
              <w:rPr>
                <w:noProof/>
              </w:rPr>
              <w:drawing>
                <wp:inline distT="0" distB="0" distL="0" distR="0" wp14:anchorId="6AEFF280" wp14:editId="69FE57FE">
                  <wp:extent cx="1037810" cy="2306320"/>
                  <wp:effectExtent l="0" t="0" r="0" b="0"/>
                  <wp:docPr id="2596062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63698" cy="2363852"/>
                          </a:xfrm>
                          <a:prstGeom prst="rect">
                            <a:avLst/>
                          </a:prstGeom>
                          <a:noFill/>
                          <a:ln>
                            <a:noFill/>
                          </a:ln>
                        </pic:spPr>
                      </pic:pic>
                    </a:graphicData>
                  </a:graphic>
                </wp:inline>
              </w:drawing>
            </w:r>
          </w:p>
        </w:tc>
      </w:tr>
      <w:tr w:rsidR="0005521F" w14:paraId="444FBD91" w14:textId="77777777" w:rsidTr="0005521F">
        <w:tc>
          <w:tcPr>
            <w:tcW w:w="2873" w:type="dxa"/>
            <w:tcBorders>
              <w:top w:val="single" w:sz="4" w:space="0" w:color="auto"/>
              <w:left w:val="nil"/>
              <w:bottom w:val="nil"/>
              <w:right w:val="nil"/>
            </w:tcBorders>
            <w:vAlign w:val="center"/>
          </w:tcPr>
          <w:p w14:paraId="4645E375" w14:textId="77777777" w:rsidR="0005521F" w:rsidRDefault="0005521F" w:rsidP="00B46AE0">
            <w:pPr>
              <w:spacing w:line="360" w:lineRule="auto"/>
              <w:jc w:val="center"/>
              <w:rPr>
                <w:noProof/>
              </w:rPr>
            </w:pPr>
          </w:p>
        </w:tc>
        <w:tc>
          <w:tcPr>
            <w:tcW w:w="2622" w:type="dxa"/>
            <w:tcBorders>
              <w:top w:val="single" w:sz="4" w:space="0" w:color="auto"/>
              <w:left w:val="nil"/>
              <w:bottom w:val="nil"/>
              <w:right w:val="nil"/>
            </w:tcBorders>
            <w:vAlign w:val="center"/>
          </w:tcPr>
          <w:p w14:paraId="0233DFCA" w14:textId="77777777" w:rsidR="0005521F" w:rsidRDefault="0005521F" w:rsidP="00B46AE0">
            <w:pPr>
              <w:spacing w:line="360" w:lineRule="auto"/>
              <w:jc w:val="center"/>
              <w:rPr>
                <w:noProof/>
              </w:rPr>
            </w:pPr>
          </w:p>
        </w:tc>
        <w:tc>
          <w:tcPr>
            <w:tcW w:w="2482" w:type="dxa"/>
            <w:tcBorders>
              <w:top w:val="single" w:sz="4" w:space="0" w:color="auto"/>
              <w:left w:val="nil"/>
              <w:bottom w:val="nil"/>
              <w:right w:val="nil"/>
            </w:tcBorders>
            <w:vAlign w:val="center"/>
          </w:tcPr>
          <w:p w14:paraId="1B1D0B85" w14:textId="77777777" w:rsidR="0005521F" w:rsidRDefault="0005521F" w:rsidP="00B46AE0">
            <w:pPr>
              <w:spacing w:line="360" w:lineRule="auto"/>
              <w:jc w:val="center"/>
              <w:rPr>
                <w:noProof/>
              </w:rPr>
            </w:pPr>
          </w:p>
        </w:tc>
      </w:tr>
    </w:tbl>
    <w:p w14:paraId="0BEC9BDD" w14:textId="36D614BF" w:rsidR="00BE55C7" w:rsidRDefault="00BE55C7" w:rsidP="00C442F8">
      <w:pPr>
        <w:pStyle w:val="Heading3"/>
      </w:pPr>
      <w:bookmarkStart w:id="493" w:name="_Toc175172420"/>
      <w:r w:rsidRPr="00526D3A">
        <w:t>Analisa Pengujian</w:t>
      </w:r>
      <w:r w:rsidR="00D019C9">
        <w:t xml:space="preserve"> Indikasi Kehilangan </w:t>
      </w:r>
      <w:r w:rsidR="007E7DFC" w:rsidRPr="007E7DFC">
        <w:t>Outdoor</w:t>
      </w:r>
      <w:bookmarkEnd w:id="493"/>
    </w:p>
    <w:p w14:paraId="53C8775A" w14:textId="45281AC1" w:rsidR="00D84397" w:rsidRDefault="00767F4A" w:rsidP="0036428D">
      <w:pPr>
        <w:spacing w:after="0" w:line="360" w:lineRule="auto"/>
      </w:pPr>
      <w:r>
        <w:t>T</w:t>
      </w:r>
      <w:r w:rsidR="007C61B1">
        <w:t>abel 4.</w:t>
      </w:r>
      <w:r w:rsidR="000F7F9A">
        <w:t>1</w:t>
      </w:r>
      <w:r w:rsidR="00BE55C7">
        <w:t>1</w:t>
      </w:r>
      <w:r w:rsidR="007C61B1">
        <w:t xml:space="preserve"> dapat diketahui bahwa</w:t>
      </w:r>
      <w:r w:rsidR="002B2BDD">
        <w:t xml:space="preserve"> </w:t>
      </w:r>
      <w:r w:rsidR="002B2BDD" w:rsidRPr="00945526">
        <w:rPr>
          <w:i/>
          <w:iCs/>
        </w:rPr>
        <w:t>range</w:t>
      </w:r>
      <w:r w:rsidR="007C61B1">
        <w:t xml:space="preserve"> jarak 1m hingga 6m</w:t>
      </w:r>
      <w:r w:rsidR="002B2BDD">
        <w:t>. Pada jarak 1 meter</w:t>
      </w:r>
      <w:r w:rsidR="00C8628A">
        <w:t>,</w:t>
      </w:r>
      <w:r w:rsidR="002B2BDD">
        <w:t xml:space="preserve"> </w:t>
      </w:r>
      <w:r w:rsidR="007E7DFC" w:rsidRPr="007E7DFC">
        <w:rPr>
          <w:i/>
          <w:iCs/>
        </w:rPr>
        <w:t>master</w:t>
      </w:r>
      <w:r w:rsidR="002B2BDD">
        <w:t xml:space="preserve"> dan </w:t>
      </w:r>
      <w:r w:rsidR="007E7DFC" w:rsidRPr="007E7DFC">
        <w:rPr>
          <w:i/>
          <w:iCs/>
        </w:rPr>
        <w:t>slave</w:t>
      </w:r>
      <w:r w:rsidR="002B2BDD">
        <w:t xml:space="preserve"> masih terhubung  indikator</w:t>
      </w:r>
      <w:r w:rsidR="00C8628A">
        <w:t xml:space="preserve"> pada aplikasi status “AMAN”</w:t>
      </w:r>
      <w:r w:rsidR="002B2BDD">
        <w:t xml:space="preserve">, pada jarak 2 meter </w:t>
      </w:r>
      <w:r w:rsidR="007E7DFC" w:rsidRPr="007E7DFC">
        <w:rPr>
          <w:i/>
          <w:iCs/>
        </w:rPr>
        <w:t>master</w:t>
      </w:r>
      <w:r w:rsidR="002B2BDD">
        <w:t xml:space="preserve"> dan </w:t>
      </w:r>
      <w:r w:rsidR="007E7DFC" w:rsidRPr="007E7DFC">
        <w:rPr>
          <w:i/>
          <w:iCs/>
        </w:rPr>
        <w:t>slave</w:t>
      </w:r>
      <w:r w:rsidR="002B2BDD">
        <w:t xml:space="preserve"> masih terhubung  pada aplikasi indikator </w:t>
      </w:r>
      <w:r w:rsidR="00C8628A">
        <w:t>status</w:t>
      </w:r>
      <w:r w:rsidR="002B2BDD">
        <w:t xml:space="preserve"> </w:t>
      </w:r>
      <w:r w:rsidR="00C8628A">
        <w:t>“AMAN”</w:t>
      </w:r>
      <w:r w:rsidR="002B2BDD">
        <w:t>, pada jarak 3</w:t>
      </w:r>
      <w:r w:rsidR="004D3099">
        <w:t xml:space="preserve"> meter status masih “AMAN”, jarak 4 meter status “AMAN”,</w:t>
      </w:r>
      <w:r w:rsidR="0073615C">
        <w:t xml:space="preserve"> </w:t>
      </w:r>
      <w:r w:rsidR="004D3099">
        <w:t>jarak</w:t>
      </w:r>
      <w:r w:rsidR="002B2BDD">
        <w:t xml:space="preserve"> 5 meter </w:t>
      </w:r>
      <w:r w:rsidR="007E7DFC" w:rsidRPr="007E7DFC">
        <w:rPr>
          <w:i/>
          <w:iCs/>
        </w:rPr>
        <w:t>master</w:t>
      </w:r>
      <w:r w:rsidR="002B2BDD">
        <w:t xml:space="preserve"> dan </w:t>
      </w:r>
      <w:r w:rsidR="007E7DFC" w:rsidRPr="007E7DFC">
        <w:rPr>
          <w:i/>
          <w:iCs/>
        </w:rPr>
        <w:t>slave</w:t>
      </w:r>
      <w:r w:rsidR="002B2BDD">
        <w:t xml:space="preserve"> masih terhubung  pada aplikasi indikator</w:t>
      </w:r>
      <w:r w:rsidR="004D3099">
        <w:t xml:space="preserve"> status “AMAN”</w:t>
      </w:r>
      <w:r w:rsidR="002B2BDD">
        <w:t>.</w:t>
      </w:r>
      <w:r w:rsidR="004D3099">
        <w:t xml:space="preserve"> </w:t>
      </w:r>
      <w:r w:rsidR="002B2BDD">
        <w:t xml:space="preserve">Pada jarak 6 meter </w:t>
      </w:r>
      <w:r w:rsidR="001D0E18">
        <w:t xml:space="preserve">koneksi </w:t>
      </w:r>
      <w:r w:rsidR="007E7DFC" w:rsidRPr="007E7DFC">
        <w:rPr>
          <w:i/>
          <w:iCs/>
        </w:rPr>
        <w:t>master</w:t>
      </w:r>
      <w:r w:rsidR="001D0E18">
        <w:t xml:space="preserve"> terputus dari </w:t>
      </w:r>
      <w:r w:rsidR="001D0E18" w:rsidRPr="0073615C">
        <w:rPr>
          <w:i/>
          <w:iCs/>
        </w:rPr>
        <w:t xml:space="preserve">salve </w:t>
      </w:r>
      <w:r w:rsidR="001D0E18">
        <w:t>aplikasi indikator helm “HILANG”</w:t>
      </w:r>
      <w:r w:rsidR="00002787">
        <w:t>.</w:t>
      </w:r>
      <w:r w:rsidR="004A1C4D">
        <w:t xml:space="preserve"> </w:t>
      </w:r>
      <w:r w:rsidR="00DE2802">
        <w:t xml:space="preserve">Berdasarkan pengukuran jarak dilakukan tanpa penghalang dari pengujian dan analisa pada alat ini  dapat diketahui bahwa </w:t>
      </w:r>
      <w:r w:rsidR="00DE2802">
        <w:lastRenderedPageBreak/>
        <w:t xml:space="preserve">HC-05 jarak memanfaatkan. </w:t>
      </w:r>
      <w:r w:rsidR="00CC6A8B" w:rsidRPr="00CC6A8B">
        <w:rPr>
          <w:i/>
          <w:iCs/>
        </w:rPr>
        <w:t>Bluetooth</w:t>
      </w:r>
      <w:r w:rsidR="00DE2802">
        <w:t xml:space="preserve"> ini tidak sesuai dengan </w:t>
      </w:r>
      <w:r w:rsidR="007E7DFC" w:rsidRPr="007E7DFC">
        <w:rPr>
          <w:i/>
        </w:rPr>
        <w:t>data sheet</w:t>
      </w:r>
      <w:r w:rsidR="00DE2802">
        <w:t xml:space="preserve"> jarak</w:t>
      </w:r>
      <w:r w:rsidR="004A1C4D">
        <w:t xml:space="preserve"> </w:t>
      </w:r>
      <w:r w:rsidR="00DE2802">
        <w:t>10 meter</w:t>
      </w:r>
      <w:r w:rsidR="00BA27E7">
        <w:t xml:space="preserve"> ada beberapa faktor yang dapat mempengaruhi </w:t>
      </w:r>
      <w:r w:rsidR="00BA27E7" w:rsidRPr="00BA27E7">
        <w:t>jangkauan modul HC-05</w:t>
      </w:r>
      <w:r w:rsidR="00BA27E7">
        <w:t>.</w:t>
      </w:r>
      <w:r w:rsidR="00E022EE">
        <w:t xml:space="preserve"> </w:t>
      </w:r>
      <w:r w:rsidR="00BA27E7">
        <w:t xml:space="preserve">Halangan fisik </w:t>
      </w:r>
      <w:r w:rsidR="0073615C">
        <w:t>d</w:t>
      </w:r>
      <w:r w:rsidR="00BA27E7" w:rsidRPr="00BA27E7">
        <w:t>inding, lantai, dan objek logam antara modul HC-05</w:t>
      </w:r>
      <w:r w:rsidR="00512F1C">
        <w:t xml:space="preserve"> </w:t>
      </w:r>
      <w:r w:rsidR="00BA27E7" w:rsidRPr="00BA27E7">
        <w:t>dan perangkat yang terhubung dapat memblokir atau melemahkan sinyal, mengurangi jangkauan efektif</w:t>
      </w:r>
      <w:r w:rsidR="00122EC6">
        <w:t xml:space="preserve"> </w:t>
      </w:r>
      <w:r w:rsidR="008410C1">
        <w:fldChar w:fldCharType="begin" w:fldLock="1"/>
      </w:r>
      <w:r w:rsidR="00006168">
        <w:instrText>ADDIN CSL_CITATION {"citationItems":[{"id":"ITEM-1","itemData":{"DOI":"10.1109/CERMA.2009.48","ISBN":"9780769537993","abstract":"In this work performance results of Bluetooth v2.0+ EDR are presented. Measurement of file transfer delay (FTD) is done with variable file size and variable distance between sender and receiver, in an indoor environment. In this scenario the presence of obstacles between nodes are almost inevitable, hence a comparison of FTD with and without a physical obstacle is presented. FTD is a very useful metric as it gives the overall performance evaluation. The knowledge of this metric is fundamental for the development of multimedia applications, as real time communication is an important constraint, so minimum delays should be guaranteed . The results show that the delay average in the transfer of files is a lineal function with file size and the distance between sender and receiver. The importance to study and analyze Bluetooth Technology is that it is already installed in hundreds of millions of devices, such as cell phones, PDA's, etc. Therefore BT is very attractive for ubiquitous computing with multimedia capabilities. © 2009 IEEE.","author":[{"dropping-particle":"","family":"Nieto Hipólito","given":"Juan Iván","non-dropping-particle":"","parse-names":false,"suffix":""},{"dropping-particle":"","family":"Candolfi Arballo","given":"Norma","non-dropping-particle":"","parse-names":false,"suffix":""},{"dropping-particle":"","family":"Michel-Macarty","given":"José Antonio","non-dropping-particle":"","parse-names":false,"suffix":""},{"dropping-particle":"","family":"Jimíenez Garcia","given":"Elitania","non-dropping-particle":"","parse-names":false,"suffix":""}],"container-title":"CERMA 2009 - Electronics Robotics and Automotive Mechanics Conference","id":"ITEM-1","issued":{"date-parts":[["2009"]]},"page":"38-43","title":"Bluetooth performance analysis in wireless personal area networks","type":"article-journal"},"uris":["http://www.mendeley.com/documents/?uuid=c8b9bbd0-e198-47d9-8d0a-1941a928c81e"]}],"mendeley":{"formattedCitation":"[33]","plainTextFormattedCitation":"[33]","previouslyFormattedCitation":"[33]"},"properties":{"noteIndex":0},"schema":"https://github.com/citation-style-language/schema/raw/master/csl-citation.json"}</w:instrText>
      </w:r>
      <w:r w:rsidR="008410C1">
        <w:fldChar w:fldCharType="separate"/>
      </w:r>
      <w:r w:rsidR="008410C1" w:rsidRPr="008410C1">
        <w:rPr>
          <w:noProof/>
        </w:rPr>
        <w:t>[33]</w:t>
      </w:r>
      <w:r w:rsidR="008410C1">
        <w:fldChar w:fldCharType="end"/>
      </w:r>
      <w:r w:rsidR="008410C1">
        <w:t>.</w:t>
      </w:r>
      <w:r w:rsidR="00E022EE">
        <w:t xml:space="preserve"> </w:t>
      </w:r>
      <w:r w:rsidR="00BA27E7" w:rsidRPr="00BA27E7">
        <w:t>Posisi Antena</w:t>
      </w:r>
      <w:r w:rsidR="00BA27E7">
        <w:t xml:space="preserve"> </w:t>
      </w:r>
      <w:r w:rsidR="00BA27E7" w:rsidRPr="00BA27E7">
        <w:t>Orientasi antena pada modul HC-05 dan perangkat penerima dapat mempengaruhi jangkauan.</w:t>
      </w:r>
      <w:r w:rsidR="00122EC6">
        <w:t xml:space="preserve"> </w:t>
      </w:r>
      <w:r w:rsidR="00BA27E7" w:rsidRPr="00BA27E7">
        <w:t>Pastikan antena tidak terhalang dan berada dalam posisi optimal</w:t>
      </w:r>
      <w:r w:rsidR="00562B55">
        <w:t xml:space="preserve"> </w:t>
      </w:r>
      <w:r w:rsidR="00E022EE">
        <w:fldChar w:fldCharType="begin" w:fldLock="1"/>
      </w:r>
      <w:r w:rsidR="00006168">
        <w:instrText>ADDIN CSL_CITATION {"citationItems":[{"id":"ITEM-1","itemData":{"DOI":"10.22441/incomtech.v11i1.10091","ISSN":"2085-4811","abstract":"Tujuan penelitian ini terkait pada rancang bangun robot pemindah barang berbasis IoT (Internet of Things) yang mudah dan praktis. Dengan menggunakan WiFi (Wireless Fidelity) module, ESP8266, maka sistem robotik ini berfokus pada fungsi mesin lengan pengendali. Keseluruhan sistem kendali robot menggunakan media smartphone terkoneksi melalui jaringan wireless pada saluran seluler 3G atau 4G. Sistem ini merupakan solusi praktis bagaimana pengendali mobile robot berbasis Android ini dapat memiliki target jarak kendali yang jauh dan mudah untuk diaplikasikan. Metode penelitian ini yaitu merekayasa kendali gripper dengan lengan robot berfungsi transporter dengan kemampuan mengangkat, menjepit, menggeser atau memindahkan barang, sehingga barang tersebut dapat dipindahkan. Desain perancangan ini disertai dengan mikrokontroler sebagai pengelola perintah yang mengendalikan gripper dan motor servo sebagai penggerak utama aktuatornya. Hasil penelitian menunjukkan bahwa sistem uji lengan robot dapat berfungsi dengan baik, dimana robot dapat mengangkat beban maksimal 545,6 gram sesuai dengan rancangan yang telah dibuat. Jarak maksimal jangakuan pengontrolan perintah robot adalah 155 meter. ","author":[{"dropping-particle":"","family":"Sirmayanti","given":"Sirmayanti","non-dropping-particle":"","parse-names":false,"suffix":""},{"dropping-particle":"","family":"Amelia","given":"Sriutari","non-dropping-particle":"","parse-names":false,"suffix":""},{"dropping-particle":"","family":"Afifah","given":"Nur","non-dropping-particle":"","parse-names":false,"suffix":""},{"dropping-particle":"","family":"Abduh","given":"Ibrahim","non-dropping-particle":"","parse-names":false,"suffix":""}],"container-title":"Jurnal Telekomunikasi dan Komputer","id":"ITEM-1","issue":"1","issued":{"date-parts":[["2021"]]},"page":"51","title":"Rekayasa Sistem Kendali Gripper melalui Robot Transporter menggunakan WiFi Module ESP8266","type":"article-journal","volume":"11"},"uris":["http://www.mendeley.com/documents/?uuid=56d8f448-fd8b-4c32-90a7-6240d5397039"]}],"mendeley":{"formattedCitation":"[34]","plainTextFormattedCitation":"[34]","previouslyFormattedCitation":"[34]"},"properties":{"noteIndex":0},"schema":"https://github.com/citation-style-language/schema/raw/master/csl-citation.json"}</w:instrText>
      </w:r>
      <w:r w:rsidR="00E022EE">
        <w:fldChar w:fldCharType="separate"/>
      </w:r>
      <w:r w:rsidR="008410C1" w:rsidRPr="008410C1">
        <w:rPr>
          <w:noProof/>
        </w:rPr>
        <w:t>[34]</w:t>
      </w:r>
      <w:r w:rsidR="00E022EE">
        <w:fldChar w:fldCharType="end"/>
      </w:r>
      <w:r w:rsidR="00E022EE">
        <w:t>.</w:t>
      </w:r>
    </w:p>
    <w:p w14:paraId="7E2930ED" w14:textId="77777777" w:rsidR="00945526" w:rsidRDefault="00945526" w:rsidP="0036428D">
      <w:pPr>
        <w:spacing w:after="0" w:line="360" w:lineRule="auto"/>
      </w:pPr>
    </w:p>
    <w:p w14:paraId="00E763E2" w14:textId="77777777" w:rsidR="00B966C6" w:rsidRDefault="00D84397" w:rsidP="00AF01DE">
      <w:pPr>
        <w:keepNext/>
        <w:spacing w:after="0" w:line="360" w:lineRule="auto"/>
        <w:ind w:firstLine="360"/>
        <w:jc w:val="center"/>
      </w:pPr>
      <w:r w:rsidRPr="00D84397">
        <w:rPr>
          <w:noProof/>
          <w:shd w:val="clear" w:color="auto" w:fill="000000" w:themeFill="text1"/>
        </w:rPr>
        <w:drawing>
          <wp:inline distT="0" distB="0" distL="0" distR="0" wp14:anchorId="7F11058C" wp14:editId="6320F0F1">
            <wp:extent cx="3911484" cy="3726873"/>
            <wp:effectExtent l="0" t="0" r="0" b="0"/>
            <wp:docPr id="1659203557" name="Chart 1">
              <a:extLst xmlns:a="http://schemas.openxmlformats.org/drawingml/2006/main">
                <a:ext uri="{FF2B5EF4-FFF2-40B4-BE49-F238E27FC236}">
                  <a16:creationId xmlns:a16="http://schemas.microsoft.com/office/drawing/2014/main" id="{31488900-9FFE-8DB2-4817-CACFB657B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4EEECF6" w14:textId="4AF0D5FB" w:rsidR="00945526" w:rsidRDefault="00B966C6" w:rsidP="00317D2D">
      <w:pPr>
        <w:pStyle w:val="Caption"/>
        <w:jc w:val="center"/>
        <w:rPr>
          <w:sz w:val="24"/>
          <w:szCs w:val="24"/>
        </w:rPr>
      </w:pPr>
      <w:bookmarkStart w:id="494" w:name="_Toc173268170"/>
      <w:r w:rsidRPr="00801A22">
        <w:rPr>
          <w:b/>
          <w:bCs/>
          <w:sz w:val="24"/>
          <w:szCs w:val="24"/>
        </w:rPr>
        <w:t xml:space="preserve">Gambar 4. </w:t>
      </w:r>
      <w:r w:rsidRPr="00801A22">
        <w:rPr>
          <w:b/>
          <w:bCs/>
          <w:sz w:val="24"/>
          <w:szCs w:val="24"/>
        </w:rPr>
        <w:fldChar w:fldCharType="begin"/>
      </w:r>
      <w:r w:rsidRPr="00801A22">
        <w:rPr>
          <w:b/>
          <w:bCs/>
          <w:sz w:val="24"/>
          <w:szCs w:val="24"/>
        </w:rPr>
        <w:instrText xml:space="preserve"> SEQ Gambar_4. \* ARABIC </w:instrText>
      </w:r>
      <w:r w:rsidRPr="00801A22">
        <w:rPr>
          <w:b/>
          <w:bCs/>
          <w:sz w:val="24"/>
          <w:szCs w:val="24"/>
        </w:rPr>
        <w:fldChar w:fldCharType="separate"/>
      </w:r>
      <w:r w:rsidR="00C048B8">
        <w:rPr>
          <w:b/>
          <w:bCs/>
          <w:noProof/>
          <w:sz w:val="24"/>
          <w:szCs w:val="24"/>
        </w:rPr>
        <w:t>13</w:t>
      </w:r>
      <w:r w:rsidRPr="00801A22">
        <w:rPr>
          <w:b/>
          <w:bCs/>
          <w:sz w:val="24"/>
          <w:szCs w:val="24"/>
        </w:rPr>
        <w:fldChar w:fldCharType="end"/>
      </w:r>
      <w:r>
        <w:rPr>
          <w:sz w:val="24"/>
          <w:szCs w:val="24"/>
        </w:rPr>
        <w:t xml:space="preserve"> </w:t>
      </w:r>
      <w:r w:rsidRPr="00B966C6">
        <w:rPr>
          <w:sz w:val="24"/>
          <w:szCs w:val="24"/>
        </w:rPr>
        <w:t xml:space="preserve">Grafik </w:t>
      </w:r>
      <w:proofErr w:type="spellStart"/>
      <w:r w:rsidR="00744515">
        <w:rPr>
          <w:sz w:val="24"/>
          <w:szCs w:val="24"/>
        </w:rPr>
        <w:t>Presentase</w:t>
      </w:r>
      <w:proofErr w:type="spellEnd"/>
      <w:r w:rsidR="00744515">
        <w:rPr>
          <w:sz w:val="24"/>
          <w:szCs w:val="24"/>
        </w:rPr>
        <w:t xml:space="preserve"> </w:t>
      </w:r>
      <w:r w:rsidRPr="00B966C6">
        <w:rPr>
          <w:sz w:val="24"/>
          <w:szCs w:val="24"/>
        </w:rPr>
        <w:t>Pengujian Indikator Kehilangan</w:t>
      </w:r>
      <w:bookmarkEnd w:id="494"/>
    </w:p>
    <w:p w14:paraId="5D1BB435" w14:textId="77777777" w:rsidR="00317D2D" w:rsidRPr="00317D2D" w:rsidRDefault="00317D2D" w:rsidP="00317D2D">
      <w:pPr>
        <w:spacing w:line="240" w:lineRule="auto"/>
      </w:pPr>
    </w:p>
    <w:p w14:paraId="07669B65" w14:textId="041C3DDA" w:rsidR="007A5698" w:rsidRPr="007A5698" w:rsidRDefault="007A5698" w:rsidP="00C442F8">
      <w:pPr>
        <w:pStyle w:val="Heading3"/>
        <w:rPr>
          <w:bCs/>
        </w:rPr>
      </w:pPr>
      <w:bookmarkStart w:id="495" w:name="_Toc175172421"/>
      <w:r w:rsidRPr="009F2973">
        <w:t>Analisis Grafik</w:t>
      </w:r>
      <w:r w:rsidR="009F2973">
        <w:t xml:space="preserve"> Indikator Kehilangan Helm</w:t>
      </w:r>
      <w:bookmarkEnd w:id="495"/>
    </w:p>
    <w:p w14:paraId="2B2EE45F" w14:textId="1F6BC96E" w:rsidR="00945526" w:rsidRDefault="00B966C6" w:rsidP="00824F3C">
      <w:pPr>
        <w:spacing w:after="0" w:line="360" w:lineRule="auto"/>
      </w:pPr>
      <w:r>
        <w:t>Dari</w:t>
      </w:r>
      <w:r w:rsidR="006761D4">
        <w:t xml:space="preserve"> data</w:t>
      </w:r>
      <w:r>
        <w:t xml:space="preserve"> percobaan</w:t>
      </w:r>
      <w:r w:rsidR="006761D4">
        <w:t xml:space="preserve"> </w:t>
      </w:r>
      <w:r w:rsidR="00801A22">
        <w:t>T</w:t>
      </w:r>
      <w:r w:rsidR="006761D4">
        <w:t>abel 4.1</w:t>
      </w:r>
      <w:r w:rsidR="00DB74AC">
        <w:t>1</w:t>
      </w:r>
      <w:r w:rsidR="006761D4">
        <w:t xml:space="preserve"> d</w:t>
      </w:r>
      <w:r>
        <w:t xml:space="preserve">itemukan persentase </w:t>
      </w:r>
      <w:r w:rsidR="006761D4">
        <w:t xml:space="preserve">pada </w:t>
      </w:r>
      <w:r w:rsidR="00801A22">
        <w:t>G</w:t>
      </w:r>
      <w:r w:rsidR="006761D4">
        <w:t>ambar 4.1</w:t>
      </w:r>
      <w:r w:rsidR="007367F6">
        <w:t>3</w:t>
      </w:r>
      <w:r w:rsidR="006761D4">
        <w:t xml:space="preserve"> </w:t>
      </w:r>
      <w:r>
        <w:t>kehilangan 17% dari keseluruhan pengujian yang menunjukkan bahwa indikator</w:t>
      </w:r>
      <w:r w:rsidR="006761D4">
        <w:t xml:space="preserve"> status</w:t>
      </w:r>
      <w:r>
        <w:t xml:space="preserve"> </w:t>
      </w:r>
      <w:r w:rsidR="00321C51">
        <w:t>“HILANG”</w:t>
      </w:r>
      <w:r>
        <w:t xml:space="preserve"> </w:t>
      </w:r>
      <w:r w:rsidR="00321C51">
        <w:t>berfungsi. Persentase</w:t>
      </w:r>
      <w:r w:rsidR="006761D4">
        <w:t xml:space="preserve"> indikator status aman</w:t>
      </w:r>
      <w:r>
        <w:t xml:space="preserve"> 83% dari </w:t>
      </w:r>
      <w:r w:rsidR="00321C51">
        <w:t>hasil</w:t>
      </w:r>
      <w:r>
        <w:t xml:space="preserve"> pengujian</w:t>
      </w:r>
      <w:r w:rsidR="00321C51">
        <w:t xml:space="preserve">. </w:t>
      </w:r>
      <w:r>
        <w:t>yang menunjukkan bahwa indikator</w:t>
      </w:r>
      <w:r w:rsidR="00321C51">
        <w:t xml:space="preserve"> status</w:t>
      </w:r>
      <w:r>
        <w:t xml:space="preserve"> kehilangan tidak terdeteksi atau dalam kondisi</w:t>
      </w:r>
      <w:r w:rsidR="00321C51">
        <w:t xml:space="preserve"> “AMAN”</w:t>
      </w:r>
      <w:r>
        <w:t>.</w:t>
      </w:r>
    </w:p>
    <w:p w14:paraId="7CB4BA06" w14:textId="0DBAD423" w:rsidR="00824F3C" w:rsidRDefault="00824F3C" w:rsidP="00824F3C">
      <w:pPr>
        <w:pStyle w:val="Caption"/>
        <w:keepNext/>
        <w:jc w:val="center"/>
      </w:pPr>
      <w:r w:rsidRPr="00D22C35">
        <w:rPr>
          <w:b/>
          <w:bCs/>
          <w:sz w:val="24"/>
          <w:szCs w:val="24"/>
        </w:rPr>
        <w:lastRenderedPageBreak/>
        <w:t xml:space="preserve">Tabel 4. </w:t>
      </w:r>
      <w:r w:rsidRPr="00D22C35">
        <w:rPr>
          <w:b/>
          <w:bCs/>
          <w:sz w:val="24"/>
          <w:szCs w:val="24"/>
        </w:rPr>
        <w:fldChar w:fldCharType="begin"/>
      </w:r>
      <w:r w:rsidRPr="00D22C35">
        <w:rPr>
          <w:b/>
          <w:bCs/>
          <w:sz w:val="24"/>
          <w:szCs w:val="24"/>
        </w:rPr>
        <w:instrText xml:space="preserve"> SEQ Tabel_4. \* ARABIC </w:instrText>
      </w:r>
      <w:r w:rsidRPr="00D22C35">
        <w:rPr>
          <w:b/>
          <w:bCs/>
          <w:sz w:val="24"/>
          <w:szCs w:val="24"/>
        </w:rPr>
        <w:fldChar w:fldCharType="separate"/>
      </w:r>
      <w:r w:rsidR="00C048B8">
        <w:rPr>
          <w:b/>
          <w:bCs/>
          <w:noProof/>
          <w:sz w:val="24"/>
          <w:szCs w:val="24"/>
        </w:rPr>
        <w:t>12</w:t>
      </w:r>
      <w:r w:rsidRPr="00D22C35">
        <w:rPr>
          <w:b/>
          <w:bCs/>
          <w:sz w:val="24"/>
          <w:szCs w:val="24"/>
        </w:rPr>
        <w:fldChar w:fldCharType="end"/>
      </w:r>
      <w:r w:rsidRPr="00824F3C">
        <w:rPr>
          <w:sz w:val="24"/>
          <w:szCs w:val="24"/>
        </w:rPr>
        <w:t xml:space="preserve"> Pengujian Indikasi Kemalingan Parkiran </w:t>
      </w:r>
      <w:r w:rsidR="007E7DFC" w:rsidRPr="007E7DFC">
        <w:rPr>
          <w:i/>
          <w:sz w:val="24"/>
          <w:szCs w:val="24"/>
        </w:rPr>
        <w:t>Indoor</w:t>
      </w:r>
    </w:p>
    <w:tbl>
      <w:tblPr>
        <w:tblStyle w:val="TableGrid"/>
        <w:tblW w:w="0" w:type="auto"/>
        <w:tblInd w:w="108" w:type="dxa"/>
        <w:tblLook w:val="04A0" w:firstRow="1" w:lastRow="0" w:firstColumn="1" w:lastColumn="0" w:noHBand="0" w:noVBand="1"/>
      </w:tblPr>
      <w:tblGrid>
        <w:gridCol w:w="2897"/>
        <w:gridCol w:w="2644"/>
        <w:gridCol w:w="2503"/>
      </w:tblGrid>
      <w:tr w:rsidR="007A6206" w14:paraId="7EDCA357" w14:textId="77777777" w:rsidTr="00824F3C">
        <w:trPr>
          <w:tblHeader/>
        </w:trPr>
        <w:tc>
          <w:tcPr>
            <w:tcW w:w="2897" w:type="dxa"/>
            <w:vAlign w:val="center"/>
          </w:tcPr>
          <w:p w14:paraId="6C869323" w14:textId="4C52FEBD" w:rsidR="00824F3C" w:rsidRPr="001C5972" w:rsidRDefault="00824F3C" w:rsidP="00CE67DF">
            <w:pPr>
              <w:spacing w:line="360" w:lineRule="auto"/>
              <w:jc w:val="center"/>
              <w:rPr>
                <w:b/>
                <w:bCs/>
                <w:sz w:val="18"/>
                <w:szCs w:val="18"/>
              </w:rPr>
            </w:pPr>
            <w:r w:rsidRPr="001C5972">
              <w:rPr>
                <w:b/>
                <w:bCs/>
                <w:sz w:val="18"/>
                <w:szCs w:val="18"/>
              </w:rPr>
              <w:t xml:space="preserve">Jarak </w:t>
            </w:r>
            <w:r w:rsidR="007E7DFC" w:rsidRPr="007E7DFC">
              <w:rPr>
                <w:b/>
                <w:bCs/>
                <w:i/>
                <w:iCs/>
                <w:sz w:val="18"/>
                <w:szCs w:val="18"/>
              </w:rPr>
              <w:t>Master</w:t>
            </w:r>
            <w:r w:rsidRPr="001C5972">
              <w:rPr>
                <w:b/>
                <w:bCs/>
                <w:sz w:val="18"/>
                <w:szCs w:val="18"/>
              </w:rPr>
              <w:t xml:space="preserve"> dan </w:t>
            </w:r>
            <w:r w:rsidR="007E7DFC" w:rsidRPr="007E7DFC">
              <w:rPr>
                <w:b/>
                <w:bCs/>
                <w:i/>
                <w:iCs/>
                <w:sz w:val="18"/>
                <w:szCs w:val="18"/>
              </w:rPr>
              <w:t>Slave</w:t>
            </w:r>
          </w:p>
        </w:tc>
        <w:tc>
          <w:tcPr>
            <w:tcW w:w="2644" w:type="dxa"/>
            <w:vAlign w:val="center"/>
          </w:tcPr>
          <w:p w14:paraId="01C796C9" w14:textId="77777777" w:rsidR="00824F3C" w:rsidRPr="001C5972" w:rsidRDefault="00824F3C" w:rsidP="00CE67DF">
            <w:pPr>
              <w:spacing w:line="360" w:lineRule="auto"/>
              <w:jc w:val="center"/>
              <w:rPr>
                <w:b/>
                <w:bCs/>
                <w:sz w:val="18"/>
                <w:szCs w:val="18"/>
              </w:rPr>
            </w:pPr>
            <w:r w:rsidRPr="001C5972">
              <w:rPr>
                <w:b/>
                <w:bCs/>
                <w:sz w:val="18"/>
                <w:szCs w:val="18"/>
              </w:rPr>
              <w:t>Hasil Indikator Kemalingan</w:t>
            </w:r>
          </w:p>
        </w:tc>
        <w:tc>
          <w:tcPr>
            <w:tcW w:w="2503" w:type="dxa"/>
            <w:vAlign w:val="center"/>
          </w:tcPr>
          <w:p w14:paraId="60F0543D" w14:textId="77777777" w:rsidR="00824F3C" w:rsidRPr="0005521F" w:rsidRDefault="00824F3C" w:rsidP="00CE67DF">
            <w:pPr>
              <w:spacing w:line="360" w:lineRule="auto"/>
              <w:jc w:val="center"/>
              <w:rPr>
                <w:b/>
                <w:bCs/>
                <w:i/>
                <w:iCs/>
                <w:sz w:val="18"/>
                <w:szCs w:val="18"/>
              </w:rPr>
            </w:pPr>
            <w:r w:rsidRPr="0005521F">
              <w:rPr>
                <w:b/>
                <w:bCs/>
                <w:i/>
                <w:iCs/>
                <w:sz w:val="18"/>
                <w:szCs w:val="18"/>
              </w:rPr>
              <w:t>Output</w:t>
            </w:r>
          </w:p>
        </w:tc>
      </w:tr>
      <w:tr w:rsidR="007A6206" w14:paraId="7D009673" w14:textId="77777777" w:rsidTr="00824F3C">
        <w:tc>
          <w:tcPr>
            <w:tcW w:w="2897" w:type="dxa"/>
            <w:vAlign w:val="center"/>
          </w:tcPr>
          <w:p w14:paraId="7173491F" w14:textId="77777777" w:rsidR="00824F3C" w:rsidRDefault="00824F3C" w:rsidP="00CE67DF">
            <w:pPr>
              <w:spacing w:line="360" w:lineRule="auto"/>
              <w:jc w:val="center"/>
              <w:rPr>
                <w:noProof/>
              </w:rPr>
            </w:pPr>
          </w:p>
          <w:p w14:paraId="6EC928AA" w14:textId="6986042F" w:rsidR="00824F3C" w:rsidRDefault="00824F3C" w:rsidP="00CE67DF">
            <w:pPr>
              <w:spacing w:line="360" w:lineRule="auto"/>
              <w:jc w:val="center"/>
            </w:pPr>
          </w:p>
          <w:p w14:paraId="3629EC15" w14:textId="77777777" w:rsidR="00824F3C" w:rsidRDefault="00824F3C" w:rsidP="00CE67DF">
            <w:pPr>
              <w:spacing w:line="360" w:lineRule="auto"/>
              <w:jc w:val="center"/>
            </w:pPr>
            <w:r>
              <w:rPr>
                <w:sz w:val="20"/>
                <w:szCs w:val="20"/>
              </w:rPr>
              <w:t xml:space="preserve">Jarak </w:t>
            </w:r>
            <w:r w:rsidRPr="007C61B1">
              <w:rPr>
                <w:sz w:val="20"/>
                <w:szCs w:val="20"/>
              </w:rPr>
              <w:t>1 m</w:t>
            </w:r>
          </w:p>
        </w:tc>
        <w:tc>
          <w:tcPr>
            <w:tcW w:w="2644" w:type="dxa"/>
            <w:vAlign w:val="center"/>
          </w:tcPr>
          <w:p w14:paraId="0152B1E2" w14:textId="0D6D0A73" w:rsidR="00824F3C" w:rsidRDefault="00AF3348" w:rsidP="00CE67DF">
            <w:pPr>
              <w:spacing w:line="360" w:lineRule="auto"/>
              <w:jc w:val="center"/>
            </w:pPr>
            <w:r>
              <w:rPr>
                <w:noProof/>
              </w:rPr>
              <w:drawing>
                <wp:inline distT="0" distB="0" distL="0" distR="0" wp14:anchorId="2D947CA3" wp14:editId="77F45EB5">
                  <wp:extent cx="1019907" cy="2266534"/>
                  <wp:effectExtent l="0" t="0" r="0" b="0"/>
                  <wp:docPr id="566268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9907" cy="2266534"/>
                          </a:xfrm>
                          <a:prstGeom prst="rect">
                            <a:avLst/>
                          </a:prstGeom>
                          <a:noFill/>
                          <a:ln>
                            <a:noFill/>
                          </a:ln>
                        </pic:spPr>
                      </pic:pic>
                    </a:graphicData>
                  </a:graphic>
                </wp:inline>
              </w:drawing>
            </w:r>
          </w:p>
          <w:p w14:paraId="5C7ECCD1" w14:textId="77777777" w:rsidR="00824F3C" w:rsidRDefault="00824F3C" w:rsidP="00CE67DF">
            <w:pPr>
              <w:spacing w:line="360" w:lineRule="auto"/>
              <w:jc w:val="center"/>
            </w:pPr>
            <w:r w:rsidRPr="007C61B1">
              <w:rPr>
                <w:sz w:val="20"/>
                <w:szCs w:val="20"/>
              </w:rPr>
              <w:t>Terhubung</w:t>
            </w:r>
          </w:p>
        </w:tc>
        <w:tc>
          <w:tcPr>
            <w:tcW w:w="2503" w:type="dxa"/>
            <w:vAlign w:val="center"/>
          </w:tcPr>
          <w:p w14:paraId="624E13C7" w14:textId="77777777" w:rsidR="00AF3348" w:rsidRDefault="00AF3348" w:rsidP="00CE67DF">
            <w:pPr>
              <w:spacing w:line="360" w:lineRule="auto"/>
              <w:jc w:val="center"/>
              <w:rPr>
                <w:noProof/>
              </w:rPr>
            </w:pPr>
          </w:p>
          <w:p w14:paraId="07846418" w14:textId="64F6920E" w:rsidR="00824F3C" w:rsidRDefault="00AF3348" w:rsidP="00CE67DF">
            <w:pPr>
              <w:spacing w:line="360" w:lineRule="auto"/>
              <w:jc w:val="center"/>
            </w:pPr>
            <w:r>
              <w:rPr>
                <w:noProof/>
              </w:rPr>
              <w:drawing>
                <wp:inline distT="0" distB="0" distL="0" distR="0" wp14:anchorId="360961DA" wp14:editId="6A5FCACF">
                  <wp:extent cx="1286959" cy="2214880"/>
                  <wp:effectExtent l="0" t="0" r="0" b="0"/>
                  <wp:docPr id="832093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8702" b="13854"/>
                          <a:stretch/>
                        </pic:blipFill>
                        <pic:spPr bwMode="auto">
                          <a:xfrm>
                            <a:off x="0" y="0"/>
                            <a:ext cx="1286959" cy="22148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6206" w14:paraId="510B6CB3" w14:textId="77777777" w:rsidTr="00824F3C">
        <w:tc>
          <w:tcPr>
            <w:tcW w:w="2897" w:type="dxa"/>
            <w:vAlign w:val="center"/>
          </w:tcPr>
          <w:p w14:paraId="1A98C0A7" w14:textId="555B5FCE" w:rsidR="00824F3C" w:rsidRDefault="00824F3C" w:rsidP="00CE67DF">
            <w:pPr>
              <w:spacing w:line="360" w:lineRule="auto"/>
              <w:jc w:val="center"/>
            </w:pPr>
          </w:p>
          <w:p w14:paraId="71237858" w14:textId="77777777" w:rsidR="00824F3C" w:rsidRDefault="00824F3C" w:rsidP="00CE67DF">
            <w:pPr>
              <w:spacing w:line="360" w:lineRule="auto"/>
              <w:jc w:val="center"/>
            </w:pPr>
            <w:r>
              <w:rPr>
                <w:sz w:val="20"/>
                <w:szCs w:val="20"/>
              </w:rPr>
              <w:t xml:space="preserve">Jarak </w:t>
            </w:r>
            <w:r w:rsidRPr="007C61B1">
              <w:rPr>
                <w:sz w:val="20"/>
                <w:szCs w:val="20"/>
              </w:rPr>
              <w:t>2 m</w:t>
            </w:r>
          </w:p>
        </w:tc>
        <w:tc>
          <w:tcPr>
            <w:tcW w:w="2644" w:type="dxa"/>
            <w:vAlign w:val="center"/>
          </w:tcPr>
          <w:p w14:paraId="78CCB237" w14:textId="5F1415C4" w:rsidR="00824F3C" w:rsidRDefault="0019409D" w:rsidP="00CE67DF">
            <w:pPr>
              <w:spacing w:line="360" w:lineRule="auto"/>
              <w:jc w:val="center"/>
            </w:pPr>
            <w:r>
              <w:rPr>
                <w:noProof/>
              </w:rPr>
              <w:drawing>
                <wp:inline distT="0" distB="0" distL="0" distR="0" wp14:anchorId="29660456" wp14:editId="7E3BB574">
                  <wp:extent cx="1077595" cy="2204357"/>
                  <wp:effectExtent l="0" t="0" r="0" b="0"/>
                  <wp:docPr id="804396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99458" cy="2249082"/>
                          </a:xfrm>
                          <a:prstGeom prst="rect">
                            <a:avLst/>
                          </a:prstGeom>
                          <a:noFill/>
                          <a:ln>
                            <a:noFill/>
                          </a:ln>
                        </pic:spPr>
                      </pic:pic>
                    </a:graphicData>
                  </a:graphic>
                </wp:inline>
              </w:drawing>
            </w:r>
          </w:p>
          <w:p w14:paraId="5FDDD7B2" w14:textId="77777777" w:rsidR="00824F3C" w:rsidRDefault="00824F3C" w:rsidP="00CE67DF">
            <w:pPr>
              <w:spacing w:line="360" w:lineRule="auto"/>
              <w:jc w:val="center"/>
            </w:pPr>
            <w:r w:rsidRPr="007C61B1">
              <w:rPr>
                <w:sz w:val="20"/>
                <w:szCs w:val="20"/>
              </w:rPr>
              <w:t>Terhubung</w:t>
            </w:r>
          </w:p>
        </w:tc>
        <w:tc>
          <w:tcPr>
            <w:tcW w:w="2503" w:type="dxa"/>
            <w:vAlign w:val="center"/>
          </w:tcPr>
          <w:p w14:paraId="5CA8C145" w14:textId="4D84CB0F" w:rsidR="00824F3C" w:rsidRDefault="0019409D" w:rsidP="0019409D">
            <w:pPr>
              <w:spacing w:line="360" w:lineRule="auto"/>
              <w:jc w:val="center"/>
            </w:pPr>
            <w:r>
              <w:rPr>
                <w:noProof/>
              </w:rPr>
              <w:drawing>
                <wp:inline distT="0" distB="0" distL="0" distR="0" wp14:anchorId="50665480" wp14:editId="0B7D5D7A">
                  <wp:extent cx="1122680" cy="1940169"/>
                  <wp:effectExtent l="0" t="0" r="0" b="0"/>
                  <wp:docPr id="1038953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393" b="12843"/>
                          <a:stretch/>
                        </pic:blipFill>
                        <pic:spPr bwMode="auto">
                          <a:xfrm>
                            <a:off x="0" y="0"/>
                            <a:ext cx="1138292" cy="1967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6206" w14:paraId="3912A376" w14:textId="77777777" w:rsidTr="00824F3C">
        <w:tc>
          <w:tcPr>
            <w:tcW w:w="2897" w:type="dxa"/>
            <w:vAlign w:val="center"/>
          </w:tcPr>
          <w:p w14:paraId="3E55F9CD" w14:textId="2D774EC8" w:rsidR="00824F3C" w:rsidRDefault="00824F3C" w:rsidP="00CE67DF">
            <w:pPr>
              <w:spacing w:line="360" w:lineRule="auto"/>
              <w:jc w:val="center"/>
            </w:pPr>
          </w:p>
          <w:p w14:paraId="035D0119" w14:textId="77777777" w:rsidR="00824F3C" w:rsidRDefault="00824F3C" w:rsidP="00CE67DF">
            <w:pPr>
              <w:spacing w:line="360" w:lineRule="auto"/>
              <w:jc w:val="center"/>
            </w:pPr>
            <w:r>
              <w:rPr>
                <w:sz w:val="20"/>
                <w:szCs w:val="20"/>
              </w:rPr>
              <w:t xml:space="preserve">Jarak </w:t>
            </w:r>
            <w:r w:rsidRPr="007C61B1">
              <w:rPr>
                <w:sz w:val="20"/>
                <w:szCs w:val="20"/>
              </w:rPr>
              <w:t>3 m</w:t>
            </w:r>
          </w:p>
        </w:tc>
        <w:tc>
          <w:tcPr>
            <w:tcW w:w="2644" w:type="dxa"/>
            <w:vAlign w:val="center"/>
          </w:tcPr>
          <w:p w14:paraId="21FFC478" w14:textId="6ADADE42" w:rsidR="00824F3C" w:rsidRDefault="0019409D" w:rsidP="00CE67DF">
            <w:pPr>
              <w:spacing w:line="360" w:lineRule="auto"/>
              <w:jc w:val="center"/>
            </w:pPr>
            <w:r>
              <w:rPr>
                <w:noProof/>
              </w:rPr>
              <w:drawing>
                <wp:inline distT="0" distB="0" distL="0" distR="0" wp14:anchorId="0ADA85DD" wp14:editId="060ED40F">
                  <wp:extent cx="1077650" cy="2394857"/>
                  <wp:effectExtent l="0" t="0" r="0" b="0"/>
                  <wp:docPr id="1881303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92999" cy="2428968"/>
                          </a:xfrm>
                          <a:prstGeom prst="rect">
                            <a:avLst/>
                          </a:prstGeom>
                          <a:noFill/>
                          <a:ln>
                            <a:noFill/>
                          </a:ln>
                        </pic:spPr>
                      </pic:pic>
                    </a:graphicData>
                  </a:graphic>
                </wp:inline>
              </w:drawing>
            </w:r>
          </w:p>
          <w:p w14:paraId="6C2105C2" w14:textId="77777777" w:rsidR="00824F3C" w:rsidRDefault="00824F3C" w:rsidP="00CE67DF">
            <w:pPr>
              <w:spacing w:line="360" w:lineRule="auto"/>
              <w:jc w:val="center"/>
            </w:pPr>
            <w:r w:rsidRPr="007C61B1">
              <w:rPr>
                <w:sz w:val="20"/>
                <w:szCs w:val="20"/>
              </w:rPr>
              <w:t>Terhubung</w:t>
            </w:r>
          </w:p>
        </w:tc>
        <w:tc>
          <w:tcPr>
            <w:tcW w:w="2503" w:type="dxa"/>
            <w:vAlign w:val="center"/>
          </w:tcPr>
          <w:p w14:paraId="2A684D5C" w14:textId="77777777" w:rsidR="0019409D" w:rsidRDefault="0019409D" w:rsidP="00CE67DF">
            <w:pPr>
              <w:spacing w:line="360" w:lineRule="auto"/>
              <w:jc w:val="center"/>
              <w:rPr>
                <w:noProof/>
              </w:rPr>
            </w:pPr>
          </w:p>
          <w:p w14:paraId="49E6DF55" w14:textId="28E3134E" w:rsidR="00824F3C" w:rsidRDefault="0019409D" w:rsidP="00CE67DF">
            <w:pPr>
              <w:spacing w:line="360" w:lineRule="auto"/>
              <w:jc w:val="center"/>
            </w:pPr>
            <w:r>
              <w:rPr>
                <w:noProof/>
              </w:rPr>
              <w:drawing>
                <wp:inline distT="0" distB="0" distL="0" distR="0" wp14:anchorId="3A003142" wp14:editId="6E0544FD">
                  <wp:extent cx="1293431" cy="2227385"/>
                  <wp:effectExtent l="0" t="0" r="0" b="0"/>
                  <wp:docPr id="1483633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9379" b="13130"/>
                          <a:stretch/>
                        </pic:blipFill>
                        <pic:spPr bwMode="auto">
                          <a:xfrm>
                            <a:off x="0" y="0"/>
                            <a:ext cx="1305312" cy="22478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6206" w14:paraId="58ADFF2A" w14:textId="77777777" w:rsidTr="00824F3C">
        <w:tc>
          <w:tcPr>
            <w:tcW w:w="2897" w:type="dxa"/>
            <w:vAlign w:val="center"/>
          </w:tcPr>
          <w:p w14:paraId="1B15A8B5" w14:textId="55162C8A" w:rsidR="00824F3C" w:rsidRDefault="00824F3C" w:rsidP="00CE67DF">
            <w:pPr>
              <w:spacing w:line="360" w:lineRule="auto"/>
              <w:jc w:val="center"/>
              <w:rPr>
                <w:noProof/>
              </w:rPr>
            </w:pPr>
          </w:p>
          <w:p w14:paraId="28F5DC21" w14:textId="77777777" w:rsidR="00824F3C" w:rsidRDefault="00824F3C" w:rsidP="00CE67DF">
            <w:pPr>
              <w:spacing w:line="360" w:lineRule="auto"/>
              <w:jc w:val="center"/>
              <w:rPr>
                <w:noProof/>
              </w:rPr>
            </w:pPr>
            <w:r>
              <w:rPr>
                <w:sz w:val="20"/>
                <w:szCs w:val="20"/>
              </w:rPr>
              <w:t xml:space="preserve">Jarak </w:t>
            </w:r>
            <w:r w:rsidRPr="007C61B1">
              <w:rPr>
                <w:noProof/>
                <w:sz w:val="20"/>
                <w:szCs w:val="20"/>
              </w:rPr>
              <w:t>4 m</w:t>
            </w:r>
          </w:p>
        </w:tc>
        <w:tc>
          <w:tcPr>
            <w:tcW w:w="2644" w:type="dxa"/>
            <w:vAlign w:val="center"/>
          </w:tcPr>
          <w:p w14:paraId="7B0AB68D" w14:textId="3C75CA44" w:rsidR="00824F3C" w:rsidRDefault="00DA65D2" w:rsidP="00CE67DF">
            <w:pPr>
              <w:spacing w:line="360" w:lineRule="auto"/>
              <w:jc w:val="center"/>
            </w:pPr>
            <w:r>
              <w:rPr>
                <w:noProof/>
              </w:rPr>
              <w:drawing>
                <wp:inline distT="0" distB="0" distL="0" distR="0" wp14:anchorId="715B4D0E" wp14:editId="24ABCDDC">
                  <wp:extent cx="1210554" cy="2690209"/>
                  <wp:effectExtent l="0" t="0" r="0" b="0"/>
                  <wp:docPr id="755998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25177" cy="2722706"/>
                          </a:xfrm>
                          <a:prstGeom prst="rect">
                            <a:avLst/>
                          </a:prstGeom>
                          <a:noFill/>
                          <a:ln>
                            <a:noFill/>
                          </a:ln>
                        </pic:spPr>
                      </pic:pic>
                    </a:graphicData>
                  </a:graphic>
                </wp:inline>
              </w:drawing>
            </w:r>
          </w:p>
          <w:p w14:paraId="650A33E2" w14:textId="77777777" w:rsidR="00824F3C" w:rsidRDefault="00824F3C" w:rsidP="00CE67DF">
            <w:pPr>
              <w:spacing w:line="360" w:lineRule="auto"/>
              <w:jc w:val="center"/>
            </w:pPr>
            <w:r w:rsidRPr="007C61B1">
              <w:rPr>
                <w:sz w:val="20"/>
                <w:szCs w:val="20"/>
              </w:rPr>
              <w:t>Terhubung</w:t>
            </w:r>
          </w:p>
        </w:tc>
        <w:tc>
          <w:tcPr>
            <w:tcW w:w="2503" w:type="dxa"/>
            <w:vAlign w:val="center"/>
          </w:tcPr>
          <w:p w14:paraId="53755E42" w14:textId="06B5C890" w:rsidR="00824F3C" w:rsidRDefault="00DA65D2" w:rsidP="00CE67DF">
            <w:pPr>
              <w:spacing w:line="360" w:lineRule="auto"/>
              <w:jc w:val="center"/>
            </w:pPr>
            <w:r>
              <w:rPr>
                <w:noProof/>
              </w:rPr>
              <w:t>‘</w:t>
            </w:r>
            <w:r>
              <w:rPr>
                <w:noProof/>
              </w:rPr>
              <w:drawing>
                <wp:inline distT="0" distB="0" distL="0" distR="0" wp14:anchorId="7392D232" wp14:editId="6A6AF7A8">
                  <wp:extent cx="1153774" cy="1946031"/>
                  <wp:effectExtent l="0" t="0" r="0" b="0"/>
                  <wp:docPr id="548701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0745" b="13359"/>
                          <a:stretch/>
                        </pic:blipFill>
                        <pic:spPr bwMode="auto">
                          <a:xfrm>
                            <a:off x="0" y="0"/>
                            <a:ext cx="1165538" cy="19658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6206" w14:paraId="0213101D" w14:textId="77777777" w:rsidTr="00824F3C">
        <w:tc>
          <w:tcPr>
            <w:tcW w:w="2897" w:type="dxa"/>
            <w:vAlign w:val="center"/>
          </w:tcPr>
          <w:p w14:paraId="2622CB65" w14:textId="4EB79AD3" w:rsidR="00824F3C" w:rsidRDefault="00824F3C" w:rsidP="00CE67DF">
            <w:pPr>
              <w:spacing w:line="360" w:lineRule="auto"/>
              <w:jc w:val="center"/>
              <w:rPr>
                <w:noProof/>
              </w:rPr>
            </w:pPr>
          </w:p>
          <w:p w14:paraId="1FE1B311" w14:textId="77777777" w:rsidR="00824F3C" w:rsidRDefault="00824F3C" w:rsidP="00CE67DF">
            <w:pPr>
              <w:spacing w:line="360" w:lineRule="auto"/>
              <w:jc w:val="center"/>
              <w:rPr>
                <w:noProof/>
              </w:rPr>
            </w:pPr>
            <w:r>
              <w:rPr>
                <w:sz w:val="20"/>
                <w:szCs w:val="20"/>
              </w:rPr>
              <w:t xml:space="preserve">Jarak </w:t>
            </w:r>
            <w:r w:rsidRPr="007C61B1">
              <w:rPr>
                <w:noProof/>
                <w:sz w:val="20"/>
                <w:szCs w:val="20"/>
              </w:rPr>
              <w:t>5 m</w:t>
            </w:r>
          </w:p>
        </w:tc>
        <w:tc>
          <w:tcPr>
            <w:tcW w:w="2644" w:type="dxa"/>
            <w:vAlign w:val="center"/>
          </w:tcPr>
          <w:p w14:paraId="309F50B1" w14:textId="21FB6FB5" w:rsidR="00824F3C" w:rsidRDefault="007A6206" w:rsidP="00CE67DF">
            <w:pPr>
              <w:spacing w:line="360" w:lineRule="auto"/>
              <w:jc w:val="center"/>
            </w:pPr>
            <w:r>
              <w:rPr>
                <w:noProof/>
              </w:rPr>
              <w:drawing>
                <wp:inline distT="0" distB="0" distL="0" distR="0" wp14:anchorId="33CF4BD6" wp14:editId="73BF37D3">
                  <wp:extent cx="1204682" cy="2498090"/>
                  <wp:effectExtent l="0" t="0" r="0" b="0"/>
                  <wp:docPr id="400738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24173" cy="2538508"/>
                          </a:xfrm>
                          <a:prstGeom prst="rect">
                            <a:avLst/>
                          </a:prstGeom>
                          <a:noFill/>
                          <a:ln>
                            <a:noFill/>
                          </a:ln>
                        </pic:spPr>
                      </pic:pic>
                    </a:graphicData>
                  </a:graphic>
                </wp:inline>
              </w:drawing>
            </w:r>
          </w:p>
          <w:p w14:paraId="6AE77502" w14:textId="3234EEB5" w:rsidR="00824F3C" w:rsidRDefault="00497CEF" w:rsidP="00CE67DF">
            <w:pPr>
              <w:spacing w:line="360" w:lineRule="auto"/>
              <w:jc w:val="center"/>
            </w:pPr>
            <w:r>
              <w:t>Tidak terhubung</w:t>
            </w:r>
          </w:p>
        </w:tc>
        <w:tc>
          <w:tcPr>
            <w:tcW w:w="2503" w:type="dxa"/>
            <w:vAlign w:val="center"/>
          </w:tcPr>
          <w:p w14:paraId="2741A3AE" w14:textId="77777777" w:rsidR="007A6206" w:rsidRDefault="007A6206" w:rsidP="00CE67DF">
            <w:pPr>
              <w:spacing w:line="360" w:lineRule="auto"/>
              <w:jc w:val="center"/>
              <w:rPr>
                <w:noProof/>
              </w:rPr>
            </w:pPr>
          </w:p>
          <w:p w14:paraId="4C80BE58" w14:textId="33999DA5" w:rsidR="00824F3C" w:rsidRDefault="007A6206" w:rsidP="00CE67DF">
            <w:pPr>
              <w:spacing w:line="360" w:lineRule="auto"/>
              <w:jc w:val="center"/>
            </w:pPr>
            <w:r>
              <w:rPr>
                <w:noProof/>
              </w:rPr>
              <w:drawing>
                <wp:inline distT="0" distB="0" distL="0" distR="0" wp14:anchorId="692DD697" wp14:editId="7CCA6A9E">
                  <wp:extent cx="1196819" cy="1940170"/>
                  <wp:effectExtent l="0" t="0" r="0" b="0"/>
                  <wp:docPr id="12567195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1018" b="16035"/>
                          <a:stretch/>
                        </pic:blipFill>
                        <pic:spPr bwMode="auto">
                          <a:xfrm>
                            <a:off x="0" y="0"/>
                            <a:ext cx="1211182" cy="196345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3C7C4D9" w14:textId="53756ECA" w:rsidR="00824F3C" w:rsidRDefault="00824F3C" w:rsidP="00824F3C"/>
    <w:p w14:paraId="0E30EF8B" w14:textId="7FDB8363" w:rsidR="00545673" w:rsidRDefault="00545673" w:rsidP="00C442F8">
      <w:pPr>
        <w:pStyle w:val="Heading3"/>
      </w:pPr>
      <w:bookmarkStart w:id="496" w:name="_Toc175172422"/>
      <w:r w:rsidRPr="00526D3A">
        <w:t>Analisa Pengujian</w:t>
      </w:r>
      <w:r>
        <w:t xml:space="preserve"> Indikasi Kehilangan </w:t>
      </w:r>
      <w:r w:rsidR="007E7DFC" w:rsidRPr="007E7DFC">
        <w:t>Indoor</w:t>
      </w:r>
      <w:bookmarkEnd w:id="496"/>
    </w:p>
    <w:p w14:paraId="3E20C108" w14:textId="1B208F91" w:rsidR="00545673" w:rsidRDefault="00D4467C" w:rsidP="00545673">
      <w:pPr>
        <w:spacing w:after="0" w:line="360" w:lineRule="auto"/>
      </w:pPr>
      <w:r>
        <w:t xml:space="preserve">Tabel 4.12 dapat diketahui bahwa </w:t>
      </w:r>
      <w:r w:rsidRPr="00B35742">
        <w:rPr>
          <w:i/>
          <w:iCs/>
        </w:rPr>
        <w:t>range</w:t>
      </w:r>
      <w:r>
        <w:t xml:space="preserve"> jarak 1m hingga </w:t>
      </w:r>
      <w:r w:rsidR="00C363B8">
        <w:t>5</w:t>
      </w:r>
      <w:r>
        <w:t xml:space="preserve">m. Pada jarak 1 meter, </w:t>
      </w:r>
      <w:r w:rsidR="007E7DFC" w:rsidRPr="007E7DFC">
        <w:rPr>
          <w:i/>
          <w:iCs/>
        </w:rPr>
        <w:t>master</w:t>
      </w:r>
      <w:r>
        <w:t xml:space="preserve"> dan </w:t>
      </w:r>
      <w:r w:rsidR="007E7DFC" w:rsidRPr="007E7DFC">
        <w:rPr>
          <w:i/>
          <w:iCs/>
        </w:rPr>
        <w:t>slave</w:t>
      </w:r>
      <w:r w:rsidRPr="00B35742">
        <w:rPr>
          <w:i/>
          <w:iCs/>
        </w:rPr>
        <w:t xml:space="preserve"> </w:t>
      </w:r>
      <w:r>
        <w:t xml:space="preserve">masih terhubung  indikator pada aplikasi status “AMAN”, pada jarak 2 meter </w:t>
      </w:r>
      <w:r w:rsidR="007E7DFC" w:rsidRPr="007E7DFC">
        <w:rPr>
          <w:i/>
          <w:iCs/>
        </w:rPr>
        <w:t>master</w:t>
      </w:r>
      <w:r>
        <w:t xml:space="preserve"> dan </w:t>
      </w:r>
      <w:r w:rsidR="007E7DFC" w:rsidRPr="007E7DFC">
        <w:rPr>
          <w:i/>
          <w:iCs/>
        </w:rPr>
        <w:t>slave</w:t>
      </w:r>
      <w:r>
        <w:t xml:space="preserve"> masih terhubung  pada aplikasi indikator status “AMAN”, pada jarak 3 meter status masih “AMAN”, jarak 4 meter status “AMAN”, Pada jarak </w:t>
      </w:r>
      <w:r w:rsidR="00C363B8">
        <w:t>5</w:t>
      </w:r>
      <w:r>
        <w:t xml:space="preserve"> meter koneksi </w:t>
      </w:r>
      <w:r w:rsidR="007E7DFC" w:rsidRPr="007E7DFC">
        <w:rPr>
          <w:i/>
          <w:iCs/>
        </w:rPr>
        <w:t>master</w:t>
      </w:r>
      <w:r w:rsidRPr="00446965">
        <w:t xml:space="preserve"> </w:t>
      </w:r>
      <w:r>
        <w:t xml:space="preserve">terputus dari </w:t>
      </w:r>
      <w:r w:rsidRPr="00446965">
        <w:rPr>
          <w:i/>
          <w:iCs/>
        </w:rPr>
        <w:t>salve</w:t>
      </w:r>
      <w:r>
        <w:t xml:space="preserve"> aplikasi indikator helm “HILANG”.</w:t>
      </w:r>
      <w:r w:rsidR="00545673" w:rsidRPr="00545673">
        <w:t xml:space="preserve"> </w:t>
      </w:r>
      <w:r w:rsidR="00545673">
        <w:t>Berdasarkan pengukuran jarak dilakukan tanpa penghalang dari pengujian dan analisa pada alat ini</w:t>
      </w:r>
      <w:r w:rsidR="00446965">
        <w:t xml:space="preserve"> </w:t>
      </w:r>
      <w:r w:rsidR="00545673">
        <w:t xml:space="preserve">dapat diketahui bahwa HC-05 jarak </w:t>
      </w:r>
      <w:r w:rsidR="00545673">
        <w:lastRenderedPageBreak/>
        <w:t xml:space="preserve">memanfaatkan. </w:t>
      </w:r>
      <w:r w:rsidR="00CC6A8B" w:rsidRPr="00CC6A8B">
        <w:rPr>
          <w:i/>
          <w:iCs/>
        </w:rPr>
        <w:t>Bluetooth</w:t>
      </w:r>
      <w:r w:rsidR="00545673">
        <w:t xml:space="preserve"> ini tidak sesuai dengan </w:t>
      </w:r>
      <w:r w:rsidR="00545673" w:rsidRPr="00D16B03">
        <w:rPr>
          <w:i/>
          <w:iCs/>
        </w:rPr>
        <w:t>data</w:t>
      </w:r>
      <w:r w:rsidR="00D16B03" w:rsidRPr="00D16B03">
        <w:rPr>
          <w:i/>
          <w:iCs/>
        </w:rPr>
        <w:t>sheet</w:t>
      </w:r>
      <w:r w:rsidR="00545673">
        <w:t xml:space="preserve"> jarak 10 meter ada beberapa faktor yang dapat mempengaruhi </w:t>
      </w:r>
      <w:r w:rsidR="00545673" w:rsidRPr="00BA27E7">
        <w:t>jangkauan modul HC-05</w:t>
      </w:r>
      <w:r w:rsidR="00545673">
        <w:t>.</w:t>
      </w:r>
      <w:r w:rsidR="00D16B03">
        <w:t xml:space="preserve"> </w:t>
      </w:r>
      <w:r w:rsidR="00545673">
        <w:t xml:space="preserve">Halangan fisik </w:t>
      </w:r>
      <w:r w:rsidR="00D16B03">
        <w:t>d</w:t>
      </w:r>
      <w:r w:rsidR="00545673" w:rsidRPr="00BA27E7">
        <w:t>inding, lantai, dan objek logam antara modul HC-05 dan perangkat yang terhubung dapat memblokir atau melemahkan sinyal, mengurangi jangkauan efektif</w:t>
      </w:r>
      <w:r w:rsidR="002605FE">
        <w:t xml:space="preserve"> </w:t>
      </w:r>
      <w:r w:rsidR="00006168">
        <w:fldChar w:fldCharType="begin" w:fldLock="1"/>
      </w:r>
      <w:r w:rsidR="00006168">
        <w:instrText>ADDIN CSL_CITATION {"citationItems":[{"id":"ITEM-1","itemData":{"DOI":"10.1109/CERMA.2009.48","ISBN":"9780769537993","abstract":"In this work performance results of Bluetooth v2.0+ EDR are presented. Measurement of file transfer delay (FTD) is done with variable file size and variable distance between sender and receiver, in an indoor environment. In this scenario the presence of obstacles between nodes are almost inevitable, hence a comparison of FTD with and without a physical obstacle is presented. FTD is a very useful metric as it gives the overall performance evaluation. The knowledge of this metric is fundamental for the development of multimedia applications, as real time communication is an important constraint, so minimum delays should be guaranteed . The results show that the delay average in the transfer of files is a lineal function with file size and the distance between sender and receiver. The importance to study and analyze Bluetooth Technology is that it is already installed in hundreds of millions of devices, such as cell phones, PDA's, etc. Therefore BT is very attractive for ubiquitous computing with multimedia capabilities. © 2009 IEEE.","author":[{"dropping-particle":"","family":"Nieto Hipólito","given":"Juan Iván","non-dropping-particle":"","parse-names":false,"suffix":""},{"dropping-particle":"","family":"Candolfi Arballo","given":"Norma","non-dropping-particle":"","parse-names":false,"suffix":""},{"dropping-particle":"","family":"Michel-Macarty","given":"José Antonio","non-dropping-particle":"","parse-names":false,"suffix":""},{"dropping-particle":"","family":"Jimíenez Garcia","given":"Elitania","non-dropping-particle":"","parse-names":false,"suffix":""}],"container-title":"CERMA 2009 - Electronics Robotics and Automotive Mechanics Conference","id":"ITEM-1","issued":{"date-parts":[["2009"]]},"page":"38-43","title":"Bluetooth performance analysis in wireless personal area networks","type":"article-journal"},"uris":["http://www.mendeley.com/documents/?uuid=c8b9bbd0-e198-47d9-8d0a-1941a928c81e"]}],"mendeley":{"formattedCitation":"[33]","plainTextFormattedCitation":"[33]","previouslyFormattedCitation":"[33]"},"properties":{"noteIndex":0},"schema":"https://github.com/citation-style-language/schema/raw/master/csl-citation.json"}</w:instrText>
      </w:r>
      <w:r w:rsidR="00006168">
        <w:fldChar w:fldCharType="separate"/>
      </w:r>
      <w:r w:rsidR="00006168" w:rsidRPr="00006168">
        <w:rPr>
          <w:noProof/>
        </w:rPr>
        <w:t>[33]</w:t>
      </w:r>
      <w:r w:rsidR="00006168">
        <w:fldChar w:fldCharType="end"/>
      </w:r>
      <w:r w:rsidR="00006168">
        <w:t xml:space="preserve">. </w:t>
      </w:r>
      <w:r w:rsidR="00545673" w:rsidRPr="00BA27E7">
        <w:t>Posisi Antena</w:t>
      </w:r>
      <w:r w:rsidR="00545673">
        <w:t xml:space="preserve"> </w:t>
      </w:r>
      <w:r w:rsidR="00545673" w:rsidRPr="00BA27E7">
        <w:t>Orientasi antena pada modul HC-05 dan perangkat penerima dapat mempengaruhi jangkauan. Pastikan antena tidak terhalang dan berada dalam posisi optimal</w:t>
      </w:r>
      <w:r w:rsidR="006F5E1F">
        <w:t xml:space="preserve"> </w:t>
      </w:r>
      <w:r w:rsidR="00006168">
        <w:fldChar w:fldCharType="begin" w:fldLock="1"/>
      </w:r>
      <w:r w:rsidR="00006168">
        <w:instrText>ADDIN CSL_CITATION {"citationItems":[{"id":"ITEM-1","itemData":{"DOI":"10.1109/CERMA.2009.48","ISBN":"9780769537993","abstract":"In this work performance results of Bluetooth v2.0+ EDR are presented. Measurement of file transfer delay (FTD) is done with variable file size and variable distance between sender and receiver, in an indoor environment. In this scenario the presence of obstacles between nodes are almost inevitable, hence a comparison of FTD with and without a physical obstacle is presented. FTD is a very useful metric as it gives the overall performance evaluation. The knowledge of this metric is fundamental for the development of multimedia applications, as real time communication is an important constraint, so minimum delays should be guaranteed . The results show that the delay average in the transfer of files is a lineal function with file size and the distance between sender and receiver. The importance to study and analyze Bluetooth Technology is that it is already installed in hundreds of millions of devices, such as cell phones, PDA's, etc. Therefore BT is very attractive for ubiquitous computing with multimedia capabilities. © 2009 IEEE.","author":[{"dropping-particle":"","family":"Nieto Hipólito","given":"Juan Iván","non-dropping-particle":"","parse-names":false,"suffix":""},{"dropping-particle":"","family":"Candolfi Arballo","given":"Norma","non-dropping-particle":"","parse-names":false,"suffix":""},{"dropping-particle":"","family":"Michel-Macarty","given":"José Antonio","non-dropping-particle":"","parse-names":false,"suffix":""},{"dropping-particle":"","family":"Jimíenez Garcia","given":"Elitania","non-dropping-particle":"","parse-names":false,"suffix":""}],"container-title":"CERMA 2009 - Electronics Robotics and Automotive Mechanics Conference","id":"ITEM-1","issued":{"date-parts":[["2009"]]},"page":"38-43","title":"Bluetooth performance analysis in wireless personal area networks","type":"article-journal"},"uris":["http://www.mendeley.com/documents/?uuid=c8b9bbd0-e198-47d9-8d0a-1941a928c81e"]}],"mendeley":{"formattedCitation":"[33]","plainTextFormattedCitation":"[33]"},"properties":{"noteIndex":0},"schema":"https://github.com/citation-style-language/schema/raw/master/csl-citation.json"}</w:instrText>
      </w:r>
      <w:r w:rsidR="00006168">
        <w:fldChar w:fldCharType="separate"/>
      </w:r>
      <w:r w:rsidR="00006168" w:rsidRPr="00006168">
        <w:rPr>
          <w:noProof/>
        </w:rPr>
        <w:t>[33]</w:t>
      </w:r>
      <w:r w:rsidR="00006168">
        <w:fldChar w:fldCharType="end"/>
      </w:r>
      <w:r w:rsidR="00006168">
        <w:t>.</w:t>
      </w:r>
    </w:p>
    <w:p w14:paraId="29BB4029" w14:textId="099A1D63" w:rsidR="005F1864" w:rsidRDefault="005F1864" w:rsidP="00C363B8">
      <w:pPr>
        <w:spacing w:after="0" w:line="360" w:lineRule="auto"/>
      </w:pPr>
    </w:p>
    <w:p w14:paraId="70E9C9E9" w14:textId="77777777" w:rsidR="00800E3E" w:rsidRDefault="00800E3E" w:rsidP="00800E3E">
      <w:pPr>
        <w:keepNext/>
        <w:spacing w:after="0" w:line="360" w:lineRule="auto"/>
        <w:jc w:val="center"/>
      </w:pPr>
      <w:r>
        <w:rPr>
          <w:noProof/>
        </w:rPr>
        <w:drawing>
          <wp:inline distT="0" distB="0" distL="0" distR="0" wp14:anchorId="72E0FB3F" wp14:editId="554F2DA3">
            <wp:extent cx="3827145" cy="2675466"/>
            <wp:effectExtent l="0" t="0" r="0" b="0"/>
            <wp:docPr id="1615791974" name="Chart 1">
              <a:extLst xmlns:a="http://schemas.openxmlformats.org/drawingml/2006/main">
                <a:ext uri="{FF2B5EF4-FFF2-40B4-BE49-F238E27FC236}">
                  <a16:creationId xmlns:a16="http://schemas.microsoft.com/office/drawing/2014/main" id="{807682E4-BC11-2D7C-C3AA-09492026B5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1A2A9ACC" w14:textId="5D0B302C" w:rsidR="00AF01DE" w:rsidRDefault="00800E3E" w:rsidP="00800E3E">
      <w:pPr>
        <w:pStyle w:val="Caption"/>
        <w:jc w:val="center"/>
        <w:rPr>
          <w:sz w:val="24"/>
          <w:szCs w:val="24"/>
        </w:rPr>
      </w:pPr>
      <w:bookmarkStart w:id="497" w:name="_Toc173268171"/>
      <w:r w:rsidRPr="003D52DE">
        <w:rPr>
          <w:b/>
          <w:bCs/>
          <w:sz w:val="24"/>
          <w:szCs w:val="24"/>
        </w:rPr>
        <w:t xml:space="preserve">Gambar 4. </w:t>
      </w:r>
      <w:r w:rsidRPr="003D52DE">
        <w:rPr>
          <w:b/>
          <w:bCs/>
          <w:sz w:val="24"/>
          <w:szCs w:val="24"/>
        </w:rPr>
        <w:fldChar w:fldCharType="begin"/>
      </w:r>
      <w:r w:rsidRPr="003D52DE">
        <w:rPr>
          <w:b/>
          <w:bCs/>
          <w:sz w:val="24"/>
          <w:szCs w:val="24"/>
        </w:rPr>
        <w:instrText xml:space="preserve"> SEQ Gambar_4. \* ARABIC </w:instrText>
      </w:r>
      <w:r w:rsidRPr="003D52DE">
        <w:rPr>
          <w:b/>
          <w:bCs/>
          <w:sz w:val="24"/>
          <w:szCs w:val="24"/>
        </w:rPr>
        <w:fldChar w:fldCharType="separate"/>
      </w:r>
      <w:r w:rsidR="00C048B8">
        <w:rPr>
          <w:b/>
          <w:bCs/>
          <w:noProof/>
          <w:sz w:val="24"/>
          <w:szCs w:val="24"/>
        </w:rPr>
        <w:t>14</w:t>
      </w:r>
      <w:r w:rsidRPr="003D52DE">
        <w:rPr>
          <w:b/>
          <w:bCs/>
          <w:sz w:val="24"/>
          <w:szCs w:val="24"/>
        </w:rPr>
        <w:fldChar w:fldCharType="end"/>
      </w:r>
      <w:r w:rsidRPr="00800E3E">
        <w:rPr>
          <w:sz w:val="24"/>
          <w:szCs w:val="24"/>
        </w:rPr>
        <w:t xml:space="preserve"> Grafik Pengujian Indikator Kehilangan</w:t>
      </w:r>
      <w:bookmarkEnd w:id="497"/>
    </w:p>
    <w:p w14:paraId="1E3F8E8E" w14:textId="77777777" w:rsidR="0036197B" w:rsidRPr="0036197B" w:rsidRDefault="0036197B" w:rsidP="0036197B"/>
    <w:p w14:paraId="20A13E18" w14:textId="64D7EC58" w:rsidR="00676B72" w:rsidRDefault="00676B72" w:rsidP="00C442F8">
      <w:pPr>
        <w:pStyle w:val="Heading3"/>
      </w:pPr>
      <w:bookmarkStart w:id="498" w:name="_Toc175172423"/>
      <w:r w:rsidRPr="00D22C35">
        <w:t>Analisis Grafik</w:t>
      </w:r>
      <w:bookmarkEnd w:id="498"/>
    </w:p>
    <w:p w14:paraId="346CA6AF" w14:textId="07350BA2" w:rsidR="007367F6" w:rsidRPr="007367F6" w:rsidRDefault="007367F6" w:rsidP="007367F6">
      <w:pPr>
        <w:spacing w:after="0" w:line="360" w:lineRule="auto"/>
      </w:pPr>
      <w:r>
        <w:t xml:space="preserve">Dari data percobaan </w:t>
      </w:r>
      <w:r w:rsidR="00D16B03">
        <w:t>T</w:t>
      </w:r>
      <w:r>
        <w:t xml:space="preserve">abel 4.12 ditemukan persentase pada </w:t>
      </w:r>
      <w:r w:rsidR="00D16B03">
        <w:t>G</w:t>
      </w:r>
      <w:r>
        <w:t>ambar 4.14 kehilangan 20% dari keseluruhan pengujian yang menunjukkan bahwa indikator status “HILANG” berfungsi. Persentase indikator status aman 80% dari hasil pengujian yang menunjukkan bahwa indikator status kehilangan tidak terdeteksi atau dalam kondisi “AMAN”.</w:t>
      </w:r>
    </w:p>
    <w:p w14:paraId="6D975A11" w14:textId="7BD70B76" w:rsidR="000F11D2" w:rsidRPr="000F11D2" w:rsidRDefault="000F11D2" w:rsidP="00C442F8">
      <w:pPr>
        <w:pStyle w:val="Heading3"/>
      </w:pPr>
      <w:bookmarkStart w:id="499" w:name="_Toc175172424"/>
      <w:r>
        <w:t xml:space="preserve">Pengujian </w:t>
      </w:r>
      <w:r w:rsidR="007E7DFC" w:rsidRPr="007E7DFC">
        <w:t>Delay</w:t>
      </w:r>
      <w:r w:rsidRPr="00B35742">
        <w:t xml:space="preserve"> Traffic</w:t>
      </w:r>
      <w:r>
        <w:t xml:space="preserve"> Aplikasi Proteksi Keamanan Helm</w:t>
      </w:r>
      <w:bookmarkEnd w:id="499"/>
    </w:p>
    <w:p w14:paraId="10407C19" w14:textId="1362C6B1" w:rsidR="001E2A58" w:rsidRPr="00006B1B" w:rsidRDefault="00767F4A" w:rsidP="00920DB6">
      <w:pPr>
        <w:spacing w:after="0" w:line="360" w:lineRule="auto"/>
        <w:rPr>
          <w:rStyle w:val="Heading3Char"/>
          <w:b w:val="0"/>
        </w:rPr>
      </w:pPr>
      <w:bookmarkStart w:id="500" w:name="_Hlk173060109"/>
      <w:r>
        <w:t xml:space="preserve">Pengujian </w:t>
      </w:r>
      <w:r w:rsidR="00930CB2" w:rsidRPr="00930CB2">
        <w:rPr>
          <w:i/>
        </w:rPr>
        <w:t>QOS</w:t>
      </w:r>
      <w:r w:rsidR="002C4C5E">
        <w:t xml:space="preserve"> </w:t>
      </w:r>
      <w:r w:rsidR="007E7DFC" w:rsidRPr="007E7DFC">
        <w:rPr>
          <w:i/>
          <w:iCs/>
        </w:rPr>
        <w:t>delay</w:t>
      </w:r>
      <w:r w:rsidR="000F11D2" w:rsidRPr="003D52DE">
        <w:rPr>
          <w:i/>
          <w:iCs/>
        </w:rPr>
        <w:t xml:space="preserve"> traffic</w:t>
      </w:r>
      <w:r w:rsidR="000F11D2">
        <w:t xml:space="preserve"> data</w:t>
      </w:r>
      <w:r w:rsidR="002C4C5E">
        <w:t xml:space="preserve"> dilakukan dengan cara</w:t>
      </w:r>
      <w:r w:rsidR="000F11D2">
        <w:t xml:space="preserve"> difokuskan pada aplikasi</w:t>
      </w:r>
      <w:r w:rsidR="001F2343">
        <w:t>.</w:t>
      </w:r>
      <w:r w:rsidR="008575F1">
        <w:t xml:space="preserve"> </w:t>
      </w:r>
      <w:r w:rsidR="000F11D2">
        <w:t xml:space="preserve">Proteksi </w:t>
      </w:r>
      <w:r w:rsidR="008575F1">
        <w:t>k</w:t>
      </w:r>
      <w:r w:rsidR="000F11D2">
        <w:t xml:space="preserve">eamanan </w:t>
      </w:r>
      <w:r w:rsidR="008575F1">
        <w:t>h</w:t>
      </w:r>
      <w:r w:rsidR="000F11D2">
        <w:t xml:space="preserve">elm, dengan prosedur menggunakan aplikasi </w:t>
      </w:r>
      <w:r w:rsidR="00930CB2" w:rsidRPr="00930CB2">
        <w:rPr>
          <w:i/>
          <w:iCs/>
        </w:rPr>
        <w:t>packet</w:t>
      </w:r>
      <w:r w:rsidR="000F11D2" w:rsidRPr="008575F1">
        <w:rPr>
          <w:i/>
          <w:iCs/>
        </w:rPr>
        <w:t xml:space="preserve"> capture</w:t>
      </w:r>
      <w:r w:rsidR="000F11D2">
        <w:t xml:space="preserve"> </w:t>
      </w:r>
      <w:proofErr w:type="spellStart"/>
      <w:r w:rsidR="000F11D2" w:rsidRPr="008575F1">
        <w:rPr>
          <w:i/>
          <w:iCs/>
        </w:rPr>
        <w:t>PCAPdroid</w:t>
      </w:r>
      <w:proofErr w:type="spellEnd"/>
      <w:r w:rsidR="000F11D2">
        <w:t xml:space="preserve">. </w:t>
      </w:r>
      <w:r w:rsidR="00006434">
        <w:t xml:space="preserve">Selama 30 menit sebanyak 3 kali  sehari selam 5 hari </w:t>
      </w:r>
      <w:r w:rsidR="00006434" w:rsidRPr="00006434">
        <w:rPr>
          <w:rStyle w:val="Heading3Char"/>
          <w:b w:val="0"/>
        </w:rPr>
        <w:t xml:space="preserve">Langkah-langkah yang dilakukan untuk mendapatkan data </w:t>
      </w:r>
      <w:r w:rsidR="007E7DFC" w:rsidRPr="007E7DFC">
        <w:rPr>
          <w:rStyle w:val="Heading3Char"/>
          <w:b w:val="0"/>
        </w:rPr>
        <w:t>delay</w:t>
      </w:r>
      <w:r w:rsidR="00006434" w:rsidRPr="00006434">
        <w:rPr>
          <w:rStyle w:val="Heading3Char"/>
          <w:b w:val="0"/>
        </w:rPr>
        <w:t xml:space="preserve"> adalah sebagai berikut.</w:t>
      </w:r>
      <w:bookmarkEnd w:id="500"/>
    </w:p>
    <w:p w14:paraId="247178FB" w14:textId="48CB2360" w:rsidR="00920DB6" w:rsidRDefault="00920DB6" w:rsidP="00920DB6">
      <w:pPr>
        <w:pStyle w:val="ListParagraph"/>
        <w:numPr>
          <w:ilvl w:val="0"/>
          <w:numId w:val="31"/>
        </w:numPr>
        <w:spacing w:after="0" w:line="360" w:lineRule="auto"/>
        <w:ind w:left="284" w:hanging="284"/>
      </w:pPr>
      <w:r w:rsidRPr="00B35742">
        <w:rPr>
          <w:i/>
          <w:iCs/>
        </w:rPr>
        <w:lastRenderedPageBreak/>
        <w:t>Ping Server Firebase</w:t>
      </w:r>
      <w:r>
        <w:t xml:space="preserve"> menggunakan </w:t>
      </w:r>
      <w:proofErr w:type="spellStart"/>
      <w:r w:rsidRPr="00B35742">
        <w:rPr>
          <w:i/>
          <w:iCs/>
        </w:rPr>
        <w:t>PCAdroid</w:t>
      </w:r>
      <w:proofErr w:type="spellEnd"/>
    </w:p>
    <w:p w14:paraId="45563682" w14:textId="77777777" w:rsidR="00BE319D" w:rsidRDefault="00920DB6" w:rsidP="00BE319D">
      <w:pPr>
        <w:keepNext/>
        <w:spacing w:after="0" w:line="360" w:lineRule="auto"/>
        <w:jc w:val="center"/>
      </w:pPr>
      <w:r>
        <w:rPr>
          <w:noProof/>
        </w:rPr>
        <w:drawing>
          <wp:inline distT="0" distB="0" distL="0" distR="0" wp14:anchorId="593DFC1C" wp14:editId="6086901E">
            <wp:extent cx="1204543" cy="1435100"/>
            <wp:effectExtent l="0" t="0" r="0" b="0"/>
            <wp:docPr id="153676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46389"/>
                    <a:stretch/>
                  </pic:blipFill>
                  <pic:spPr bwMode="auto">
                    <a:xfrm>
                      <a:off x="0" y="0"/>
                      <a:ext cx="1212073" cy="1444071"/>
                    </a:xfrm>
                    <a:prstGeom prst="rect">
                      <a:avLst/>
                    </a:prstGeom>
                    <a:noFill/>
                    <a:ln>
                      <a:noFill/>
                    </a:ln>
                    <a:extLst>
                      <a:ext uri="{53640926-AAD7-44D8-BBD7-CCE9431645EC}">
                        <a14:shadowObscured xmlns:a14="http://schemas.microsoft.com/office/drawing/2010/main"/>
                      </a:ext>
                    </a:extLst>
                  </pic:spPr>
                </pic:pic>
              </a:graphicData>
            </a:graphic>
          </wp:inline>
        </w:drawing>
      </w:r>
    </w:p>
    <w:p w14:paraId="4641AC94" w14:textId="6BD782AF" w:rsidR="00006B1B" w:rsidRPr="005B0B7A" w:rsidRDefault="00BE319D" w:rsidP="005B0B7A">
      <w:pPr>
        <w:pStyle w:val="Caption"/>
        <w:jc w:val="center"/>
        <w:rPr>
          <w:sz w:val="24"/>
          <w:szCs w:val="24"/>
        </w:rPr>
      </w:pPr>
      <w:bookmarkStart w:id="501" w:name="_Toc173268172"/>
      <w:r w:rsidRPr="00293354">
        <w:rPr>
          <w:b/>
          <w:bCs/>
          <w:sz w:val="24"/>
          <w:szCs w:val="24"/>
        </w:rPr>
        <w:t xml:space="preserve">Gambar 4. </w:t>
      </w:r>
      <w:r w:rsidRPr="00293354">
        <w:rPr>
          <w:b/>
          <w:bCs/>
          <w:sz w:val="24"/>
          <w:szCs w:val="24"/>
        </w:rPr>
        <w:fldChar w:fldCharType="begin"/>
      </w:r>
      <w:r w:rsidRPr="00293354">
        <w:rPr>
          <w:b/>
          <w:bCs/>
          <w:sz w:val="24"/>
          <w:szCs w:val="24"/>
        </w:rPr>
        <w:instrText xml:space="preserve"> SEQ Gambar_4. \* ARABIC </w:instrText>
      </w:r>
      <w:r w:rsidRPr="00293354">
        <w:rPr>
          <w:b/>
          <w:bCs/>
          <w:sz w:val="24"/>
          <w:szCs w:val="24"/>
        </w:rPr>
        <w:fldChar w:fldCharType="separate"/>
      </w:r>
      <w:r w:rsidR="00C048B8">
        <w:rPr>
          <w:b/>
          <w:bCs/>
          <w:noProof/>
          <w:sz w:val="24"/>
          <w:szCs w:val="24"/>
        </w:rPr>
        <w:t>15</w:t>
      </w:r>
      <w:r w:rsidRPr="00293354">
        <w:rPr>
          <w:b/>
          <w:bCs/>
          <w:sz w:val="24"/>
          <w:szCs w:val="24"/>
        </w:rPr>
        <w:fldChar w:fldCharType="end"/>
      </w:r>
      <w:r w:rsidRPr="00BE319D">
        <w:rPr>
          <w:sz w:val="24"/>
          <w:szCs w:val="24"/>
        </w:rPr>
        <w:t xml:space="preserve"> </w:t>
      </w:r>
      <w:r w:rsidRPr="00293354">
        <w:rPr>
          <w:i/>
          <w:iCs w:val="0"/>
          <w:sz w:val="24"/>
          <w:szCs w:val="24"/>
        </w:rPr>
        <w:t xml:space="preserve">Capture </w:t>
      </w:r>
      <w:r w:rsidR="00293354">
        <w:rPr>
          <w:i/>
          <w:iCs w:val="0"/>
          <w:sz w:val="24"/>
          <w:szCs w:val="24"/>
        </w:rPr>
        <w:t>P</w:t>
      </w:r>
      <w:r w:rsidRPr="00293354">
        <w:rPr>
          <w:i/>
          <w:iCs w:val="0"/>
          <w:sz w:val="24"/>
          <w:szCs w:val="24"/>
        </w:rPr>
        <w:t>acket</w:t>
      </w:r>
      <w:r w:rsidRPr="00BE319D">
        <w:rPr>
          <w:sz w:val="24"/>
          <w:szCs w:val="24"/>
        </w:rPr>
        <w:t xml:space="preserve"> </w:t>
      </w:r>
      <w:r w:rsidR="00293354">
        <w:rPr>
          <w:sz w:val="24"/>
          <w:szCs w:val="24"/>
        </w:rPr>
        <w:t>A</w:t>
      </w:r>
      <w:r w:rsidRPr="00BE319D">
        <w:rPr>
          <w:sz w:val="24"/>
          <w:szCs w:val="24"/>
        </w:rPr>
        <w:t>plikasi</w:t>
      </w:r>
      <w:bookmarkEnd w:id="501"/>
    </w:p>
    <w:p w14:paraId="37103492" w14:textId="53088870" w:rsidR="00920DB6" w:rsidRPr="00920DB6" w:rsidRDefault="00920DB6" w:rsidP="00920DB6">
      <w:pPr>
        <w:pStyle w:val="ListParagraph"/>
        <w:numPr>
          <w:ilvl w:val="0"/>
          <w:numId w:val="31"/>
        </w:numPr>
        <w:spacing w:after="0" w:line="360" w:lineRule="auto"/>
        <w:ind w:left="284" w:hanging="284"/>
        <w:rPr>
          <w:b/>
        </w:rPr>
      </w:pPr>
      <w:r>
        <w:t xml:space="preserve">Menjalankan </w:t>
      </w:r>
      <w:r w:rsidR="00293354" w:rsidRPr="00B35742">
        <w:rPr>
          <w:i/>
          <w:iCs/>
        </w:rPr>
        <w:t>W</w:t>
      </w:r>
      <w:r w:rsidRPr="00B35742">
        <w:rPr>
          <w:i/>
          <w:iCs/>
        </w:rPr>
        <w:t>ireshark</w:t>
      </w:r>
      <w:r>
        <w:t xml:space="preserve"> untuk </w:t>
      </w:r>
      <w:r>
        <w:rPr>
          <w:i/>
          <w:iCs/>
        </w:rPr>
        <w:t>capturing</w:t>
      </w:r>
      <w:r>
        <w:t xml:space="preserve"> paket-paket yang lewat pada jaringan</w:t>
      </w:r>
    </w:p>
    <w:p w14:paraId="1C747F41" w14:textId="77777777" w:rsidR="00BE319D" w:rsidRPr="00BE1B8D" w:rsidRDefault="00920DB6" w:rsidP="00A663CA">
      <w:pPr>
        <w:pStyle w:val="ListParagraph"/>
        <w:keepNext/>
        <w:spacing w:after="0" w:line="360" w:lineRule="auto"/>
        <w:ind w:left="284"/>
        <w:jc w:val="center"/>
      </w:pPr>
      <w:r w:rsidRPr="00BE1B8D">
        <w:rPr>
          <w:noProof/>
        </w:rPr>
        <w:drawing>
          <wp:inline distT="0" distB="0" distL="0" distR="0" wp14:anchorId="6D54C949" wp14:editId="21F028F1">
            <wp:extent cx="2907324" cy="1769608"/>
            <wp:effectExtent l="0" t="0" r="0" b="0"/>
            <wp:docPr id="1342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966" name=""/>
                    <pic:cNvPicPr/>
                  </pic:nvPicPr>
                  <pic:blipFill>
                    <a:blip r:embed="rId118"/>
                    <a:stretch>
                      <a:fillRect/>
                    </a:stretch>
                  </pic:blipFill>
                  <pic:spPr>
                    <a:xfrm>
                      <a:off x="0" y="0"/>
                      <a:ext cx="2945155" cy="1792634"/>
                    </a:xfrm>
                    <a:prstGeom prst="rect">
                      <a:avLst/>
                    </a:prstGeom>
                  </pic:spPr>
                </pic:pic>
              </a:graphicData>
            </a:graphic>
          </wp:inline>
        </w:drawing>
      </w:r>
    </w:p>
    <w:p w14:paraId="1B1012D8" w14:textId="3365916C" w:rsidR="00920DB6" w:rsidRDefault="00BE319D" w:rsidP="00BE319D">
      <w:pPr>
        <w:pStyle w:val="Caption"/>
        <w:jc w:val="center"/>
        <w:rPr>
          <w:b/>
        </w:rPr>
      </w:pPr>
      <w:bookmarkStart w:id="502" w:name="_Toc173268173"/>
      <w:r w:rsidRPr="00704695">
        <w:rPr>
          <w:b/>
          <w:bCs/>
          <w:sz w:val="24"/>
          <w:szCs w:val="24"/>
        </w:rPr>
        <w:t xml:space="preserve">Gambar 4. </w:t>
      </w:r>
      <w:r w:rsidRPr="00704695">
        <w:rPr>
          <w:b/>
          <w:bCs/>
          <w:sz w:val="24"/>
          <w:szCs w:val="24"/>
        </w:rPr>
        <w:fldChar w:fldCharType="begin"/>
      </w:r>
      <w:r w:rsidRPr="00704695">
        <w:rPr>
          <w:b/>
          <w:bCs/>
          <w:sz w:val="24"/>
          <w:szCs w:val="24"/>
        </w:rPr>
        <w:instrText xml:space="preserve"> SEQ Gambar_4. \* ARABIC </w:instrText>
      </w:r>
      <w:r w:rsidRPr="00704695">
        <w:rPr>
          <w:b/>
          <w:bCs/>
          <w:sz w:val="24"/>
          <w:szCs w:val="24"/>
        </w:rPr>
        <w:fldChar w:fldCharType="separate"/>
      </w:r>
      <w:r w:rsidR="00C048B8">
        <w:rPr>
          <w:b/>
          <w:bCs/>
          <w:noProof/>
          <w:sz w:val="24"/>
          <w:szCs w:val="24"/>
        </w:rPr>
        <w:t>16</w:t>
      </w:r>
      <w:r w:rsidRPr="00704695">
        <w:rPr>
          <w:b/>
          <w:bCs/>
          <w:sz w:val="24"/>
          <w:szCs w:val="24"/>
        </w:rPr>
        <w:fldChar w:fldCharType="end"/>
      </w:r>
      <w:r w:rsidRPr="00BE319D">
        <w:rPr>
          <w:sz w:val="24"/>
          <w:szCs w:val="24"/>
        </w:rPr>
        <w:t xml:space="preserve"> Hasil </w:t>
      </w:r>
      <w:r w:rsidRPr="00704695">
        <w:rPr>
          <w:i/>
          <w:iCs w:val="0"/>
          <w:sz w:val="24"/>
          <w:szCs w:val="24"/>
        </w:rPr>
        <w:t>Capture</w:t>
      </w:r>
      <w:r w:rsidRPr="00BE319D">
        <w:rPr>
          <w:sz w:val="24"/>
          <w:szCs w:val="24"/>
        </w:rPr>
        <w:t xml:space="preserve"> </w:t>
      </w:r>
      <w:r w:rsidRPr="00B35742">
        <w:rPr>
          <w:i/>
          <w:iCs w:val="0"/>
          <w:sz w:val="24"/>
          <w:szCs w:val="24"/>
        </w:rPr>
        <w:t>Wireshark</w:t>
      </w:r>
      <w:bookmarkEnd w:id="502"/>
    </w:p>
    <w:p w14:paraId="2648A2C3" w14:textId="5D029117" w:rsidR="00497C79" w:rsidRPr="00497C79" w:rsidRDefault="00497C79" w:rsidP="00497C79">
      <w:pPr>
        <w:pStyle w:val="ListParagraph"/>
        <w:numPr>
          <w:ilvl w:val="0"/>
          <w:numId w:val="31"/>
        </w:numPr>
        <w:spacing w:after="0" w:line="360" w:lineRule="auto"/>
        <w:ind w:left="284" w:hanging="284"/>
        <w:rPr>
          <w:b/>
        </w:rPr>
      </w:pPr>
      <w:r>
        <w:t xml:space="preserve">Memfilter paket yang dikirimkan pada </w:t>
      </w:r>
      <w:proofErr w:type="spellStart"/>
      <w:r w:rsidRPr="00B35742">
        <w:rPr>
          <w:i/>
          <w:iCs/>
        </w:rPr>
        <w:t>ip</w:t>
      </w:r>
      <w:proofErr w:type="spellEnd"/>
      <w:r w:rsidRPr="00B35742">
        <w:rPr>
          <w:i/>
          <w:iCs/>
        </w:rPr>
        <w:t xml:space="preserve"> server</w:t>
      </w:r>
      <w:r>
        <w:t xml:space="preserve"> dengan cara menulis “</w:t>
      </w:r>
      <w:proofErr w:type="spellStart"/>
      <w:r>
        <w:t>ip.dst</w:t>
      </w:r>
      <w:proofErr w:type="spellEnd"/>
      <w:r>
        <w:t>==</w:t>
      </w:r>
      <w:r w:rsidRPr="00497C79">
        <w:t xml:space="preserve"> 10.215.173.1</w:t>
      </w:r>
      <w:r>
        <w:t xml:space="preserve"> IP dapat dilihat pada</w:t>
      </w:r>
      <w:r w:rsidRPr="00B35742">
        <w:rPr>
          <w:i/>
          <w:iCs/>
        </w:rPr>
        <w:t xml:space="preserve"> </w:t>
      </w:r>
      <w:proofErr w:type="spellStart"/>
      <w:r w:rsidRPr="00B35742">
        <w:rPr>
          <w:i/>
          <w:iCs/>
        </w:rPr>
        <w:t>PACdroid</w:t>
      </w:r>
      <w:proofErr w:type="spellEnd"/>
    </w:p>
    <w:p w14:paraId="593BE9E6" w14:textId="77777777" w:rsidR="009B2B6D" w:rsidRDefault="00497C79" w:rsidP="00A01067">
      <w:pPr>
        <w:pStyle w:val="ListParagraph"/>
        <w:keepNext/>
        <w:spacing w:after="0" w:line="360" w:lineRule="auto"/>
        <w:ind w:left="284"/>
        <w:jc w:val="center"/>
      </w:pPr>
      <w:r w:rsidRPr="00497C79">
        <w:rPr>
          <w:b/>
          <w:noProof/>
        </w:rPr>
        <w:drawing>
          <wp:inline distT="0" distB="0" distL="0" distR="0" wp14:anchorId="090B4998" wp14:editId="77327CC4">
            <wp:extent cx="3112477" cy="1979171"/>
            <wp:effectExtent l="0" t="0" r="0" b="0"/>
            <wp:docPr id="48076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2404" name=""/>
                    <pic:cNvPicPr/>
                  </pic:nvPicPr>
                  <pic:blipFill>
                    <a:blip r:embed="rId119"/>
                    <a:stretch>
                      <a:fillRect/>
                    </a:stretch>
                  </pic:blipFill>
                  <pic:spPr>
                    <a:xfrm>
                      <a:off x="0" y="0"/>
                      <a:ext cx="3188413" cy="2027457"/>
                    </a:xfrm>
                    <a:prstGeom prst="rect">
                      <a:avLst/>
                    </a:prstGeom>
                  </pic:spPr>
                </pic:pic>
              </a:graphicData>
            </a:graphic>
          </wp:inline>
        </w:drawing>
      </w:r>
    </w:p>
    <w:p w14:paraId="6A549DA7" w14:textId="189FDA50" w:rsidR="00FE1E21" w:rsidRPr="000572DB" w:rsidRDefault="009B2B6D" w:rsidP="000572DB">
      <w:pPr>
        <w:pStyle w:val="Caption"/>
        <w:jc w:val="center"/>
        <w:rPr>
          <w:sz w:val="24"/>
          <w:szCs w:val="24"/>
        </w:rPr>
      </w:pPr>
      <w:bookmarkStart w:id="503" w:name="_Toc173268174"/>
      <w:r w:rsidRPr="000572DB">
        <w:rPr>
          <w:b/>
          <w:bCs/>
          <w:sz w:val="24"/>
          <w:szCs w:val="24"/>
        </w:rPr>
        <w:t xml:space="preserve">Gambar 4. </w:t>
      </w:r>
      <w:r w:rsidRPr="000572DB">
        <w:rPr>
          <w:b/>
          <w:bCs/>
          <w:sz w:val="24"/>
          <w:szCs w:val="24"/>
        </w:rPr>
        <w:fldChar w:fldCharType="begin"/>
      </w:r>
      <w:r w:rsidRPr="000572DB">
        <w:rPr>
          <w:b/>
          <w:bCs/>
          <w:sz w:val="24"/>
          <w:szCs w:val="24"/>
        </w:rPr>
        <w:instrText xml:space="preserve"> SEQ Gambar_4. \* ARABIC </w:instrText>
      </w:r>
      <w:r w:rsidRPr="000572DB">
        <w:rPr>
          <w:b/>
          <w:bCs/>
          <w:sz w:val="24"/>
          <w:szCs w:val="24"/>
        </w:rPr>
        <w:fldChar w:fldCharType="separate"/>
      </w:r>
      <w:r w:rsidR="00C048B8">
        <w:rPr>
          <w:b/>
          <w:bCs/>
          <w:noProof/>
          <w:sz w:val="24"/>
          <w:szCs w:val="24"/>
        </w:rPr>
        <w:t>17</w:t>
      </w:r>
      <w:r w:rsidRPr="000572DB">
        <w:rPr>
          <w:b/>
          <w:bCs/>
          <w:sz w:val="24"/>
          <w:szCs w:val="24"/>
        </w:rPr>
        <w:fldChar w:fldCharType="end"/>
      </w:r>
      <w:r w:rsidRPr="009B2B6D">
        <w:rPr>
          <w:sz w:val="24"/>
          <w:szCs w:val="24"/>
        </w:rPr>
        <w:t xml:space="preserve"> Hasil Filter </w:t>
      </w:r>
      <w:r w:rsidRPr="00B35742">
        <w:rPr>
          <w:i/>
          <w:iCs w:val="0"/>
          <w:sz w:val="24"/>
          <w:szCs w:val="24"/>
        </w:rPr>
        <w:t>Wireshark</w:t>
      </w:r>
      <w:bookmarkEnd w:id="503"/>
    </w:p>
    <w:p w14:paraId="33422632" w14:textId="7D3025FA" w:rsidR="00497C79" w:rsidRPr="009B2B6D" w:rsidRDefault="00497C79" w:rsidP="00497C79">
      <w:pPr>
        <w:pStyle w:val="ListParagraph"/>
        <w:numPr>
          <w:ilvl w:val="0"/>
          <w:numId w:val="31"/>
        </w:numPr>
        <w:spacing w:after="0" w:line="360" w:lineRule="auto"/>
        <w:ind w:left="284" w:hanging="284"/>
        <w:rPr>
          <w:b/>
        </w:rPr>
      </w:pPr>
      <w:r>
        <w:t xml:space="preserve">Klik kanan pada bagian </w:t>
      </w:r>
      <w:r w:rsidRPr="000C010F">
        <w:rPr>
          <w:i/>
          <w:iCs/>
        </w:rPr>
        <w:t xml:space="preserve">Time </w:t>
      </w:r>
      <w:r>
        <w:rPr>
          <w:i/>
          <w:iCs/>
        </w:rPr>
        <w:t>d</w:t>
      </w:r>
      <w:r w:rsidRPr="000C010F">
        <w:rPr>
          <w:i/>
          <w:iCs/>
        </w:rPr>
        <w:t xml:space="preserve">elta from previous </w:t>
      </w:r>
      <w:r>
        <w:rPr>
          <w:i/>
          <w:iCs/>
        </w:rPr>
        <w:t>d</w:t>
      </w:r>
      <w:r w:rsidRPr="000C010F">
        <w:rPr>
          <w:i/>
          <w:iCs/>
        </w:rPr>
        <w:t xml:space="preserve">isplayed </w:t>
      </w:r>
      <w:r>
        <w:rPr>
          <w:i/>
          <w:iCs/>
        </w:rPr>
        <w:t>f</w:t>
      </w:r>
      <w:r w:rsidRPr="000C010F">
        <w:rPr>
          <w:i/>
          <w:iCs/>
        </w:rPr>
        <w:t>rame</w:t>
      </w:r>
      <w:r>
        <w:t xml:space="preserve"> dan pilih bagian </w:t>
      </w:r>
      <w:r>
        <w:rPr>
          <w:i/>
          <w:iCs/>
        </w:rPr>
        <w:t>Apply as Column</w:t>
      </w:r>
      <w:r>
        <w:t xml:space="preserve"> untuk menampilkan waktu paket yang dikirim dan diterima</w:t>
      </w:r>
      <w:r w:rsidR="009E550A">
        <w:t>.</w:t>
      </w:r>
    </w:p>
    <w:p w14:paraId="65E6E5A9" w14:textId="77777777" w:rsidR="009B2B6D" w:rsidRDefault="00497C79" w:rsidP="00A13ECB">
      <w:pPr>
        <w:keepNext/>
        <w:spacing w:after="0" w:line="360" w:lineRule="auto"/>
        <w:jc w:val="center"/>
      </w:pPr>
      <w:r w:rsidRPr="00497C79">
        <w:rPr>
          <w:noProof/>
        </w:rPr>
        <w:lastRenderedPageBreak/>
        <w:drawing>
          <wp:inline distT="0" distB="0" distL="0" distR="0" wp14:anchorId="050E518C" wp14:editId="26348480">
            <wp:extent cx="3402085" cy="2164612"/>
            <wp:effectExtent l="0" t="0" r="0" b="0"/>
            <wp:docPr id="74637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79673" name=""/>
                    <pic:cNvPicPr/>
                  </pic:nvPicPr>
                  <pic:blipFill>
                    <a:blip r:embed="rId120"/>
                    <a:stretch>
                      <a:fillRect/>
                    </a:stretch>
                  </pic:blipFill>
                  <pic:spPr>
                    <a:xfrm>
                      <a:off x="0" y="0"/>
                      <a:ext cx="3429673" cy="2182165"/>
                    </a:xfrm>
                    <a:prstGeom prst="rect">
                      <a:avLst/>
                    </a:prstGeom>
                  </pic:spPr>
                </pic:pic>
              </a:graphicData>
            </a:graphic>
          </wp:inline>
        </w:drawing>
      </w:r>
    </w:p>
    <w:p w14:paraId="33B228B8" w14:textId="75814341" w:rsidR="00497C79" w:rsidRPr="00455635" w:rsidRDefault="009B2B6D" w:rsidP="009B2B6D">
      <w:pPr>
        <w:pStyle w:val="Caption"/>
        <w:jc w:val="center"/>
        <w:rPr>
          <w:b/>
          <w:i/>
          <w:iCs w:val="0"/>
        </w:rPr>
      </w:pPr>
      <w:bookmarkStart w:id="504" w:name="_Toc173268175"/>
      <w:r w:rsidRPr="00455635">
        <w:rPr>
          <w:b/>
          <w:bCs/>
          <w:sz w:val="24"/>
          <w:szCs w:val="24"/>
        </w:rPr>
        <w:t xml:space="preserve">Gambar 4. </w:t>
      </w:r>
      <w:r w:rsidRPr="00455635">
        <w:rPr>
          <w:b/>
          <w:bCs/>
          <w:sz w:val="24"/>
          <w:szCs w:val="24"/>
        </w:rPr>
        <w:fldChar w:fldCharType="begin"/>
      </w:r>
      <w:r w:rsidRPr="00455635">
        <w:rPr>
          <w:b/>
          <w:bCs/>
          <w:sz w:val="24"/>
          <w:szCs w:val="24"/>
        </w:rPr>
        <w:instrText xml:space="preserve"> SEQ Gambar_4. \* ARABIC </w:instrText>
      </w:r>
      <w:r w:rsidRPr="00455635">
        <w:rPr>
          <w:b/>
          <w:bCs/>
          <w:sz w:val="24"/>
          <w:szCs w:val="24"/>
        </w:rPr>
        <w:fldChar w:fldCharType="separate"/>
      </w:r>
      <w:r w:rsidR="00C048B8">
        <w:rPr>
          <w:b/>
          <w:bCs/>
          <w:noProof/>
          <w:sz w:val="24"/>
          <w:szCs w:val="24"/>
        </w:rPr>
        <w:t>18</w:t>
      </w:r>
      <w:r w:rsidRPr="00455635">
        <w:rPr>
          <w:b/>
          <w:bCs/>
          <w:sz w:val="24"/>
          <w:szCs w:val="24"/>
        </w:rPr>
        <w:fldChar w:fldCharType="end"/>
      </w:r>
      <w:r w:rsidRPr="009B2B6D">
        <w:rPr>
          <w:b/>
          <w:bCs/>
          <w:sz w:val="24"/>
          <w:szCs w:val="24"/>
        </w:rPr>
        <w:t xml:space="preserve"> </w:t>
      </w:r>
      <w:r w:rsidRPr="009B2B6D">
        <w:rPr>
          <w:sz w:val="24"/>
          <w:szCs w:val="24"/>
        </w:rPr>
        <w:t xml:space="preserve">Menampilkan </w:t>
      </w:r>
      <w:r w:rsidRPr="00455635">
        <w:rPr>
          <w:i/>
          <w:iCs w:val="0"/>
          <w:sz w:val="24"/>
          <w:szCs w:val="24"/>
        </w:rPr>
        <w:t>Time Delta</w:t>
      </w:r>
      <w:bookmarkEnd w:id="504"/>
    </w:p>
    <w:p w14:paraId="1A7C836B" w14:textId="35CA6CD3" w:rsidR="00497C79" w:rsidRPr="00A0452A" w:rsidRDefault="00497C79" w:rsidP="00497C79">
      <w:pPr>
        <w:pStyle w:val="ListParagraph"/>
        <w:numPr>
          <w:ilvl w:val="0"/>
          <w:numId w:val="31"/>
        </w:numPr>
        <w:spacing w:after="0" w:line="360" w:lineRule="auto"/>
        <w:ind w:left="284" w:hanging="284"/>
        <w:rPr>
          <w:b/>
        </w:rPr>
      </w:pPr>
      <w:r>
        <w:t xml:space="preserve">Setelah </w:t>
      </w:r>
      <w:r w:rsidRPr="00455635">
        <w:rPr>
          <w:i/>
          <w:iCs/>
        </w:rPr>
        <w:t>Time Delta</w:t>
      </w:r>
      <w:r>
        <w:t xml:space="preserve"> berhasil ditampilkan selanjutnya klik menu file dan pilih </w:t>
      </w:r>
      <w:r w:rsidRPr="00455635">
        <w:rPr>
          <w:i/>
          <w:iCs/>
        </w:rPr>
        <w:t>Export Packet</w:t>
      </w:r>
      <w:r w:rsidRPr="00497C79">
        <w:t xml:space="preserve"> </w:t>
      </w:r>
      <w:r w:rsidRPr="00455635">
        <w:rPr>
          <w:i/>
          <w:iCs/>
        </w:rPr>
        <w:t>Dissection</w:t>
      </w:r>
      <w:r>
        <w:t xml:space="preserve"> dan pilih </w:t>
      </w:r>
      <w:r w:rsidRPr="00497C79">
        <w:t xml:space="preserve">as CSV </w:t>
      </w:r>
      <w:r>
        <w:t>agar data berbentuk excel agar dilakukan analisa pada data.</w:t>
      </w:r>
    </w:p>
    <w:p w14:paraId="78345EF1" w14:textId="77777777" w:rsidR="009B2B6D" w:rsidRPr="00BE1B8D" w:rsidRDefault="00A0452A" w:rsidP="009B2B6D">
      <w:pPr>
        <w:pStyle w:val="ListParagraph"/>
        <w:keepNext/>
        <w:spacing w:after="0" w:line="360" w:lineRule="auto"/>
        <w:ind w:left="284"/>
        <w:jc w:val="center"/>
      </w:pPr>
      <w:r w:rsidRPr="00BE1B8D">
        <w:rPr>
          <w:noProof/>
        </w:rPr>
        <w:drawing>
          <wp:inline distT="0" distB="0" distL="0" distR="0" wp14:anchorId="60A62127" wp14:editId="694B2596">
            <wp:extent cx="2467288" cy="2362200"/>
            <wp:effectExtent l="0" t="0" r="0" b="0"/>
            <wp:docPr id="18519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0156" name=""/>
                    <pic:cNvPicPr/>
                  </pic:nvPicPr>
                  <pic:blipFill>
                    <a:blip r:embed="rId121"/>
                    <a:stretch>
                      <a:fillRect/>
                    </a:stretch>
                  </pic:blipFill>
                  <pic:spPr>
                    <a:xfrm>
                      <a:off x="0" y="0"/>
                      <a:ext cx="2475077" cy="2369657"/>
                    </a:xfrm>
                    <a:prstGeom prst="rect">
                      <a:avLst/>
                    </a:prstGeom>
                  </pic:spPr>
                </pic:pic>
              </a:graphicData>
            </a:graphic>
          </wp:inline>
        </w:drawing>
      </w:r>
    </w:p>
    <w:p w14:paraId="39239C9A" w14:textId="360A7FE5" w:rsidR="00D710F9" w:rsidRPr="00455635" w:rsidRDefault="009B2B6D" w:rsidP="00455635">
      <w:pPr>
        <w:pStyle w:val="Caption"/>
        <w:jc w:val="center"/>
        <w:rPr>
          <w:sz w:val="24"/>
          <w:szCs w:val="24"/>
        </w:rPr>
      </w:pPr>
      <w:bookmarkStart w:id="505" w:name="_Toc173268176"/>
      <w:r w:rsidRPr="00455635">
        <w:rPr>
          <w:b/>
          <w:bCs/>
          <w:sz w:val="24"/>
          <w:szCs w:val="24"/>
        </w:rPr>
        <w:t xml:space="preserve">Gambar 4. </w:t>
      </w:r>
      <w:r w:rsidRPr="00455635">
        <w:rPr>
          <w:b/>
          <w:bCs/>
          <w:sz w:val="24"/>
          <w:szCs w:val="24"/>
        </w:rPr>
        <w:fldChar w:fldCharType="begin"/>
      </w:r>
      <w:r w:rsidRPr="00455635">
        <w:rPr>
          <w:b/>
          <w:bCs/>
          <w:sz w:val="24"/>
          <w:szCs w:val="24"/>
        </w:rPr>
        <w:instrText xml:space="preserve"> SEQ Gambar_4. \* ARABIC </w:instrText>
      </w:r>
      <w:r w:rsidRPr="00455635">
        <w:rPr>
          <w:b/>
          <w:bCs/>
          <w:sz w:val="24"/>
          <w:szCs w:val="24"/>
        </w:rPr>
        <w:fldChar w:fldCharType="separate"/>
      </w:r>
      <w:r w:rsidR="00C048B8">
        <w:rPr>
          <w:b/>
          <w:bCs/>
          <w:noProof/>
          <w:sz w:val="24"/>
          <w:szCs w:val="24"/>
        </w:rPr>
        <w:t>19</w:t>
      </w:r>
      <w:r w:rsidRPr="00455635">
        <w:rPr>
          <w:b/>
          <w:bCs/>
          <w:sz w:val="24"/>
          <w:szCs w:val="24"/>
        </w:rPr>
        <w:fldChar w:fldCharType="end"/>
      </w:r>
      <w:r w:rsidRPr="009B2B6D">
        <w:rPr>
          <w:sz w:val="24"/>
          <w:szCs w:val="24"/>
        </w:rPr>
        <w:t xml:space="preserve"> </w:t>
      </w:r>
      <w:r w:rsidRPr="00B35742">
        <w:rPr>
          <w:i/>
          <w:iCs w:val="0"/>
          <w:sz w:val="24"/>
          <w:szCs w:val="24"/>
        </w:rPr>
        <w:t>Ekspor</w:t>
      </w:r>
      <w:r w:rsidR="00B35742" w:rsidRPr="00B35742">
        <w:rPr>
          <w:i/>
          <w:iCs w:val="0"/>
          <w:sz w:val="24"/>
          <w:szCs w:val="24"/>
        </w:rPr>
        <w:t>t</w:t>
      </w:r>
      <w:r w:rsidRPr="00B35742">
        <w:rPr>
          <w:i/>
          <w:iCs w:val="0"/>
          <w:sz w:val="24"/>
          <w:szCs w:val="24"/>
        </w:rPr>
        <w:t xml:space="preserve"> </w:t>
      </w:r>
      <w:r w:rsidRPr="009B2B6D">
        <w:rPr>
          <w:sz w:val="24"/>
          <w:szCs w:val="24"/>
        </w:rPr>
        <w:t>Data</w:t>
      </w:r>
      <w:bookmarkEnd w:id="505"/>
    </w:p>
    <w:p w14:paraId="46582ED5" w14:textId="1C45E705" w:rsidR="00A0452A" w:rsidRPr="00A0452A" w:rsidRDefault="00A0452A" w:rsidP="00A0452A">
      <w:pPr>
        <w:pStyle w:val="ListParagraph"/>
        <w:numPr>
          <w:ilvl w:val="0"/>
          <w:numId w:val="31"/>
        </w:numPr>
        <w:spacing w:after="0" w:line="360" w:lineRule="auto"/>
        <w:ind w:left="284" w:hanging="284"/>
        <w:rPr>
          <w:b/>
        </w:rPr>
      </w:pPr>
      <w:r>
        <w:t xml:space="preserve">Hasil data yang sudah </w:t>
      </w:r>
      <w:proofErr w:type="spellStart"/>
      <w:r>
        <w:t>diekspor</w:t>
      </w:r>
      <w:r w:rsidR="00B35742">
        <w:t>t</w:t>
      </w:r>
      <w:proofErr w:type="spellEnd"/>
      <w:r>
        <w:t xml:space="preserve"> dapat dilihat pada </w:t>
      </w:r>
      <w:r w:rsidR="00E45739">
        <w:t>G</w:t>
      </w:r>
      <w:r>
        <w:t>ambar</w:t>
      </w:r>
      <w:r w:rsidR="00B51AA5">
        <w:t xml:space="preserve"> 4.20</w:t>
      </w:r>
      <w:r w:rsidR="009E550A">
        <w:t>.</w:t>
      </w:r>
    </w:p>
    <w:p w14:paraId="3D28E5BC" w14:textId="77777777" w:rsidR="009B2B6D" w:rsidRDefault="00A0452A" w:rsidP="009B2B6D">
      <w:pPr>
        <w:keepNext/>
        <w:spacing w:after="0" w:line="360" w:lineRule="auto"/>
        <w:jc w:val="center"/>
      </w:pPr>
      <w:r w:rsidRPr="00A0452A">
        <w:rPr>
          <w:b/>
          <w:noProof/>
        </w:rPr>
        <w:drawing>
          <wp:inline distT="0" distB="0" distL="0" distR="0" wp14:anchorId="7568B65D" wp14:editId="6C08F530">
            <wp:extent cx="2784928" cy="1807028"/>
            <wp:effectExtent l="0" t="0" r="0" b="0"/>
            <wp:docPr id="201345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5825" name=""/>
                    <pic:cNvPicPr/>
                  </pic:nvPicPr>
                  <pic:blipFill>
                    <a:blip r:embed="rId122"/>
                    <a:stretch>
                      <a:fillRect/>
                    </a:stretch>
                  </pic:blipFill>
                  <pic:spPr>
                    <a:xfrm>
                      <a:off x="0" y="0"/>
                      <a:ext cx="2790511" cy="1810651"/>
                    </a:xfrm>
                    <a:prstGeom prst="rect">
                      <a:avLst/>
                    </a:prstGeom>
                  </pic:spPr>
                </pic:pic>
              </a:graphicData>
            </a:graphic>
          </wp:inline>
        </w:drawing>
      </w:r>
    </w:p>
    <w:p w14:paraId="707BEA65" w14:textId="59473F19" w:rsidR="00A0452A" w:rsidRDefault="009B2B6D" w:rsidP="009B2B6D">
      <w:pPr>
        <w:pStyle w:val="Caption"/>
        <w:jc w:val="center"/>
        <w:rPr>
          <w:b/>
        </w:rPr>
      </w:pPr>
      <w:bookmarkStart w:id="506" w:name="_Toc173268177"/>
      <w:r w:rsidRPr="000E08B4">
        <w:rPr>
          <w:b/>
          <w:bCs/>
          <w:sz w:val="24"/>
          <w:szCs w:val="24"/>
        </w:rPr>
        <w:t xml:space="preserve">Gambar 4. </w:t>
      </w:r>
      <w:r w:rsidRPr="000E08B4">
        <w:rPr>
          <w:b/>
          <w:bCs/>
          <w:sz w:val="24"/>
          <w:szCs w:val="24"/>
        </w:rPr>
        <w:fldChar w:fldCharType="begin"/>
      </w:r>
      <w:r w:rsidRPr="000E08B4">
        <w:rPr>
          <w:b/>
          <w:bCs/>
          <w:sz w:val="24"/>
          <w:szCs w:val="24"/>
        </w:rPr>
        <w:instrText xml:space="preserve"> SEQ Gambar_4. \* ARABIC </w:instrText>
      </w:r>
      <w:r w:rsidRPr="000E08B4">
        <w:rPr>
          <w:b/>
          <w:bCs/>
          <w:sz w:val="24"/>
          <w:szCs w:val="24"/>
        </w:rPr>
        <w:fldChar w:fldCharType="separate"/>
      </w:r>
      <w:r w:rsidR="00C048B8">
        <w:rPr>
          <w:b/>
          <w:bCs/>
          <w:noProof/>
          <w:sz w:val="24"/>
          <w:szCs w:val="24"/>
        </w:rPr>
        <w:t>20</w:t>
      </w:r>
      <w:r w:rsidRPr="000E08B4">
        <w:rPr>
          <w:b/>
          <w:bCs/>
          <w:sz w:val="24"/>
          <w:szCs w:val="24"/>
        </w:rPr>
        <w:fldChar w:fldCharType="end"/>
      </w:r>
      <w:r w:rsidRPr="009B2B6D">
        <w:rPr>
          <w:sz w:val="24"/>
          <w:szCs w:val="24"/>
        </w:rPr>
        <w:t xml:space="preserve"> Hasil </w:t>
      </w:r>
      <w:r w:rsidRPr="00F6753A">
        <w:rPr>
          <w:i/>
          <w:iCs w:val="0"/>
          <w:sz w:val="24"/>
          <w:szCs w:val="24"/>
        </w:rPr>
        <w:t>Ekspor</w:t>
      </w:r>
      <w:r w:rsidR="00F6753A" w:rsidRPr="00F6753A">
        <w:rPr>
          <w:i/>
          <w:iCs w:val="0"/>
          <w:sz w:val="24"/>
          <w:szCs w:val="24"/>
        </w:rPr>
        <w:t>t</w:t>
      </w:r>
      <w:r w:rsidRPr="009B2B6D">
        <w:rPr>
          <w:sz w:val="24"/>
          <w:szCs w:val="24"/>
        </w:rPr>
        <w:t xml:space="preserve"> Data</w:t>
      </w:r>
      <w:bookmarkEnd w:id="506"/>
    </w:p>
    <w:p w14:paraId="661879B7" w14:textId="10CEE999" w:rsidR="00A0452A" w:rsidRDefault="00A0452A" w:rsidP="00A0452A">
      <w:pPr>
        <w:rPr>
          <w:i/>
          <w:iCs/>
        </w:rPr>
      </w:pPr>
      <w:r>
        <w:lastRenderedPageBreak/>
        <w:t xml:space="preserve">Berikut merupakan perhitungan untuk menentukan rata-rata </w:t>
      </w:r>
      <w:r w:rsidR="007E7DFC" w:rsidRPr="007E7DFC">
        <w:rPr>
          <w:i/>
          <w:iCs/>
        </w:rPr>
        <w:t>delay</w:t>
      </w:r>
      <w:r w:rsidR="006C4AFF">
        <w:t xml:space="preserve"> menggunakan rumus</w:t>
      </w:r>
      <w:r w:rsidR="003931AF">
        <w:rPr>
          <w:i/>
          <w:iCs/>
        </w:rPr>
        <w:t xml:space="preserve"> </w:t>
      </w:r>
      <w:r w:rsidR="003931AF">
        <w:t>persamaan 2</w:t>
      </w:r>
      <w:r w:rsidR="000E08B4">
        <w:rPr>
          <w:i/>
          <w:iCs/>
        </w:rPr>
        <w:t>.</w:t>
      </w:r>
    </w:p>
    <w:p w14:paraId="6ACE3373" w14:textId="5B8F3BBC" w:rsidR="00897C42" w:rsidRPr="00890B9D" w:rsidRDefault="00890B9D" w:rsidP="00820396">
      <w:pPr>
        <w:pStyle w:val="Caption"/>
        <w:rPr>
          <w:rFonts w:eastAsiaTheme="minorEastAsia" w:cs="Times New Roman"/>
          <w:iCs w:val="0"/>
        </w:rPr>
      </w:pPr>
      <w:bookmarkStart w:id="507" w:name="_Hlk171672438"/>
      <m:oMath>
        <m:r>
          <m:rPr>
            <m:sty m:val="p"/>
          </m:rPr>
          <w:rPr>
            <w:rFonts w:ascii="Cambria Math" w:hAnsi="Cambria Math" w:cs="Times New Roman"/>
            <w:sz w:val="24"/>
            <w:szCs w:val="22"/>
          </w:rPr>
          <m:t xml:space="preserve">Rata-rata </m:t>
        </m:r>
        <m:r>
          <w:rPr>
            <w:rFonts w:ascii="Cambria Math" w:hAnsi="Cambria Math" w:cs="Times New Roman"/>
            <w:sz w:val="24"/>
            <w:szCs w:val="22"/>
          </w:rPr>
          <m:t>Delay</m:t>
        </m:r>
        <m:r>
          <m:rPr>
            <m:sty m:val="p"/>
          </m:rPr>
          <w:rPr>
            <w:rFonts w:ascii="Cambria Math" w:hAnsi="Cambria Math" w:cs="Times New Roman"/>
            <w:sz w:val="24"/>
            <w:szCs w:val="22"/>
          </w:rPr>
          <m:t>=</m:t>
        </m:r>
        <m:f>
          <m:fPr>
            <m:ctrlPr>
              <w:rPr>
                <w:rFonts w:ascii="Cambria Math" w:hAnsi="Cambria Math" w:cs="Times New Roman"/>
                <w:sz w:val="24"/>
                <w:szCs w:val="22"/>
              </w:rPr>
            </m:ctrlPr>
          </m:fPr>
          <m:num>
            <m:r>
              <m:rPr>
                <m:sty m:val="p"/>
              </m:rPr>
              <w:rPr>
                <w:rFonts w:ascii="Cambria Math" w:hAnsi="Cambria Math" w:cs="Times New Roman"/>
                <w:sz w:val="24"/>
                <w:szCs w:val="22"/>
              </w:rPr>
              <m:t xml:space="preserve">Total </m:t>
            </m:r>
            <m:r>
              <w:rPr>
                <w:rFonts w:ascii="Cambria Math" w:hAnsi="Cambria Math" w:cs="Times New Roman"/>
                <w:sz w:val="24"/>
                <w:szCs w:val="22"/>
              </w:rPr>
              <m:t>Delay</m:t>
            </m:r>
          </m:num>
          <m:den>
            <m:r>
              <m:rPr>
                <m:sty m:val="p"/>
              </m:rPr>
              <w:rPr>
                <w:rFonts w:ascii="Cambria Math" w:hAnsi="Cambria Math" w:cs="Times New Roman"/>
                <w:sz w:val="24"/>
                <w:szCs w:val="22"/>
              </w:rPr>
              <m:t>Jumlah paket</m:t>
            </m:r>
          </m:den>
        </m:f>
      </m:oMath>
      <w:bookmarkEnd w:id="507"/>
      <w:r w:rsidR="00820396">
        <w:rPr>
          <w:rFonts w:eastAsiaTheme="minorEastAsia"/>
          <w:sz w:val="24"/>
          <w:szCs w:val="22"/>
        </w:rPr>
        <w:tab/>
      </w:r>
      <w:r w:rsidR="00820396">
        <w:rPr>
          <w:rFonts w:eastAsiaTheme="minorEastAsia"/>
          <w:sz w:val="24"/>
          <w:szCs w:val="22"/>
        </w:rPr>
        <w:tab/>
      </w:r>
      <w:r w:rsidR="00820396">
        <w:rPr>
          <w:rFonts w:eastAsiaTheme="minorEastAsia"/>
          <w:sz w:val="24"/>
          <w:szCs w:val="22"/>
        </w:rPr>
        <w:tab/>
      </w:r>
      <w:r w:rsidR="00820396">
        <w:rPr>
          <w:rFonts w:eastAsiaTheme="minorEastAsia"/>
          <w:sz w:val="24"/>
          <w:szCs w:val="22"/>
        </w:rPr>
        <w:tab/>
      </w:r>
      <w:r w:rsidR="00820396">
        <w:rPr>
          <w:rFonts w:eastAsiaTheme="minorEastAsia"/>
          <w:sz w:val="24"/>
          <w:szCs w:val="22"/>
        </w:rPr>
        <w:tab/>
      </w:r>
      <w:r w:rsidR="00820396">
        <w:rPr>
          <w:rFonts w:eastAsiaTheme="minorEastAsia"/>
          <w:sz w:val="24"/>
          <w:szCs w:val="22"/>
        </w:rPr>
        <w:tab/>
      </w:r>
      <w:r w:rsidR="00897C42" w:rsidRPr="00890B9D">
        <w:rPr>
          <w:rFonts w:eastAsiaTheme="minorEastAsia" w:cs="Times New Roman"/>
          <w:sz w:val="28"/>
          <w:szCs w:val="24"/>
        </w:rPr>
        <w:tab/>
      </w:r>
    </w:p>
    <w:p w14:paraId="0398AF34" w14:textId="22B23526" w:rsidR="00897C42" w:rsidRPr="00890B9D" w:rsidRDefault="00897C42" w:rsidP="00897C42">
      <w:pPr>
        <w:rPr>
          <w:rFonts w:eastAsiaTheme="minorEastAsia" w:cs="Times New Roman"/>
          <w:iCs/>
        </w:rPr>
      </w:pPr>
      <w:bookmarkStart w:id="508" w:name="_Hlk171672486"/>
      <w:r w:rsidRPr="005F7F07">
        <w:rPr>
          <w:rFonts w:eastAsiaTheme="minorEastAsia" w:cs="Times New Roman"/>
        </w:rPr>
        <w:tab/>
      </w:r>
      <w:r w:rsidRPr="005F7F07">
        <w:rPr>
          <w:rFonts w:eastAsiaTheme="minorEastAsia" w:cs="Times New Roman"/>
        </w:rPr>
        <w:tab/>
      </w:r>
      <w:r w:rsidRPr="005F7F07">
        <w:rPr>
          <w:rFonts w:eastAsiaTheme="minorEastAsia" w:cs="Times New Roman"/>
        </w:rPr>
        <w:tab/>
      </w:r>
      <w:bookmarkStart w:id="509" w:name="_Hlk171672454"/>
      <m:oMath>
        <m:r>
          <w:rPr>
            <w:rFonts w:ascii="Cambria Math" w:eastAsiaTheme="minorEastAsia" w:hAnsi="Cambria Math" w:cs="Times New Roman"/>
            <w:sz w:val="22"/>
            <w:szCs w:val="20"/>
          </w:rPr>
          <m:t xml:space="preserve">    </m:t>
        </m:r>
        <m:r>
          <m:rPr>
            <m:sty m:val="p"/>
          </m:rPr>
          <w:rPr>
            <w:rFonts w:ascii="Cambria Math" w:eastAsiaTheme="minorEastAsia" w:hAnsi="Cambria Math" w:cs="Times New Roman"/>
            <w:sz w:val="22"/>
            <w:szCs w:val="20"/>
          </w:rPr>
          <m:t xml:space="preserve"> </m:t>
        </m:r>
        <m:r>
          <m:rPr>
            <m:sty m:val="p"/>
          </m:rPr>
          <w:rPr>
            <w:rFonts w:ascii="Cambria Math" w:eastAsiaTheme="minorEastAsia" w:hAnsi="Cambria Math" w:cs="Times New Roman"/>
          </w:rPr>
          <m:t>=</m:t>
        </m:r>
        <m:f>
          <m:fPr>
            <m:ctrlPr>
              <w:rPr>
                <w:rFonts w:ascii="Cambria Math" w:eastAsiaTheme="minorEastAsia" w:hAnsi="Cambria Math" w:cs="Times New Roman"/>
                <w:iCs/>
              </w:rPr>
            </m:ctrlPr>
          </m:fPr>
          <m:num>
            <m:r>
              <m:rPr>
                <m:sty m:val="p"/>
              </m:rPr>
              <w:rPr>
                <w:rFonts w:ascii="Cambria Math" w:eastAsiaTheme="minorEastAsia" w:hAnsi="Cambria Math" w:cs="Times New Roman"/>
              </w:rPr>
              <m:t xml:space="preserve">2,18293 </m:t>
            </m:r>
          </m:num>
          <m:den>
            <m:r>
              <m:rPr>
                <m:sty m:val="p"/>
              </m:rPr>
              <w:rPr>
                <w:rFonts w:ascii="Cambria Math" w:eastAsiaTheme="minorEastAsia" w:hAnsi="Cambria Math" w:cs="Times New Roman"/>
              </w:rPr>
              <m:t>4970</m:t>
            </m:r>
          </m:den>
        </m:f>
      </m:oMath>
      <w:bookmarkEnd w:id="509"/>
    </w:p>
    <w:p w14:paraId="61F59745" w14:textId="41E9CA8C" w:rsidR="00897C42" w:rsidRPr="003D4D4C" w:rsidRDefault="00897C42" w:rsidP="003D4D4C">
      <w:pPr>
        <w:rPr>
          <w:rFonts w:eastAsiaTheme="minorEastAsia" w:cs="Times New Roman"/>
          <w:iCs/>
          <w:sz w:val="22"/>
          <w:szCs w:val="20"/>
        </w:rPr>
      </w:pPr>
      <w:r w:rsidRPr="005F7F07">
        <w:rPr>
          <w:rFonts w:eastAsiaTheme="minorEastAsia" w:cs="Times New Roman"/>
        </w:rPr>
        <w:tab/>
      </w:r>
      <w:r w:rsidRPr="005F7F07">
        <w:rPr>
          <w:rFonts w:eastAsiaTheme="minorEastAsia" w:cs="Times New Roman"/>
        </w:rPr>
        <w:tab/>
      </w:r>
      <w:r w:rsidRPr="005F7F07">
        <w:rPr>
          <w:rFonts w:eastAsiaTheme="minorEastAsia" w:cs="Times New Roman"/>
        </w:rPr>
        <w:tab/>
      </w:r>
      <w:r w:rsidR="008D1EEE" w:rsidRPr="003D4D4C">
        <w:rPr>
          <w:rFonts w:eastAsiaTheme="minorEastAsia" w:cs="Times New Roman"/>
          <w:iCs/>
          <w:sz w:val="28"/>
          <w:szCs w:val="24"/>
        </w:rPr>
        <w:t xml:space="preserve">    </w:t>
      </w:r>
      <w:r w:rsidRPr="003D4D4C">
        <w:rPr>
          <w:rFonts w:ascii="Cambria Math" w:eastAsiaTheme="minorEastAsia" w:hAnsi="Cambria Math" w:cs="Times New Roman"/>
          <w:iCs/>
          <w:sz w:val="20"/>
          <w:szCs w:val="18"/>
        </w:rPr>
        <w:t>= 2,18293</w:t>
      </w:r>
      <w:r w:rsidR="00273559" w:rsidRPr="003D4D4C">
        <w:rPr>
          <w:rFonts w:ascii="Cambria Math" w:eastAsiaTheme="minorEastAsia" w:hAnsi="Cambria Math" w:cs="Times New Roman"/>
          <w:iCs/>
          <w:sz w:val="20"/>
          <w:szCs w:val="18"/>
        </w:rPr>
        <w:t>2</w:t>
      </w:r>
      <w:r w:rsidRPr="003D4D4C">
        <w:rPr>
          <w:rFonts w:ascii="Cambria Math" w:eastAsiaTheme="minorEastAsia" w:hAnsi="Cambria Math" w:cs="Times New Roman"/>
          <w:iCs/>
          <w:sz w:val="20"/>
          <w:szCs w:val="18"/>
        </w:rPr>
        <w:t xml:space="preserve"> detik</w:t>
      </w:r>
      <w:r w:rsidRPr="003D4D4C">
        <w:rPr>
          <w:rFonts w:eastAsiaTheme="minorEastAsia" w:cs="Times New Roman"/>
          <w:iCs/>
          <w:sz w:val="18"/>
          <w:szCs w:val="16"/>
        </w:rPr>
        <w:t xml:space="preserve"> </w:t>
      </w:r>
      <w:r w:rsidR="003D4D4C" w:rsidRPr="003D4D4C">
        <w:rPr>
          <w:rFonts w:eastAsiaTheme="minorEastAsia" w:cs="Times New Roman"/>
          <w:iCs/>
          <w:sz w:val="20"/>
          <w:szCs w:val="18"/>
        </w:rPr>
        <w:t xml:space="preserve"> </w:t>
      </w:r>
      <w:r w:rsidR="008D1EEE" w:rsidRPr="003D4D4C">
        <w:rPr>
          <w:rFonts w:ascii="Cambria Math" w:eastAsiaTheme="minorEastAsia" w:hAnsi="Cambria Math" w:cs="Times New Roman"/>
          <w:iCs/>
          <w:sz w:val="16"/>
          <w:szCs w:val="14"/>
        </w:rPr>
        <w:t xml:space="preserve">  </w:t>
      </w:r>
      <w:r w:rsidRPr="003D4D4C">
        <w:rPr>
          <w:rFonts w:ascii="Cambria Math" w:eastAsiaTheme="minorEastAsia" w:hAnsi="Cambria Math" w:cs="Times New Roman"/>
          <w:iCs/>
          <w:sz w:val="18"/>
          <w:szCs w:val="16"/>
        </w:rPr>
        <w:t>= 2182,031197 milidetik</w:t>
      </w:r>
      <w:bookmarkEnd w:id="508"/>
    </w:p>
    <w:p w14:paraId="73A5E725" w14:textId="5FE70A00" w:rsidR="005D6B93" w:rsidRPr="00860DDA" w:rsidRDefault="005D6B93" w:rsidP="005D6B93">
      <w:pPr>
        <w:rPr>
          <w:rFonts w:eastAsiaTheme="minorEastAsia"/>
        </w:rPr>
      </w:pPr>
      <w:r>
        <w:rPr>
          <w:rFonts w:eastAsiaTheme="minorEastAsia"/>
        </w:rPr>
        <w:t xml:space="preserve">Hasil untuk rata-rata </w:t>
      </w:r>
      <w:r w:rsidR="007E7DFC" w:rsidRPr="007E7DFC">
        <w:rPr>
          <w:rFonts w:eastAsiaTheme="minorEastAsia"/>
          <w:i/>
          <w:iCs/>
        </w:rPr>
        <w:t>delay</w:t>
      </w:r>
      <w:r>
        <w:rPr>
          <w:rFonts w:eastAsiaTheme="minorEastAsia"/>
        </w:rPr>
        <w:t xml:space="preserve"> untuk provider M</w:t>
      </w:r>
      <w:r w:rsidR="00DC6532">
        <w:rPr>
          <w:rFonts w:eastAsiaTheme="minorEastAsia"/>
        </w:rPr>
        <w:t>NCPLAY</w:t>
      </w:r>
      <w:r>
        <w:rPr>
          <w:rFonts w:eastAsiaTheme="minorEastAsia"/>
        </w:rPr>
        <w:t xml:space="preserve"> ditunjukkan pada </w:t>
      </w:r>
      <w:r w:rsidR="001930F9">
        <w:rPr>
          <w:rFonts w:eastAsiaTheme="minorEastAsia"/>
        </w:rPr>
        <w:t>T</w:t>
      </w:r>
      <w:r>
        <w:rPr>
          <w:rFonts w:eastAsiaTheme="minorEastAsia"/>
        </w:rPr>
        <w:t>abel 4.</w:t>
      </w:r>
      <w:r w:rsidR="006C76FF">
        <w:rPr>
          <w:rFonts w:eastAsiaTheme="minorEastAsia"/>
        </w:rPr>
        <w:t>1</w:t>
      </w:r>
      <w:r w:rsidR="0006541D">
        <w:rPr>
          <w:rFonts w:eastAsiaTheme="minorEastAsia"/>
        </w:rPr>
        <w:t>3</w:t>
      </w:r>
      <w:r w:rsidR="003902B0">
        <w:rPr>
          <w:rFonts w:eastAsiaTheme="minorEastAsia"/>
        </w:rPr>
        <w:t>.</w:t>
      </w:r>
    </w:p>
    <w:p w14:paraId="493E8821" w14:textId="2DBC82EC" w:rsidR="005D6B93" w:rsidRPr="005D6B93" w:rsidRDefault="009B2B6D" w:rsidP="005D6B93">
      <w:pPr>
        <w:pStyle w:val="Caption"/>
        <w:keepNext/>
        <w:jc w:val="center"/>
        <w:rPr>
          <w:sz w:val="24"/>
          <w:szCs w:val="24"/>
        </w:rPr>
      </w:pPr>
      <w:r w:rsidRPr="003902B0">
        <w:rPr>
          <w:b/>
          <w:bCs/>
          <w:sz w:val="24"/>
          <w:szCs w:val="24"/>
        </w:rPr>
        <w:t xml:space="preserve">Tabel 4. </w:t>
      </w:r>
      <w:r w:rsidRPr="003902B0">
        <w:rPr>
          <w:b/>
          <w:bCs/>
          <w:sz w:val="24"/>
          <w:szCs w:val="24"/>
        </w:rPr>
        <w:fldChar w:fldCharType="begin"/>
      </w:r>
      <w:r w:rsidRPr="003902B0">
        <w:rPr>
          <w:b/>
          <w:bCs/>
          <w:sz w:val="24"/>
          <w:szCs w:val="24"/>
        </w:rPr>
        <w:instrText xml:space="preserve"> SEQ Tabel_4. \* ARABIC </w:instrText>
      </w:r>
      <w:r w:rsidRPr="003902B0">
        <w:rPr>
          <w:b/>
          <w:bCs/>
          <w:sz w:val="24"/>
          <w:szCs w:val="24"/>
        </w:rPr>
        <w:fldChar w:fldCharType="separate"/>
      </w:r>
      <w:r w:rsidR="00C048B8">
        <w:rPr>
          <w:b/>
          <w:bCs/>
          <w:noProof/>
          <w:sz w:val="24"/>
          <w:szCs w:val="24"/>
        </w:rPr>
        <w:t>13</w:t>
      </w:r>
      <w:r w:rsidRPr="003902B0">
        <w:rPr>
          <w:b/>
          <w:bCs/>
          <w:sz w:val="24"/>
          <w:szCs w:val="24"/>
        </w:rPr>
        <w:fldChar w:fldCharType="end"/>
      </w:r>
      <w:r w:rsidRPr="009B2B6D">
        <w:rPr>
          <w:sz w:val="24"/>
          <w:szCs w:val="24"/>
        </w:rPr>
        <w:t xml:space="preserve"> Rata-rata </w:t>
      </w:r>
      <w:r w:rsidR="007E7DFC" w:rsidRPr="007E7DFC">
        <w:rPr>
          <w:i/>
          <w:iCs w:val="0"/>
          <w:sz w:val="24"/>
          <w:szCs w:val="24"/>
        </w:rPr>
        <w:t>Delay</w:t>
      </w:r>
    </w:p>
    <w:tbl>
      <w:tblPr>
        <w:tblStyle w:val="TableGrid"/>
        <w:tblW w:w="0" w:type="auto"/>
        <w:jc w:val="center"/>
        <w:tblLook w:val="04A0" w:firstRow="1" w:lastRow="0" w:firstColumn="1" w:lastColumn="0" w:noHBand="0" w:noVBand="1"/>
      </w:tblPr>
      <w:tblGrid>
        <w:gridCol w:w="1418"/>
        <w:gridCol w:w="1675"/>
        <w:gridCol w:w="1862"/>
        <w:gridCol w:w="2117"/>
      </w:tblGrid>
      <w:tr w:rsidR="00A73091" w14:paraId="214CCAE2" w14:textId="77777777" w:rsidTr="00273559">
        <w:trPr>
          <w:jc w:val="center"/>
        </w:trPr>
        <w:tc>
          <w:tcPr>
            <w:tcW w:w="1418" w:type="dxa"/>
            <w:vMerge w:val="restart"/>
            <w:shd w:val="clear" w:color="auto" w:fill="FFFFFF" w:themeFill="background1"/>
            <w:vAlign w:val="center"/>
          </w:tcPr>
          <w:p w14:paraId="4E5647FC" w14:textId="1F5BD010" w:rsidR="00A73091" w:rsidRPr="00B776C0" w:rsidRDefault="00A73091" w:rsidP="00ED2051">
            <w:pPr>
              <w:jc w:val="center"/>
              <w:rPr>
                <w:b/>
                <w:bCs/>
                <w:sz w:val="20"/>
                <w:szCs w:val="20"/>
              </w:rPr>
            </w:pPr>
            <w:r w:rsidRPr="00B776C0">
              <w:rPr>
                <w:b/>
                <w:bCs/>
                <w:sz w:val="20"/>
                <w:szCs w:val="20"/>
              </w:rPr>
              <w:t>Tanggal</w:t>
            </w:r>
          </w:p>
        </w:tc>
        <w:tc>
          <w:tcPr>
            <w:tcW w:w="5654" w:type="dxa"/>
            <w:gridSpan w:val="3"/>
            <w:shd w:val="clear" w:color="auto" w:fill="FFFFFF" w:themeFill="background1"/>
            <w:vAlign w:val="center"/>
          </w:tcPr>
          <w:p w14:paraId="3D7A8BAA" w14:textId="03E59243" w:rsidR="00A73091" w:rsidRPr="00B776C0" w:rsidRDefault="004A5640" w:rsidP="00ED2051">
            <w:pPr>
              <w:jc w:val="center"/>
              <w:rPr>
                <w:b/>
                <w:bCs/>
                <w:sz w:val="20"/>
                <w:szCs w:val="20"/>
              </w:rPr>
            </w:pPr>
            <w:r w:rsidRPr="00B776C0">
              <w:rPr>
                <w:b/>
                <w:bCs/>
                <w:sz w:val="20"/>
                <w:szCs w:val="20"/>
              </w:rPr>
              <w:t>M</w:t>
            </w:r>
            <w:r w:rsidR="00777AF5">
              <w:rPr>
                <w:b/>
                <w:bCs/>
                <w:sz w:val="20"/>
                <w:szCs w:val="20"/>
              </w:rPr>
              <w:t>NC</w:t>
            </w:r>
            <w:r w:rsidR="00320266">
              <w:rPr>
                <w:b/>
                <w:bCs/>
                <w:sz w:val="20"/>
                <w:szCs w:val="20"/>
              </w:rPr>
              <w:t>PLAY</w:t>
            </w:r>
          </w:p>
        </w:tc>
      </w:tr>
      <w:tr w:rsidR="00A73091" w14:paraId="77FF3D3A" w14:textId="77777777" w:rsidTr="00273559">
        <w:trPr>
          <w:jc w:val="center"/>
        </w:trPr>
        <w:tc>
          <w:tcPr>
            <w:tcW w:w="1418" w:type="dxa"/>
            <w:vMerge/>
            <w:shd w:val="clear" w:color="auto" w:fill="FFFFFF" w:themeFill="background1"/>
          </w:tcPr>
          <w:p w14:paraId="1A0FF694" w14:textId="60ABE661" w:rsidR="00A73091" w:rsidRPr="00B776C0" w:rsidRDefault="00A73091" w:rsidP="00ED2051">
            <w:pPr>
              <w:jc w:val="center"/>
              <w:rPr>
                <w:b/>
                <w:bCs/>
                <w:sz w:val="20"/>
                <w:szCs w:val="20"/>
              </w:rPr>
            </w:pPr>
          </w:p>
        </w:tc>
        <w:tc>
          <w:tcPr>
            <w:tcW w:w="1675" w:type="dxa"/>
            <w:shd w:val="clear" w:color="auto" w:fill="FFFFFF" w:themeFill="background1"/>
            <w:vAlign w:val="center"/>
          </w:tcPr>
          <w:p w14:paraId="71734143" w14:textId="016C35B7" w:rsidR="00A73091" w:rsidRPr="00B776C0" w:rsidRDefault="00A73091" w:rsidP="00ED2051">
            <w:pPr>
              <w:jc w:val="center"/>
              <w:rPr>
                <w:b/>
                <w:bCs/>
                <w:sz w:val="20"/>
                <w:szCs w:val="20"/>
              </w:rPr>
            </w:pPr>
            <w:r w:rsidRPr="00B776C0">
              <w:rPr>
                <w:rFonts w:eastAsia="Times New Roman"/>
                <w:b/>
                <w:bCs/>
                <w:color w:val="000000"/>
                <w:kern w:val="0"/>
                <w:sz w:val="20"/>
                <w:szCs w:val="20"/>
                <w:lang w:eastAsia="id-ID"/>
                <w14:ligatures w14:val="none"/>
              </w:rPr>
              <w:t>05.00</w:t>
            </w:r>
          </w:p>
        </w:tc>
        <w:tc>
          <w:tcPr>
            <w:tcW w:w="1862" w:type="dxa"/>
            <w:shd w:val="clear" w:color="auto" w:fill="FFFFFF" w:themeFill="background1"/>
            <w:vAlign w:val="center"/>
          </w:tcPr>
          <w:p w14:paraId="6D9B9BB3" w14:textId="354059BC" w:rsidR="00A73091" w:rsidRPr="00B776C0" w:rsidRDefault="00A73091" w:rsidP="00ED2051">
            <w:pPr>
              <w:jc w:val="center"/>
              <w:rPr>
                <w:b/>
                <w:bCs/>
                <w:sz w:val="20"/>
                <w:szCs w:val="20"/>
              </w:rPr>
            </w:pPr>
            <w:r w:rsidRPr="00B776C0">
              <w:rPr>
                <w:rFonts w:eastAsia="Times New Roman"/>
                <w:b/>
                <w:bCs/>
                <w:color w:val="000000"/>
                <w:kern w:val="0"/>
                <w:sz w:val="20"/>
                <w:szCs w:val="20"/>
                <w:lang w:eastAsia="id-ID"/>
                <w14:ligatures w14:val="none"/>
              </w:rPr>
              <w:t>10.00</w:t>
            </w:r>
          </w:p>
        </w:tc>
        <w:tc>
          <w:tcPr>
            <w:tcW w:w="2117" w:type="dxa"/>
            <w:shd w:val="clear" w:color="auto" w:fill="FFFFFF" w:themeFill="background1"/>
            <w:vAlign w:val="center"/>
          </w:tcPr>
          <w:p w14:paraId="05B125AE" w14:textId="5FCD3225" w:rsidR="00A73091" w:rsidRPr="00B776C0" w:rsidRDefault="00A73091" w:rsidP="00ED2051">
            <w:pPr>
              <w:jc w:val="center"/>
              <w:rPr>
                <w:b/>
                <w:bCs/>
                <w:sz w:val="20"/>
                <w:szCs w:val="20"/>
              </w:rPr>
            </w:pPr>
            <w:r w:rsidRPr="00B776C0">
              <w:rPr>
                <w:rFonts w:eastAsia="Times New Roman"/>
                <w:b/>
                <w:bCs/>
                <w:color w:val="000000"/>
                <w:kern w:val="0"/>
                <w:sz w:val="20"/>
                <w:szCs w:val="20"/>
                <w:lang w:eastAsia="id-ID"/>
                <w14:ligatures w14:val="none"/>
              </w:rPr>
              <w:t>20.00</w:t>
            </w:r>
          </w:p>
        </w:tc>
      </w:tr>
      <w:tr w:rsidR="00A73091" w14:paraId="58B71A04" w14:textId="77777777" w:rsidTr="007C5D6B">
        <w:trPr>
          <w:jc w:val="center"/>
        </w:trPr>
        <w:tc>
          <w:tcPr>
            <w:tcW w:w="1418" w:type="dxa"/>
            <w:vAlign w:val="center"/>
          </w:tcPr>
          <w:p w14:paraId="15DCE30B" w14:textId="7871C1DF" w:rsidR="00A73091" w:rsidRPr="00F87AB0" w:rsidRDefault="00A73091" w:rsidP="00ED2051">
            <w:pPr>
              <w:jc w:val="center"/>
              <w:rPr>
                <w:sz w:val="20"/>
                <w:szCs w:val="20"/>
              </w:rPr>
            </w:pPr>
            <w:r w:rsidRPr="00F87AB0">
              <w:rPr>
                <w:rFonts w:eastAsia="Times New Roman"/>
                <w:color w:val="000000"/>
                <w:kern w:val="0"/>
                <w:sz w:val="20"/>
                <w:szCs w:val="20"/>
                <w:lang w:eastAsia="id-ID"/>
                <w14:ligatures w14:val="none"/>
              </w:rPr>
              <w:t>8/07/2024</w:t>
            </w:r>
          </w:p>
        </w:tc>
        <w:tc>
          <w:tcPr>
            <w:tcW w:w="1675" w:type="dxa"/>
            <w:vAlign w:val="center"/>
          </w:tcPr>
          <w:p w14:paraId="55FED1F8" w14:textId="203864A3" w:rsidR="00A73091" w:rsidRPr="00F87AB0" w:rsidRDefault="00A73091" w:rsidP="00ED2051">
            <w:pPr>
              <w:jc w:val="center"/>
              <w:rPr>
                <w:sz w:val="20"/>
                <w:szCs w:val="20"/>
              </w:rPr>
            </w:pPr>
            <w:r w:rsidRPr="00F87AB0">
              <w:rPr>
                <w:rFonts w:eastAsiaTheme="minorEastAsia"/>
                <w:sz w:val="20"/>
                <w:szCs w:val="20"/>
              </w:rPr>
              <w:t>2,18293</w:t>
            </w:r>
            <w:r w:rsidR="00F87AB0" w:rsidRPr="00F87AB0">
              <w:rPr>
                <w:rFonts w:eastAsiaTheme="minorEastAsia"/>
                <w:sz w:val="20"/>
                <w:szCs w:val="20"/>
              </w:rPr>
              <w:t>2</w:t>
            </w:r>
          </w:p>
        </w:tc>
        <w:tc>
          <w:tcPr>
            <w:tcW w:w="1862" w:type="dxa"/>
          </w:tcPr>
          <w:p w14:paraId="2BCA010B" w14:textId="35025667" w:rsidR="00A73091" w:rsidRDefault="00F87AB0" w:rsidP="00ED2051">
            <w:pPr>
              <w:jc w:val="center"/>
            </w:pPr>
            <w:r w:rsidRPr="00F87AB0">
              <w:rPr>
                <w:sz w:val="20"/>
                <w:szCs w:val="20"/>
              </w:rPr>
              <w:t>1,906576</w:t>
            </w:r>
          </w:p>
        </w:tc>
        <w:tc>
          <w:tcPr>
            <w:tcW w:w="2117" w:type="dxa"/>
          </w:tcPr>
          <w:p w14:paraId="7F96D6B0" w14:textId="776AABAB" w:rsidR="00A73091" w:rsidRDefault="007C5D6B" w:rsidP="00ED2051">
            <w:pPr>
              <w:jc w:val="center"/>
            </w:pPr>
            <w:r w:rsidRPr="00D0363E">
              <w:rPr>
                <w:color w:val="000000"/>
                <w:sz w:val="20"/>
                <w:szCs w:val="20"/>
              </w:rPr>
              <w:t>1,014097</w:t>
            </w:r>
          </w:p>
        </w:tc>
      </w:tr>
      <w:tr w:rsidR="00A73091" w14:paraId="0B84EC7B" w14:textId="77777777" w:rsidTr="007C5D6B">
        <w:trPr>
          <w:jc w:val="center"/>
        </w:trPr>
        <w:tc>
          <w:tcPr>
            <w:tcW w:w="1418" w:type="dxa"/>
            <w:vAlign w:val="center"/>
          </w:tcPr>
          <w:p w14:paraId="036E03DE" w14:textId="793B8500" w:rsidR="00A73091" w:rsidRPr="00F87AB0" w:rsidRDefault="00A73091" w:rsidP="00ED2051">
            <w:pPr>
              <w:jc w:val="center"/>
              <w:rPr>
                <w:sz w:val="20"/>
                <w:szCs w:val="20"/>
              </w:rPr>
            </w:pPr>
            <w:r w:rsidRPr="00F87AB0">
              <w:rPr>
                <w:rFonts w:eastAsia="Times New Roman"/>
                <w:color w:val="000000"/>
                <w:kern w:val="0"/>
                <w:sz w:val="20"/>
                <w:szCs w:val="20"/>
                <w:lang w:eastAsia="id-ID"/>
                <w14:ligatures w14:val="none"/>
              </w:rPr>
              <w:t>9/07/2024</w:t>
            </w:r>
          </w:p>
        </w:tc>
        <w:tc>
          <w:tcPr>
            <w:tcW w:w="1675" w:type="dxa"/>
            <w:vAlign w:val="center"/>
          </w:tcPr>
          <w:p w14:paraId="2E970B28" w14:textId="4503C500" w:rsidR="00A73091" w:rsidRPr="00F87AB0" w:rsidRDefault="00F87AB0" w:rsidP="00ED2051">
            <w:pPr>
              <w:jc w:val="center"/>
              <w:rPr>
                <w:sz w:val="20"/>
                <w:szCs w:val="20"/>
              </w:rPr>
            </w:pPr>
            <w:r w:rsidRPr="00F87AB0">
              <w:rPr>
                <w:rFonts w:eastAsiaTheme="minorEastAsia"/>
                <w:sz w:val="20"/>
                <w:szCs w:val="20"/>
              </w:rPr>
              <w:t>2,178236</w:t>
            </w:r>
          </w:p>
        </w:tc>
        <w:tc>
          <w:tcPr>
            <w:tcW w:w="1862" w:type="dxa"/>
          </w:tcPr>
          <w:p w14:paraId="7393B726" w14:textId="715993C8" w:rsidR="00A73091" w:rsidRDefault="007C5D6B" w:rsidP="00ED2051">
            <w:pPr>
              <w:jc w:val="center"/>
            </w:pPr>
            <w:r>
              <w:t>1,587431</w:t>
            </w:r>
          </w:p>
        </w:tc>
        <w:tc>
          <w:tcPr>
            <w:tcW w:w="2117" w:type="dxa"/>
          </w:tcPr>
          <w:p w14:paraId="04E620CC" w14:textId="07F55AC7" w:rsidR="00A73091" w:rsidRDefault="007C5D6B" w:rsidP="00ED2051">
            <w:pPr>
              <w:jc w:val="center"/>
            </w:pPr>
            <w:r>
              <w:t>1,345678</w:t>
            </w:r>
          </w:p>
        </w:tc>
      </w:tr>
      <w:tr w:rsidR="00A73091" w14:paraId="46B2B444" w14:textId="77777777" w:rsidTr="007C5D6B">
        <w:trPr>
          <w:jc w:val="center"/>
        </w:trPr>
        <w:tc>
          <w:tcPr>
            <w:tcW w:w="1418" w:type="dxa"/>
            <w:vAlign w:val="center"/>
          </w:tcPr>
          <w:p w14:paraId="0570F145" w14:textId="3177ED8E" w:rsidR="00A73091" w:rsidRPr="00F87AB0" w:rsidRDefault="00A73091" w:rsidP="00ED2051">
            <w:pPr>
              <w:jc w:val="center"/>
              <w:rPr>
                <w:sz w:val="20"/>
                <w:szCs w:val="20"/>
              </w:rPr>
            </w:pPr>
            <w:r w:rsidRPr="00F87AB0">
              <w:rPr>
                <w:rFonts w:eastAsia="Times New Roman"/>
                <w:color w:val="000000"/>
                <w:kern w:val="0"/>
                <w:sz w:val="20"/>
                <w:szCs w:val="20"/>
                <w:lang w:eastAsia="id-ID"/>
                <w14:ligatures w14:val="none"/>
              </w:rPr>
              <w:t>10/07/2024</w:t>
            </w:r>
          </w:p>
        </w:tc>
        <w:tc>
          <w:tcPr>
            <w:tcW w:w="1675" w:type="dxa"/>
            <w:vAlign w:val="center"/>
          </w:tcPr>
          <w:p w14:paraId="58E49B96" w14:textId="4C999E8A" w:rsidR="00A73091" w:rsidRPr="00F87AB0" w:rsidRDefault="00F87AB0" w:rsidP="00ED2051">
            <w:pPr>
              <w:jc w:val="center"/>
              <w:rPr>
                <w:sz w:val="20"/>
                <w:szCs w:val="20"/>
              </w:rPr>
            </w:pPr>
            <w:r w:rsidRPr="00F87AB0">
              <w:rPr>
                <w:rFonts w:eastAsiaTheme="minorEastAsia"/>
                <w:sz w:val="20"/>
                <w:szCs w:val="20"/>
              </w:rPr>
              <w:t>1,023249</w:t>
            </w:r>
          </w:p>
        </w:tc>
        <w:tc>
          <w:tcPr>
            <w:tcW w:w="1862" w:type="dxa"/>
          </w:tcPr>
          <w:p w14:paraId="5531BA2F" w14:textId="572548B2" w:rsidR="00A73091" w:rsidRDefault="007C5D6B" w:rsidP="00ED2051">
            <w:pPr>
              <w:jc w:val="center"/>
            </w:pPr>
            <w:r>
              <w:t>1,124578</w:t>
            </w:r>
          </w:p>
        </w:tc>
        <w:tc>
          <w:tcPr>
            <w:tcW w:w="2117" w:type="dxa"/>
          </w:tcPr>
          <w:p w14:paraId="6FC07E1B" w14:textId="39B00F20" w:rsidR="00A73091" w:rsidRDefault="007C5D6B" w:rsidP="00ED2051">
            <w:pPr>
              <w:jc w:val="center"/>
            </w:pPr>
            <w:r>
              <w:t>1,456789</w:t>
            </w:r>
          </w:p>
        </w:tc>
      </w:tr>
      <w:tr w:rsidR="00A73091" w14:paraId="101D0257" w14:textId="77777777" w:rsidTr="007C5D6B">
        <w:trPr>
          <w:jc w:val="center"/>
        </w:trPr>
        <w:tc>
          <w:tcPr>
            <w:tcW w:w="1418" w:type="dxa"/>
            <w:vAlign w:val="center"/>
          </w:tcPr>
          <w:p w14:paraId="6D4D005E" w14:textId="376968DD" w:rsidR="00A73091" w:rsidRPr="00F87AB0" w:rsidRDefault="00A73091" w:rsidP="00ED2051">
            <w:pPr>
              <w:jc w:val="center"/>
              <w:rPr>
                <w:rFonts w:eastAsia="Times New Roman"/>
                <w:color w:val="000000"/>
                <w:kern w:val="0"/>
                <w:sz w:val="20"/>
                <w:szCs w:val="20"/>
                <w:lang w:eastAsia="id-ID"/>
                <w14:ligatures w14:val="none"/>
              </w:rPr>
            </w:pPr>
            <w:r w:rsidRPr="00F87AB0">
              <w:rPr>
                <w:rFonts w:eastAsia="Times New Roman"/>
                <w:color w:val="000000"/>
                <w:kern w:val="0"/>
                <w:sz w:val="20"/>
                <w:szCs w:val="20"/>
                <w:lang w:eastAsia="id-ID"/>
                <w14:ligatures w14:val="none"/>
              </w:rPr>
              <w:t>11/07/2024</w:t>
            </w:r>
          </w:p>
        </w:tc>
        <w:tc>
          <w:tcPr>
            <w:tcW w:w="1675" w:type="dxa"/>
            <w:vAlign w:val="center"/>
          </w:tcPr>
          <w:p w14:paraId="3E13FDA0" w14:textId="622E69CC" w:rsidR="00A73091" w:rsidRPr="00F87AB0" w:rsidRDefault="00F87AB0" w:rsidP="00ED2051">
            <w:pPr>
              <w:jc w:val="center"/>
              <w:rPr>
                <w:sz w:val="20"/>
                <w:szCs w:val="20"/>
              </w:rPr>
            </w:pPr>
            <w:r w:rsidRPr="00F87AB0">
              <w:rPr>
                <w:sz w:val="20"/>
                <w:szCs w:val="20"/>
              </w:rPr>
              <w:t>2,039267</w:t>
            </w:r>
          </w:p>
        </w:tc>
        <w:tc>
          <w:tcPr>
            <w:tcW w:w="1862" w:type="dxa"/>
          </w:tcPr>
          <w:p w14:paraId="1FF5B71F" w14:textId="0FB9F54A" w:rsidR="00A73091" w:rsidRDefault="007C5D6B" w:rsidP="00ED2051">
            <w:pPr>
              <w:jc w:val="center"/>
            </w:pPr>
            <w:r>
              <w:t>1,657892</w:t>
            </w:r>
          </w:p>
        </w:tc>
        <w:tc>
          <w:tcPr>
            <w:tcW w:w="2117" w:type="dxa"/>
          </w:tcPr>
          <w:p w14:paraId="307EEB7E" w14:textId="1DA462B9" w:rsidR="00A73091" w:rsidRDefault="007C5D6B" w:rsidP="00ED2051">
            <w:pPr>
              <w:jc w:val="center"/>
            </w:pPr>
            <w:r>
              <w:t>1,091234</w:t>
            </w:r>
          </w:p>
        </w:tc>
      </w:tr>
      <w:tr w:rsidR="00A73091" w14:paraId="3F2CF82A" w14:textId="77777777" w:rsidTr="007C5D6B">
        <w:trPr>
          <w:jc w:val="center"/>
        </w:trPr>
        <w:tc>
          <w:tcPr>
            <w:tcW w:w="1418" w:type="dxa"/>
            <w:vAlign w:val="center"/>
          </w:tcPr>
          <w:p w14:paraId="3F43EE63" w14:textId="44DCEA58" w:rsidR="00A73091" w:rsidRPr="00D0363E" w:rsidRDefault="00A73091" w:rsidP="00ED2051">
            <w:pPr>
              <w:jc w:val="center"/>
              <w:rPr>
                <w:rFonts w:eastAsia="Times New Roman"/>
                <w:color w:val="000000"/>
                <w:kern w:val="0"/>
                <w:sz w:val="20"/>
                <w:szCs w:val="20"/>
                <w:lang w:eastAsia="id-ID"/>
                <w14:ligatures w14:val="none"/>
              </w:rPr>
            </w:pPr>
            <w:r>
              <w:rPr>
                <w:rFonts w:eastAsia="Times New Roman"/>
                <w:color w:val="000000"/>
                <w:kern w:val="0"/>
                <w:sz w:val="20"/>
                <w:szCs w:val="20"/>
                <w:lang w:eastAsia="id-ID"/>
                <w14:ligatures w14:val="none"/>
              </w:rPr>
              <w:t>12</w:t>
            </w:r>
            <w:r w:rsidRPr="00D0363E">
              <w:rPr>
                <w:rFonts w:eastAsia="Times New Roman"/>
                <w:color w:val="000000"/>
                <w:kern w:val="0"/>
                <w:sz w:val="20"/>
                <w:szCs w:val="20"/>
                <w:lang w:eastAsia="id-ID"/>
                <w14:ligatures w14:val="none"/>
              </w:rPr>
              <w:t>/</w:t>
            </w:r>
            <w:r>
              <w:rPr>
                <w:rFonts w:eastAsia="Times New Roman"/>
                <w:color w:val="000000"/>
                <w:kern w:val="0"/>
                <w:sz w:val="20"/>
                <w:szCs w:val="20"/>
                <w:lang w:eastAsia="id-ID"/>
                <w14:ligatures w14:val="none"/>
              </w:rPr>
              <w:t>07</w:t>
            </w:r>
            <w:r w:rsidRPr="00D0363E">
              <w:rPr>
                <w:rFonts w:eastAsia="Times New Roman"/>
                <w:color w:val="000000"/>
                <w:kern w:val="0"/>
                <w:sz w:val="20"/>
                <w:szCs w:val="20"/>
                <w:lang w:eastAsia="id-ID"/>
                <w14:ligatures w14:val="none"/>
              </w:rPr>
              <w:t>/2024</w:t>
            </w:r>
          </w:p>
        </w:tc>
        <w:tc>
          <w:tcPr>
            <w:tcW w:w="1675" w:type="dxa"/>
            <w:vAlign w:val="center"/>
          </w:tcPr>
          <w:p w14:paraId="2C1D2595" w14:textId="3E292A42" w:rsidR="00A73091" w:rsidRDefault="00F87AB0" w:rsidP="00ED2051">
            <w:pPr>
              <w:jc w:val="center"/>
            </w:pPr>
            <w:r w:rsidRPr="00D0363E">
              <w:rPr>
                <w:color w:val="000000"/>
                <w:sz w:val="20"/>
                <w:szCs w:val="20"/>
              </w:rPr>
              <w:t>1,017927</w:t>
            </w:r>
          </w:p>
        </w:tc>
        <w:tc>
          <w:tcPr>
            <w:tcW w:w="1862" w:type="dxa"/>
          </w:tcPr>
          <w:p w14:paraId="753781E5" w14:textId="523DF8A0" w:rsidR="00A73091" w:rsidRDefault="007C5D6B" w:rsidP="00ED2051">
            <w:pPr>
              <w:jc w:val="center"/>
            </w:pPr>
            <w:r>
              <w:t>1,349176</w:t>
            </w:r>
          </w:p>
        </w:tc>
        <w:tc>
          <w:tcPr>
            <w:tcW w:w="2117" w:type="dxa"/>
          </w:tcPr>
          <w:p w14:paraId="6D7F13F1" w14:textId="72B9AAE7" w:rsidR="00A73091" w:rsidRDefault="007C5D6B" w:rsidP="00ED2051">
            <w:pPr>
              <w:jc w:val="center"/>
            </w:pPr>
            <w:r>
              <w:t>1,345678</w:t>
            </w:r>
          </w:p>
        </w:tc>
      </w:tr>
      <w:tr w:rsidR="007C5D6B" w14:paraId="1D5A16AD" w14:textId="77777777" w:rsidTr="00273559">
        <w:trPr>
          <w:jc w:val="center"/>
        </w:trPr>
        <w:tc>
          <w:tcPr>
            <w:tcW w:w="1418" w:type="dxa"/>
            <w:shd w:val="clear" w:color="auto" w:fill="FFFFFF" w:themeFill="background1"/>
            <w:vAlign w:val="center"/>
          </w:tcPr>
          <w:p w14:paraId="68EABBDB" w14:textId="03B5521F" w:rsidR="007C5D6B" w:rsidRPr="00B776C0" w:rsidRDefault="007C5D6B" w:rsidP="00ED2051">
            <w:pPr>
              <w:jc w:val="center"/>
              <w:rPr>
                <w:rFonts w:eastAsia="Times New Roman"/>
                <w:b/>
                <w:bCs/>
                <w:color w:val="000000"/>
                <w:kern w:val="0"/>
                <w:sz w:val="20"/>
                <w:szCs w:val="20"/>
                <w:lang w:eastAsia="id-ID"/>
                <w14:ligatures w14:val="none"/>
              </w:rPr>
            </w:pPr>
            <w:r w:rsidRPr="00B776C0">
              <w:rPr>
                <w:rFonts w:eastAsia="Times New Roman"/>
                <w:b/>
                <w:bCs/>
                <w:color w:val="000000"/>
                <w:kern w:val="0"/>
                <w:sz w:val="20"/>
                <w:szCs w:val="20"/>
                <w:lang w:eastAsia="id-ID"/>
                <w14:ligatures w14:val="none"/>
              </w:rPr>
              <w:t>Rata-Rata</w:t>
            </w:r>
          </w:p>
        </w:tc>
        <w:tc>
          <w:tcPr>
            <w:tcW w:w="1675" w:type="dxa"/>
            <w:shd w:val="clear" w:color="auto" w:fill="FFFFFF" w:themeFill="background1"/>
          </w:tcPr>
          <w:p w14:paraId="1035C077" w14:textId="5998633A" w:rsidR="007C5D6B" w:rsidRPr="00D0363E" w:rsidRDefault="007C5D6B" w:rsidP="00ED2051">
            <w:pPr>
              <w:jc w:val="center"/>
              <w:rPr>
                <w:color w:val="000000"/>
                <w:sz w:val="20"/>
                <w:szCs w:val="20"/>
              </w:rPr>
            </w:pPr>
            <w:r>
              <w:t>1,688322</w:t>
            </w:r>
            <w:r w:rsidR="00273559">
              <w:t>s</w:t>
            </w:r>
          </w:p>
        </w:tc>
        <w:tc>
          <w:tcPr>
            <w:tcW w:w="1862" w:type="dxa"/>
            <w:shd w:val="clear" w:color="auto" w:fill="FFFFFF" w:themeFill="background1"/>
          </w:tcPr>
          <w:p w14:paraId="79254B07" w14:textId="46239FBB" w:rsidR="007C5D6B" w:rsidRDefault="007C5D6B" w:rsidP="00ED2051">
            <w:pPr>
              <w:jc w:val="center"/>
            </w:pPr>
            <w:r>
              <w:t>1,525131</w:t>
            </w:r>
            <w:r w:rsidR="00273559">
              <w:t>s</w:t>
            </w:r>
          </w:p>
        </w:tc>
        <w:tc>
          <w:tcPr>
            <w:tcW w:w="2117" w:type="dxa"/>
            <w:shd w:val="clear" w:color="auto" w:fill="FFFFFF" w:themeFill="background1"/>
          </w:tcPr>
          <w:p w14:paraId="26BC356B" w14:textId="5FB3A5D8" w:rsidR="007C5D6B" w:rsidRDefault="005740BB" w:rsidP="00ED2051">
            <w:pPr>
              <w:jc w:val="center"/>
            </w:pPr>
            <w:r>
              <w:t>1.25070</w:t>
            </w:r>
            <w:r w:rsidR="00273559">
              <w:t>s</w:t>
            </w:r>
          </w:p>
        </w:tc>
      </w:tr>
    </w:tbl>
    <w:p w14:paraId="5B8BA802" w14:textId="77777777" w:rsidR="00AE4ABD" w:rsidRDefault="00AE4ABD" w:rsidP="00E1702F">
      <w:pPr>
        <w:spacing w:after="0" w:line="240" w:lineRule="auto"/>
        <w:rPr>
          <w:rFonts w:eastAsiaTheme="majorEastAsia" w:cstheme="majorBidi"/>
          <w:bCs/>
          <w:color w:val="000000" w:themeColor="text1"/>
        </w:rPr>
      </w:pPr>
    </w:p>
    <w:p w14:paraId="5EE9D6F0" w14:textId="35D89111" w:rsidR="00D9208B" w:rsidRPr="00533B1B" w:rsidRDefault="00D9208B" w:rsidP="00C442F8">
      <w:pPr>
        <w:pStyle w:val="Heading3"/>
        <w:numPr>
          <w:ilvl w:val="0"/>
          <w:numId w:val="0"/>
        </w:numPr>
        <w:ind w:left="426"/>
        <w:rPr>
          <w:rFonts w:eastAsiaTheme="majorEastAsia" w:cstheme="majorBidi"/>
          <w:bCs/>
          <w:color w:val="000000" w:themeColor="text1"/>
        </w:rPr>
      </w:pPr>
      <w:bookmarkStart w:id="510" w:name="_Toc175172425"/>
      <w:r w:rsidRPr="00B02A0C">
        <w:t xml:space="preserve">Analisa Hasil </w:t>
      </w:r>
      <w:r w:rsidR="007E7DFC" w:rsidRPr="007E7DFC">
        <w:t>Delay</w:t>
      </w:r>
      <w:bookmarkEnd w:id="510"/>
    </w:p>
    <w:p w14:paraId="31E20643" w14:textId="7D6618D9" w:rsidR="000B7586" w:rsidRPr="005D6B93" w:rsidRDefault="00767F4A" w:rsidP="00E1702F">
      <w:pPr>
        <w:spacing w:after="0" w:line="360" w:lineRule="auto"/>
        <w:rPr>
          <w:color w:val="000000"/>
        </w:rPr>
      </w:pPr>
      <w:r>
        <w:rPr>
          <w:rFonts w:eastAsiaTheme="majorEastAsia" w:cstheme="majorBidi"/>
          <w:bCs/>
          <w:color w:val="000000" w:themeColor="text1"/>
        </w:rPr>
        <w:t>T</w:t>
      </w:r>
      <w:r w:rsidR="005D6B93">
        <w:rPr>
          <w:rFonts w:eastAsiaTheme="majorEastAsia" w:cstheme="majorBidi"/>
          <w:bCs/>
          <w:color w:val="000000" w:themeColor="text1"/>
        </w:rPr>
        <w:t>abel 4.</w:t>
      </w:r>
      <w:r w:rsidR="00B776C0">
        <w:rPr>
          <w:rFonts w:eastAsiaTheme="majorEastAsia" w:cstheme="majorBidi"/>
          <w:bCs/>
          <w:color w:val="000000" w:themeColor="text1"/>
        </w:rPr>
        <w:t>1</w:t>
      </w:r>
      <w:r w:rsidR="00A436D1">
        <w:rPr>
          <w:rFonts w:eastAsiaTheme="majorEastAsia" w:cstheme="majorBidi"/>
          <w:bCs/>
          <w:color w:val="000000" w:themeColor="text1"/>
        </w:rPr>
        <w:t>3</w:t>
      </w:r>
      <w:r w:rsidR="008C5B68">
        <w:rPr>
          <w:rFonts w:eastAsiaTheme="majorEastAsia" w:cstheme="majorBidi"/>
          <w:bCs/>
          <w:color w:val="000000" w:themeColor="text1"/>
        </w:rPr>
        <w:t xml:space="preserve"> </w:t>
      </w:r>
      <w:r w:rsidR="002C4C5E">
        <w:rPr>
          <w:rFonts w:eastAsiaTheme="majorEastAsia" w:cstheme="majorBidi"/>
          <w:bCs/>
          <w:color w:val="000000" w:themeColor="text1"/>
        </w:rPr>
        <w:t>adalah</w:t>
      </w:r>
      <w:r w:rsidR="00930774">
        <w:rPr>
          <w:rFonts w:eastAsiaTheme="majorEastAsia" w:cstheme="majorBidi"/>
          <w:bCs/>
          <w:color w:val="000000" w:themeColor="text1"/>
        </w:rPr>
        <w:t xml:space="preserve"> hasil pengumpulan data </w:t>
      </w:r>
      <w:r w:rsidR="007E7DFC" w:rsidRPr="007E7DFC">
        <w:rPr>
          <w:rFonts w:eastAsiaTheme="majorEastAsia" w:cstheme="majorBidi"/>
          <w:bCs/>
          <w:i/>
          <w:iCs/>
          <w:color w:val="000000" w:themeColor="text1"/>
        </w:rPr>
        <w:t>delay</w:t>
      </w:r>
      <w:r w:rsidR="00930774">
        <w:rPr>
          <w:rFonts w:eastAsiaTheme="majorEastAsia" w:cstheme="majorBidi"/>
          <w:bCs/>
          <w:color w:val="000000" w:themeColor="text1"/>
        </w:rPr>
        <w:t xml:space="preserve"> jaringan pada </w:t>
      </w:r>
      <w:r w:rsidR="00930774" w:rsidRPr="000F4D8A">
        <w:rPr>
          <w:rFonts w:eastAsiaTheme="majorEastAsia" w:cstheme="majorBidi"/>
          <w:bCs/>
          <w:i/>
          <w:iCs/>
          <w:color w:val="000000" w:themeColor="text1"/>
        </w:rPr>
        <w:t>provider</w:t>
      </w:r>
      <w:r w:rsidR="00930774">
        <w:rPr>
          <w:rFonts w:eastAsiaTheme="majorEastAsia" w:cstheme="majorBidi"/>
          <w:bCs/>
          <w:color w:val="000000" w:themeColor="text1"/>
        </w:rPr>
        <w:t xml:space="preserve"> </w:t>
      </w:r>
      <w:r w:rsidR="00930774" w:rsidRPr="000F4D8A">
        <w:rPr>
          <w:rFonts w:eastAsiaTheme="majorEastAsia" w:cstheme="majorBidi"/>
          <w:bCs/>
          <w:i/>
          <w:iCs/>
          <w:color w:val="000000" w:themeColor="text1"/>
        </w:rPr>
        <w:t>Wi-Fi</w:t>
      </w:r>
      <w:r w:rsidR="00930774">
        <w:rPr>
          <w:rFonts w:eastAsiaTheme="majorEastAsia" w:cstheme="majorBidi"/>
          <w:bCs/>
          <w:color w:val="000000" w:themeColor="text1"/>
        </w:rPr>
        <w:t xml:space="preserve"> M</w:t>
      </w:r>
      <w:r w:rsidR="0011017F">
        <w:rPr>
          <w:rFonts w:eastAsiaTheme="majorEastAsia" w:cstheme="majorBidi"/>
          <w:bCs/>
          <w:color w:val="000000" w:themeColor="text1"/>
        </w:rPr>
        <w:t>NCPLAY</w:t>
      </w:r>
      <w:r w:rsidR="003B5E65">
        <w:rPr>
          <w:rFonts w:eastAsiaTheme="majorEastAsia" w:cstheme="majorBidi"/>
          <w:bCs/>
          <w:color w:val="000000" w:themeColor="text1"/>
        </w:rPr>
        <w:t xml:space="preserve">. </w:t>
      </w:r>
      <w:r w:rsidR="00930774">
        <w:rPr>
          <w:rFonts w:eastAsiaTheme="majorEastAsia" w:cstheme="majorBidi"/>
          <w:bCs/>
          <w:color w:val="000000" w:themeColor="text1"/>
        </w:rPr>
        <w:t xml:space="preserve">Rata-rata </w:t>
      </w:r>
      <w:r w:rsidR="007E7DFC" w:rsidRPr="007E7DFC">
        <w:rPr>
          <w:rFonts w:eastAsiaTheme="majorEastAsia" w:cstheme="majorBidi"/>
          <w:bCs/>
          <w:i/>
          <w:iCs/>
          <w:color w:val="000000" w:themeColor="text1"/>
        </w:rPr>
        <w:t>delay</w:t>
      </w:r>
      <w:r w:rsidR="00930774">
        <w:rPr>
          <w:rFonts w:eastAsiaTheme="majorEastAsia" w:cstheme="majorBidi"/>
          <w:bCs/>
          <w:color w:val="000000" w:themeColor="text1"/>
        </w:rPr>
        <w:t xml:space="preserve"> untuk M</w:t>
      </w:r>
      <w:r w:rsidR="00B02A0C">
        <w:rPr>
          <w:rFonts w:eastAsiaTheme="majorEastAsia" w:cstheme="majorBidi"/>
          <w:bCs/>
          <w:color w:val="000000" w:themeColor="text1"/>
        </w:rPr>
        <w:t>NC</w:t>
      </w:r>
      <w:r w:rsidR="0010433D">
        <w:rPr>
          <w:rFonts w:eastAsiaTheme="majorEastAsia" w:cstheme="majorBidi"/>
          <w:bCs/>
          <w:color w:val="000000" w:themeColor="text1"/>
        </w:rPr>
        <w:t>PLAY</w:t>
      </w:r>
      <w:r w:rsidR="00930774">
        <w:rPr>
          <w:rFonts w:eastAsiaTheme="majorEastAsia" w:cstheme="majorBidi"/>
          <w:bCs/>
          <w:color w:val="000000" w:themeColor="text1"/>
        </w:rPr>
        <w:t xml:space="preserve"> pada pukul 05.00 adalah </w:t>
      </w:r>
      <w:r w:rsidR="00930774">
        <w:t>1,688322s</w:t>
      </w:r>
      <w:r w:rsidR="00930774">
        <w:rPr>
          <w:color w:val="000000"/>
        </w:rPr>
        <w:t xml:space="preserve"> detik, untuk pukul 10.00 rata-rata </w:t>
      </w:r>
      <w:r w:rsidR="007E7DFC" w:rsidRPr="007E7DFC">
        <w:rPr>
          <w:i/>
          <w:iCs/>
          <w:color w:val="000000"/>
        </w:rPr>
        <w:t>delay</w:t>
      </w:r>
      <w:r w:rsidR="00930774">
        <w:rPr>
          <w:color w:val="000000"/>
        </w:rPr>
        <w:t xml:space="preserve"> yang didapat adalah </w:t>
      </w:r>
      <w:r w:rsidR="00930774">
        <w:t>1,525131s</w:t>
      </w:r>
      <w:r w:rsidR="00930774">
        <w:rPr>
          <w:color w:val="000000"/>
        </w:rPr>
        <w:t xml:space="preserve"> detik, dan pada pukul 20.00 didapatkan rata-rata </w:t>
      </w:r>
      <w:r w:rsidR="007E7DFC" w:rsidRPr="007E7DFC">
        <w:rPr>
          <w:i/>
          <w:iCs/>
          <w:color w:val="000000"/>
        </w:rPr>
        <w:t>delay</w:t>
      </w:r>
      <w:r w:rsidR="00930774">
        <w:rPr>
          <w:color w:val="000000"/>
        </w:rPr>
        <w:t xml:space="preserve"> </w:t>
      </w:r>
      <w:r w:rsidR="001F75EF">
        <w:t>1.25070s</w:t>
      </w:r>
      <w:r w:rsidR="001F75EF">
        <w:rPr>
          <w:color w:val="000000"/>
        </w:rPr>
        <w:t xml:space="preserve"> </w:t>
      </w:r>
      <w:r w:rsidR="00930774">
        <w:rPr>
          <w:color w:val="000000"/>
        </w:rPr>
        <w:t>detik</w:t>
      </w:r>
      <w:r w:rsidR="00930774">
        <w:rPr>
          <w:rFonts w:eastAsiaTheme="majorEastAsia" w:cstheme="majorBidi"/>
          <w:bCs/>
          <w:color w:val="000000" w:themeColor="text1"/>
        </w:rPr>
        <w:t xml:space="preserve">. </w:t>
      </w:r>
    </w:p>
    <w:p w14:paraId="5819234D" w14:textId="2E5CF75A" w:rsidR="000B7586" w:rsidRDefault="001F75EF" w:rsidP="00C442F8">
      <w:pPr>
        <w:pStyle w:val="Heading3"/>
      </w:pPr>
      <w:bookmarkStart w:id="511" w:name="_Toc168518969"/>
      <w:bookmarkStart w:id="512" w:name="_Toc175172426"/>
      <w:r>
        <w:t xml:space="preserve">Hasil Pengujian </w:t>
      </w:r>
      <w:r w:rsidRPr="00476255">
        <w:t>Throughput</w:t>
      </w:r>
      <w:r>
        <w:t xml:space="preserve"> </w:t>
      </w:r>
      <w:r w:rsidR="00930CB2" w:rsidRPr="00930CB2">
        <w:t>QOS</w:t>
      </w:r>
      <w:bookmarkEnd w:id="511"/>
      <w:bookmarkEnd w:id="512"/>
    </w:p>
    <w:p w14:paraId="58C3233F" w14:textId="798C9022" w:rsidR="001F75EF" w:rsidRDefault="001F75EF" w:rsidP="001F75EF">
      <w:pPr>
        <w:spacing w:line="360" w:lineRule="auto"/>
        <w:rPr>
          <w:rFonts w:eastAsiaTheme="majorEastAsia" w:cstheme="majorBidi"/>
          <w:bCs/>
          <w:i/>
          <w:iCs/>
          <w:color w:val="000000"/>
        </w:rPr>
      </w:pPr>
      <w:r>
        <w:rPr>
          <w:rFonts w:eastAsiaTheme="majorEastAsia" w:cstheme="majorBidi"/>
          <w:bCs/>
          <w:color w:val="000000"/>
        </w:rPr>
        <w:t xml:space="preserve">Untuk mendapatkan data </w:t>
      </w:r>
      <w:r w:rsidRPr="00D57B6D">
        <w:rPr>
          <w:rFonts w:eastAsiaTheme="majorEastAsia" w:cstheme="majorBidi"/>
          <w:bCs/>
          <w:i/>
          <w:iCs/>
          <w:color w:val="000000"/>
        </w:rPr>
        <w:t>Throughput</w:t>
      </w:r>
      <w:r>
        <w:rPr>
          <w:rFonts w:eastAsiaTheme="majorEastAsia" w:cstheme="majorBidi"/>
          <w:bCs/>
          <w:color w:val="000000"/>
        </w:rPr>
        <w:t xml:space="preserve"> langkah-langkah yang dilakukan hampir sama dengan pengumpulan data </w:t>
      </w:r>
      <w:r w:rsidR="007E7DFC" w:rsidRPr="007E7DFC">
        <w:rPr>
          <w:rFonts w:eastAsiaTheme="majorEastAsia" w:cstheme="majorBidi"/>
          <w:bCs/>
          <w:i/>
          <w:iCs/>
          <w:color w:val="000000"/>
        </w:rPr>
        <w:t>delay</w:t>
      </w:r>
      <w:r>
        <w:rPr>
          <w:rFonts w:eastAsiaTheme="majorEastAsia" w:cstheme="majorBidi"/>
          <w:bCs/>
          <w:color w:val="000000"/>
        </w:rPr>
        <w:t xml:space="preserve">. Berikut adalah langkah-langkah dalam mendapatkan data </w:t>
      </w:r>
      <w:r w:rsidRPr="00D57B6D">
        <w:rPr>
          <w:rFonts w:eastAsiaTheme="majorEastAsia" w:cstheme="majorBidi"/>
          <w:bCs/>
          <w:i/>
          <w:iCs/>
          <w:color w:val="000000"/>
        </w:rPr>
        <w:t>Throughput</w:t>
      </w:r>
      <w:r>
        <w:rPr>
          <w:rFonts w:eastAsiaTheme="majorEastAsia" w:cstheme="majorBidi"/>
          <w:bCs/>
          <w:i/>
          <w:iCs/>
          <w:color w:val="000000"/>
        </w:rPr>
        <w:t>.</w:t>
      </w:r>
    </w:p>
    <w:p w14:paraId="6941EFC0" w14:textId="66FA6078" w:rsidR="000B7586" w:rsidRDefault="001F75EF" w:rsidP="001F75EF">
      <w:pPr>
        <w:pStyle w:val="ListParagraph"/>
        <w:numPr>
          <w:ilvl w:val="0"/>
          <w:numId w:val="32"/>
        </w:numPr>
        <w:spacing w:after="0" w:line="360" w:lineRule="auto"/>
        <w:ind w:left="284" w:hanging="284"/>
      </w:pPr>
      <w:r>
        <w:rPr>
          <w:rFonts w:eastAsiaTheme="majorEastAsia" w:cstheme="majorBidi"/>
          <w:bCs/>
          <w:color w:val="000000" w:themeColor="text1"/>
        </w:rPr>
        <w:t xml:space="preserve">Setelah melakukan filter pada </w:t>
      </w:r>
      <w:r w:rsidR="00BE7E7E">
        <w:rPr>
          <w:rFonts w:eastAsiaTheme="majorEastAsia" w:cstheme="majorBidi"/>
          <w:bCs/>
          <w:color w:val="000000" w:themeColor="text1"/>
        </w:rPr>
        <w:t>Ip</w:t>
      </w:r>
      <w:r>
        <w:rPr>
          <w:rFonts w:eastAsiaTheme="majorEastAsia" w:cstheme="majorBidi"/>
          <w:bCs/>
          <w:color w:val="000000" w:themeColor="text1"/>
        </w:rPr>
        <w:t xml:space="preserve"> tujuan, hal yang dilakukan adalah memilih menu </w:t>
      </w:r>
      <w:r w:rsidRPr="00D57B6D">
        <w:rPr>
          <w:rFonts w:eastAsiaTheme="majorEastAsia" w:cstheme="majorBidi"/>
          <w:bCs/>
          <w:i/>
          <w:iCs/>
          <w:color w:val="000000" w:themeColor="text1"/>
        </w:rPr>
        <w:t>statics</w:t>
      </w:r>
      <w:r>
        <w:rPr>
          <w:rFonts w:eastAsiaTheme="majorEastAsia" w:cstheme="majorBidi"/>
          <w:bCs/>
          <w:color w:val="000000" w:themeColor="text1"/>
        </w:rPr>
        <w:t xml:space="preserve"> dan memilih bagian </w:t>
      </w:r>
      <w:r w:rsidRPr="00D57B6D">
        <w:rPr>
          <w:rFonts w:eastAsiaTheme="majorEastAsia" w:cstheme="majorBidi"/>
          <w:bCs/>
          <w:i/>
          <w:iCs/>
          <w:color w:val="000000" w:themeColor="text1"/>
        </w:rPr>
        <w:t>Capture File Properties</w:t>
      </w:r>
    </w:p>
    <w:p w14:paraId="6453DA81" w14:textId="77777777" w:rsidR="009B2B6D" w:rsidRDefault="001F75EF" w:rsidP="009B2B6D">
      <w:pPr>
        <w:keepNext/>
        <w:spacing w:after="0" w:line="360" w:lineRule="auto"/>
        <w:jc w:val="center"/>
      </w:pPr>
      <w:r w:rsidRPr="001F75EF">
        <w:rPr>
          <w:noProof/>
        </w:rPr>
        <w:drawing>
          <wp:inline distT="0" distB="0" distL="0" distR="0" wp14:anchorId="117FE860" wp14:editId="2F020FB3">
            <wp:extent cx="2133393" cy="1336964"/>
            <wp:effectExtent l="0" t="0" r="0" b="0"/>
            <wp:docPr id="30672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20475" name=""/>
                    <pic:cNvPicPr/>
                  </pic:nvPicPr>
                  <pic:blipFill>
                    <a:blip r:embed="rId123"/>
                    <a:stretch>
                      <a:fillRect/>
                    </a:stretch>
                  </pic:blipFill>
                  <pic:spPr>
                    <a:xfrm>
                      <a:off x="0" y="0"/>
                      <a:ext cx="2156732" cy="1351590"/>
                    </a:xfrm>
                    <a:prstGeom prst="rect">
                      <a:avLst/>
                    </a:prstGeom>
                  </pic:spPr>
                </pic:pic>
              </a:graphicData>
            </a:graphic>
          </wp:inline>
        </w:drawing>
      </w:r>
    </w:p>
    <w:p w14:paraId="4C7B00DA" w14:textId="36E47E35" w:rsidR="000B7586" w:rsidRDefault="009B2B6D" w:rsidP="009B2B6D">
      <w:pPr>
        <w:pStyle w:val="Caption"/>
        <w:jc w:val="center"/>
      </w:pPr>
      <w:bookmarkStart w:id="513" w:name="_Toc173268178"/>
      <w:r w:rsidRPr="007D56B2">
        <w:rPr>
          <w:b/>
          <w:bCs/>
          <w:sz w:val="24"/>
          <w:szCs w:val="24"/>
        </w:rPr>
        <w:t xml:space="preserve">Gambar 4. </w:t>
      </w:r>
      <w:r w:rsidRPr="007D56B2">
        <w:rPr>
          <w:b/>
          <w:bCs/>
          <w:sz w:val="24"/>
          <w:szCs w:val="24"/>
        </w:rPr>
        <w:fldChar w:fldCharType="begin"/>
      </w:r>
      <w:r w:rsidRPr="007D56B2">
        <w:rPr>
          <w:b/>
          <w:bCs/>
          <w:sz w:val="24"/>
          <w:szCs w:val="24"/>
        </w:rPr>
        <w:instrText xml:space="preserve"> SEQ Gambar_4. \* ARABIC </w:instrText>
      </w:r>
      <w:r w:rsidRPr="007D56B2">
        <w:rPr>
          <w:b/>
          <w:bCs/>
          <w:sz w:val="24"/>
          <w:szCs w:val="24"/>
        </w:rPr>
        <w:fldChar w:fldCharType="separate"/>
      </w:r>
      <w:r w:rsidR="00C048B8">
        <w:rPr>
          <w:b/>
          <w:bCs/>
          <w:noProof/>
          <w:sz w:val="24"/>
          <w:szCs w:val="24"/>
        </w:rPr>
        <w:t>21</w:t>
      </w:r>
      <w:r w:rsidRPr="007D56B2">
        <w:rPr>
          <w:b/>
          <w:bCs/>
          <w:sz w:val="24"/>
          <w:szCs w:val="24"/>
        </w:rPr>
        <w:fldChar w:fldCharType="end"/>
      </w:r>
      <w:r w:rsidRPr="009B2B6D">
        <w:rPr>
          <w:sz w:val="24"/>
          <w:szCs w:val="24"/>
        </w:rPr>
        <w:t xml:space="preserve"> Memilih Menu </w:t>
      </w:r>
      <w:r w:rsidRPr="007D56B2">
        <w:rPr>
          <w:i/>
          <w:iCs w:val="0"/>
          <w:sz w:val="24"/>
          <w:szCs w:val="24"/>
        </w:rPr>
        <w:t>Statics</w:t>
      </w:r>
      <w:bookmarkEnd w:id="513"/>
    </w:p>
    <w:p w14:paraId="17E87BF2" w14:textId="3E3766ED" w:rsidR="000B7586" w:rsidRDefault="00CD4B38" w:rsidP="0041697D">
      <w:pPr>
        <w:pStyle w:val="ListParagraph"/>
        <w:numPr>
          <w:ilvl w:val="0"/>
          <w:numId w:val="32"/>
        </w:numPr>
        <w:spacing w:after="0" w:line="360" w:lineRule="auto"/>
        <w:ind w:left="284" w:hanging="284"/>
      </w:pPr>
      <w:r w:rsidRPr="00CD4B38">
        <w:rPr>
          <w:rFonts w:eastAsiaTheme="majorEastAsia" w:cstheme="majorBidi"/>
          <w:bCs/>
          <w:color w:val="000000" w:themeColor="text1"/>
        </w:rPr>
        <w:lastRenderedPageBreak/>
        <w:t xml:space="preserve">Setelah itu akan muncul jendela baru yang berisi detail data dari. </w:t>
      </w:r>
      <w:r w:rsidRPr="00957562">
        <w:rPr>
          <w:rFonts w:eastAsiaTheme="majorEastAsia" w:cstheme="majorBidi"/>
          <w:bCs/>
          <w:i/>
          <w:iCs/>
          <w:color w:val="000000" w:themeColor="text1"/>
        </w:rPr>
        <w:t>Capture File</w:t>
      </w:r>
      <w:r w:rsidRPr="00CD4B38">
        <w:rPr>
          <w:rFonts w:eastAsiaTheme="majorEastAsia" w:cstheme="majorBidi"/>
          <w:bCs/>
          <w:color w:val="000000" w:themeColor="text1"/>
        </w:rPr>
        <w:t xml:space="preserve"> </w:t>
      </w:r>
      <w:r w:rsidR="00F56F98">
        <w:rPr>
          <w:rFonts w:eastAsiaTheme="majorEastAsia" w:cstheme="majorBidi"/>
          <w:bCs/>
          <w:i/>
          <w:iCs/>
          <w:color w:val="000000" w:themeColor="text1"/>
        </w:rPr>
        <w:t>P</w:t>
      </w:r>
      <w:r w:rsidRPr="00812E43">
        <w:rPr>
          <w:rFonts w:eastAsiaTheme="majorEastAsia" w:cstheme="majorBidi"/>
          <w:bCs/>
          <w:i/>
          <w:iCs/>
          <w:color w:val="000000" w:themeColor="text1"/>
        </w:rPr>
        <w:t>roperties</w:t>
      </w:r>
      <w:r w:rsidRPr="00CD4B38">
        <w:rPr>
          <w:rFonts w:eastAsiaTheme="majorEastAsia" w:cstheme="majorBidi"/>
          <w:bCs/>
          <w:color w:val="000000" w:themeColor="text1"/>
        </w:rPr>
        <w:t xml:space="preserve"> pada bagian </w:t>
      </w:r>
      <w:r w:rsidRPr="00F84B6B">
        <w:rPr>
          <w:rFonts w:eastAsiaTheme="majorEastAsia" w:cstheme="majorBidi"/>
          <w:bCs/>
          <w:i/>
          <w:iCs/>
          <w:color w:val="000000" w:themeColor="text1"/>
        </w:rPr>
        <w:t>statistics</w:t>
      </w:r>
      <w:r w:rsidRPr="00CD4B38">
        <w:rPr>
          <w:rFonts w:eastAsiaTheme="majorEastAsia" w:cstheme="majorBidi"/>
          <w:bCs/>
          <w:color w:val="000000" w:themeColor="text1"/>
        </w:rPr>
        <w:t xml:space="preserve"> terdapat data </w:t>
      </w:r>
      <w:r w:rsidRPr="00F84B6B">
        <w:rPr>
          <w:rFonts w:eastAsiaTheme="majorEastAsia" w:cstheme="majorBidi"/>
          <w:bCs/>
          <w:i/>
          <w:iCs/>
          <w:color w:val="000000" w:themeColor="text1"/>
        </w:rPr>
        <w:t>throughput</w:t>
      </w:r>
      <w:r w:rsidRPr="00CD4B38">
        <w:rPr>
          <w:rFonts w:eastAsiaTheme="majorEastAsia" w:cstheme="majorBidi"/>
          <w:bCs/>
          <w:color w:val="000000" w:themeColor="text1"/>
        </w:rPr>
        <w:t xml:space="preserve"> pada. </w:t>
      </w:r>
      <w:r w:rsidRPr="00F84B6B">
        <w:rPr>
          <w:rFonts w:eastAsiaTheme="majorEastAsia" w:cstheme="majorBidi"/>
          <w:bCs/>
          <w:i/>
          <w:iCs/>
          <w:color w:val="000000" w:themeColor="text1"/>
        </w:rPr>
        <w:t>Average/bits</w:t>
      </w:r>
      <w:r w:rsidRPr="00CD4B38">
        <w:rPr>
          <w:rFonts w:eastAsiaTheme="majorEastAsia" w:cstheme="majorBidi"/>
          <w:bCs/>
          <w:color w:val="000000" w:themeColor="text1"/>
        </w:rPr>
        <w:t xml:space="preserve"> pada bagian </w:t>
      </w:r>
      <w:r w:rsidRPr="00D13BD9">
        <w:rPr>
          <w:rFonts w:eastAsiaTheme="majorEastAsia" w:cstheme="majorBidi"/>
          <w:bCs/>
          <w:i/>
          <w:iCs/>
          <w:color w:val="000000" w:themeColor="text1"/>
        </w:rPr>
        <w:t>displayed</w:t>
      </w:r>
      <w:r w:rsidRPr="00CD4B38">
        <w:rPr>
          <w:rFonts w:eastAsiaTheme="majorEastAsia" w:cstheme="majorBidi"/>
          <w:bCs/>
          <w:color w:val="000000" w:themeColor="text1"/>
        </w:rPr>
        <w:t xml:space="preserve"> karena berdasarkan hasil data yang telah difilter.</w:t>
      </w:r>
    </w:p>
    <w:p w14:paraId="08F121E0" w14:textId="77777777" w:rsidR="009B2B6D" w:rsidRDefault="0041697D" w:rsidP="009B2B6D">
      <w:pPr>
        <w:keepNext/>
        <w:spacing w:after="0" w:line="360" w:lineRule="auto"/>
        <w:jc w:val="center"/>
      </w:pPr>
      <w:r w:rsidRPr="0041697D">
        <w:rPr>
          <w:noProof/>
        </w:rPr>
        <w:drawing>
          <wp:inline distT="0" distB="0" distL="0" distR="0" wp14:anchorId="7BA35099" wp14:editId="6D748D31">
            <wp:extent cx="2334490" cy="1696527"/>
            <wp:effectExtent l="0" t="0" r="0" b="0"/>
            <wp:docPr id="143833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5582" name=""/>
                    <pic:cNvPicPr/>
                  </pic:nvPicPr>
                  <pic:blipFill>
                    <a:blip r:embed="rId124"/>
                    <a:stretch>
                      <a:fillRect/>
                    </a:stretch>
                  </pic:blipFill>
                  <pic:spPr>
                    <a:xfrm>
                      <a:off x="0" y="0"/>
                      <a:ext cx="2347957" cy="1706314"/>
                    </a:xfrm>
                    <a:prstGeom prst="rect">
                      <a:avLst/>
                    </a:prstGeom>
                  </pic:spPr>
                </pic:pic>
              </a:graphicData>
            </a:graphic>
          </wp:inline>
        </w:drawing>
      </w:r>
    </w:p>
    <w:p w14:paraId="6EF92CB1" w14:textId="5F899023" w:rsidR="0041697D" w:rsidRDefault="009B2B6D" w:rsidP="009B2B6D">
      <w:pPr>
        <w:pStyle w:val="Caption"/>
        <w:jc w:val="center"/>
      </w:pPr>
      <w:bookmarkStart w:id="514" w:name="_Toc173268179"/>
      <w:r w:rsidRPr="00820396">
        <w:rPr>
          <w:b/>
          <w:bCs/>
          <w:sz w:val="24"/>
          <w:szCs w:val="24"/>
        </w:rPr>
        <w:t xml:space="preserve">Gambar 4. </w:t>
      </w:r>
      <w:r w:rsidRPr="00820396">
        <w:rPr>
          <w:b/>
          <w:bCs/>
          <w:sz w:val="24"/>
          <w:szCs w:val="24"/>
        </w:rPr>
        <w:fldChar w:fldCharType="begin"/>
      </w:r>
      <w:r w:rsidRPr="00820396">
        <w:rPr>
          <w:b/>
          <w:bCs/>
          <w:sz w:val="24"/>
          <w:szCs w:val="24"/>
        </w:rPr>
        <w:instrText xml:space="preserve"> SEQ Gambar_4. \* ARABIC </w:instrText>
      </w:r>
      <w:r w:rsidRPr="00820396">
        <w:rPr>
          <w:b/>
          <w:bCs/>
          <w:sz w:val="24"/>
          <w:szCs w:val="24"/>
        </w:rPr>
        <w:fldChar w:fldCharType="separate"/>
      </w:r>
      <w:r w:rsidR="00C048B8">
        <w:rPr>
          <w:b/>
          <w:bCs/>
          <w:noProof/>
          <w:sz w:val="24"/>
          <w:szCs w:val="24"/>
        </w:rPr>
        <w:t>22</w:t>
      </w:r>
      <w:r w:rsidRPr="00820396">
        <w:rPr>
          <w:b/>
          <w:bCs/>
          <w:sz w:val="24"/>
          <w:szCs w:val="24"/>
        </w:rPr>
        <w:fldChar w:fldCharType="end"/>
      </w:r>
      <w:r w:rsidRPr="009B2B6D">
        <w:rPr>
          <w:sz w:val="24"/>
          <w:szCs w:val="24"/>
        </w:rPr>
        <w:t xml:space="preserve"> Jendela Baru Berisi Detail Data</w:t>
      </w:r>
      <w:bookmarkEnd w:id="514"/>
    </w:p>
    <w:p w14:paraId="7C072FC6" w14:textId="6E36C63B" w:rsidR="0041697D" w:rsidRDefault="0041697D" w:rsidP="0041697D">
      <w:pPr>
        <w:spacing w:line="360" w:lineRule="auto"/>
      </w:pPr>
      <w:bookmarkStart w:id="515" w:name="_Hlk173060885"/>
      <w:r>
        <w:t xml:space="preserve">Berikut merupakan perhitungan untuk menentukan rata-rata </w:t>
      </w:r>
      <w:r>
        <w:rPr>
          <w:i/>
          <w:iCs/>
        </w:rPr>
        <w:t>throughput</w:t>
      </w:r>
      <w:r w:rsidR="00CD4B38">
        <w:rPr>
          <w:i/>
          <w:iCs/>
        </w:rPr>
        <w:t>:</w:t>
      </w:r>
      <w:bookmarkEnd w:id="515"/>
    </w:p>
    <w:p w14:paraId="3AC0ABF3" w14:textId="0EB36943" w:rsidR="0041697D" w:rsidRPr="006A5D05" w:rsidRDefault="0041697D" w:rsidP="00820396">
      <w:pPr>
        <w:pStyle w:val="Caption"/>
        <w:rPr>
          <w:rFonts w:eastAsiaTheme="minorEastAsia"/>
          <w:sz w:val="22"/>
        </w:rPr>
      </w:pPr>
      <w:bookmarkStart w:id="516" w:name="_Hlk173060959"/>
      <m:oMath>
        <m:r>
          <w:rPr>
            <w:rFonts w:ascii="Cambria Math" w:hAnsi="Cambria Math" w:cs="Times New Roman"/>
            <w:sz w:val="22"/>
            <w:szCs w:val="22"/>
          </w:rPr>
          <m:t>Throughput=</m:t>
        </m:r>
        <m:f>
          <m:fPr>
            <m:ctrlPr>
              <w:rPr>
                <w:rFonts w:ascii="Cambria Math" w:hAnsi="Cambria Math" w:cs="Times New Roman"/>
                <w:i/>
                <w:sz w:val="22"/>
                <w:szCs w:val="22"/>
              </w:rPr>
            </m:ctrlPr>
          </m:fPr>
          <m:num>
            <m:r>
              <w:rPr>
                <w:rFonts w:ascii="Cambria Math" w:hAnsi="Cambria Math" w:cs="Times New Roman"/>
                <w:sz w:val="22"/>
                <w:szCs w:val="22"/>
              </w:rPr>
              <m:t>Bytes</m:t>
            </m:r>
          </m:num>
          <m:den>
            <m:r>
              <w:rPr>
                <w:rFonts w:ascii="Cambria Math" w:hAnsi="Cambria Math" w:cs="Times New Roman"/>
                <w:sz w:val="22"/>
                <w:szCs w:val="22"/>
              </w:rPr>
              <m:t>Span Time</m:t>
            </m:r>
          </m:den>
        </m:f>
      </m:oMath>
      <w:r w:rsidR="00820396">
        <w:rPr>
          <w:rFonts w:eastAsiaTheme="minorEastAsia"/>
          <w:sz w:val="22"/>
        </w:rPr>
        <w:tab/>
      </w:r>
      <w:r w:rsidR="00820396">
        <w:rPr>
          <w:rFonts w:eastAsiaTheme="minorEastAsia"/>
          <w:sz w:val="22"/>
        </w:rPr>
        <w:tab/>
      </w:r>
      <w:r w:rsidR="00820396">
        <w:rPr>
          <w:rFonts w:eastAsiaTheme="minorEastAsia"/>
          <w:sz w:val="22"/>
        </w:rPr>
        <w:tab/>
      </w:r>
      <w:r w:rsidR="00820396">
        <w:rPr>
          <w:rFonts w:eastAsiaTheme="minorEastAsia"/>
          <w:sz w:val="22"/>
        </w:rPr>
        <w:tab/>
      </w:r>
      <w:r w:rsidR="00820396">
        <w:rPr>
          <w:rFonts w:eastAsiaTheme="minorEastAsia"/>
          <w:sz w:val="22"/>
        </w:rPr>
        <w:tab/>
      </w:r>
      <w:r w:rsidR="00820396">
        <w:rPr>
          <w:rFonts w:eastAsiaTheme="minorEastAsia"/>
          <w:sz w:val="22"/>
        </w:rPr>
        <w:tab/>
      </w:r>
      <w:r w:rsidR="00820396">
        <w:rPr>
          <w:rFonts w:eastAsiaTheme="minorEastAsia"/>
          <w:sz w:val="22"/>
        </w:rPr>
        <w:tab/>
      </w:r>
      <w:r w:rsidR="00820396">
        <w:t xml:space="preserve">( </w:t>
      </w:r>
      <w:r w:rsidR="00820396">
        <w:fldChar w:fldCharType="begin"/>
      </w:r>
      <w:r w:rsidR="00820396">
        <w:instrText xml:space="preserve"> SEQ ( \* ARABIC </w:instrText>
      </w:r>
      <w:r w:rsidR="00820396">
        <w:fldChar w:fldCharType="separate"/>
      </w:r>
      <w:r w:rsidR="00C048B8">
        <w:rPr>
          <w:noProof/>
        </w:rPr>
        <w:t>16</w:t>
      </w:r>
      <w:r w:rsidR="00820396">
        <w:fldChar w:fldCharType="end"/>
      </w:r>
      <w:r w:rsidR="00820396">
        <w:t xml:space="preserve"> )</w:t>
      </w:r>
    </w:p>
    <w:p w14:paraId="0C916E36" w14:textId="21258B6A" w:rsidR="0041697D" w:rsidRPr="00CD4B38" w:rsidRDefault="0041697D" w:rsidP="0041697D">
      <w:pPr>
        <w:rPr>
          <w:rFonts w:eastAsiaTheme="minorEastAsia"/>
          <w:iCs/>
          <w:sz w:val="22"/>
        </w:rPr>
      </w:pPr>
      <w:r>
        <w:rPr>
          <w:rFonts w:eastAsiaTheme="minorEastAsia"/>
          <w:sz w:val="22"/>
        </w:rPr>
        <w:tab/>
      </w:r>
      <w:r>
        <w:rPr>
          <w:rFonts w:eastAsiaTheme="minorEastAsia"/>
          <w:sz w:val="22"/>
        </w:rPr>
        <w:tab/>
      </w:r>
      <m:oMath>
        <m:r>
          <m:rPr>
            <m:sty m:val="p"/>
          </m:rPr>
          <w:rPr>
            <w:rFonts w:ascii="Cambria Math" w:eastAsiaTheme="minorEastAsia" w:hAnsi="Cambria Math"/>
            <w:szCs w:val="24"/>
          </w:rPr>
          <m:t>=</m:t>
        </m:r>
        <m:f>
          <m:fPr>
            <m:ctrlPr>
              <w:rPr>
                <w:rFonts w:ascii="Cambria Math" w:eastAsiaTheme="minorEastAsia" w:hAnsi="Cambria Math"/>
                <w:iCs/>
                <w:szCs w:val="24"/>
              </w:rPr>
            </m:ctrlPr>
          </m:fPr>
          <m:num>
            <m:r>
              <m:rPr>
                <m:sty m:val="p"/>
              </m:rPr>
              <w:rPr>
                <w:rFonts w:ascii="Cambria Math" w:eastAsiaTheme="minorEastAsia" w:hAnsi="Cambria Math"/>
                <w:szCs w:val="24"/>
              </w:rPr>
              <m:t>3883065</m:t>
            </m:r>
          </m:num>
          <m:den>
            <m:r>
              <m:rPr>
                <m:sty m:val="p"/>
              </m:rPr>
              <w:rPr>
                <w:rFonts w:ascii="Cambria Math" w:eastAsiaTheme="minorEastAsia" w:hAnsi="Cambria Math"/>
                <w:szCs w:val="24"/>
              </w:rPr>
              <m:t>776,957</m:t>
            </m:r>
          </m:den>
        </m:f>
      </m:oMath>
      <w:bookmarkEnd w:id="516"/>
    </w:p>
    <w:p w14:paraId="423DB46E" w14:textId="0536A479" w:rsidR="0041697D" w:rsidRPr="009B21D4" w:rsidRDefault="0041697D" w:rsidP="0041697D">
      <w:pPr>
        <w:rPr>
          <w:rFonts w:eastAsiaTheme="minorEastAsia"/>
        </w:rPr>
      </w:pPr>
      <w:r>
        <w:rPr>
          <w:rFonts w:eastAsiaTheme="minorEastAsia"/>
        </w:rPr>
        <w:tab/>
      </w:r>
      <w:r>
        <w:rPr>
          <w:rFonts w:eastAsiaTheme="minorEastAsia"/>
        </w:rPr>
        <w:tab/>
      </w:r>
      <w:bookmarkStart w:id="517" w:name="_Hlk173060981"/>
      <w:r>
        <w:rPr>
          <w:rFonts w:eastAsiaTheme="minorEastAsia"/>
        </w:rPr>
        <w:t xml:space="preserve">= </w:t>
      </w:r>
      <m:oMath>
        <m:r>
          <m:rPr>
            <m:sty m:val="p"/>
          </m:rPr>
          <w:rPr>
            <w:rFonts w:ascii="Cambria Math" w:eastAsiaTheme="minorEastAsia" w:hAnsi="Cambria Math"/>
          </w:rPr>
          <m:t>4997 Byte ×</m:t>
        </m:r>
        <m:r>
          <m:rPr>
            <m:sty m:val="p"/>
          </m:rPr>
          <w:rPr>
            <w:rFonts w:ascii="Cambria Math" w:eastAsiaTheme="minorEastAsia"/>
          </w:rPr>
          <m:t>8</m:t>
        </m:r>
      </m:oMath>
    </w:p>
    <w:p w14:paraId="4074AEAC" w14:textId="33AEADED" w:rsidR="004A3F2D" w:rsidRDefault="0041697D" w:rsidP="0041697D">
      <w:pPr>
        <w:rPr>
          <w:rFonts w:eastAsiaTheme="minorEastAsia"/>
        </w:rPr>
      </w:pPr>
      <w:r>
        <w:rPr>
          <w:rFonts w:eastAsiaTheme="minorEastAsia"/>
        </w:rPr>
        <w:tab/>
      </w:r>
      <w:r>
        <w:rPr>
          <w:rFonts w:eastAsiaTheme="minorEastAsia"/>
        </w:rPr>
        <w:tab/>
        <w:t xml:space="preserve">= </w:t>
      </w:r>
      <w:r w:rsidR="00012E76">
        <w:rPr>
          <w:rFonts w:eastAsiaTheme="minorEastAsia"/>
        </w:rPr>
        <w:t>39</w:t>
      </w:r>
      <w:r w:rsidRPr="009B21D4">
        <w:rPr>
          <w:rFonts w:eastAsiaTheme="minorEastAsia"/>
        </w:rPr>
        <w:t>,</w:t>
      </w:r>
      <w:r w:rsidR="00012E76">
        <w:rPr>
          <w:rFonts w:eastAsiaTheme="minorEastAsia"/>
        </w:rPr>
        <w:t>976</w:t>
      </w:r>
      <w:r>
        <w:rPr>
          <w:rFonts w:eastAsiaTheme="minorEastAsia"/>
        </w:rPr>
        <w:t xml:space="preserve"> Bit/s</w:t>
      </w:r>
      <w:bookmarkEnd w:id="517"/>
    </w:p>
    <w:p w14:paraId="1153BA6A" w14:textId="5381A3C8" w:rsidR="000B7586" w:rsidRPr="005A5401" w:rsidRDefault="006B79CB" w:rsidP="005A5401">
      <w:pPr>
        <w:spacing w:after="0" w:line="360" w:lineRule="auto"/>
        <w:ind w:left="720" w:hanging="720"/>
        <w:rPr>
          <w:rFonts w:eastAsiaTheme="minorEastAsia"/>
        </w:rPr>
      </w:pPr>
      <w:bookmarkStart w:id="518" w:name="_Hlk173061160"/>
      <w:r>
        <w:rPr>
          <w:rFonts w:eastAsiaTheme="minorEastAsia"/>
        </w:rPr>
        <w:t xml:space="preserve">Hasil rata-rata </w:t>
      </w:r>
      <w:r w:rsidRPr="009B21D4">
        <w:rPr>
          <w:rFonts w:eastAsiaTheme="minorEastAsia"/>
          <w:i/>
          <w:iCs/>
        </w:rPr>
        <w:t>throughput</w:t>
      </w:r>
      <w:r>
        <w:rPr>
          <w:rFonts w:eastAsiaTheme="minorEastAsia"/>
        </w:rPr>
        <w:t xml:space="preserve"> untuk </w:t>
      </w:r>
      <w:r w:rsidRPr="009B21D4">
        <w:rPr>
          <w:rFonts w:eastAsiaTheme="minorEastAsia"/>
          <w:i/>
          <w:iCs/>
        </w:rPr>
        <w:t>provider</w:t>
      </w:r>
      <w:r>
        <w:rPr>
          <w:rFonts w:eastAsiaTheme="minorEastAsia"/>
        </w:rPr>
        <w:t xml:space="preserve"> </w:t>
      </w:r>
      <w:r w:rsidR="00D575B0">
        <w:rPr>
          <w:rFonts w:eastAsiaTheme="minorEastAsia"/>
        </w:rPr>
        <w:t>MNCPLAY</w:t>
      </w:r>
      <w:r w:rsidR="008E69B3">
        <w:rPr>
          <w:rFonts w:eastAsiaTheme="minorEastAsia"/>
        </w:rPr>
        <w:t xml:space="preserve"> </w:t>
      </w:r>
      <w:r>
        <w:rPr>
          <w:rFonts w:eastAsiaTheme="minorEastAsia"/>
        </w:rPr>
        <w:t xml:space="preserve">ditunjukkan pada </w:t>
      </w:r>
      <w:r w:rsidR="00641543">
        <w:rPr>
          <w:rFonts w:eastAsiaTheme="minorEastAsia"/>
        </w:rPr>
        <w:t>T</w:t>
      </w:r>
      <w:r>
        <w:rPr>
          <w:rFonts w:eastAsiaTheme="minorEastAsia"/>
        </w:rPr>
        <w:t>abel</w:t>
      </w:r>
      <w:bookmarkEnd w:id="518"/>
      <w:r w:rsidR="005A5401">
        <w:rPr>
          <w:rFonts w:eastAsiaTheme="minorEastAsia"/>
        </w:rPr>
        <w:t xml:space="preserve"> </w:t>
      </w:r>
      <w:r w:rsidR="005A5401" w:rsidRPr="005A5401">
        <w:rPr>
          <w:rFonts w:eastAsiaTheme="minorEastAsia"/>
          <w:sz w:val="22"/>
          <w:szCs w:val="20"/>
        </w:rPr>
        <w:t>4.14</w:t>
      </w:r>
    </w:p>
    <w:p w14:paraId="74550C2B" w14:textId="746E1D1E" w:rsidR="009B2B6D" w:rsidRPr="009B2B6D" w:rsidRDefault="009B2B6D" w:rsidP="009B2B6D">
      <w:pPr>
        <w:pStyle w:val="Caption"/>
        <w:keepNext/>
        <w:jc w:val="center"/>
        <w:rPr>
          <w:sz w:val="24"/>
          <w:szCs w:val="24"/>
        </w:rPr>
      </w:pPr>
      <w:r w:rsidRPr="00703537">
        <w:rPr>
          <w:b/>
          <w:bCs/>
          <w:sz w:val="24"/>
          <w:szCs w:val="24"/>
        </w:rPr>
        <w:t xml:space="preserve">Tabel 4. </w:t>
      </w:r>
      <w:r w:rsidRPr="00703537">
        <w:rPr>
          <w:b/>
          <w:bCs/>
          <w:sz w:val="24"/>
          <w:szCs w:val="24"/>
        </w:rPr>
        <w:fldChar w:fldCharType="begin"/>
      </w:r>
      <w:r w:rsidRPr="00703537">
        <w:rPr>
          <w:b/>
          <w:bCs/>
          <w:sz w:val="24"/>
          <w:szCs w:val="24"/>
        </w:rPr>
        <w:instrText xml:space="preserve"> SEQ Tabel_4. \* ARABIC </w:instrText>
      </w:r>
      <w:r w:rsidRPr="00703537">
        <w:rPr>
          <w:b/>
          <w:bCs/>
          <w:sz w:val="24"/>
          <w:szCs w:val="24"/>
        </w:rPr>
        <w:fldChar w:fldCharType="separate"/>
      </w:r>
      <w:r w:rsidR="00C048B8">
        <w:rPr>
          <w:b/>
          <w:bCs/>
          <w:noProof/>
          <w:sz w:val="24"/>
          <w:szCs w:val="24"/>
        </w:rPr>
        <w:t>14</w:t>
      </w:r>
      <w:r w:rsidRPr="00703537">
        <w:rPr>
          <w:b/>
          <w:bCs/>
          <w:sz w:val="24"/>
          <w:szCs w:val="24"/>
        </w:rPr>
        <w:fldChar w:fldCharType="end"/>
      </w:r>
      <w:r w:rsidRPr="009B2B6D">
        <w:rPr>
          <w:sz w:val="24"/>
          <w:szCs w:val="24"/>
        </w:rPr>
        <w:t xml:space="preserve"> Rata-rata</w:t>
      </w:r>
      <w:r w:rsidRPr="00703537">
        <w:rPr>
          <w:i/>
          <w:iCs w:val="0"/>
          <w:sz w:val="24"/>
          <w:szCs w:val="24"/>
        </w:rPr>
        <w:t xml:space="preserve"> Throughput</w:t>
      </w:r>
    </w:p>
    <w:tbl>
      <w:tblPr>
        <w:tblStyle w:val="TableGrid"/>
        <w:tblW w:w="0" w:type="auto"/>
        <w:jc w:val="center"/>
        <w:tblLook w:val="04A0" w:firstRow="1" w:lastRow="0" w:firstColumn="1" w:lastColumn="0" w:noHBand="0" w:noVBand="1"/>
      </w:tblPr>
      <w:tblGrid>
        <w:gridCol w:w="1418"/>
        <w:gridCol w:w="1675"/>
        <w:gridCol w:w="1862"/>
        <w:gridCol w:w="2117"/>
      </w:tblGrid>
      <w:tr w:rsidR="006B79CB" w14:paraId="66FF443D" w14:textId="77777777" w:rsidTr="00176A09">
        <w:trPr>
          <w:tblHeader/>
          <w:jc w:val="center"/>
        </w:trPr>
        <w:tc>
          <w:tcPr>
            <w:tcW w:w="1418" w:type="dxa"/>
            <w:vMerge w:val="restart"/>
            <w:shd w:val="clear" w:color="auto" w:fill="FFFFFF" w:themeFill="background1"/>
            <w:vAlign w:val="center"/>
          </w:tcPr>
          <w:p w14:paraId="3B8E976A" w14:textId="77777777" w:rsidR="006B79CB" w:rsidRPr="00CD4B38" w:rsidRDefault="006B79CB" w:rsidP="00674E35">
            <w:pPr>
              <w:jc w:val="center"/>
              <w:rPr>
                <w:b/>
                <w:bCs/>
                <w:sz w:val="20"/>
                <w:szCs w:val="20"/>
              </w:rPr>
            </w:pPr>
            <w:bookmarkStart w:id="519" w:name="_Hlk173061197"/>
            <w:r w:rsidRPr="00CD4B38">
              <w:rPr>
                <w:b/>
                <w:bCs/>
                <w:sz w:val="20"/>
                <w:szCs w:val="20"/>
              </w:rPr>
              <w:t>Tanggal</w:t>
            </w:r>
          </w:p>
        </w:tc>
        <w:tc>
          <w:tcPr>
            <w:tcW w:w="5654" w:type="dxa"/>
            <w:gridSpan w:val="3"/>
            <w:shd w:val="clear" w:color="auto" w:fill="FFFFFF" w:themeFill="background1"/>
            <w:vAlign w:val="center"/>
          </w:tcPr>
          <w:p w14:paraId="68538417" w14:textId="7CAB26F0" w:rsidR="006B79CB" w:rsidRPr="00CD4B38" w:rsidRDefault="004A5640" w:rsidP="00674E35">
            <w:pPr>
              <w:jc w:val="center"/>
              <w:rPr>
                <w:b/>
                <w:bCs/>
                <w:sz w:val="20"/>
                <w:szCs w:val="20"/>
              </w:rPr>
            </w:pPr>
            <w:proofErr w:type="spellStart"/>
            <w:r w:rsidRPr="00CD4B38">
              <w:rPr>
                <w:b/>
                <w:bCs/>
                <w:sz w:val="20"/>
                <w:szCs w:val="20"/>
              </w:rPr>
              <w:t>M</w:t>
            </w:r>
            <w:r w:rsidR="0032048F">
              <w:rPr>
                <w:b/>
                <w:bCs/>
                <w:sz w:val="20"/>
                <w:szCs w:val="20"/>
              </w:rPr>
              <w:t>NCPlAY</w:t>
            </w:r>
            <w:proofErr w:type="spellEnd"/>
          </w:p>
        </w:tc>
      </w:tr>
      <w:tr w:rsidR="006B79CB" w14:paraId="445D383E" w14:textId="77777777" w:rsidTr="00176A09">
        <w:trPr>
          <w:tblHeader/>
          <w:jc w:val="center"/>
        </w:trPr>
        <w:tc>
          <w:tcPr>
            <w:tcW w:w="1418" w:type="dxa"/>
            <w:vMerge/>
            <w:shd w:val="clear" w:color="auto" w:fill="FFFFFF" w:themeFill="background1"/>
          </w:tcPr>
          <w:p w14:paraId="69E9C8DA" w14:textId="77777777" w:rsidR="006B79CB" w:rsidRPr="00CD4B38" w:rsidRDefault="006B79CB" w:rsidP="00674E35">
            <w:pPr>
              <w:jc w:val="center"/>
              <w:rPr>
                <w:b/>
                <w:bCs/>
                <w:sz w:val="20"/>
                <w:szCs w:val="20"/>
              </w:rPr>
            </w:pPr>
          </w:p>
        </w:tc>
        <w:tc>
          <w:tcPr>
            <w:tcW w:w="1675" w:type="dxa"/>
            <w:shd w:val="clear" w:color="auto" w:fill="FFFFFF" w:themeFill="background1"/>
            <w:vAlign w:val="center"/>
          </w:tcPr>
          <w:p w14:paraId="48CB343A" w14:textId="77777777" w:rsidR="006B79CB" w:rsidRPr="00CD4B38" w:rsidRDefault="006B79CB" w:rsidP="00674E35">
            <w:pPr>
              <w:jc w:val="center"/>
              <w:rPr>
                <w:b/>
                <w:bCs/>
                <w:sz w:val="20"/>
                <w:szCs w:val="20"/>
              </w:rPr>
            </w:pPr>
            <w:r w:rsidRPr="00CD4B38">
              <w:rPr>
                <w:rFonts w:eastAsia="Times New Roman"/>
                <w:b/>
                <w:bCs/>
                <w:color w:val="000000"/>
                <w:kern w:val="0"/>
                <w:sz w:val="20"/>
                <w:szCs w:val="20"/>
                <w:lang w:eastAsia="id-ID"/>
                <w14:ligatures w14:val="none"/>
              </w:rPr>
              <w:t>05.00</w:t>
            </w:r>
          </w:p>
        </w:tc>
        <w:tc>
          <w:tcPr>
            <w:tcW w:w="1862" w:type="dxa"/>
            <w:shd w:val="clear" w:color="auto" w:fill="FFFFFF" w:themeFill="background1"/>
            <w:vAlign w:val="center"/>
          </w:tcPr>
          <w:p w14:paraId="369F7787" w14:textId="77777777" w:rsidR="006B79CB" w:rsidRPr="00CD4B38" w:rsidRDefault="006B79CB" w:rsidP="00674E35">
            <w:pPr>
              <w:jc w:val="center"/>
              <w:rPr>
                <w:b/>
                <w:bCs/>
                <w:sz w:val="20"/>
                <w:szCs w:val="20"/>
              </w:rPr>
            </w:pPr>
            <w:r w:rsidRPr="00CD4B38">
              <w:rPr>
                <w:rFonts w:eastAsia="Times New Roman"/>
                <w:b/>
                <w:bCs/>
                <w:color w:val="000000"/>
                <w:kern w:val="0"/>
                <w:sz w:val="20"/>
                <w:szCs w:val="20"/>
                <w:lang w:eastAsia="id-ID"/>
                <w14:ligatures w14:val="none"/>
              </w:rPr>
              <w:t>10.00</w:t>
            </w:r>
          </w:p>
        </w:tc>
        <w:tc>
          <w:tcPr>
            <w:tcW w:w="2117" w:type="dxa"/>
            <w:shd w:val="clear" w:color="auto" w:fill="FFFFFF" w:themeFill="background1"/>
            <w:vAlign w:val="center"/>
          </w:tcPr>
          <w:p w14:paraId="1EB94372" w14:textId="77777777" w:rsidR="006B79CB" w:rsidRPr="00CD4B38" w:rsidRDefault="006B79CB" w:rsidP="00674E35">
            <w:pPr>
              <w:jc w:val="center"/>
              <w:rPr>
                <w:b/>
                <w:bCs/>
                <w:sz w:val="20"/>
                <w:szCs w:val="20"/>
              </w:rPr>
            </w:pPr>
            <w:r w:rsidRPr="00CD4B38">
              <w:rPr>
                <w:rFonts w:eastAsia="Times New Roman"/>
                <w:b/>
                <w:bCs/>
                <w:color w:val="000000"/>
                <w:kern w:val="0"/>
                <w:sz w:val="20"/>
                <w:szCs w:val="20"/>
                <w:lang w:eastAsia="id-ID"/>
                <w14:ligatures w14:val="none"/>
              </w:rPr>
              <w:t>20.00</w:t>
            </w:r>
          </w:p>
        </w:tc>
      </w:tr>
      <w:tr w:rsidR="006B79CB" w14:paraId="05C8F2AF" w14:textId="77777777" w:rsidTr="001443E4">
        <w:trPr>
          <w:jc w:val="center"/>
        </w:trPr>
        <w:tc>
          <w:tcPr>
            <w:tcW w:w="1418" w:type="dxa"/>
            <w:vAlign w:val="center"/>
          </w:tcPr>
          <w:p w14:paraId="47437578" w14:textId="77777777" w:rsidR="006B79CB" w:rsidRPr="00CD4B38" w:rsidRDefault="006B79CB" w:rsidP="00674E35">
            <w:pPr>
              <w:jc w:val="center"/>
              <w:rPr>
                <w:sz w:val="20"/>
                <w:szCs w:val="20"/>
              </w:rPr>
            </w:pPr>
            <w:r w:rsidRPr="00CD4B38">
              <w:rPr>
                <w:rFonts w:eastAsia="Times New Roman"/>
                <w:color w:val="000000"/>
                <w:kern w:val="0"/>
                <w:sz w:val="20"/>
                <w:szCs w:val="20"/>
                <w:lang w:eastAsia="id-ID"/>
                <w14:ligatures w14:val="none"/>
              </w:rPr>
              <w:t>8/07/2024</w:t>
            </w:r>
          </w:p>
        </w:tc>
        <w:tc>
          <w:tcPr>
            <w:tcW w:w="1675" w:type="dxa"/>
            <w:vAlign w:val="center"/>
          </w:tcPr>
          <w:p w14:paraId="01FE595C" w14:textId="77F80F29" w:rsidR="006B79CB" w:rsidRPr="00CD4B38" w:rsidRDefault="006B79CB" w:rsidP="00674E35">
            <w:pPr>
              <w:jc w:val="center"/>
              <w:rPr>
                <w:sz w:val="20"/>
                <w:szCs w:val="20"/>
              </w:rPr>
            </w:pPr>
            <w:r w:rsidRPr="00CD4B38">
              <w:rPr>
                <w:rFonts w:eastAsiaTheme="minorEastAsia"/>
                <w:sz w:val="20"/>
                <w:szCs w:val="20"/>
              </w:rPr>
              <w:t>39,976</w:t>
            </w:r>
          </w:p>
        </w:tc>
        <w:tc>
          <w:tcPr>
            <w:tcW w:w="1862" w:type="dxa"/>
            <w:vAlign w:val="center"/>
          </w:tcPr>
          <w:p w14:paraId="15B6CCF5" w14:textId="49E1837C" w:rsidR="006B79CB" w:rsidRPr="00CD4B38" w:rsidRDefault="00D177C8" w:rsidP="00674E35">
            <w:pPr>
              <w:jc w:val="center"/>
              <w:rPr>
                <w:sz w:val="20"/>
                <w:szCs w:val="20"/>
              </w:rPr>
            </w:pPr>
            <w:r w:rsidRPr="00CD4B38">
              <w:rPr>
                <w:rFonts w:eastAsiaTheme="minorEastAsia"/>
                <w:sz w:val="20"/>
                <w:szCs w:val="20"/>
              </w:rPr>
              <w:t>38,763</w:t>
            </w:r>
          </w:p>
        </w:tc>
        <w:tc>
          <w:tcPr>
            <w:tcW w:w="2117" w:type="dxa"/>
            <w:vAlign w:val="center"/>
          </w:tcPr>
          <w:p w14:paraId="20E17EC4" w14:textId="72759122" w:rsidR="006B79CB" w:rsidRPr="00CD4B38" w:rsidRDefault="005C62CE" w:rsidP="00674E35">
            <w:pPr>
              <w:jc w:val="center"/>
              <w:rPr>
                <w:sz w:val="20"/>
                <w:szCs w:val="20"/>
              </w:rPr>
            </w:pPr>
            <w:r w:rsidRPr="00CD4B38">
              <w:rPr>
                <w:sz w:val="20"/>
                <w:szCs w:val="20"/>
              </w:rPr>
              <w:t>37,232</w:t>
            </w:r>
          </w:p>
        </w:tc>
      </w:tr>
      <w:tr w:rsidR="006B79CB" w14:paraId="4E4D06A0" w14:textId="77777777" w:rsidTr="001443E4">
        <w:trPr>
          <w:jc w:val="center"/>
        </w:trPr>
        <w:tc>
          <w:tcPr>
            <w:tcW w:w="1418" w:type="dxa"/>
            <w:vAlign w:val="center"/>
          </w:tcPr>
          <w:p w14:paraId="0912D003" w14:textId="77777777" w:rsidR="006B79CB" w:rsidRPr="00CD4B38" w:rsidRDefault="006B79CB" w:rsidP="00674E35">
            <w:pPr>
              <w:jc w:val="center"/>
              <w:rPr>
                <w:sz w:val="20"/>
                <w:szCs w:val="20"/>
              </w:rPr>
            </w:pPr>
            <w:r w:rsidRPr="00CD4B38">
              <w:rPr>
                <w:rFonts w:eastAsia="Times New Roman"/>
                <w:color w:val="000000"/>
                <w:kern w:val="0"/>
                <w:sz w:val="20"/>
                <w:szCs w:val="20"/>
                <w:lang w:eastAsia="id-ID"/>
                <w14:ligatures w14:val="none"/>
              </w:rPr>
              <w:t>9/07/2024</w:t>
            </w:r>
          </w:p>
        </w:tc>
        <w:tc>
          <w:tcPr>
            <w:tcW w:w="1675" w:type="dxa"/>
            <w:vAlign w:val="center"/>
          </w:tcPr>
          <w:p w14:paraId="31C2AB8D" w14:textId="293BFAAC" w:rsidR="006B79CB" w:rsidRPr="00CD4B38" w:rsidRDefault="006B79CB" w:rsidP="00674E35">
            <w:pPr>
              <w:jc w:val="center"/>
              <w:rPr>
                <w:sz w:val="20"/>
                <w:szCs w:val="20"/>
              </w:rPr>
            </w:pPr>
            <w:r w:rsidRPr="00CD4B38">
              <w:rPr>
                <w:sz w:val="20"/>
                <w:szCs w:val="20"/>
              </w:rPr>
              <w:t>39,123</w:t>
            </w:r>
          </w:p>
        </w:tc>
        <w:tc>
          <w:tcPr>
            <w:tcW w:w="1862" w:type="dxa"/>
            <w:vAlign w:val="center"/>
          </w:tcPr>
          <w:p w14:paraId="143C1D5D" w14:textId="27BE3182" w:rsidR="006B79CB" w:rsidRPr="00CD4B38" w:rsidRDefault="00D177C8" w:rsidP="00674E35">
            <w:pPr>
              <w:jc w:val="center"/>
              <w:rPr>
                <w:sz w:val="20"/>
                <w:szCs w:val="20"/>
              </w:rPr>
            </w:pPr>
            <w:r w:rsidRPr="00CD4B38">
              <w:rPr>
                <w:rFonts w:eastAsiaTheme="minorEastAsia"/>
                <w:sz w:val="20"/>
                <w:szCs w:val="20"/>
              </w:rPr>
              <w:t>37,342</w:t>
            </w:r>
          </w:p>
        </w:tc>
        <w:tc>
          <w:tcPr>
            <w:tcW w:w="2117" w:type="dxa"/>
            <w:vAlign w:val="center"/>
          </w:tcPr>
          <w:p w14:paraId="613F23CB" w14:textId="4447DFCA" w:rsidR="006B79CB" w:rsidRPr="00CD4B38" w:rsidRDefault="005C62CE" w:rsidP="00674E35">
            <w:pPr>
              <w:jc w:val="center"/>
              <w:rPr>
                <w:sz w:val="20"/>
                <w:szCs w:val="20"/>
              </w:rPr>
            </w:pPr>
            <w:r w:rsidRPr="00CD4B38">
              <w:rPr>
                <w:sz w:val="20"/>
                <w:szCs w:val="20"/>
              </w:rPr>
              <w:t>38,872</w:t>
            </w:r>
          </w:p>
        </w:tc>
      </w:tr>
      <w:tr w:rsidR="006B79CB" w14:paraId="7BE1635F" w14:textId="77777777" w:rsidTr="001443E4">
        <w:trPr>
          <w:jc w:val="center"/>
        </w:trPr>
        <w:tc>
          <w:tcPr>
            <w:tcW w:w="1418" w:type="dxa"/>
            <w:vAlign w:val="center"/>
          </w:tcPr>
          <w:p w14:paraId="7C0406D5" w14:textId="77777777" w:rsidR="006B79CB" w:rsidRPr="00CD4B38" w:rsidRDefault="006B79CB" w:rsidP="00674E35">
            <w:pPr>
              <w:jc w:val="center"/>
              <w:rPr>
                <w:sz w:val="20"/>
                <w:szCs w:val="20"/>
              </w:rPr>
            </w:pPr>
            <w:r w:rsidRPr="00CD4B38">
              <w:rPr>
                <w:rFonts w:eastAsia="Times New Roman"/>
                <w:color w:val="000000"/>
                <w:kern w:val="0"/>
                <w:sz w:val="20"/>
                <w:szCs w:val="20"/>
                <w:lang w:eastAsia="id-ID"/>
                <w14:ligatures w14:val="none"/>
              </w:rPr>
              <w:t>10/07/2024</w:t>
            </w:r>
          </w:p>
        </w:tc>
        <w:tc>
          <w:tcPr>
            <w:tcW w:w="1675" w:type="dxa"/>
            <w:vAlign w:val="center"/>
          </w:tcPr>
          <w:p w14:paraId="418709FF" w14:textId="6C8644B2" w:rsidR="006B79CB" w:rsidRPr="00CD4B38" w:rsidRDefault="006B79CB" w:rsidP="00674E35">
            <w:pPr>
              <w:jc w:val="center"/>
              <w:rPr>
                <w:sz w:val="20"/>
                <w:szCs w:val="20"/>
              </w:rPr>
            </w:pPr>
            <w:r w:rsidRPr="00CD4B38">
              <w:rPr>
                <w:sz w:val="20"/>
                <w:szCs w:val="20"/>
              </w:rPr>
              <w:t>39,789</w:t>
            </w:r>
          </w:p>
        </w:tc>
        <w:tc>
          <w:tcPr>
            <w:tcW w:w="1862" w:type="dxa"/>
            <w:vAlign w:val="center"/>
          </w:tcPr>
          <w:p w14:paraId="749755C6" w14:textId="6226114E" w:rsidR="006B79CB" w:rsidRPr="00CD4B38" w:rsidRDefault="005C62CE" w:rsidP="00674E35">
            <w:pPr>
              <w:jc w:val="center"/>
              <w:rPr>
                <w:sz w:val="20"/>
                <w:szCs w:val="20"/>
              </w:rPr>
            </w:pPr>
            <w:r w:rsidRPr="00CD4B38">
              <w:rPr>
                <w:rFonts w:eastAsiaTheme="minorEastAsia"/>
                <w:sz w:val="20"/>
                <w:szCs w:val="20"/>
              </w:rPr>
              <w:t>39,411</w:t>
            </w:r>
          </w:p>
        </w:tc>
        <w:tc>
          <w:tcPr>
            <w:tcW w:w="2117" w:type="dxa"/>
            <w:vAlign w:val="center"/>
          </w:tcPr>
          <w:p w14:paraId="6CC27A79" w14:textId="03227B6E" w:rsidR="006B79CB" w:rsidRPr="00CD4B38" w:rsidRDefault="005C62CE" w:rsidP="00674E35">
            <w:pPr>
              <w:jc w:val="center"/>
              <w:rPr>
                <w:sz w:val="20"/>
                <w:szCs w:val="20"/>
              </w:rPr>
            </w:pPr>
            <w:r w:rsidRPr="00CD4B38">
              <w:rPr>
                <w:sz w:val="20"/>
                <w:szCs w:val="20"/>
              </w:rPr>
              <w:t>37,623</w:t>
            </w:r>
          </w:p>
        </w:tc>
      </w:tr>
      <w:tr w:rsidR="006B79CB" w14:paraId="2BB3377E" w14:textId="77777777" w:rsidTr="001443E4">
        <w:trPr>
          <w:jc w:val="center"/>
        </w:trPr>
        <w:tc>
          <w:tcPr>
            <w:tcW w:w="1418" w:type="dxa"/>
            <w:vAlign w:val="center"/>
          </w:tcPr>
          <w:p w14:paraId="10AE379D" w14:textId="77777777" w:rsidR="006B79CB" w:rsidRPr="00CD4B38" w:rsidRDefault="006B79CB" w:rsidP="00674E35">
            <w:pPr>
              <w:jc w:val="center"/>
              <w:rPr>
                <w:rFonts w:eastAsia="Times New Roman"/>
                <w:color w:val="000000"/>
                <w:kern w:val="0"/>
                <w:sz w:val="20"/>
                <w:szCs w:val="20"/>
                <w:lang w:eastAsia="id-ID"/>
                <w14:ligatures w14:val="none"/>
              </w:rPr>
            </w:pPr>
            <w:r w:rsidRPr="00CD4B38">
              <w:rPr>
                <w:rFonts w:eastAsia="Times New Roman"/>
                <w:color w:val="000000"/>
                <w:kern w:val="0"/>
                <w:sz w:val="20"/>
                <w:szCs w:val="20"/>
                <w:lang w:eastAsia="id-ID"/>
                <w14:ligatures w14:val="none"/>
              </w:rPr>
              <w:t>11/07/2024</w:t>
            </w:r>
          </w:p>
        </w:tc>
        <w:tc>
          <w:tcPr>
            <w:tcW w:w="1675" w:type="dxa"/>
            <w:vAlign w:val="center"/>
          </w:tcPr>
          <w:p w14:paraId="06983E82" w14:textId="36568332" w:rsidR="006B79CB" w:rsidRPr="00CD4B38" w:rsidRDefault="006B79CB" w:rsidP="00674E35">
            <w:pPr>
              <w:jc w:val="center"/>
              <w:rPr>
                <w:sz w:val="20"/>
                <w:szCs w:val="20"/>
              </w:rPr>
            </w:pPr>
            <w:r w:rsidRPr="00CD4B38">
              <w:rPr>
                <w:sz w:val="20"/>
                <w:szCs w:val="20"/>
              </w:rPr>
              <w:t>38,873</w:t>
            </w:r>
          </w:p>
        </w:tc>
        <w:tc>
          <w:tcPr>
            <w:tcW w:w="1862" w:type="dxa"/>
            <w:vAlign w:val="center"/>
          </w:tcPr>
          <w:p w14:paraId="19A2A4BF" w14:textId="2271BA51" w:rsidR="006B79CB" w:rsidRPr="00CD4B38" w:rsidRDefault="005C62CE" w:rsidP="00674E35">
            <w:pPr>
              <w:jc w:val="center"/>
              <w:rPr>
                <w:sz w:val="20"/>
                <w:szCs w:val="20"/>
              </w:rPr>
            </w:pPr>
            <w:r w:rsidRPr="00CD4B38">
              <w:rPr>
                <w:rFonts w:eastAsiaTheme="minorEastAsia"/>
                <w:sz w:val="20"/>
                <w:szCs w:val="20"/>
              </w:rPr>
              <w:t>37,234</w:t>
            </w:r>
          </w:p>
        </w:tc>
        <w:tc>
          <w:tcPr>
            <w:tcW w:w="2117" w:type="dxa"/>
            <w:vAlign w:val="center"/>
          </w:tcPr>
          <w:p w14:paraId="0F96EA9D" w14:textId="7E7B04C3" w:rsidR="006B79CB" w:rsidRPr="00CD4B38" w:rsidRDefault="005C62CE" w:rsidP="00674E35">
            <w:pPr>
              <w:jc w:val="center"/>
              <w:rPr>
                <w:sz w:val="20"/>
                <w:szCs w:val="20"/>
              </w:rPr>
            </w:pPr>
            <w:r w:rsidRPr="00CD4B38">
              <w:rPr>
                <w:sz w:val="20"/>
                <w:szCs w:val="20"/>
              </w:rPr>
              <w:t>39,823</w:t>
            </w:r>
          </w:p>
        </w:tc>
      </w:tr>
      <w:tr w:rsidR="006B79CB" w14:paraId="6401AB8C" w14:textId="77777777" w:rsidTr="001443E4">
        <w:trPr>
          <w:jc w:val="center"/>
        </w:trPr>
        <w:tc>
          <w:tcPr>
            <w:tcW w:w="1418" w:type="dxa"/>
            <w:vAlign w:val="center"/>
          </w:tcPr>
          <w:p w14:paraId="1564A7EE" w14:textId="77777777" w:rsidR="006B79CB" w:rsidRPr="00CD4B38" w:rsidRDefault="006B79CB" w:rsidP="00674E35">
            <w:pPr>
              <w:jc w:val="center"/>
              <w:rPr>
                <w:rFonts w:eastAsia="Times New Roman"/>
                <w:color w:val="000000"/>
                <w:kern w:val="0"/>
                <w:sz w:val="20"/>
                <w:szCs w:val="20"/>
                <w:lang w:eastAsia="id-ID"/>
                <w14:ligatures w14:val="none"/>
              </w:rPr>
            </w:pPr>
            <w:r w:rsidRPr="00CD4B38">
              <w:rPr>
                <w:rFonts w:eastAsia="Times New Roman"/>
                <w:color w:val="000000"/>
                <w:kern w:val="0"/>
                <w:sz w:val="20"/>
                <w:szCs w:val="20"/>
                <w:lang w:eastAsia="id-ID"/>
                <w14:ligatures w14:val="none"/>
              </w:rPr>
              <w:t>12/07/2024</w:t>
            </w:r>
          </w:p>
        </w:tc>
        <w:tc>
          <w:tcPr>
            <w:tcW w:w="1675" w:type="dxa"/>
            <w:vAlign w:val="center"/>
          </w:tcPr>
          <w:p w14:paraId="518B100E" w14:textId="15AFCA30" w:rsidR="006B79CB" w:rsidRPr="00CD4B38" w:rsidRDefault="006B79CB" w:rsidP="00674E35">
            <w:pPr>
              <w:jc w:val="center"/>
              <w:rPr>
                <w:sz w:val="20"/>
                <w:szCs w:val="20"/>
              </w:rPr>
            </w:pPr>
            <w:r w:rsidRPr="00CD4B38">
              <w:rPr>
                <w:sz w:val="20"/>
                <w:szCs w:val="20"/>
              </w:rPr>
              <w:t>38,763</w:t>
            </w:r>
          </w:p>
        </w:tc>
        <w:tc>
          <w:tcPr>
            <w:tcW w:w="1862" w:type="dxa"/>
            <w:vAlign w:val="center"/>
          </w:tcPr>
          <w:p w14:paraId="5EF3C492" w14:textId="3B8C96E2" w:rsidR="006B79CB" w:rsidRPr="00CD4B38" w:rsidRDefault="005C62CE" w:rsidP="00674E35">
            <w:pPr>
              <w:jc w:val="center"/>
              <w:rPr>
                <w:sz w:val="20"/>
                <w:szCs w:val="20"/>
              </w:rPr>
            </w:pPr>
            <w:r w:rsidRPr="00CD4B38">
              <w:rPr>
                <w:sz w:val="20"/>
                <w:szCs w:val="20"/>
              </w:rPr>
              <w:t>37,928</w:t>
            </w:r>
          </w:p>
        </w:tc>
        <w:tc>
          <w:tcPr>
            <w:tcW w:w="2117" w:type="dxa"/>
            <w:vAlign w:val="center"/>
          </w:tcPr>
          <w:p w14:paraId="48C90CED" w14:textId="68776AC5" w:rsidR="006B79CB" w:rsidRPr="00CD4B38" w:rsidRDefault="005C62CE" w:rsidP="00674E35">
            <w:pPr>
              <w:jc w:val="center"/>
              <w:rPr>
                <w:sz w:val="20"/>
                <w:szCs w:val="20"/>
              </w:rPr>
            </w:pPr>
            <w:r w:rsidRPr="00CD4B38">
              <w:rPr>
                <w:sz w:val="20"/>
                <w:szCs w:val="20"/>
              </w:rPr>
              <w:t>39,922</w:t>
            </w:r>
          </w:p>
        </w:tc>
      </w:tr>
      <w:tr w:rsidR="006B79CB" w14:paraId="3BEF2A28" w14:textId="77777777" w:rsidTr="001443E4">
        <w:trPr>
          <w:jc w:val="center"/>
        </w:trPr>
        <w:tc>
          <w:tcPr>
            <w:tcW w:w="1418" w:type="dxa"/>
            <w:shd w:val="clear" w:color="auto" w:fill="FFFFFF" w:themeFill="background1"/>
            <w:vAlign w:val="center"/>
          </w:tcPr>
          <w:p w14:paraId="2F1F16B1" w14:textId="77777777" w:rsidR="006B79CB" w:rsidRPr="00CD4B38" w:rsidRDefault="006B79CB" w:rsidP="00674E35">
            <w:pPr>
              <w:jc w:val="center"/>
              <w:rPr>
                <w:rFonts w:eastAsia="Times New Roman"/>
                <w:b/>
                <w:bCs/>
                <w:color w:val="000000"/>
                <w:kern w:val="0"/>
                <w:sz w:val="20"/>
                <w:szCs w:val="20"/>
                <w:lang w:eastAsia="id-ID"/>
                <w14:ligatures w14:val="none"/>
              </w:rPr>
            </w:pPr>
            <w:r w:rsidRPr="00CD4B38">
              <w:rPr>
                <w:rFonts w:eastAsia="Times New Roman"/>
                <w:b/>
                <w:bCs/>
                <w:color w:val="000000"/>
                <w:kern w:val="0"/>
                <w:sz w:val="20"/>
                <w:szCs w:val="20"/>
                <w:lang w:eastAsia="id-ID"/>
                <w14:ligatures w14:val="none"/>
              </w:rPr>
              <w:t>Rata-Rata</w:t>
            </w:r>
          </w:p>
        </w:tc>
        <w:tc>
          <w:tcPr>
            <w:tcW w:w="1675" w:type="dxa"/>
            <w:shd w:val="clear" w:color="auto" w:fill="FFFFFF" w:themeFill="background1"/>
            <w:vAlign w:val="center"/>
          </w:tcPr>
          <w:p w14:paraId="51A181F7" w14:textId="44E9C995" w:rsidR="00B5652E" w:rsidRPr="00CD4B38" w:rsidRDefault="00B5652E" w:rsidP="00674E35">
            <w:pPr>
              <w:jc w:val="center"/>
              <w:rPr>
                <w:rStyle w:val="mord"/>
                <w:sz w:val="20"/>
                <w:szCs w:val="20"/>
              </w:rPr>
            </w:pPr>
            <w:r w:rsidRPr="00CD4B38">
              <w:rPr>
                <w:rStyle w:val="mord"/>
                <w:sz w:val="20"/>
                <w:szCs w:val="20"/>
              </w:rPr>
              <w:t>39</w:t>
            </w:r>
            <w:r w:rsidRPr="00CD4B38">
              <w:rPr>
                <w:rStyle w:val="mpunct"/>
                <w:sz w:val="20"/>
                <w:szCs w:val="20"/>
              </w:rPr>
              <w:t>,</w:t>
            </w:r>
            <w:r w:rsidRPr="00CD4B38">
              <w:rPr>
                <w:rStyle w:val="mord"/>
                <w:sz w:val="20"/>
                <w:szCs w:val="20"/>
              </w:rPr>
              <w:t>304</w:t>
            </w:r>
          </w:p>
          <w:p w14:paraId="56B64F4E" w14:textId="261368A0" w:rsidR="006B79CB" w:rsidRPr="00CD4B38" w:rsidRDefault="00B5652E" w:rsidP="00674E35">
            <w:pPr>
              <w:jc w:val="center"/>
              <w:rPr>
                <w:color w:val="000000"/>
                <w:sz w:val="20"/>
                <w:szCs w:val="20"/>
              </w:rPr>
            </w:pPr>
            <w:r w:rsidRPr="00CD4B38">
              <w:rPr>
                <w:rStyle w:val="mord"/>
                <w:sz w:val="20"/>
                <w:szCs w:val="20"/>
              </w:rPr>
              <w:t>bit/s</w:t>
            </w:r>
          </w:p>
        </w:tc>
        <w:tc>
          <w:tcPr>
            <w:tcW w:w="1862" w:type="dxa"/>
            <w:shd w:val="clear" w:color="auto" w:fill="FFFFFF" w:themeFill="background1"/>
            <w:vAlign w:val="center"/>
          </w:tcPr>
          <w:p w14:paraId="167D13DA" w14:textId="77777777" w:rsidR="006B79CB" w:rsidRPr="00CD4B38" w:rsidRDefault="005C62CE" w:rsidP="00674E35">
            <w:pPr>
              <w:jc w:val="center"/>
              <w:rPr>
                <w:sz w:val="20"/>
                <w:szCs w:val="20"/>
              </w:rPr>
            </w:pPr>
            <w:r w:rsidRPr="00CD4B38">
              <w:rPr>
                <w:sz w:val="20"/>
                <w:szCs w:val="20"/>
              </w:rPr>
              <w:t>38,135</w:t>
            </w:r>
          </w:p>
          <w:p w14:paraId="2B0D365C" w14:textId="68A2E0FC" w:rsidR="005C62CE" w:rsidRPr="00CD4B38" w:rsidRDefault="005C62CE" w:rsidP="00674E35">
            <w:pPr>
              <w:jc w:val="center"/>
              <w:rPr>
                <w:sz w:val="20"/>
                <w:szCs w:val="20"/>
              </w:rPr>
            </w:pPr>
            <w:r w:rsidRPr="00CD4B38">
              <w:rPr>
                <w:sz w:val="20"/>
                <w:szCs w:val="20"/>
              </w:rPr>
              <w:t>bit/s</w:t>
            </w:r>
          </w:p>
        </w:tc>
        <w:tc>
          <w:tcPr>
            <w:tcW w:w="2117" w:type="dxa"/>
            <w:shd w:val="clear" w:color="auto" w:fill="FFFFFF" w:themeFill="background1"/>
            <w:vAlign w:val="center"/>
          </w:tcPr>
          <w:p w14:paraId="3F2A36B5" w14:textId="77777777" w:rsidR="006B79CB" w:rsidRPr="00CD4B38" w:rsidRDefault="005C62CE" w:rsidP="00674E35">
            <w:pPr>
              <w:jc w:val="center"/>
              <w:rPr>
                <w:sz w:val="20"/>
                <w:szCs w:val="20"/>
              </w:rPr>
            </w:pPr>
            <w:r w:rsidRPr="00CD4B38">
              <w:rPr>
                <w:sz w:val="20"/>
                <w:szCs w:val="20"/>
              </w:rPr>
              <w:t>38,694</w:t>
            </w:r>
          </w:p>
          <w:p w14:paraId="34EB24CA" w14:textId="36105A98" w:rsidR="005C62CE" w:rsidRPr="00CD4B38" w:rsidRDefault="005C62CE" w:rsidP="00674E35">
            <w:pPr>
              <w:jc w:val="center"/>
              <w:rPr>
                <w:sz w:val="20"/>
                <w:szCs w:val="20"/>
              </w:rPr>
            </w:pPr>
            <w:r w:rsidRPr="00CD4B38">
              <w:rPr>
                <w:sz w:val="20"/>
                <w:szCs w:val="20"/>
              </w:rPr>
              <w:t>bit/s</w:t>
            </w:r>
          </w:p>
        </w:tc>
      </w:tr>
    </w:tbl>
    <w:p w14:paraId="180A501E" w14:textId="77777777" w:rsidR="008E69B3" w:rsidRDefault="008E69B3" w:rsidP="00C42B4A">
      <w:pPr>
        <w:spacing w:after="0" w:line="240" w:lineRule="auto"/>
        <w:rPr>
          <w:rFonts w:eastAsiaTheme="majorEastAsia" w:cstheme="majorBidi"/>
          <w:bCs/>
          <w:color w:val="000000" w:themeColor="text1"/>
        </w:rPr>
      </w:pPr>
      <w:bookmarkStart w:id="520" w:name="_Hlk171679183"/>
      <w:bookmarkEnd w:id="519"/>
    </w:p>
    <w:p w14:paraId="6A9605E5" w14:textId="0704120C" w:rsidR="00352745" w:rsidRPr="00352745" w:rsidRDefault="00352745" w:rsidP="00592028">
      <w:pPr>
        <w:spacing w:after="0" w:line="360" w:lineRule="auto"/>
        <w:rPr>
          <w:rFonts w:eastAsiaTheme="majorEastAsia" w:cstheme="majorBidi"/>
          <w:b/>
          <w:color w:val="000000" w:themeColor="text1"/>
        </w:rPr>
      </w:pPr>
      <w:bookmarkStart w:id="521" w:name="_Hlk173061430"/>
      <w:r w:rsidRPr="00352745">
        <w:rPr>
          <w:rFonts w:eastAsiaTheme="majorEastAsia" w:cstheme="majorBidi"/>
          <w:b/>
          <w:color w:val="000000" w:themeColor="text1"/>
        </w:rPr>
        <w:t>A</w:t>
      </w:r>
      <w:r>
        <w:rPr>
          <w:rFonts w:eastAsiaTheme="majorEastAsia" w:cstheme="majorBidi"/>
          <w:b/>
          <w:color w:val="000000" w:themeColor="text1"/>
        </w:rPr>
        <w:t>n</w:t>
      </w:r>
      <w:r w:rsidRPr="00352745">
        <w:rPr>
          <w:rFonts w:eastAsiaTheme="majorEastAsia" w:cstheme="majorBidi"/>
          <w:b/>
          <w:color w:val="000000" w:themeColor="text1"/>
        </w:rPr>
        <w:t xml:space="preserve">alisa Hasil </w:t>
      </w:r>
      <w:r w:rsidRPr="00854E60">
        <w:rPr>
          <w:rFonts w:eastAsiaTheme="majorEastAsia" w:cstheme="majorBidi"/>
          <w:b/>
          <w:i/>
          <w:iCs/>
          <w:color w:val="000000" w:themeColor="text1"/>
        </w:rPr>
        <w:t>Throughput</w:t>
      </w:r>
    </w:p>
    <w:p w14:paraId="2933940D" w14:textId="6F8EFC43" w:rsidR="001443E4" w:rsidRDefault="005D6B93" w:rsidP="00592028">
      <w:pPr>
        <w:spacing w:after="0" w:line="360" w:lineRule="auto"/>
        <w:rPr>
          <w:rFonts w:eastAsia="Times New Roman"/>
          <w:color w:val="000000"/>
          <w:kern w:val="0"/>
          <w:lang w:eastAsia="id-ID"/>
          <w14:ligatures w14:val="none"/>
        </w:rPr>
      </w:pPr>
      <w:r>
        <w:rPr>
          <w:rFonts w:eastAsiaTheme="majorEastAsia" w:cstheme="majorBidi"/>
          <w:bCs/>
          <w:color w:val="000000" w:themeColor="text1"/>
        </w:rPr>
        <w:t>Tabel 4.</w:t>
      </w:r>
      <w:r w:rsidR="00AB5BA3">
        <w:rPr>
          <w:rFonts w:eastAsiaTheme="majorEastAsia" w:cstheme="majorBidi"/>
          <w:bCs/>
          <w:color w:val="000000" w:themeColor="text1"/>
        </w:rPr>
        <w:t>1</w:t>
      </w:r>
      <w:r w:rsidR="000F740D">
        <w:rPr>
          <w:rFonts w:eastAsiaTheme="majorEastAsia" w:cstheme="majorBidi"/>
          <w:bCs/>
          <w:color w:val="000000" w:themeColor="text1"/>
        </w:rPr>
        <w:t>4</w:t>
      </w:r>
      <w:r>
        <w:rPr>
          <w:rFonts w:eastAsiaTheme="majorEastAsia" w:cstheme="majorBidi"/>
          <w:bCs/>
          <w:color w:val="000000" w:themeColor="text1"/>
        </w:rPr>
        <w:t xml:space="preserve"> </w:t>
      </w:r>
      <w:r w:rsidR="001443E4">
        <w:rPr>
          <w:rFonts w:eastAsiaTheme="majorEastAsia" w:cstheme="majorBidi"/>
          <w:bCs/>
          <w:color w:val="000000" w:themeColor="text1"/>
        </w:rPr>
        <w:t xml:space="preserve">merupakan hasil pengumpulan data </w:t>
      </w:r>
      <w:r w:rsidR="001443E4">
        <w:rPr>
          <w:rFonts w:eastAsiaTheme="majorEastAsia" w:cstheme="majorBidi"/>
          <w:bCs/>
          <w:i/>
          <w:iCs/>
          <w:color w:val="000000" w:themeColor="text1"/>
        </w:rPr>
        <w:t>throughput</w:t>
      </w:r>
      <w:r w:rsidR="001443E4">
        <w:rPr>
          <w:rFonts w:eastAsiaTheme="majorEastAsia" w:cstheme="majorBidi"/>
          <w:bCs/>
          <w:color w:val="000000" w:themeColor="text1"/>
        </w:rPr>
        <w:t xml:space="preserve"> pada M</w:t>
      </w:r>
      <w:r w:rsidR="006652B1">
        <w:rPr>
          <w:rFonts w:eastAsiaTheme="majorEastAsia" w:cstheme="majorBidi"/>
          <w:bCs/>
          <w:color w:val="000000" w:themeColor="text1"/>
        </w:rPr>
        <w:t>NCPLAY</w:t>
      </w:r>
      <w:r w:rsidR="001443E4">
        <w:rPr>
          <w:rFonts w:eastAsiaTheme="majorEastAsia" w:cstheme="majorBidi"/>
          <w:bCs/>
          <w:color w:val="000000" w:themeColor="text1"/>
        </w:rPr>
        <w:t xml:space="preserve">. Rata-rata nilai </w:t>
      </w:r>
      <w:r w:rsidR="001443E4" w:rsidRPr="00257F95">
        <w:rPr>
          <w:rFonts w:eastAsiaTheme="majorEastAsia" w:cstheme="majorBidi"/>
          <w:bCs/>
          <w:i/>
          <w:iCs/>
          <w:color w:val="000000" w:themeColor="text1"/>
        </w:rPr>
        <w:t>throughput</w:t>
      </w:r>
      <w:r w:rsidR="001443E4">
        <w:rPr>
          <w:rFonts w:eastAsiaTheme="majorEastAsia" w:cstheme="majorBidi"/>
          <w:bCs/>
          <w:color w:val="000000" w:themeColor="text1"/>
        </w:rPr>
        <w:t xml:space="preserve"> pada M</w:t>
      </w:r>
      <w:r w:rsidR="0000553D">
        <w:rPr>
          <w:rFonts w:eastAsiaTheme="majorEastAsia" w:cstheme="majorBidi"/>
          <w:bCs/>
          <w:color w:val="000000" w:themeColor="text1"/>
        </w:rPr>
        <w:t>NCPLAY</w:t>
      </w:r>
      <w:r w:rsidR="001443E4">
        <w:rPr>
          <w:rFonts w:eastAsiaTheme="majorEastAsia" w:cstheme="majorBidi"/>
          <w:bCs/>
          <w:color w:val="000000" w:themeColor="text1"/>
        </w:rPr>
        <w:t xml:space="preserve"> rata-rata </w:t>
      </w:r>
      <w:r w:rsidR="001443E4" w:rsidRPr="003A7BDE">
        <w:rPr>
          <w:rFonts w:eastAsiaTheme="majorEastAsia" w:cstheme="majorBidi"/>
          <w:bCs/>
          <w:i/>
          <w:iCs/>
          <w:color w:val="000000" w:themeColor="text1"/>
        </w:rPr>
        <w:t>throughput</w:t>
      </w:r>
      <w:r w:rsidR="001443E4">
        <w:rPr>
          <w:rFonts w:eastAsiaTheme="majorEastAsia" w:cstheme="majorBidi"/>
          <w:bCs/>
          <w:color w:val="000000" w:themeColor="text1"/>
        </w:rPr>
        <w:t xml:space="preserve"> yang didapat untuk pukul 05.00 adalah </w:t>
      </w:r>
      <w:r w:rsidR="001443E4">
        <w:rPr>
          <w:rStyle w:val="mord"/>
        </w:rPr>
        <w:t>39</w:t>
      </w:r>
      <w:r w:rsidR="001443E4">
        <w:rPr>
          <w:rStyle w:val="mpunct"/>
        </w:rPr>
        <w:t>,</w:t>
      </w:r>
      <w:r w:rsidR="001443E4">
        <w:rPr>
          <w:rStyle w:val="mord"/>
        </w:rPr>
        <w:t xml:space="preserve">304 </w:t>
      </w:r>
      <w:r w:rsidR="001443E4" w:rsidRPr="006D6334">
        <w:rPr>
          <w:rFonts w:eastAsia="Times New Roman"/>
          <w:color w:val="000000"/>
          <w:kern w:val="0"/>
          <w:lang w:eastAsia="id-ID"/>
          <w14:ligatures w14:val="none"/>
        </w:rPr>
        <w:t>bit/s</w:t>
      </w:r>
      <w:r w:rsidR="001443E4">
        <w:rPr>
          <w:rFonts w:eastAsia="Times New Roman"/>
          <w:color w:val="000000"/>
          <w:kern w:val="0"/>
          <w:lang w:eastAsia="id-ID"/>
          <w14:ligatures w14:val="none"/>
        </w:rPr>
        <w:t xml:space="preserve">, sedangkan untuk pukul 10.00 nilai </w:t>
      </w:r>
      <w:r w:rsidR="001443E4" w:rsidRPr="00257F95">
        <w:rPr>
          <w:rFonts w:eastAsia="Times New Roman"/>
          <w:i/>
          <w:iCs/>
          <w:color w:val="000000"/>
          <w:kern w:val="0"/>
          <w:lang w:eastAsia="id-ID"/>
          <w14:ligatures w14:val="none"/>
        </w:rPr>
        <w:t>throughput</w:t>
      </w:r>
      <w:r w:rsidR="001443E4">
        <w:rPr>
          <w:rFonts w:eastAsia="Times New Roman"/>
          <w:color w:val="000000"/>
          <w:kern w:val="0"/>
          <w:lang w:eastAsia="id-ID"/>
          <w14:ligatures w14:val="none"/>
        </w:rPr>
        <w:t xml:space="preserve"> yang didapat adalah </w:t>
      </w:r>
      <w:r w:rsidR="001443E4">
        <w:t>38,135</w:t>
      </w:r>
      <w:r w:rsidR="001443E4" w:rsidRPr="006D6334">
        <w:rPr>
          <w:rFonts w:eastAsia="Times New Roman"/>
          <w:color w:val="000000"/>
          <w:kern w:val="0"/>
          <w:lang w:eastAsia="id-ID"/>
          <w14:ligatures w14:val="none"/>
        </w:rPr>
        <w:t>bit/s</w:t>
      </w:r>
      <w:r w:rsidR="001443E4">
        <w:rPr>
          <w:rFonts w:eastAsia="Times New Roman"/>
          <w:color w:val="000000"/>
          <w:kern w:val="0"/>
          <w:lang w:eastAsia="id-ID"/>
          <w14:ligatures w14:val="none"/>
        </w:rPr>
        <w:t xml:space="preserve"> dan nilai </w:t>
      </w:r>
      <w:r w:rsidR="001443E4" w:rsidRPr="00257F95">
        <w:rPr>
          <w:rFonts w:eastAsia="Times New Roman"/>
          <w:i/>
          <w:iCs/>
          <w:color w:val="000000"/>
          <w:kern w:val="0"/>
          <w:lang w:eastAsia="id-ID"/>
          <w14:ligatures w14:val="none"/>
        </w:rPr>
        <w:t>throughput</w:t>
      </w:r>
      <w:r w:rsidR="001443E4">
        <w:rPr>
          <w:rFonts w:eastAsia="Times New Roman"/>
          <w:color w:val="000000"/>
          <w:kern w:val="0"/>
          <w:lang w:eastAsia="id-ID"/>
          <w14:ligatures w14:val="none"/>
        </w:rPr>
        <w:t xml:space="preserve"> untuk pukul 20.00 adalah </w:t>
      </w:r>
      <w:r w:rsidR="001443E4">
        <w:t xml:space="preserve">38,694 </w:t>
      </w:r>
      <w:r w:rsidR="001443E4" w:rsidRPr="006D6334">
        <w:rPr>
          <w:rFonts w:eastAsia="Times New Roman"/>
          <w:color w:val="000000"/>
          <w:kern w:val="0"/>
          <w:lang w:eastAsia="id-ID"/>
          <w14:ligatures w14:val="none"/>
        </w:rPr>
        <w:t>bit/s</w:t>
      </w:r>
      <w:r w:rsidR="001443E4">
        <w:rPr>
          <w:rFonts w:eastAsia="Times New Roman"/>
          <w:color w:val="000000"/>
          <w:kern w:val="0"/>
          <w:lang w:eastAsia="id-ID"/>
          <w14:ligatures w14:val="none"/>
        </w:rPr>
        <w:t xml:space="preserve">. </w:t>
      </w:r>
      <w:bookmarkEnd w:id="521"/>
    </w:p>
    <w:p w14:paraId="071A03FA" w14:textId="79C927B6" w:rsidR="001443E4" w:rsidRPr="002A02CC" w:rsidRDefault="009E2D84" w:rsidP="00C442F8">
      <w:pPr>
        <w:pStyle w:val="Heading3"/>
      </w:pPr>
      <w:bookmarkStart w:id="522" w:name="_Toc168518970"/>
      <w:bookmarkStart w:id="523" w:name="_Toc175172427"/>
      <w:r>
        <w:lastRenderedPageBreak/>
        <w:t xml:space="preserve">Hasil Pengujian </w:t>
      </w:r>
      <w:r w:rsidRPr="00476255">
        <w:t>Packet Loss</w:t>
      </w:r>
      <w:r w:rsidRPr="002A02CC">
        <w:t xml:space="preserve"> </w:t>
      </w:r>
      <w:r w:rsidR="00930CB2" w:rsidRPr="00930CB2">
        <w:t>QOS</w:t>
      </w:r>
      <w:bookmarkEnd w:id="522"/>
      <w:bookmarkEnd w:id="523"/>
    </w:p>
    <w:bookmarkEnd w:id="520"/>
    <w:p w14:paraId="65DB4808" w14:textId="1E09647B" w:rsidR="000B7586" w:rsidRDefault="009E2D84" w:rsidP="00D0244A">
      <w:pPr>
        <w:spacing w:after="0" w:line="360" w:lineRule="auto"/>
      </w:pPr>
      <w:r>
        <w:t xml:space="preserve">Untuk mendapatkan data </w:t>
      </w:r>
      <w:r w:rsidR="00930CB2" w:rsidRPr="00930CB2">
        <w:rPr>
          <w:i/>
          <w:iCs/>
        </w:rPr>
        <w:t>packet</w:t>
      </w:r>
      <w:r w:rsidRPr="00C15DFA">
        <w:rPr>
          <w:i/>
          <w:iCs/>
        </w:rPr>
        <w:t xml:space="preserve"> loss</w:t>
      </w:r>
      <w:r>
        <w:t xml:space="preserve"> dapat dilihat pada jendela baru</w:t>
      </w:r>
      <w:r w:rsidR="00C15C3B">
        <w:t xml:space="preserve">. </w:t>
      </w:r>
      <w:r w:rsidRPr="003B6914">
        <w:rPr>
          <w:i/>
          <w:iCs/>
        </w:rPr>
        <w:t>Capture File Properties</w:t>
      </w:r>
      <w:r>
        <w:t xml:space="preserve"> karena pada jendela tersebut terdapat keterangan</w:t>
      </w:r>
      <w:r w:rsidR="00C15C3B">
        <w:t xml:space="preserve">. </w:t>
      </w:r>
      <w:r>
        <w:rPr>
          <w:i/>
          <w:iCs/>
        </w:rPr>
        <w:t>Dropped Packet</w:t>
      </w:r>
      <w:r>
        <w:t xml:space="preserve"> untuk paket yang hilang selama dikirimkan dan dapat dilihat pada gambar</w:t>
      </w:r>
      <w:r w:rsidR="00C15C3B">
        <w:t>.</w:t>
      </w:r>
    </w:p>
    <w:p w14:paraId="068ACAAB" w14:textId="77777777" w:rsidR="009B2B6D" w:rsidRDefault="009E2D84" w:rsidP="009B2B6D">
      <w:pPr>
        <w:keepNext/>
        <w:spacing w:after="0" w:line="360" w:lineRule="auto"/>
        <w:jc w:val="center"/>
      </w:pPr>
      <w:r>
        <w:rPr>
          <w:noProof/>
        </w:rPr>
        <w:drawing>
          <wp:inline distT="0" distB="0" distL="0" distR="0" wp14:anchorId="0457AA5B" wp14:editId="3FE6FA14">
            <wp:extent cx="2812473" cy="1468425"/>
            <wp:effectExtent l="0" t="0" r="0" b="0"/>
            <wp:docPr id="18895933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3336" name=""/>
                    <pic:cNvPicPr/>
                  </pic:nvPicPr>
                  <pic:blipFill>
                    <a:blip r:embed="rId125"/>
                    <a:stretch>
                      <a:fillRect/>
                    </a:stretch>
                  </pic:blipFill>
                  <pic:spPr>
                    <a:xfrm>
                      <a:off x="0" y="0"/>
                      <a:ext cx="2842130" cy="1483909"/>
                    </a:xfrm>
                    <a:prstGeom prst="rect">
                      <a:avLst/>
                    </a:prstGeom>
                  </pic:spPr>
                </pic:pic>
              </a:graphicData>
            </a:graphic>
          </wp:inline>
        </w:drawing>
      </w:r>
    </w:p>
    <w:p w14:paraId="1F8C7971" w14:textId="1F5A419D" w:rsidR="000B7586" w:rsidRDefault="009B2B6D" w:rsidP="009B2B6D">
      <w:pPr>
        <w:pStyle w:val="Caption"/>
        <w:jc w:val="center"/>
      </w:pPr>
      <w:bookmarkStart w:id="524" w:name="_Toc173268180"/>
      <w:r w:rsidRPr="00BE1B8D">
        <w:rPr>
          <w:sz w:val="24"/>
          <w:szCs w:val="24"/>
        </w:rPr>
        <w:t xml:space="preserve">Gambar 4. </w:t>
      </w:r>
      <w:r w:rsidRPr="00BE1B8D">
        <w:rPr>
          <w:sz w:val="24"/>
          <w:szCs w:val="24"/>
        </w:rPr>
        <w:fldChar w:fldCharType="begin"/>
      </w:r>
      <w:r w:rsidRPr="00BE1B8D">
        <w:rPr>
          <w:sz w:val="24"/>
          <w:szCs w:val="24"/>
        </w:rPr>
        <w:instrText xml:space="preserve"> SEQ Gambar_4. \* ARABIC </w:instrText>
      </w:r>
      <w:r w:rsidRPr="00BE1B8D">
        <w:rPr>
          <w:sz w:val="24"/>
          <w:szCs w:val="24"/>
        </w:rPr>
        <w:fldChar w:fldCharType="separate"/>
      </w:r>
      <w:r w:rsidR="00C048B8">
        <w:rPr>
          <w:noProof/>
          <w:sz w:val="24"/>
          <w:szCs w:val="24"/>
        </w:rPr>
        <w:t>23</w:t>
      </w:r>
      <w:r w:rsidRPr="00BE1B8D">
        <w:rPr>
          <w:sz w:val="24"/>
          <w:szCs w:val="24"/>
        </w:rPr>
        <w:fldChar w:fldCharType="end"/>
      </w:r>
      <w:r w:rsidRPr="009B2B6D">
        <w:rPr>
          <w:sz w:val="24"/>
          <w:szCs w:val="24"/>
        </w:rPr>
        <w:t xml:space="preserve"> Dropped Packets</w:t>
      </w:r>
      <w:bookmarkEnd w:id="524"/>
    </w:p>
    <w:p w14:paraId="74301B86" w14:textId="37BE10BE" w:rsidR="009E2D84" w:rsidRDefault="009E2D84" w:rsidP="009E2D84">
      <w:pPr>
        <w:spacing w:line="360" w:lineRule="auto"/>
      </w:pPr>
      <w:bookmarkStart w:id="525" w:name="_Hlk173062732"/>
      <w:r>
        <w:t xml:space="preserve">Berikut merupakan perhitungan untuk menentukan </w:t>
      </w:r>
      <w:r w:rsidR="00930CB2" w:rsidRPr="00930CB2">
        <w:rPr>
          <w:i/>
          <w:iCs/>
        </w:rPr>
        <w:t>packet</w:t>
      </w:r>
      <w:r>
        <w:rPr>
          <w:i/>
          <w:iCs/>
        </w:rPr>
        <w:t xml:space="preserve"> loss</w:t>
      </w:r>
      <w:r w:rsidR="004C5CD6">
        <w:rPr>
          <w:i/>
          <w:iCs/>
        </w:rPr>
        <w:t>:</w:t>
      </w:r>
      <w:bookmarkEnd w:id="525"/>
    </w:p>
    <w:p w14:paraId="749CDC63" w14:textId="1EDA0162" w:rsidR="009E2D84" w:rsidRPr="00E12117" w:rsidRDefault="009E2D84" w:rsidP="00BC54E0">
      <w:pPr>
        <w:pStyle w:val="Caption"/>
        <w:rPr>
          <w:rFonts w:eastAsiaTheme="minorEastAsia"/>
          <w:sz w:val="22"/>
        </w:rPr>
      </w:pPr>
      <w:bookmarkStart w:id="526" w:name="_Hlk173064526"/>
      <m:oMath>
        <m:r>
          <w:rPr>
            <w:rFonts w:ascii="Cambria Math" w:hAnsi="Cambria Math"/>
          </w:rPr>
          <m:t>Packet Loss=</m:t>
        </m:r>
        <m:f>
          <m:fPr>
            <m:ctrlPr>
              <w:rPr>
                <w:rFonts w:ascii="Cambria Math" w:hAnsi="Cambria Math"/>
                <w:i/>
                <w:sz w:val="22"/>
              </w:rPr>
            </m:ctrlPr>
          </m:fPr>
          <m:num>
            <m:r>
              <w:rPr>
                <w:rFonts w:ascii="Cambria Math" w:hAnsi="Cambria Math"/>
              </w:rPr>
              <m:t>Paket dikirim-Paket diterima</m:t>
            </m:r>
          </m:num>
          <m:den>
            <m:r>
              <w:rPr>
                <w:rFonts w:ascii="Cambria Math" w:hAnsi="Cambria Math"/>
              </w:rPr>
              <m:t>Paket dikirim</m:t>
            </m:r>
          </m:den>
        </m:f>
        <m:r>
          <w:rPr>
            <w:rFonts w:ascii="Cambria Math" w:hAnsi="Cambria Math"/>
            <w:sz w:val="22"/>
          </w:rPr>
          <m:t>×100%</m:t>
        </m:r>
      </m:oMath>
      <w:r w:rsidR="00BC54E0">
        <w:rPr>
          <w:rFonts w:eastAsiaTheme="minorEastAsia"/>
          <w:sz w:val="22"/>
        </w:rPr>
        <w:t xml:space="preserve"> </w:t>
      </w:r>
      <w:r w:rsidR="00BC54E0">
        <w:rPr>
          <w:rFonts w:eastAsiaTheme="minorEastAsia"/>
          <w:sz w:val="22"/>
        </w:rPr>
        <w:tab/>
      </w:r>
      <w:r w:rsidR="00BC54E0">
        <w:rPr>
          <w:rFonts w:eastAsiaTheme="minorEastAsia"/>
          <w:sz w:val="22"/>
        </w:rPr>
        <w:tab/>
      </w:r>
      <w:r w:rsidR="00BC54E0">
        <w:rPr>
          <w:rFonts w:eastAsiaTheme="minorEastAsia"/>
          <w:sz w:val="22"/>
        </w:rPr>
        <w:tab/>
      </w:r>
      <w:r w:rsidR="00BC54E0">
        <w:rPr>
          <w:rFonts w:eastAsiaTheme="minorEastAsia"/>
          <w:sz w:val="22"/>
        </w:rPr>
        <w:tab/>
      </w:r>
      <w:r w:rsidR="00BC54E0">
        <w:rPr>
          <w:rFonts w:eastAsiaTheme="minorEastAsia"/>
          <w:sz w:val="22"/>
        </w:rPr>
        <w:tab/>
      </w:r>
      <w:r w:rsidR="00BC54E0">
        <w:t xml:space="preserve">( </w:t>
      </w:r>
      <w:r w:rsidR="00BC54E0">
        <w:fldChar w:fldCharType="begin"/>
      </w:r>
      <w:r w:rsidR="00BC54E0">
        <w:instrText xml:space="preserve"> SEQ ( \* ARABIC </w:instrText>
      </w:r>
      <w:r w:rsidR="00BC54E0">
        <w:fldChar w:fldCharType="separate"/>
      </w:r>
      <w:r w:rsidR="00C048B8">
        <w:rPr>
          <w:noProof/>
        </w:rPr>
        <w:t>17</w:t>
      </w:r>
      <w:r w:rsidR="00BC54E0">
        <w:fldChar w:fldCharType="end"/>
      </w:r>
      <w:r w:rsidR="00BC54E0">
        <w:t xml:space="preserve"> )</w:t>
      </w:r>
    </w:p>
    <w:p w14:paraId="40BFB3C8" w14:textId="77777777" w:rsidR="009E2D84" w:rsidRPr="009B21D4" w:rsidRDefault="009E2D84" w:rsidP="009E2D84">
      <w:pPr>
        <w:rPr>
          <w:rFonts w:eastAsiaTheme="minorEastAsia"/>
          <w:sz w:val="22"/>
        </w:rPr>
      </w:pPr>
      <w:r>
        <w:rPr>
          <w:rFonts w:eastAsiaTheme="minorEastAsia"/>
          <w:sz w:val="22"/>
        </w:rPr>
        <w:tab/>
      </w:r>
      <w:r>
        <w:rPr>
          <w:rFonts w:eastAsiaTheme="minorEastAsia"/>
          <w:sz w:val="22"/>
        </w:rPr>
        <w:tab/>
      </w:r>
      <m:oMath>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1782-1782</m:t>
            </m:r>
          </m:num>
          <m:den>
            <m:r>
              <w:rPr>
                <w:rFonts w:ascii="Cambria Math" w:eastAsiaTheme="minorEastAsia" w:hAnsi="Cambria Math"/>
                <w:sz w:val="22"/>
              </w:rPr>
              <m:t>1782</m:t>
            </m:r>
          </m:den>
        </m:f>
        <m:r>
          <w:rPr>
            <w:rFonts w:ascii="Cambria Math" w:eastAsiaTheme="minorEastAsia" w:hAnsi="Cambria Math"/>
            <w:sz w:val="22"/>
          </w:rPr>
          <m:t>×100%</m:t>
        </m:r>
      </m:oMath>
      <w:r>
        <w:rPr>
          <w:rFonts w:eastAsiaTheme="minorEastAsia"/>
          <w:sz w:val="22"/>
        </w:rPr>
        <w:tab/>
        <w:t xml:space="preserve">    </w:t>
      </w:r>
    </w:p>
    <w:p w14:paraId="1560D634" w14:textId="77777777" w:rsidR="009E2D84" w:rsidRDefault="009E2D84" w:rsidP="009E2D84">
      <w:pPr>
        <w:rPr>
          <w:rFonts w:eastAsiaTheme="minorEastAsia"/>
          <w:sz w:val="22"/>
        </w:rPr>
      </w:pPr>
      <w:r>
        <w:rPr>
          <w:rFonts w:eastAsiaTheme="minorEastAsia"/>
          <w:sz w:val="22"/>
        </w:rPr>
        <w:tab/>
      </w:r>
      <w:r>
        <w:rPr>
          <w:rFonts w:eastAsiaTheme="minorEastAsia"/>
          <w:sz w:val="22"/>
        </w:rPr>
        <w:tab/>
        <w:t>= 0</w:t>
      </w:r>
      <w:bookmarkEnd w:id="526"/>
    </w:p>
    <w:p w14:paraId="1F3FE8CF" w14:textId="1300CD0A" w:rsidR="000B7586" w:rsidRDefault="009E2D84" w:rsidP="009E2D84">
      <w:pPr>
        <w:spacing w:after="0" w:line="360" w:lineRule="auto"/>
      </w:pPr>
      <w:bookmarkStart w:id="527" w:name="_Hlk173064566"/>
      <w:r w:rsidRPr="00E12117">
        <w:rPr>
          <w:rFonts w:eastAsiaTheme="minorEastAsia"/>
        </w:rPr>
        <w:t xml:space="preserve">Hasil perolehan data </w:t>
      </w:r>
      <w:r w:rsidR="00930CB2" w:rsidRPr="00930CB2">
        <w:rPr>
          <w:rFonts w:eastAsiaTheme="minorEastAsia"/>
          <w:i/>
          <w:iCs/>
        </w:rPr>
        <w:t>packet</w:t>
      </w:r>
      <w:r w:rsidRPr="00E12117">
        <w:rPr>
          <w:rFonts w:eastAsiaTheme="minorEastAsia"/>
          <w:i/>
          <w:iCs/>
        </w:rPr>
        <w:t xml:space="preserve"> loss</w:t>
      </w:r>
      <w:r w:rsidRPr="00E12117">
        <w:rPr>
          <w:rFonts w:eastAsiaTheme="minorEastAsia"/>
        </w:rPr>
        <w:t xml:space="preserve"> untuk </w:t>
      </w:r>
      <w:r w:rsidRPr="00E12117">
        <w:rPr>
          <w:rFonts w:eastAsiaTheme="minorEastAsia"/>
          <w:i/>
          <w:iCs/>
        </w:rPr>
        <w:t xml:space="preserve">provider </w:t>
      </w:r>
      <w:r w:rsidR="00E92DA0">
        <w:rPr>
          <w:rFonts w:eastAsiaTheme="minorEastAsia"/>
        </w:rPr>
        <w:t>M</w:t>
      </w:r>
      <w:r w:rsidR="000E61EA">
        <w:rPr>
          <w:rFonts w:eastAsiaTheme="minorEastAsia"/>
        </w:rPr>
        <w:t>NCPLAY</w:t>
      </w:r>
      <w:r w:rsidR="00E92DA0">
        <w:rPr>
          <w:rFonts w:eastAsiaTheme="minorEastAsia"/>
        </w:rPr>
        <w:t xml:space="preserve"> </w:t>
      </w:r>
      <w:r w:rsidRPr="00E12117">
        <w:rPr>
          <w:rFonts w:eastAsiaTheme="minorEastAsia"/>
        </w:rPr>
        <w:t>ditunjukkan pada tabel</w:t>
      </w:r>
      <w:r w:rsidR="005D6B93">
        <w:rPr>
          <w:rFonts w:eastAsiaTheme="minorEastAsia"/>
        </w:rPr>
        <w:t xml:space="preserve"> 4.</w:t>
      </w:r>
      <w:bookmarkEnd w:id="527"/>
      <w:r w:rsidR="00496BA4">
        <w:rPr>
          <w:rFonts w:eastAsiaTheme="minorEastAsia"/>
        </w:rPr>
        <w:t>1</w:t>
      </w:r>
      <w:r w:rsidR="00772E39">
        <w:rPr>
          <w:rFonts w:eastAsiaTheme="minorEastAsia"/>
        </w:rPr>
        <w:t>5</w:t>
      </w:r>
      <w:r w:rsidR="000318C3">
        <w:rPr>
          <w:rFonts w:eastAsiaTheme="minorEastAsia"/>
        </w:rPr>
        <w:t>.</w:t>
      </w:r>
    </w:p>
    <w:p w14:paraId="1BAB489D" w14:textId="4C9D1EEF" w:rsidR="00E92DA0" w:rsidRDefault="00E92DA0" w:rsidP="00E92DA0">
      <w:pPr>
        <w:pStyle w:val="Caption"/>
        <w:keepNext/>
        <w:jc w:val="center"/>
      </w:pPr>
      <w:r w:rsidRPr="005F4D77">
        <w:rPr>
          <w:b/>
          <w:bCs/>
          <w:sz w:val="24"/>
          <w:szCs w:val="24"/>
        </w:rPr>
        <w:t xml:space="preserve">Tabel 4. </w:t>
      </w:r>
      <w:r w:rsidRPr="005F4D77">
        <w:rPr>
          <w:b/>
          <w:bCs/>
          <w:sz w:val="24"/>
          <w:szCs w:val="24"/>
        </w:rPr>
        <w:fldChar w:fldCharType="begin"/>
      </w:r>
      <w:r w:rsidRPr="005F4D77">
        <w:rPr>
          <w:b/>
          <w:bCs/>
          <w:sz w:val="24"/>
          <w:szCs w:val="24"/>
        </w:rPr>
        <w:instrText xml:space="preserve"> SEQ Tabel_4. \* ARABIC </w:instrText>
      </w:r>
      <w:r w:rsidRPr="005F4D77">
        <w:rPr>
          <w:b/>
          <w:bCs/>
          <w:sz w:val="24"/>
          <w:szCs w:val="24"/>
        </w:rPr>
        <w:fldChar w:fldCharType="separate"/>
      </w:r>
      <w:r w:rsidR="00C048B8">
        <w:rPr>
          <w:b/>
          <w:bCs/>
          <w:noProof/>
          <w:sz w:val="24"/>
          <w:szCs w:val="24"/>
        </w:rPr>
        <w:t>15</w:t>
      </w:r>
      <w:r w:rsidRPr="005F4D77">
        <w:rPr>
          <w:b/>
          <w:bCs/>
          <w:sz w:val="24"/>
          <w:szCs w:val="24"/>
        </w:rPr>
        <w:fldChar w:fldCharType="end"/>
      </w:r>
      <w:r w:rsidRPr="00E92DA0">
        <w:rPr>
          <w:sz w:val="24"/>
          <w:szCs w:val="24"/>
        </w:rPr>
        <w:t xml:space="preserve"> </w:t>
      </w:r>
      <w:r w:rsidRPr="005F4D77">
        <w:rPr>
          <w:i/>
          <w:iCs w:val="0"/>
          <w:sz w:val="24"/>
          <w:szCs w:val="24"/>
        </w:rPr>
        <w:t>Dropped Packets</w:t>
      </w:r>
    </w:p>
    <w:tbl>
      <w:tblPr>
        <w:tblStyle w:val="TableGrid"/>
        <w:tblW w:w="0" w:type="auto"/>
        <w:jc w:val="center"/>
        <w:tblLook w:val="04A0" w:firstRow="1" w:lastRow="0" w:firstColumn="1" w:lastColumn="0" w:noHBand="0" w:noVBand="1"/>
      </w:tblPr>
      <w:tblGrid>
        <w:gridCol w:w="1418"/>
        <w:gridCol w:w="1675"/>
        <w:gridCol w:w="1862"/>
        <w:gridCol w:w="2117"/>
      </w:tblGrid>
      <w:tr w:rsidR="009E2D84" w14:paraId="5AF1ABE6" w14:textId="77777777" w:rsidTr="002163F9">
        <w:trPr>
          <w:tblHeader/>
          <w:jc w:val="center"/>
        </w:trPr>
        <w:tc>
          <w:tcPr>
            <w:tcW w:w="1418" w:type="dxa"/>
            <w:vMerge w:val="restart"/>
            <w:shd w:val="clear" w:color="auto" w:fill="FFFFFF" w:themeFill="background1"/>
            <w:vAlign w:val="center"/>
          </w:tcPr>
          <w:p w14:paraId="54DB46EB" w14:textId="77777777" w:rsidR="009E2D84" w:rsidRPr="009C4666" w:rsidRDefault="009E2D84" w:rsidP="00AF5969">
            <w:pPr>
              <w:jc w:val="center"/>
              <w:rPr>
                <w:b/>
                <w:bCs/>
                <w:sz w:val="20"/>
                <w:szCs w:val="20"/>
              </w:rPr>
            </w:pPr>
            <w:bookmarkStart w:id="528" w:name="_Hlk173064597"/>
            <w:r w:rsidRPr="009C4666">
              <w:rPr>
                <w:b/>
                <w:bCs/>
                <w:sz w:val="20"/>
                <w:szCs w:val="20"/>
              </w:rPr>
              <w:t>Tanggal</w:t>
            </w:r>
          </w:p>
        </w:tc>
        <w:tc>
          <w:tcPr>
            <w:tcW w:w="5654" w:type="dxa"/>
            <w:gridSpan w:val="3"/>
            <w:shd w:val="clear" w:color="auto" w:fill="FFFFFF" w:themeFill="background1"/>
            <w:vAlign w:val="center"/>
          </w:tcPr>
          <w:p w14:paraId="7B3C7F6E" w14:textId="483772E9" w:rsidR="009E2D84" w:rsidRPr="009C4666" w:rsidRDefault="004A5640" w:rsidP="00AF5969">
            <w:pPr>
              <w:jc w:val="center"/>
              <w:rPr>
                <w:b/>
                <w:bCs/>
                <w:sz w:val="20"/>
                <w:szCs w:val="20"/>
              </w:rPr>
            </w:pPr>
            <w:r w:rsidRPr="009C4666">
              <w:rPr>
                <w:b/>
                <w:bCs/>
                <w:sz w:val="20"/>
                <w:szCs w:val="20"/>
              </w:rPr>
              <w:t>M</w:t>
            </w:r>
            <w:r w:rsidR="0032048F">
              <w:rPr>
                <w:b/>
                <w:bCs/>
                <w:sz w:val="20"/>
                <w:szCs w:val="20"/>
              </w:rPr>
              <w:t>NCPLAY</w:t>
            </w:r>
          </w:p>
        </w:tc>
      </w:tr>
      <w:tr w:rsidR="009E2D84" w14:paraId="73074C38" w14:textId="77777777" w:rsidTr="002163F9">
        <w:trPr>
          <w:tblHeader/>
          <w:jc w:val="center"/>
        </w:trPr>
        <w:tc>
          <w:tcPr>
            <w:tcW w:w="1418" w:type="dxa"/>
            <w:vMerge/>
            <w:shd w:val="clear" w:color="auto" w:fill="FFFFFF" w:themeFill="background1"/>
          </w:tcPr>
          <w:p w14:paraId="045C8A06" w14:textId="77777777" w:rsidR="009E2D84" w:rsidRPr="009C4666" w:rsidRDefault="009E2D84" w:rsidP="00AF5969">
            <w:pPr>
              <w:jc w:val="center"/>
              <w:rPr>
                <w:b/>
                <w:bCs/>
                <w:sz w:val="20"/>
                <w:szCs w:val="20"/>
              </w:rPr>
            </w:pPr>
          </w:p>
        </w:tc>
        <w:tc>
          <w:tcPr>
            <w:tcW w:w="1675" w:type="dxa"/>
            <w:shd w:val="clear" w:color="auto" w:fill="FFFFFF" w:themeFill="background1"/>
            <w:vAlign w:val="center"/>
          </w:tcPr>
          <w:p w14:paraId="6D27B822" w14:textId="77777777" w:rsidR="009E2D84" w:rsidRPr="009C4666" w:rsidRDefault="009E2D84" w:rsidP="00AF5969">
            <w:pPr>
              <w:jc w:val="center"/>
              <w:rPr>
                <w:b/>
                <w:bCs/>
                <w:sz w:val="20"/>
                <w:szCs w:val="20"/>
              </w:rPr>
            </w:pPr>
            <w:r w:rsidRPr="009C4666">
              <w:rPr>
                <w:rFonts w:eastAsia="Times New Roman"/>
                <w:b/>
                <w:bCs/>
                <w:color w:val="000000"/>
                <w:kern w:val="0"/>
                <w:sz w:val="20"/>
                <w:szCs w:val="20"/>
                <w:lang w:eastAsia="id-ID"/>
                <w14:ligatures w14:val="none"/>
              </w:rPr>
              <w:t>05.00</w:t>
            </w:r>
          </w:p>
        </w:tc>
        <w:tc>
          <w:tcPr>
            <w:tcW w:w="1862" w:type="dxa"/>
            <w:shd w:val="clear" w:color="auto" w:fill="FFFFFF" w:themeFill="background1"/>
            <w:vAlign w:val="center"/>
          </w:tcPr>
          <w:p w14:paraId="27CFD3C9" w14:textId="77777777" w:rsidR="009E2D84" w:rsidRPr="009C4666" w:rsidRDefault="009E2D84" w:rsidP="00AF5969">
            <w:pPr>
              <w:jc w:val="center"/>
              <w:rPr>
                <w:b/>
                <w:bCs/>
                <w:sz w:val="20"/>
                <w:szCs w:val="20"/>
              </w:rPr>
            </w:pPr>
            <w:r w:rsidRPr="009C4666">
              <w:rPr>
                <w:rFonts w:eastAsia="Times New Roman"/>
                <w:b/>
                <w:bCs/>
                <w:color w:val="000000"/>
                <w:kern w:val="0"/>
                <w:sz w:val="20"/>
                <w:szCs w:val="20"/>
                <w:lang w:eastAsia="id-ID"/>
                <w14:ligatures w14:val="none"/>
              </w:rPr>
              <w:t>10.00</w:t>
            </w:r>
          </w:p>
        </w:tc>
        <w:tc>
          <w:tcPr>
            <w:tcW w:w="2117" w:type="dxa"/>
            <w:shd w:val="clear" w:color="auto" w:fill="FFFFFF" w:themeFill="background1"/>
            <w:vAlign w:val="center"/>
          </w:tcPr>
          <w:p w14:paraId="6AFC7AFE" w14:textId="77777777" w:rsidR="009E2D84" w:rsidRPr="009C4666" w:rsidRDefault="009E2D84" w:rsidP="00AF5969">
            <w:pPr>
              <w:jc w:val="center"/>
              <w:rPr>
                <w:b/>
                <w:bCs/>
                <w:sz w:val="20"/>
                <w:szCs w:val="20"/>
              </w:rPr>
            </w:pPr>
            <w:r w:rsidRPr="009C4666">
              <w:rPr>
                <w:rFonts w:eastAsia="Times New Roman"/>
                <w:b/>
                <w:bCs/>
                <w:color w:val="000000"/>
                <w:kern w:val="0"/>
                <w:sz w:val="20"/>
                <w:szCs w:val="20"/>
                <w:lang w:eastAsia="id-ID"/>
                <w14:ligatures w14:val="none"/>
              </w:rPr>
              <w:t>20.00</w:t>
            </w:r>
          </w:p>
        </w:tc>
      </w:tr>
      <w:tr w:rsidR="009E2D84" w14:paraId="30A08192" w14:textId="77777777" w:rsidTr="00CE67DF">
        <w:trPr>
          <w:jc w:val="center"/>
        </w:trPr>
        <w:tc>
          <w:tcPr>
            <w:tcW w:w="1418" w:type="dxa"/>
            <w:vAlign w:val="center"/>
          </w:tcPr>
          <w:p w14:paraId="7A03FA8C" w14:textId="77777777" w:rsidR="009E2D84" w:rsidRPr="009C4666" w:rsidRDefault="009E2D84" w:rsidP="00AF5969">
            <w:pPr>
              <w:jc w:val="center"/>
              <w:rPr>
                <w:sz w:val="20"/>
                <w:szCs w:val="20"/>
              </w:rPr>
            </w:pPr>
            <w:r w:rsidRPr="009C4666">
              <w:rPr>
                <w:rFonts w:eastAsia="Times New Roman"/>
                <w:color w:val="000000"/>
                <w:kern w:val="0"/>
                <w:sz w:val="20"/>
                <w:szCs w:val="20"/>
                <w:lang w:eastAsia="id-ID"/>
                <w14:ligatures w14:val="none"/>
              </w:rPr>
              <w:t>8/07/2024</w:t>
            </w:r>
          </w:p>
        </w:tc>
        <w:tc>
          <w:tcPr>
            <w:tcW w:w="1675" w:type="dxa"/>
            <w:vAlign w:val="center"/>
          </w:tcPr>
          <w:p w14:paraId="05AFD6F5" w14:textId="10A32258" w:rsidR="009E2D84" w:rsidRPr="009C4666" w:rsidRDefault="009E2D84" w:rsidP="00AF5969">
            <w:pPr>
              <w:jc w:val="center"/>
              <w:rPr>
                <w:sz w:val="20"/>
                <w:szCs w:val="20"/>
              </w:rPr>
            </w:pPr>
            <w:r w:rsidRPr="009C4666">
              <w:rPr>
                <w:rFonts w:eastAsiaTheme="minorEastAsia"/>
                <w:sz w:val="20"/>
                <w:szCs w:val="20"/>
              </w:rPr>
              <w:t>0,0</w:t>
            </w:r>
          </w:p>
        </w:tc>
        <w:tc>
          <w:tcPr>
            <w:tcW w:w="1862" w:type="dxa"/>
          </w:tcPr>
          <w:p w14:paraId="45D61F7D" w14:textId="1D7BC5E9" w:rsidR="009E2D84" w:rsidRPr="009C4666" w:rsidRDefault="009E2D84" w:rsidP="00AF5969">
            <w:pPr>
              <w:jc w:val="center"/>
              <w:rPr>
                <w:sz w:val="20"/>
                <w:szCs w:val="20"/>
              </w:rPr>
            </w:pPr>
            <w:r w:rsidRPr="009C4666">
              <w:rPr>
                <w:rFonts w:eastAsiaTheme="minorEastAsia"/>
                <w:sz w:val="20"/>
                <w:szCs w:val="20"/>
              </w:rPr>
              <w:t>0,0%</w:t>
            </w:r>
          </w:p>
        </w:tc>
        <w:tc>
          <w:tcPr>
            <w:tcW w:w="2117" w:type="dxa"/>
          </w:tcPr>
          <w:p w14:paraId="4282D7E0" w14:textId="3640B5B6" w:rsidR="009E2D84" w:rsidRPr="009C4666" w:rsidRDefault="009E2D84" w:rsidP="00AF5969">
            <w:pPr>
              <w:jc w:val="center"/>
              <w:rPr>
                <w:sz w:val="20"/>
                <w:szCs w:val="20"/>
              </w:rPr>
            </w:pPr>
            <w:r w:rsidRPr="009C4666">
              <w:rPr>
                <w:rFonts w:eastAsiaTheme="minorEastAsia"/>
                <w:sz w:val="20"/>
                <w:szCs w:val="20"/>
              </w:rPr>
              <w:t>0,0%</w:t>
            </w:r>
          </w:p>
        </w:tc>
      </w:tr>
      <w:tr w:rsidR="009E2D84" w14:paraId="6C2665B9" w14:textId="77777777" w:rsidTr="00CE67DF">
        <w:trPr>
          <w:jc w:val="center"/>
        </w:trPr>
        <w:tc>
          <w:tcPr>
            <w:tcW w:w="1418" w:type="dxa"/>
            <w:vAlign w:val="center"/>
          </w:tcPr>
          <w:p w14:paraId="189785AC" w14:textId="77777777" w:rsidR="009E2D84" w:rsidRPr="009C4666" w:rsidRDefault="009E2D84" w:rsidP="00AF5969">
            <w:pPr>
              <w:jc w:val="center"/>
              <w:rPr>
                <w:sz w:val="20"/>
                <w:szCs w:val="20"/>
              </w:rPr>
            </w:pPr>
            <w:r w:rsidRPr="009C4666">
              <w:rPr>
                <w:rFonts w:eastAsia="Times New Roman"/>
                <w:color w:val="000000"/>
                <w:kern w:val="0"/>
                <w:sz w:val="20"/>
                <w:szCs w:val="20"/>
                <w:lang w:eastAsia="id-ID"/>
                <w14:ligatures w14:val="none"/>
              </w:rPr>
              <w:t>9/07/2024</w:t>
            </w:r>
          </w:p>
        </w:tc>
        <w:tc>
          <w:tcPr>
            <w:tcW w:w="1675" w:type="dxa"/>
            <w:vAlign w:val="center"/>
          </w:tcPr>
          <w:p w14:paraId="07EFE3D7" w14:textId="487AE2C2" w:rsidR="009E2D84" w:rsidRPr="009C4666" w:rsidRDefault="009E2D84" w:rsidP="00AF5969">
            <w:pPr>
              <w:jc w:val="center"/>
              <w:rPr>
                <w:sz w:val="20"/>
                <w:szCs w:val="20"/>
              </w:rPr>
            </w:pPr>
            <w:r w:rsidRPr="009C4666">
              <w:rPr>
                <w:rFonts w:eastAsiaTheme="minorEastAsia"/>
                <w:sz w:val="20"/>
                <w:szCs w:val="20"/>
              </w:rPr>
              <w:t>0,0</w:t>
            </w:r>
          </w:p>
        </w:tc>
        <w:tc>
          <w:tcPr>
            <w:tcW w:w="1862" w:type="dxa"/>
          </w:tcPr>
          <w:p w14:paraId="1904661B" w14:textId="0EE94481" w:rsidR="009E2D84" w:rsidRPr="009C4666" w:rsidRDefault="009E2D84" w:rsidP="00AF5969">
            <w:pPr>
              <w:jc w:val="center"/>
              <w:rPr>
                <w:sz w:val="20"/>
                <w:szCs w:val="20"/>
              </w:rPr>
            </w:pPr>
            <w:r w:rsidRPr="009C4666">
              <w:rPr>
                <w:rFonts w:eastAsiaTheme="minorEastAsia"/>
                <w:sz w:val="20"/>
                <w:szCs w:val="20"/>
              </w:rPr>
              <w:t>0,0%</w:t>
            </w:r>
          </w:p>
        </w:tc>
        <w:tc>
          <w:tcPr>
            <w:tcW w:w="2117" w:type="dxa"/>
          </w:tcPr>
          <w:p w14:paraId="58CDD9B9" w14:textId="53025463" w:rsidR="009E2D84" w:rsidRPr="009C4666" w:rsidRDefault="009E2D84" w:rsidP="00AF5969">
            <w:pPr>
              <w:jc w:val="center"/>
              <w:rPr>
                <w:sz w:val="20"/>
                <w:szCs w:val="20"/>
              </w:rPr>
            </w:pPr>
            <w:r w:rsidRPr="009C4666">
              <w:rPr>
                <w:rFonts w:eastAsiaTheme="minorEastAsia"/>
                <w:sz w:val="20"/>
                <w:szCs w:val="20"/>
              </w:rPr>
              <w:t>0,0%</w:t>
            </w:r>
          </w:p>
        </w:tc>
      </w:tr>
      <w:tr w:rsidR="009E2D84" w14:paraId="34654E38" w14:textId="77777777" w:rsidTr="00CE67DF">
        <w:trPr>
          <w:jc w:val="center"/>
        </w:trPr>
        <w:tc>
          <w:tcPr>
            <w:tcW w:w="1418" w:type="dxa"/>
            <w:vAlign w:val="center"/>
          </w:tcPr>
          <w:p w14:paraId="18194A0B" w14:textId="77777777" w:rsidR="009E2D84" w:rsidRPr="009C4666" w:rsidRDefault="009E2D84" w:rsidP="00AF5969">
            <w:pPr>
              <w:jc w:val="center"/>
              <w:rPr>
                <w:sz w:val="20"/>
                <w:szCs w:val="20"/>
              </w:rPr>
            </w:pPr>
            <w:r w:rsidRPr="009C4666">
              <w:rPr>
                <w:rFonts w:eastAsia="Times New Roman"/>
                <w:color w:val="000000"/>
                <w:kern w:val="0"/>
                <w:sz w:val="20"/>
                <w:szCs w:val="20"/>
                <w:lang w:eastAsia="id-ID"/>
                <w14:ligatures w14:val="none"/>
              </w:rPr>
              <w:t>10/07/2024</w:t>
            </w:r>
          </w:p>
        </w:tc>
        <w:tc>
          <w:tcPr>
            <w:tcW w:w="1675" w:type="dxa"/>
            <w:vAlign w:val="center"/>
          </w:tcPr>
          <w:p w14:paraId="1D3A47C3" w14:textId="714C879F" w:rsidR="009E2D84" w:rsidRPr="009C4666" w:rsidRDefault="009E2D84" w:rsidP="00AF5969">
            <w:pPr>
              <w:jc w:val="center"/>
              <w:rPr>
                <w:sz w:val="20"/>
                <w:szCs w:val="20"/>
              </w:rPr>
            </w:pPr>
            <w:r w:rsidRPr="009C4666">
              <w:rPr>
                <w:rFonts w:eastAsiaTheme="minorEastAsia"/>
                <w:sz w:val="20"/>
                <w:szCs w:val="20"/>
              </w:rPr>
              <w:t>0,0</w:t>
            </w:r>
          </w:p>
        </w:tc>
        <w:tc>
          <w:tcPr>
            <w:tcW w:w="1862" w:type="dxa"/>
          </w:tcPr>
          <w:p w14:paraId="5FDFCD6B" w14:textId="620487B8" w:rsidR="009E2D84" w:rsidRPr="009C4666" w:rsidRDefault="009E2D84" w:rsidP="00AF5969">
            <w:pPr>
              <w:jc w:val="center"/>
              <w:rPr>
                <w:sz w:val="20"/>
                <w:szCs w:val="20"/>
              </w:rPr>
            </w:pPr>
            <w:r w:rsidRPr="009C4666">
              <w:rPr>
                <w:rFonts w:eastAsiaTheme="minorEastAsia"/>
                <w:sz w:val="20"/>
                <w:szCs w:val="20"/>
              </w:rPr>
              <w:t>0,0%</w:t>
            </w:r>
          </w:p>
        </w:tc>
        <w:tc>
          <w:tcPr>
            <w:tcW w:w="2117" w:type="dxa"/>
          </w:tcPr>
          <w:p w14:paraId="27D869F3" w14:textId="22C123DA" w:rsidR="009E2D84" w:rsidRPr="009C4666" w:rsidRDefault="009E2D84" w:rsidP="00AF5969">
            <w:pPr>
              <w:jc w:val="center"/>
              <w:rPr>
                <w:sz w:val="20"/>
                <w:szCs w:val="20"/>
              </w:rPr>
            </w:pPr>
            <w:r w:rsidRPr="009C4666">
              <w:rPr>
                <w:rFonts w:eastAsiaTheme="minorEastAsia"/>
                <w:sz w:val="20"/>
                <w:szCs w:val="20"/>
              </w:rPr>
              <w:t>0,0%</w:t>
            </w:r>
          </w:p>
        </w:tc>
      </w:tr>
      <w:tr w:rsidR="009E2D84" w14:paraId="616C7A5E" w14:textId="77777777" w:rsidTr="00CE67DF">
        <w:trPr>
          <w:jc w:val="center"/>
        </w:trPr>
        <w:tc>
          <w:tcPr>
            <w:tcW w:w="1418" w:type="dxa"/>
            <w:vAlign w:val="center"/>
          </w:tcPr>
          <w:p w14:paraId="2D768400" w14:textId="77777777" w:rsidR="009E2D84" w:rsidRPr="009C4666" w:rsidRDefault="009E2D84" w:rsidP="00AF5969">
            <w:pPr>
              <w:jc w:val="center"/>
              <w:rPr>
                <w:rFonts w:eastAsia="Times New Roman"/>
                <w:color w:val="000000"/>
                <w:kern w:val="0"/>
                <w:sz w:val="20"/>
                <w:szCs w:val="20"/>
                <w:lang w:eastAsia="id-ID"/>
                <w14:ligatures w14:val="none"/>
              </w:rPr>
            </w:pPr>
            <w:r w:rsidRPr="009C4666">
              <w:rPr>
                <w:rFonts w:eastAsia="Times New Roman"/>
                <w:color w:val="000000"/>
                <w:kern w:val="0"/>
                <w:sz w:val="20"/>
                <w:szCs w:val="20"/>
                <w:lang w:eastAsia="id-ID"/>
                <w14:ligatures w14:val="none"/>
              </w:rPr>
              <w:t>11/07/2024</w:t>
            </w:r>
          </w:p>
        </w:tc>
        <w:tc>
          <w:tcPr>
            <w:tcW w:w="1675" w:type="dxa"/>
            <w:vAlign w:val="center"/>
          </w:tcPr>
          <w:p w14:paraId="36B2BCAE" w14:textId="1B32AC3D" w:rsidR="009E2D84" w:rsidRPr="009C4666" w:rsidRDefault="009E2D84" w:rsidP="00AF5969">
            <w:pPr>
              <w:jc w:val="center"/>
              <w:rPr>
                <w:sz w:val="20"/>
                <w:szCs w:val="20"/>
              </w:rPr>
            </w:pPr>
            <w:r w:rsidRPr="009C4666">
              <w:rPr>
                <w:rFonts w:eastAsiaTheme="minorEastAsia"/>
                <w:sz w:val="20"/>
                <w:szCs w:val="20"/>
              </w:rPr>
              <w:t>0,0</w:t>
            </w:r>
          </w:p>
        </w:tc>
        <w:tc>
          <w:tcPr>
            <w:tcW w:w="1862" w:type="dxa"/>
          </w:tcPr>
          <w:p w14:paraId="01FD4066" w14:textId="038F52C7" w:rsidR="009E2D84" w:rsidRPr="009C4666" w:rsidRDefault="009E2D84" w:rsidP="00AF5969">
            <w:pPr>
              <w:jc w:val="center"/>
              <w:rPr>
                <w:sz w:val="20"/>
                <w:szCs w:val="20"/>
              </w:rPr>
            </w:pPr>
            <w:r w:rsidRPr="009C4666">
              <w:rPr>
                <w:rFonts w:eastAsiaTheme="minorEastAsia"/>
                <w:sz w:val="20"/>
                <w:szCs w:val="20"/>
              </w:rPr>
              <w:t>0,0%</w:t>
            </w:r>
          </w:p>
        </w:tc>
        <w:tc>
          <w:tcPr>
            <w:tcW w:w="2117" w:type="dxa"/>
          </w:tcPr>
          <w:p w14:paraId="6B9C2CB8" w14:textId="37DCCD72" w:rsidR="009E2D84" w:rsidRPr="009C4666" w:rsidRDefault="009E2D84" w:rsidP="00AF5969">
            <w:pPr>
              <w:jc w:val="center"/>
              <w:rPr>
                <w:sz w:val="20"/>
                <w:szCs w:val="20"/>
              </w:rPr>
            </w:pPr>
            <w:r w:rsidRPr="009C4666">
              <w:rPr>
                <w:rFonts w:eastAsiaTheme="minorEastAsia"/>
                <w:sz w:val="20"/>
                <w:szCs w:val="20"/>
              </w:rPr>
              <w:t>0,0%</w:t>
            </w:r>
          </w:p>
        </w:tc>
      </w:tr>
      <w:tr w:rsidR="009E2D84" w14:paraId="72B35737" w14:textId="77777777" w:rsidTr="00CE67DF">
        <w:trPr>
          <w:jc w:val="center"/>
        </w:trPr>
        <w:tc>
          <w:tcPr>
            <w:tcW w:w="1418" w:type="dxa"/>
            <w:vAlign w:val="center"/>
          </w:tcPr>
          <w:p w14:paraId="199F4BBB" w14:textId="77777777" w:rsidR="009E2D84" w:rsidRPr="009C4666" w:rsidRDefault="009E2D84" w:rsidP="00AF5969">
            <w:pPr>
              <w:jc w:val="center"/>
              <w:rPr>
                <w:rFonts w:eastAsia="Times New Roman"/>
                <w:color w:val="000000"/>
                <w:kern w:val="0"/>
                <w:sz w:val="20"/>
                <w:szCs w:val="20"/>
                <w:lang w:eastAsia="id-ID"/>
                <w14:ligatures w14:val="none"/>
              </w:rPr>
            </w:pPr>
            <w:r w:rsidRPr="009C4666">
              <w:rPr>
                <w:rFonts w:eastAsia="Times New Roman"/>
                <w:color w:val="000000"/>
                <w:kern w:val="0"/>
                <w:sz w:val="20"/>
                <w:szCs w:val="20"/>
                <w:lang w:eastAsia="id-ID"/>
                <w14:ligatures w14:val="none"/>
              </w:rPr>
              <w:t>12/07/2024</w:t>
            </w:r>
          </w:p>
        </w:tc>
        <w:tc>
          <w:tcPr>
            <w:tcW w:w="1675" w:type="dxa"/>
            <w:vAlign w:val="center"/>
          </w:tcPr>
          <w:p w14:paraId="0F2907C6" w14:textId="48F6F80C" w:rsidR="009E2D84" w:rsidRPr="009C4666" w:rsidRDefault="009E2D84" w:rsidP="00AF5969">
            <w:pPr>
              <w:jc w:val="center"/>
              <w:rPr>
                <w:sz w:val="20"/>
                <w:szCs w:val="20"/>
              </w:rPr>
            </w:pPr>
            <w:r w:rsidRPr="009C4666">
              <w:rPr>
                <w:rFonts w:eastAsiaTheme="minorEastAsia"/>
                <w:sz w:val="20"/>
                <w:szCs w:val="20"/>
              </w:rPr>
              <w:t>0,0</w:t>
            </w:r>
          </w:p>
        </w:tc>
        <w:tc>
          <w:tcPr>
            <w:tcW w:w="1862" w:type="dxa"/>
          </w:tcPr>
          <w:p w14:paraId="341BEB4E" w14:textId="13C4FAB9" w:rsidR="009E2D84" w:rsidRPr="009C4666" w:rsidRDefault="009E2D84" w:rsidP="00AF5969">
            <w:pPr>
              <w:jc w:val="center"/>
              <w:rPr>
                <w:sz w:val="20"/>
                <w:szCs w:val="20"/>
              </w:rPr>
            </w:pPr>
            <w:r w:rsidRPr="009C4666">
              <w:rPr>
                <w:rFonts w:eastAsiaTheme="minorEastAsia"/>
                <w:sz w:val="20"/>
                <w:szCs w:val="20"/>
              </w:rPr>
              <w:t>0,0%</w:t>
            </w:r>
          </w:p>
        </w:tc>
        <w:tc>
          <w:tcPr>
            <w:tcW w:w="2117" w:type="dxa"/>
          </w:tcPr>
          <w:p w14:paraId="2E1EE7E7" w14:textId="374EEC7F" w:rsidR="009E2D84" w:rsidRPr="009C4666" w:rsidRDefault="009E2D84" w:rsidP="00AF5969">
            <w:pPr>
              <w:jc w:val="center"/>
              <w:rPr>
                <w:sz w:val="20"/>
                <w:szCs w:val="20"/>
              </w:rPr>
            </w:pPr>
            <w:r w:rsidRPr="009C4666">
              <w:rPr>
                <w:rFonts w:eastAsiaTheme="minorEastAsia"/>
                <w:sz w:val="20"/>
                <w:szCs w:val="20"/>
              </w:rPr>
              <w:t>0,0%</w:t>
            </w:r>
          </w:p>
        </w:tc>
      </w:tr>
      <w:tr w:rsidR="009E2D84" w14:paraId="2501024E" w14:textId="77777777" w:rsidTr="00CE67DF">
        <w:trPr>
          <w:jc w:val="center"/>
        </w:trPr>
        <w:tc>
          <w:tcPr>
            <w:tcW w:w="1418" w:type="dxa"/>
            <w:shd w:val="clear" w:color="auto" w:fill="FFFFFF" w:themeFill="background1"/>
            <w:vAlign w:val="center"/>
          </w:tcPr>
          <w:p w14:paraId="6525D210" w14:textId="77777777" w:rsidR="009E2D84" w:rsidRPr="009C4666" w:rsidRDefault="009E2D84" w:rsidP="00AF5969">
            <w:pPr>
              <w:jc w:val="center"/>
              <w:rPr>
                <w:rFonts w:eastAsia="Times New Roman"/>
                <w:b/>
                <w:bCs/>
                <w:color w:val="000000"/>
                <w:kern w:val="0"/>
                <w:sz w:val="20"/>
                <w:szCs w:val="20"/>
                <w:lang w:eastAsia="id-ID"/>
                <w14:ligatures w14:val="none"/>
              </w:rPr>
            </w:pPr>
            <w:r w:rsidRPr="009C4666">
              <w:rPr>
                <w:rFonts w:eastAsia="Times New Roman"/>
                <w:b/>
                <w:bCs/>
                <w:color w:val="000000"/>
                <w:kern w:val="0"/>
                <w:sz w:val="20"/>
                <w:szCs w:val="20"/>
                <w:lang w:eastAsia="id-ID"/>
                <w14:ligatures w14:val="none"/>
              </w:rPr>
              <w:t>Rata-Rata</w:t>
            </w:r>
          </w:p>
        </w:tc>
        <w:tc>
          <w:tcPr>
            <w:tcW w:w="1675" w:type="dxa"/>
            <w:shd w:val="clear" w:color="auto" w:fill="FFFFFF" w:themeFill="background1"/>
            <w:vAlign w:val="center"/>
          </w:tcPr>
          <w:p w14:paraId="3AD37A2A" w14:textId="29B1A88E" w:rsidR="009E2D84" w:rsidRPr="009C4666" w:rsidRDefault="009E2D84" w:rsidP="00AF5969">
            <w:pPr>
              <w:jc w:val="center"/>
              <w:rPr>
                <w:color w:val="000000"/>
                <w:sz w:val="20"/>
                <w:szCs w:val="20"/>
              </w:rPr>
            </w:pPr>
            <w:r w:rsidRPr="009C4666">
              <w:rPr>
                <w:rFonts w:eastAsiaTheme="minorEastAsia"/>
                <w:sz w:val="20"/>
                <w:szCs w:val="20"/>
              </w:rPr>
              <w:t>0,0%</w:t>
            </w:r>
          </w:p>
        </w:tc>
        <w:tc>
          <w:tcPr>
            <w:tcW w:w="1862" w:type="dxa"/>
            <w:shd w:val="clear" w:color="auto" w:fill="FFFFFF" w:themeFill="background1"/>
            <w:vAlign w:val="center"/>
          </w:tcPr>
          <w:p w14:paraId="1E525AC2" w14:textId="1F9EE343" w:rsidR="009E2D84" w:rsidRPr="009C4666" w:rsidRDefault="009E2D84" w:rsidP="00AF5969">
            <w:pPr>
              <w:jc w:val="center"/>
              <w:rPr>
                <w:sz w:val="20"/>
                <w:szCs w:val="20"/>
              </w:rPr>
            </w:pPr>
            <w:r w:rsidRPr="009C4666">
              <w:rPr>
                <w:rFonts w:eastAsiaTheme="minorEastAsia"/>
                <w:sz w:val="20"/>
                <w:szCs w:val="20"/>
              </w:rPr>
              <w:t>0,0%</w:t>
            </w:r>
          </w:p>
        </w:tc>
        <w:tc>
          <w:tcPr>
            <w:tcW w:w="2117" w:type="dxa"/>
            <w:shd w:val="clear" w:color="auto" w:fill="FFFFFF" w:themeFill="background1"/>
            <w:vAlign w:val="center"/>
          </w:tcPr>
          <w:p w14:paraId="704BBF91" w14:textId="5318AD79" w:rsidR="009E2D84" w:rsidRPr="009C4666" w:rsidRDefault="009E2D84" w:rsidP="00AF5969">
            <w:pPr>
              <w:jc w:val="center"/>
              <w:rPr>
                <w:sz w:val="20"/>
                <w:szCs w:val="20"/>
              </w:rPr>
            </w:pPr>
            <w:r w:rsidRPr="009C4666">
              <w:rPr>
                <w:rFonts w:eastAsiaTheme="minorEastAsia"/>
                <w:sz w:val="20"/>
                <w:szCs w:val="20"/>
              </w:rPr>
              <w:t>0,0%</w:t>
            </w:r>
          </w:p>
        </w:tc>
      </w:tr>
      <w:bookmarkEnd w:id="528"/>
    </w:tbl>
    <w:p w14:paraId="221F82C0" w14:textId="77777777" w:rsidR="00673BC3" w:rsidRDefault="00673BC3" w:rsidP="009F38D5">
      <w:pPr>
        <w:spacing w:after="0" w:line="240" w:lineRule="auto"/>
      </w:pPr>
    </w:p>
    <w:p w14:paraId="515028EA" w14:textId="0D839D4F" w:rsidR="00890CA9" w:rsidRPr="00775759" w:rsidRDefault="00890CA9" w:rsidP="009F38D5">
      <w:pPr>
        <w:spacing w:after="0" w:line="360" w:lineRule="auto"/>
        <w:rPr>
          <w:i/>
          <w:iCs/>
        </w:rPr>
      </w:pPr>
      <w:bookmarkStart w:id="529" w:name="_Hlk173064701"/>
      <w:r w:rsidRPr="00352745">
        <w:rPr>
          <w:rFonts w:eastAsiaTheme="majorEastAsia" w:cstheme="majorBidi"/>
          <w:b/>
          <w:color w:val="000000" w:themeColor="text1"/>
        </w:rPr>
        <w:t>A</w:t>
      </w:r>
      <w:r>
        <w:rPr>
          <w:rFonts w:eastAsiaTheme="majorEastAsia" w:cstheme="majorBidi"/>
          <w:b/>
          <w:color w:val="000000" w:themeColor="text1"/>
        </w:rPr>
        <w:t>n</w:t>
      </w:r>
      <w:r w:rsidRPr="00352745">
        <w:rPr>
          <w:rFonts w:eastAsiaTheme="majorEastAsia" w:cstheme="majorBidi"/>
          <w:b/>
          <w:color w:val="000000" w:themeColor="text1"/>
        </w:rPr>
        <w:t>alisa Hasil</w:t>
      </w:r>
      <w:r>
        <w:rPr>
          <w:rFonts w:eastAsiaTheme="majorEastAsia" w:cstheme="majorBidi"/>
          <w:b/>
          <w:color w:val="000000" w:themeColor="text1"/>
        </w:rPr>
        <w:t xml:space="preserve"> </w:t>
      </w:r>
      <w:r w:rsidRPr="00775759">
        <w:rPr>
          <w:rFonts w:eastAsiaTheme="majorEastAsia" w:cstheme="majorBidi"/>
          <w:b/>
          <w:i/>
          <w:iCs/>
          <w:color w:val="000000" w:themeColor="text1"/>
        </w:rPr>
        <w:t>Packet Loss</w:t>
      </w:r>
    </w:p>
    <w:p w14:paraId="7CADED2E" w14:textId="43665140" w:rsidR="00C32B47" w:rsidRDefault="005D6B93" w:rsidP="009F38D5">
      <w:pPr>
        <w:spacing w:after="0" w:line="360" w:lineRule="auto"/>
      </w:pPr>
      <w:r>
        <w:t>Tabel 4.</w:t>
      </w:r>
      <w:r w:rsidR="009C4666">
        <w:t>1</w:t>
      </w:r>
      <w:r w:rsidR="005F278E">
        <w:t xml:space="preserve">5 </w:t>
      </w:r>
      <w:r w:rsidR="009F38D5">
        <w:t>adalah</w:t>
      </w:r>
      <w:r w:rsidR="009E2D84">
        <w:t xml:space="preserve"> hasil pengumpulan data </w:t>
      </w:r>
      <w:r w:rsidR="00930CB2" w:rsidRPr="00930CB2">
        <w:rPr>
          <w:i/>
          <w:iCs/>
        </w:rPr>
        <w:t>packet</w:t>
      </w:r>
      <w:r w:rsidR="009E2D84">
        <w:rPr>
          <w:i/>
          <w:iCs/>
        </w:rPr>
        <w:t xml:space="preserve"> loss</w:t>
      </w:r>
      <w:r w:rsidR="009E2D84">
        <w:t xml:space="preserve"> untuk </w:t>
      </w:r>
      <w:r w:rsidR="009E2D84" w:rsidRPr="00C15DFA">
        <w:rPr>
          <w:i/>
          <w:iCs/>
        </w:rPr>
        <w:t>provider</w:t>
      </w:r>
      <w:r w:rsidR="009E2D84">
        <w:t xml:space="preserve"> M</w:t>
      </w:r>
      <w:r w:rsidR="00402CB1">
        <w:t>NCPLAY</w:t>
      </w:r>
      <w:r w:rsidR="009E2D84">
        <w:t xml:space="preserve"> </w:t>
      </w:r>
      <w:r w:rsidR="00402CB1">
        <w:t>d</w:t>
      </w:r>
      <w:r w:rsidR="009E2D84">
        <w:t xml:space="preserve">ata diambil berdasarkan pada data yang ditampilkan pada jendela </w:t>
      </w:r>
      <w:r w:rsidR="009E2D84" w:rsidRPr="003B6914">
        <w:rPr>
          <w:i/>
          <w:iCs/>
        </w:rPr>
        <w:t>Capture File Properties</w:t>
      </w:r>
      <w:r w:rsidR="009E2D84">
        <w:rPr>
          <w:i/>
          <w:iCs/>
        </w:rPr>
        <w:t xml:space="preserve"> </w:t>
      </w:r>
      <w:r w:rsidR="009E2D84">
        <w:t xml:space="preserve">pada </w:t>
      </w:r>
      <w:r w:rsidR="009E2D84" w:rsidRPr="00476255">
        <w:rPr>
          <w:i/>
          <w:iCs/>
        </w:rPr>
        <w:t>Wireshark</w:t>
      </w:r>
      <w:r w:rsidR="004A192B">
        <w:rPr>
          <w:i/>
          <w:iCs/>
        </w:rPr>
        <w:t xml:space="preserve"> </w:t>
      </w:r>
      <w:r w:rsidR="004A192B">
        <w:t xml:space="preserve">rata-rata </w:t>
      </w:r>
      <w:r w:rsidR="00930CB2" w:rsidRPr="00930CB2">
        <w:rPr>
          <w:i/>
        </w:rPr>
        <w:t>packet</w:t>
      </w:r>
      <w:r w:rsidR="004A192B">
        <w:t xml:space="preserve"> loss yang didapat pada pukul 05,00,10.00,20.00</w:t>
      </w:r>
      <w:r w:rsidR="009E2D84">
        <w:t xml:space="preserve">. </w:t>
      </w:r>
      <w:bookmarkEnd w:id="529"/>
      <w:r w:rsidR="004A192B">
        <w:t xml:space="preserve"> 0,0%  “Sangat Bagus”</w:t>
      </w:r>
      <w:r w:rsidR="00DA6DC8">
        <w:t>.</w:t>
      </w:r>
    </w:p>
    <w:p w14:paraId="5C548328" w14:textId="77777777" w:rsidR="00101883" w:rsidRDefault="00101883" w:rsidP="009F38D5">
      <w:pPr>
        <w:spacing w:after="0" w:line="360" w:lineRule="auto"/>
      </w:pPr>
    </w:p>
    <w:p w14:paraId="5E9C4F98" w14:textId="77777777" w:rsidR="00101883" w:rsidRDefault="00101883" w:rsidP="009F38D5">
      <w:pPr>
        <w:spacing w:after="0" w:line="360" w:lineRule="auto"/>
      </w:pPr>
    </w:p>
    <w:p w14:paraId="008258AD" w14:textId="77777777" w:rsidR="004578CB" w:rsidRDefault="004578CB" w:rsidP="009F38D5">
      <w:pPr>
        <w:spacing w:after="0" w:line="360" w:lineRule="auto"/>
      </w:pPr>
    </w:p>
    <w:p w14:paraId="28B527D4" w14:textId="4B2BC083" w:rsidR="000B7586" w:rsidRPr="00B926B1" w:rsidRDefault="009E2D84" w:rsidP="00C442F8">
      <w:pPr>
        <w:pStyle w:val="Heading3"/>
      </w:pPr>
      <w:bookmarkStart w:id="530" w:name="_Toc168518971"/>
      <w:bookmarkStart w:id="531" w:name="_Toc175172428"/>
      <w:r>
        <w:lastRenderedPageBreak/>
        <w:t xml:space="preserve">Hasil Pengujian </w:t>
      </w:r>
      <w:r w:rsidR="00CC4BFD" w:rsidRPr="00CC4BFD">
        <w:t>Cell</w:t>
      </w:r>
      <w:r w:rsidRPr="00B926B1">
        <w:t xml:space="preserve"> </w:t>
      </w:r>
      <w:r w:rsidR="00930CB2" w:rsidRPr="00930CB2">
        <w:t>QOS</w:t>
      </w:r>
      <w:bookmarkEnd w:id="530"/>
      <w:bookmarkEnd w:id="531"/>
    </w:p>
    <w:p w14:paraId="657EF802" w14:textId="479382E8" w:rsidR="000B7586" w:rsidRDefault="009E2D84" w:rsidP="00D0244A">
      <w:pPr>
        <w:spacing w:after="0" w:line="360" w:lineRule="auto"/>
        <w:rPr>
          <w:rFonts w:eastAsiaTheme="minorEastAsia"/>
        </w:rPr>
      </w:pPr>
      <w:bookmarkStart w:id="532" w:name="_Hlk173064754"/>
      <w:r>
        <w:t xml:space="preserve">Untuk mendapatkan data </w:t>
      </w:r>
      <w:r w:rsidR="00CC4BFD" w:rsidRPr="00CC4BFD">
        <w:rPr>
          <w:i/>
          <w:iCs/>
        </w:rPr>
        <w:t>cell</w:t>
      </w:r>
      <w:r>
        <w:t xml:space="preserve"> langkah-langkah yang dilakukan adalah dengan mengekspor data </w:t>
      </w:r>
      <w:r>
        <w:rPr>
          <w:i/>
          <w:iCs/>
        </w:rPr>
        <w:t>capture</w:t>
      </w:r>
      <w:r>
        <w:t xml:space="preserve"> </w:t>
      </w:r>
      <w:r w:rsidR="000B0151" w:rsidRPr="00476255">
        <w:rPr>
          <w:i/>
          <w:iCs/>
        </w:rPr>
        <w:t>Wireshark</w:t>
      </w:r>
      <w:r>
        <w:t xml:space="preserve"> menjadi file.</w:t>
      </w:r>
      <w:r w:rsidR="00476255">
        <w:t xml:space="preserve"> </w:t>
      </w:r>
      <w:r>
        <w:t xml:space="preserve">CSV terlebih dahulu dan menambahkan variasi </w:t>
      </w:r>
      <w:r w:rsidR="007E7DFC" w:rsidRPr="007E7DFC">
        <w:rPr>
          <w:i/>
          <w:iCs/>
        </w:rPr>
        <w:t>delay</w:t>
      </w:r>
      <w:r>
        <w:t xml:space="preserve"> berdasarkan data </w:t>
      </w:r>
      <w:r w:rsidRPr="00A60B96">
        <w:rPr>
          <w:i/>
          <w:iCs/>
        </w:rPr>
        <w:t>Time Delta</w:t>
      </w:r>
      <w:r>
        <w:t xml:space="preserve"> seperti yang dapat dilihat pada gambar</w:t>
      </w:r>
      <w:r w:rsidR="00FE0EAC">
        <w:t>.</w:t>
      </w:r>
      <w:bookmarkEnd w:id="532"/>
    </w:p>
    <w:p w14:paraId="23154D18" w14:textId="6F4493E9" w:rsidR="00B01297" w:rsidRPr="009E2D84" w:rsidRDefault="009E2D84" w:rsidP="009E2D84">
      <w:pPr>
        <w:pStyle w:val="ListParagraph"/>
        <w:numPr>
          <w:ilvl w:val="0"/>
          <w:numId w:val="33"/>
        </w:numPr>
        <w:spacing w:after="0" w:line="360" w:lineRule="auto"/>
        <w:ind w:left="426" w:hanging="426"/>
        <w:rPr>
          <w:rFonts w:eastAsiaTheme="minorEastAsia"/>
        </w:rPr>
      </w:pPr>
      <w:bookmarkStart w:id="533" w:name="_Hlk173064772"/>
      <w:r>
        <w:t xml:space="preserve">Setelah mengekspor data dalam format CSV tambahkan variasi </w:t>
      </w:r>
      <w:r w:rsidR="007E7DFC" w:rsidRPr="007E7DFC">
        <w:rPr>
          <w:i/>
          <w:iCs/>
        </w:rPr>
        <w:t>delay</w:t>
      </w:r>
      <w:r>
        <w:t xml:space="preserve"> berdasarkan </w:t>
      </w:r>
      <w:r w:rsidRPr="009E2D84">
        <w:rPr>
          <w:i/>
          <w:iCs/>
        </w:rPr>
        <w:t>Time Delta</w:t>
      </w:r>
      <w:r>
        <w:t xml:space="preserve"> dengan mengurangi waktu </w:t>
      </w:r>
      <w:r w:rsidR="007E7DFC" w:rsidRPr="007E7DFC">
        <w:rPr>
          <w:i/>
          <w:iCs/>
        </w:rPr>
        <w:t>delay</w:t>
      </w:r>
      <w:r>
        <w:t xml:space="preserve"> 1 dengan waktu </w:t>
      </w:r>
      <w:r w:rsidR="007E7DFC" w:rsidRPr="007E7DFC">
        <w:rPr>
          <w:i/>
          <w:iCs/>
        </w:rPr>
        <w:t>delay</w:t>
      </w:r>
      <w:bookmarkEnd w:id="533"/>
      <w:r w:rsidR="00C72B0D">
        <w:rPr>
          <w:i/>
          <w:iCs/>
        </w:rPr>
        <w:t>.</w:t>
      </w:r>
    </w:p>
    <w:p w14:paraId="358D88A9" w14:textId="77777777" w:rsidR="00E92DA0" w:rsidRDefault="0044677B" w:rsidP="00E92DA0">
      <w:pPr>
        <w:keepNext/>
        <w:spacing w:after="0" w:line="360" w:lineRule="auto"/>
        <w:jc w:val="center"/>
      </w:pPr>
      <w:r w:rsidRPr="0044677B">
        <w:rPr>
          <w:rFonts w:eastAsiaTheme="minorEastAsia"/>
          <w:noProof/>
        </w:rPr>
        <w:drawing>
          <wp:inline distT="0" distB="0" distL="0" distR="0" wp14:anchorId="037DF7FD" wp14:editId="38CB497D">
            <wp:extent cx="3055681" cy="2064327"/>
            <wp:effectExtent l="0" t="0" r="0" b="0"/>
            <wp:docPr id="29854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43107" name=""/>
                    <pic:cNvPicPr/>
                  </pic:nvPicPr>
                  <pic:blipFill>
                    <a:blip r:embed="rId126"/>
                    <a:stretch>
                      <a:fillRect/>
                    </a:stretch>
                  </pic:blipFill>
                  <pic:spPr>
                    <a:xfrm>
                      <a:off x="0" y="0"/>
                      <a:ext cx="3102831" cy="2096180"/>
                    </a:xfrm>
                    <a:prstGeom prst="rect">
                      <a:avLst/>
                    </a:prstGeom>
                  </pic:spPr>
                </pic:pic>
              </a:graphicData>
            </a:graphic>
          </wp:inline>
        </w:drawing>
      </w:r>
    </w:p>
    <w:p w14:paraId="1489B8F3" w14:textId="088B313D" w:rsidR="00B01297" w:rsidRDefault="00E92DA0" w:rsidP="00E92DA0">
      <w:pPr>
        <w:pStyle w:val="Caption"/>
        <w:jc w:val="center"/>
        <w:rPr>
          <w:rFonts w:eastAsiaTheme="minorEastAsia"/>
        </w:rPr>
      </w:pPr>
      <w:bookmarkStart w:id="534" w:name="_Toc173268181"/>
      <w:r w:rsidRPr="00402CB1">
        <w:rPr>
          <w:b/>
          <w:bCs/>
          <w:sz w:val="24"/>
          <w:szCs w:val="24"/>
        </w:rPr>
        <w:t xml:space="preserve">Gambar 4. </w:t>
      </w:r>
      <w:r w:rsidRPr="00402CB1">
        <w:rPr>
          <w:b/>
          <w:bCs/>
          <w:sz w:val="24"/>
          <w:szCs w:val="24"/>
        </w:rPr>
        <w:fldChar w:fldCharType="begin"/>
      </w:r>
      <w:r w:rsidRPr="00402CB1">
        <w:rPr>
          <w:b/>
          <w:bCs/>
          <w:sz w:val="24"/>
          <w:szCs w:val="24"/>
        </w:rPr>
        <w:instrText xml:space="preserve"> SEQ Gambar_4. \* ARABIC </w:instrText>
      </w:r>
      <w:r w:rsidRPr="00402CB1">
        <w:rPr>
          <w:b/>
          <w:bCs/>
          <w:sz w:val="24"/>
          <w:szCs w:val="24"/>
        </w:rPr>
        <w:fldChar w:fldCharType="separate"/>
      </w:r>
      <w:r w:rsidR="00C048B8">
        <w:rPr>
          <w:b/>
          <w:bCs/>
          <w:noProof/>
          <w:sz w:val="24"/>
          <w:szCs w:val="24"/>
        </w:rPr>
        <w:t>24</w:t>
      </w:r>
      <w:r w:rsidRPr="00402CB1">
        <w:rPr>
          <w:b/>
          <w:bCs/>
          <w:sz w:val="24"/>
          <w:szCs w:val="24"/>
        </w:rPr>
        <w:fldChar w:fldCharType="end"/>
      </w:r>
      <w:r w:rsidRPr="00E92DA0">
        <w:rPr>
          <w:sz w:val="24"/>
          <w:szCs w:val="24"/>
        </w:rPr>
        <w:t xml:space="preserve"> Variasi </w:t>
      </w:r>
      <w:r w:rsidR="007E7DFC" w:rsidRPr="007E7DFC">
        <w:rPr>
          <w:i/>
          <w:iCs w:val="0"/>
          <w:sz w:val="24"/>
          <w:szCs w:val="24"/>
        </w:rPr>
        <w:t>Delay</w:t>
      </w:r>
      <w:bookmarkEnd w:id="534"/>
    </w:p>
    <w:p w14:paraId="19AEE19C" w14:textId="103F20DD" w:rsidR="0044677B" w:rsidRDefault="0044677B" w:rsidP="0044677B">
      <w:pPr>
        <w:pStyle w:val="ListParagraph"/>
        <w:numPr>
          <w:ilvl w:val="0"/>
          <w:numId w:val="33"/>
        </w:numPr>
        <w:spacing w:after="0" w:line="360" w:lineRule="auto"/>
        <w:ind w:left="426" w:hanging="426"/>
        <w:rPr>
          <w:rFonts w:eastAsiaTheme="minorEastAsia"/>
        </w:rPr>
      </w:pPr>
      <w:bookmarkStart w:id="535" w:name="_Hlk173064864"/>
      <w:r>
        <w:t xml:space="preserve">Setelah variasi </w:t>
      </w:r>
      <w:r w:rsidR="007E7DFC" w:rsidRPr="007E7DFC">
        <w:rPr>
          <w:i/>
          <w:iCs/>
        </w:rPr>
        <w:t>delay</w:t>
      </w:r>
      <w:r>
        <w:t xml:space="preserve"> didapatkan, langkah berikutnya adalah menjumlahkan semua variasi </w:t>
      </w:r>
      <w:r w:rsidR="007E7DFC" w:rsidRPr="007E7DFC">
        <w:rPr>
          <w:i/>
          <w:iCs/>
        </w:rPr>
        <w:t>delay</w:t>
      </w:r>
      <w:r>
        <w:t xml:space="preserve"> dan mengubah nilai yang negatif menjadi positif dengan perintah ABS pada Excel</w:t>
      </w:r>
      <w:bookmarkEnd w:id="535"/>
      <w:r w:rsidR="00EC5214">
        <w:t>.</w:t>
      </w:r>
    </w:p>
    <w:p w14:paraId="36B6EF5F" w14:textId="77777777" w:rsidR="00E92DA0" w:rsidRDefault="0044677B" w:rsidP="00E92DA0">
      <w:pPr>
        <w:keepNext/>
        <w:spacing w:after="0" w:line="360" w:lineRule="auto"/>
        <w:jc w:val="center"/>
      </w:pPr>
      <w:r w:rsidRPr="0044677B">
        <w:rPr>
          <w:rFonts w:eastAsiaTheme="minorEastAsia"/>
          <w:noProof/>
        </w:rPr>
        <w:drawing>
          <wp:inline distT="0" distB="0" distL="0" distR="0" wp14:anchorId="752AAE3A" wp14:editId="2C516AEB">
            <wp:extent cx="3671454" cy="2383184"/>
            <wp:effectExtent l="0" t="0" r="0" b="0"/>
            <wp:docPr id="17250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2140" name=""/>
                    <pic:cNvPicPr/>
                  </pic:nvPicPr>
                  <pic:blipFill>
                    <a:blip r:embed="rId127"/>
                    <a:stretch>
                      <a:fillRect/>
                    </a:stretch>
                  </pic:blipFill>
                  <pic:spPr>
                    <a:xfrm>
                      <a:off x="0" y="0"/>
                      <a:ext cx="3743172" cy="2429737"/>
                    </a:xfrm>
                    <a:prstGeom prst="rect">
                      <a:avLst/>
                    </a:prstGeom>
                  </pic:spPr>
                </pic:pic>
              </a:graphicData>
            </a:graphic>
          </wp:inline>
        </w:drawing>
      </w:r>
    </w:p>
    <w:p w14:paraId="5EFB48FE" w14:textId="04EC986D" w:rsidR="0044677B" w:rsidRDefault="00E92DA0" w:rsidP="00E92DA0">
      <w:pPr>
        <w:pStyle w:val="Caption"/>
        <w:jc w:val="center"/>
        <w:rPr>
          <w:rFonts w:eastAsiaTheme="minorEastAsia"/>
        </w:rPr>
      </w:pPr>
      <w:bookmarkStart w:id="536" w:name="_Toc173268182"/>
      <w:r w:rsidRPr="00960F03">
        <w:rPr>
          <w:b/>
          <w:bCs/>
          <w:sz w:val="24"/>
          <w:szCs w:val="24"/>
        </w:rPr>
        <w:t xml:space="preserve">Gambar 4. </w:t>
      </w:r>
      <w:r w:rsidRPr="00960F03">
        <w:rPr>
          <w:b/>
          <w:bCs/>
          <w:sz w:val="24"/>
          <w:szCs w:val="24"/>
        </w:rPr>
        <w:fldChar w:fldCharType="begin"/>
      </w:r>
      <w:r w:rsidRPr="00960F03">
        <w:rPr>
          <w:b/>
          <w:bCs/>
          <w:sz w:val="24"/>
          <w:szCs w:val="24"/>
        </w:rPr>
        <w:instrText xml:space="preserve"> SEQ Gambar_4. \* ARABIC </w:instrText>
      </w:r>
      <w:r w:rsidRPr="00960F03">
        <w:rPr>
          <w:b/>
          <w:bCs/>
          <w:sz w:val="24"/>
          <w:szCs w:val="24"/>
        </w:rPr>
        <w:fldChar w:fldCharType="separate"/>
      </w:r>
      <w:r w:rsidR="00C048B8">
        <w:rPr>
          <w:b/>
          <w:bCs/>
          <w:noProof/>
          <w:sz w:val="24"/>
          <w:szCs w:val="24"/>
        </w:rPr>
        <w:t>25</w:t>
      </w:r>
      <w:r w:rsidRPr="00960F03">
        <w:rPr>
          <w:b/>
          <w:bCs/>
          <w:sz w:val="24"/>
          <w:szCs w:val="24"/>
        </w:rPr>
        <w:fldChar w:fldCharType="end"/>
      </w:r>
      <w:r w:rsidRPr="00E92DA0">
        <w:rPr>
          <w:sz w:val="24"/>
          <w:szCs w:val="24"/>
        </w:rPr>
        <w:t xml:space="preserve"> Merubah Nilai Variasi</w:t>
      </w:r>
      <w:r w:rsidRPr="00A25FE3">
        <w:rPr>
          <w:i/>
          <w:iCs w:val="0"/>
          <w:sz w:val="24"/>
          <w:szCs w:val="24"/>
        </w:rPr>
        <w:t xml:space="preserve"> </w:t>
      </w:r>
      <w:r w:rsidR="007E7DFC" w:rsidRPr="007E7DFC">
        <w:rPr>
          <w:i/>
          <w:iCs w:val="0"/>
          <w:sz w:val="24"/>
          <w:szCs w:val="24"/>
        </w:rPr>
        <w:t>Delay</w:t>
      </w:r>
      <w:r w:rsidRPr="00E92DA0">
        <w:rPr>
          <w:sz w:val="24"/>
          <w:szCs w:val="24"/>
        </w:rPr>
        <w:t xml:space="preserve"> Menjadi Positif</w:t>
      </w:r>
      <w:bookmarkEnd w:id="536"/>
    </w:p>
    <w:p w14:paraId="2248692E" w14:textId="53294CBB" w:rsidR="0044677B" w:rsidRPr="00E91F5F" w:rsidRDefault="0044677B" w:rsidP="0044677B">
      <w:pPr>
        <w:pStyle w:val="ListParagraph"/>
        <w:numPr>
          <w:ilvl w:val="0"/>
          <w:numId w:val="33"/>
        </w:numPr>
        <w:spacing w:after="0" w:line="360" w:lineRule="auto"/>
        <w:ind w:left="426" w:hanging="426"/>
        <w:rPr>
          <w:rFonts w:eastAsiaTheme="minorEastAsia"/>
        </w:rPr>
      </w:pPr>
      <w:bookmarkStart w:id="537" w:name="_Hlk173064931"/>
      <w:r>
        <w:lastRenderedPageBreak/>
        <w:t xml:space="preserve">Setelah menjumlahkan semua variasi </w:t>
      </w:r>
      <w:r w:rsidR="007E7DFC" w:rsidRPr="007E7DFC">
        <w:rPr>
          <w:i/>
          <w:iCs/>
        </w:rPr>
        <w:t>delay</w:t>
      </w:r>
      <w:r>
        <w:t xml:space="preserve">, kemudian membagi total variasi </w:t>
      </w:r>
      <w:r w:rsidR="007E7DFC" w:rsidRPr="007E7DFC">
        <w:rPr>
          <w:i/>
          <w:iCs/>
        </w:rPr>
        <w:t>delay</w:t>
      </w:r>
      <w:r>
        <w:t xml:space="preserve"> dengan jumlah paket yang diterima untuk mendapatkan nilai </w:t>
      </w:r>
      <w:r w:rsidR="00CC4BFD" w:rsidRPr="00CC4BFD">
        <w:rPr>
          <w:i/>
          <w:iCs/>
        </w:rPr>
        <w:t>cell</w:t>
      </w:r>
      <w:bookmarkEnd w:id="537"/>
      <w:r w:rsidR="00960F03">
        <w:t>.</w:t>
      </w:r>
    </w:p>
    <w:p w14:paraId="67F4766A" w14:textId="77777777" w:rsidR="00E92DA0" w:rsidRDefault="00E91F5F" w:rsidP="00E92DA0">
      <w:pPr>
        <w:keepNext/>
        <w:spacing w:after="0" w:line="360" w:lineRule="auto"/>
        <w:jc w:val="center"/>
      </w:pPr>
      <w:r w:rsidRPr="00E91F5F">
        <w:rPr>
          <w:rFonts w:eastAsiaTheme="minorEastAsia"/>
          <w:noProof/>
        </w:rPr>
        <w:drawing>
          <wp:inline distT="0" distB="0" distL="0" distR="0" wp14:anchorId="7C859B12" wp14:editId="54842D29">
            <wp:extent cx="3012831" cy="2169754"/>
            <wp:effectExtent l="0" t="0" r="0" b="0"/>
            <wp:docPr id="106064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0197" name=""/>
                    <pic:cNvPicPr/>
                  </pic:nvPicPr>
                  <pic:blipFill>
                    <a:blip r:embed="rId128"/>
                    <a:stretch>
                      <a:fillRect/>
                    </a:stretch>
                  </pic:blipFill>
                  <pic:spPr>
                    <a:xfrm>
                      <a:off x="0" y="0"/>
                      <a:ext cx="3020891" cy="2175559"/>
                    </a:xfrm>
                    <a:prstGeom prst="rect">
                      <a:avLst/>
                    </a:prstGeom>
                  </pic:spPr>
                </pic:pic>
              </a:graphicData>
            </a:graphic>
          </wp:inline>
        </w:drawing>
      </w:r>
    </w:p>
    <w:p w14:paraId="22997196" w14:textId="336D78A5" w:rsidR="00E91F5F" w:rsidRDefault="00E92DA0" w:rsidP="00E92DA0">
      <w:pPr>
        <w:pStyle w:val="Caption"/>
        <w:jc w:val="center"/>
        <w:rPr>
          <w:rFonts w:eastAsiaTheme="minorEastAsia"/>
        </w:rPr>
      </w:pPr>
      <w:bookmarkStart w:id="538" w:name="_Toc173268183"/>
      <w:r w:rsidRPr="009011C1">
        <w:rPr>
          <w:b/>
          <w:bCs/>
          <w:sz w:val="24"/>
          <w:szCs w:val="24"/>
        </w:rPr>
        <w:t xml:space="preserve">Gambar 4. </w:t>
      </w:r>
      <w:r w:rsidRPr="009011C1">
        <w:rPr>
          <w:b/>
          <w:bCs/>
          <w:sz w:val="24"/>
          <w:szCs w:val="24"/>
        </w:rPr>
        <w:fldChar w:fldCharType="begin"/>
      </w:r>
      <w:r w:rsidRPr="009011C1">
        <w:rPr>
          <w:b/>
          <w:bCs/>
          <w:sz w:val="24"/>
          <w:szCs w:val="24"/>
        </w:rPr>
        <w:instrText xml:space="preserve"> SEQ Gambar_4. \* ARABIC </w:instrText>
      </w:r>
      <w:r w:rsidRPr="009011C1">
        <w:rPr>
          <w:b/>
          <w:bCs/>
          <w:sz w:val="24"/>
          <w:szCs w:val="24"/>
        </w:rPr>
        <w:fldChar w:fldCharType="separate"/>
      </w:r>
      <w:r w:rsidR="00C048B8">
        <w:rPr>
          <w:b/>
          <w:bCs/>
          <w:noProof/>
          <w:sz w:val="24"/>
          <w:szCs w:val="24"/>
        </w:rPr>
        <w:t>26</w:t>
      </w:r>
      <w:r w:rsidRPr="009011C1">
        <w:rPr>
          <w:b/>
          <w:bCs/>
          <w:sz w:val="24"/>
          <w:szCs w:val="24"/>
        </w:rPr>
        <w:fldChar w:fldCharType="end"/>
      </w:r>
      <w:r w:rsidRPr="00E92DA0">
        <w:rPr>
          <w:sz w:val="24"/>
          <w:szCs w:val="24"/>
        </w:rPr>
        <w:t xml:space="preserve"> Mendapatkan Nilai </w:t>
      </w:r>
      <w:r w:rsidR="00CC4BFD" w:rsidRPr="00CC4BFD">
        <w:rPr>
          <w:i/>
          <w:iCs w:val="0"/>
          <w:sz w:val="24"/>
          <w:szCs w:val="24"/>
        </w:rPr>
        <w:t>Cell</w:t>
      </w:r>
      <w:bookmarkEnd w:id="538"/>
    </w:p>
    <w:p w14:paraId="53E96229" w14:textId="44556890" w:rsidR="00E91F5F" w:rsidRDefault="00E91F5F" w:rsidP="00E91F5F">
      <w:pPr>
        <w:spacing w:line="360" w:lineRule="auto"/>
      </w:pPr>
      <w:bookmarkStart w:id="539" w:name="_Hlk173065979"/>
      <w:r>
        <w:t xml:space="preserve">Berikut merupakan perhitungan rata-rata </w:t>
      </w:r>
      <w:r w:rsidR="00CC4BFD" w:rsidRPr="00CC4BFD">
        <w:rPr>
          <w:i/>
          <w:iCs/>
        </w:rPr>
        <w:t>cell</w:t>
      </w:r>
      <w:r w:rsidR="0005708A">
        <w:t>:</w:t>
      </w:r>
    </w:p>
    <w:p w14:paraId="3B679BF5" w14:textId="1C5A7A46" w:rsidR="00E91F5F" w:rsidRPr="00E12117" w:rsidRDefault="00E91F5F" w:rsidP="00BA121A">
      <w:pPr>
        <w:pStyle w:val="Caption"/>
        <w:rPr>
          <w:rFonts w:eastAsiaTheme="minorEastAsia"/>
        </w:rPr>
      </w:pPr>
      <m:oMath>
        <m:r>
          <w:rPr>
            <w:rFonts w:ascii="Cambria Math" w:eastAsiaTheme="minorEastAsia" w:hAnsi="Cambria Math"/>
            <w:sz w:val="24"/>
            <w:szCs w:val="24"/>
          </w:rPr>
          <m:t xml:space="preserve">Rata-rata jitter= </m:t>
        </m:r>
        <m:f>
          <m:fPr>
            <m:ctrlPr>
              <w:rPr>
                <w:rFonts w:ascii="Cambria Math" w:eastAsiaTheme="minorEastAsia" w:hAnsi="Cambria Math"/>
                <w:i/>
                <w:sz w:val="24"/>
                <w:szCs w:val="24"/>
              </w:rPr>
            </m:ctrlPr>
          </m:fPr>
          <m:num>
            <m:r>
              <w:rPr>
                <w:rFonts w:ascii="Cambria Math" w:eastAsiaTheme="minorEastAsia" w:hAnsi="Cambria Math"/>
                <w:sz w:val="24"/>
                <w:szCs w:val="24"/>
              </w:rPr>
              <m:t>Total jitter</m:t>
            </m:r>
          </m:num>
          <m:den>
            <m:r>
              <w:rPr>
                <w:rFonts w:ascii="Cambria Math" w:eastAsiaTheme="minorEastAsia" w:hAnsi="Cambria Math"/>
                <w:sz w:val="24"/>
                <w:szCs w:val="24"/>
              </w:rPr>
              <m:t>paket</m:t>
            </m:r>
          </m:den>
        </m:f>
      </m:oMath>
      <w:r w:rsidR="00BA121A">
        <w:rPr>
          <w:rFonts w:eastAsiaTheme="minorEastAsia"/>
        </w:rPr>
        <w:tab/>
      </w:r>
      <w:r w:rsidR="00BA121A">
        <w:rPr>
          <w:rFonts w:eastAsiaTheme="minorEastAsia"/>
        </w:rPr>
        <w:tab/>
      </w:r>
      <w:r w:rsidR="00BA121A">
        <w:rPr>
          <w:rFonts w:eastAsiaTheme="minorEastAsia"/>
        </w:rPr>
        <w:tab/>
      </w:r>
      <w:r w:rsidR="00BA121A">
        <w:rPr>
          <w:rFonts w:eastAsiaTheme="minorEastAsia"/>
        </w:rPr>
        <w:tab/>
      </w:r>
      <w:r w:rsidR="00BA121A">
        <w:rPr>
          <w:rFonts w:eastAsiaTheme="minorEastAsia"/>
        </w:rPr>
        <w:tab/>
      </w:r>
      <w:r w:rsidR="00BA121A">
        <w:rPr>
          <w:rFonts w:eastAsiaTheme="minorEastAsia"/>
        </w:rPr>
        <w:tab/>
      </w:r>
      <w:r w:rsidR="00BA121A">
        <w:t xml:space="preserve">( </w:t>
      </w:r>
      <w:r w:rsidR="00BA121A">
        <w:fldChar w:fldCharType="begin"/>
      </w:r>
      <w:r w:rsidR="00BA121A">
        <w:instrText xml:space="preserve"> SEQ ( \* ARABIC </w:instrText>
      </w:r>
      <w:r w:rsidR="00BA121A">
        <w:fldChar w:fldCharType="separate"/>
      </w:r>
      <w:r w:rsidR="00C048B8">
        <w:rPr>
          <w:noProof/>
        </w:rPr>
        <w:t>18</w:t>
      </w:r>
      <w:r w:rsidR="00BA121A">
        <w:fldChar w:fldCharType="end"/>
      </w:r>
      <w:r w:rsidR="00BA121A">
        <w:t xml:space="preserve"> )</w:t>
      </w:r>
    </w:p>
    <w:p w14:paraId="10D6D069" w14:textId="7EF0E475" w:rsidR="00E91F5F" w:rsidRPr="00A60B96" w:rsidRDefault="00E91F5F" w:rsidP="00E91F5F">
      <w:pPr>
        <w:spacing w:line="360" w:lineRule="auto"/>
        <w:rPr>
          <w:rFonts w:eastAsiaTheme="minorEastAsia"/>
        </w:rPr>
      </w:pPr>
      <w:r>
        <w:rPr>
          <w:rFonts w:eastAsiaTheme="minorEastAsia"/>
        </w:rPr>
        <w:tab/>
      </w:r>
      <w:r>
        <w:rPr>
          <w:rFonts w:eastAsiaTheme="minorEastAsia"/>
        </w:rPr>
        <w:tab/>
      </w:r>
      <w:r>
        <w:rPr>
          <w:rFonts w:eastAsiaTheme="minorEastAsia"/>
        </w:rPr>
        <w:tab/>
      </w:r>
      <m:oMath>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20,614833</m:t>
            </m:r>
          </m:num>
          <m:den>
            <m:r>
              <w:rPr>
                <w:rFonts w:ascii="Cambria Math" w:eastAsiaTheme="minorEastAsia" w:hAnsi="Cambria Math" w:cs="Times New Roman"/>
              </w:rPr>
              <m:t>4974</m:t>
            </m:r>
          </m:den>
        </m:f>
      </m:oMath>
    </w:p>
    <w:p w14:paraId="1C060DC9" w14:textId="55C2D634" w:rsidR="00E91F5F" w:rsidRDefault="00E91F5F" w:rsidP="00E91F5F">
      <w:pPr>
        <w:spacing w:line="360" w:lineRule="auto"/>
        <w:rPr>
          <w:rFonts w:eastAsiaTheme="minorEastAsia"/>
        </w:rPr>
      </w:pPr>
      <w:r>
        <w:rPr>
          <w:rFonts w:eastAsiaTheme="minorEastAsia"/>
        </w:rPr>
        <w:tab/>
      </w:r>
      <w:r>
        <w:rPr>
          <w:rFonts w:eastAsiaTheme="minorEastAsia"/>
        </w:rPr>
        <w:tab/>
      </w:r>
      <w:r>
        <w:rPr>
          <w:rFonts w:eastAsiaTheme="minorEastAsia"/>
        </w:rPr>
        <w:tab/>
        <w:t xml:space="preserve">= </w:t>
      </w:r>
      <w:r w:rsidR="003619EC">
        <w:rPr>
          <w:rFonts w:eastAsiaTheme="minorEastAsia"/>
        </w:rPr>
        <w:t xml:space="preserve"> </w:t>
      </w:r>
      <w:r>
        <w:rPr>
          <w:rFonts w:eastAsiaTheme="minorEastAsia"/>
        </w:rPr>
        <w:t>0,00414452 detik</w:t>
      </w:r>
    </w:p>
    <w:p w14:paraId="2F4B8FFE" w14:textId="2EA075C3" w:rsidR="00E91F5F" w:rsidRDefault="00E91F5F" w:rsidP="00E91F5F">
      <w:pPr>
        <w:spacing w:line="360" w:lineRule="auto"/>
        <w:rPr>
          <w:rFonts w:eastAsiaTheme="minorEastAsia"/>
        </w:rPr>
      </w:pPr>
      <w:r>
        <w:rPr>
          <w:rFonts w:eastAsiaTheme="minorEastAsia"/>
        </w:rPr>
        <w:tab/>
      </w:r>
      <w:r>
        <w:rPr>
          <w:rFonts w:eastAsiaTheme="minorEastAsia"/>
        </w:rPr>
        <w:tab/>
      </w:r>
      <w:r>
        <w:rPr>
          <w:rFonts w:eastAsiaTheme="minorEastAsia"/>
        </w:rPr>
        <w:tab/>
        <w:t xml:space="preserve">= </w:t>
      </w:r>
      <w:r w:rsidR="003619EC">
        <w:rPr>
          <w:rFonts w:eastAsiaTheme="minorEastAsia"/>
        </w:rPr>
        <w:t xml:space="preserve"> </w:t>
      </w:r>
      <w:r>
        <w:rPr>
          <w:rFonts w:eastAsiaTheme="minorEastAsia"/>
        </w:rPr>
        <w:t>41,</w:t>
      </w:r>
      <w:r w:rsidR="001E3868">
        <w:rPr>
          <w:rFonts w:eastAsiaTheme="minorEastAsia"/>
        </w:rPr>
        <w:t>445</w:t>
      </w:r>
      <w:r>
        <w:rPr>
          <w:rFonts w:eastAsiaTheme="minorEastAsia"/>
        </w:rPr>
        <w:t xml:space="preserve"> milidetik</w:t>
      </w:r>
      <w:bookmarkEnd w:id="539"/>
    </w:p>
    <w:p w14:paraId="208E6C67" w14:textId="04ADFB68" w:rsidR="00E92DA0" w:rsidRPr="00775759" w:rsidRDefault="00E92DA0" w:rsidP="00E92DA0">
      <w:pPr>
        <w:pStyle w:val="Caption"/>
        <w:keepNext/>
        <w:jc w:val="center"/>
        <w:rPr>
          <w:i/>
          <w:iCs w:val="0"/>
        </w:rPr>
      </w:pPr>
      <w:r w:rsidRPr="00775759">
        <w:rPr>
          <w:b/>
          <w:bCs/>
          <w:sz w:val="24"/>
          <w:szCs w:val="24"/>
        </w:rPr>
        <w:t xml:space="preserve">Tabel 4. </w:t>
      </w:r>
      <w:r w:rsidRPr="00775759">
        <w:rPr>
          <w:b/>
          <w:bCs/>
          <w:sz w:val="24"/>
          <w:szCs w:val="24"/>
        </w:rPr>
        <w:fldChar w:fldCharType="begin"/>
      </w:r>
      <w:r w:rsidRPr="00775759">
        <w:rPr>
          <w:b/>
          <w:bCs/>
          <w:sz w:val="24"/>
          <w:szCs w:val="24"/>
        </w:rPr>
        <w:instrText xml:space="preserve"> SEQ Tabel_4. \* ARABIC </w:instrText>
      </w:r>
      <w:r w:rsidRPr="00775759">
        <w:rPr>
          <w:b/>
          <w:bCs/>
          <w:sz w:val="24"/>
          <w:szCs w:val="24"/>
        </w:rPr>
        <w:fldChar w:fldCharType="separate"/>
      </w:r>
      <w:r w:rsidR="00C048B8">
        <w:rPr>
          <w:b/>
          <w:bCs/>
          <w:noProof/>
          <w:sz w:val="24"/>
          <w:szCs w:val="24"/>
        </w:rPr>
        <w:t>16</w:t>
      </w:r>
      <w:r w:rsidRPr="00775759">
        <w:rPr>
          <w:b/>
          <w:bCs/>
          <w:sz w:val="24"/>
          <w:szCs w:val="24"/>
        </w:rPr>
        <w:fldChar w:fldCharType="end"/>
      </w:r>
      <w:r w:rsidRPr="00E92DA0">
        <w:rPr>
          <w:sz w:val="24"/>
          <w:szCs w:val="24"/>
        </w:rPr>
        <w:t xml:space="preserve"> Rata-rata </w:t>
      </w:r>
      <w:r w:rsidR="00CC4BFD" w:rsidRPr="00CC4BFD">
        <w:rPr>
          <w:i/>
          <w:iCs w:val="0"/>
          <w:sz w:val="24"/>
          <w:szCs w:val="24"/>
        </w:rPr>
        <w:t>Cell</w:t>
      </w:r>
    </w:p>
    <w:tbl>
      <w:tblPr>
        <w:tblStyle w:val="TableGrid"/>
        <w:tblW w:w="0" w:type="auto"/>
        <w:jc w:val="center"/>
        <w:tblLook w:val="04A0" w:firstRow="1" w:lastRow="0" w:firstColumn="1" w:lastColumn="0" w:noHBand="0" w:noVBand="1"/>
      </w:tblPr>
      <w:tblGrid>
        <w:gridCol w:w="1418"/>
        <w:gridCol w:w="1675"/>
        <w:gridCol w:w="1862"/>
        <w:gridCol w:w="2117"/>
      </w:tblGrid>
      <w:tr w:rsidR="00E91F5F" w14:paraId="4DE2C6C9" w14:textId="77777777" w:rsidTr="00CE67DF">
        <w:trPr>
          <w:jc w:val="center"/>
        </w:trPr>
        <w:tc>
          <w:tcPr>
            <w:tcW w:w="1418" w:type="dxa"/>
            <w:vMerge w:val="restart"/>
            <w:shd w:val="clear" w:color="auto" w:fill="FFFFFF" w:themeFill="background1"/>
            <w:vAlign w:val="center"/>
          </w:tcPr>
          <w:p w14:paraId="4E1A25BC" w14:textId="77777777" w:rsidR="00E91F5F" w:rsidRPr="00423209" w:rsidRDefault="00E91F5F" w:rsidP="0036197B">
            <w:pPr>
              <w:jc w:val="center"/>
              <w:rPr>
                <w:b/>
                <w:bCs/>
                <w:sz w:val="20"/>
                <w:szCs w:val="20"/>
              </w:rPr>
            </w:pPr>
            <w:bookmarkStart w:id="540" w:name="_Hlk173066021"/>
            <w:r w:rsidRPr="00423209">
              <w:rPr>
                <w:b/>
                <w:bCs/>
                <w:sz w:val="20"/>
                <w:szCs w:val="20"/>
              </w:rPr>
              <w:t>Tanggal</w:t>
            </w:r>
          </w:p>
        </w:tc>
        <w:tc>
          <w:tcPr>
            <w:tcW w:w="5654" w:type="dxa"/>
            <w:gridSpan w:val="3"/>
            <w:shd w:val="clear" w:color="auto" w:fill="FFFFFF" w:themeFill="background1"/>
            <w:vAlign w:val="center"/>
          </w:tcPr>
          <w:p w14:paraId="5C268C57" w14:textId="0498916C" w:rsidR="00E91F5F" w:rsidRPr="00423209" w:rsidRDefault="001228A4" w:rsidP="0036197B">
            <w:pPr>
              <w:jc w:val="center"/>
              <w:rPr>
                <w:b/>
                <w:bCs/>
                <w:sz w:val="20"/>
                <w:szCs w:val="20"/>
              </w:rPr>
            </w:pPr>
            <w:r>
              <w:rPr>
                <w:b/>
                <w:bCs/>
                <w:sz w:val="20"/>
                <w:szCs w:val="20"/>
              </w:rPr>
              <w:t>MNCPLAY</w:t>
            </w:r>
          </w:p>
        </w:tc>
      </w:tr>
      <w:tr w:rsidR="00E91F5F" w14:paraId="45808660" w14:textId="77777777" w:rsidTr="00CE67DF">
        <w:trPr>
          <w:jc w:val="center"/>
        </w:trPr>
        <w:tc>
          <w:tcPr>
            <w:tcW w:w="1418" w:type="dxa"/>
            <w:vMerge/>
            <w:shd w:val="clear" w:color="auto" w:fill="FFFFFF" w:themeFill="background1"/>
          </w:tcPr>
          <w:p w14:paraId="0FF0FD6A" w14:textId="77777777" w:rsidR="00E91F5F" w:rsidRPr="00423209" w:rsidRDefault="00E91F5F" w:rsidP="0036197B">
            <w:pPr>
              <w:jc w:val="center"/>
              <w:rPr>
                <w:b/>
                <w:bCs/>
                <w:sz w:val="20"/>
                <w:szCs w:val="20"/>
              </w:rPr>
            </w:pPr>
          </w:p>
        </w:tc>
        <w:tc>
          <w:tcPr>
            <w:tcW w:w="1675" w:type="dxa"/>
            <w:shd w:val="clear" w:color="auto" w:fill="FFFFFF" w:themeFill="background1"/>
            <w:vAlign w:val="center"/>
          </w:tcPr>
          <w:p w14:paraId="2B3690AB" w14:textId="77777777" w:rsidR="00E91F5F" w:rsidRPr="00423209" w:rsidRDefault="00E91F5F" w:rsidP="0036197B">
            <w:pPr>
              <w:jc w:val="center"/>
              <w:rPr>
                <w:b/>
                <w:bCs/>
                <w:sz w:val="20"/>
                <w:szCs w:val="20"/>
              </w:rPr>
            </w:pPr>
            <w:r w:rsidRPr="00423209">
              <w:rPr>
                <w:rFonts w:eastAsia="Times New Roman"/>
                <w:b/>
                <w:bCs/>
                <w:color w:val="000000"/>
                <w:kern w:val="0"/>
                <w:sz w:val="20"/>
                <w:szCs w:val="20"/>
                <w:lang w:eastAsia="id-ID"/>
                <w14:ligatures w14:val="none"/>
              </w:rPr>
              <w:t>05.00</w:t>
            </w:r>
          </w:p>
        </w:tc>
        <w:tc>
          <w:tcPr>
            <w:tcW w:w="1862" w:type="dxa"/>
            <w:shd w:val="clear" w:color="auto" w:fill="FFFFFF" w:themeFill="background1"/>
            <w:vAlign w:val="center"/>
          </w:tcPr>
          <w:p w14:paraId="6758BCB2" w14:textId="77777777" w:rsidR="00E91F5F" w:rsidRPr="00423209" w:rsidRDefault="00E91F5F" w:rsidP="0036197B">
            <w:pPr>
              <w:jc w:val="center"/>
              <w:rPr>
                <w:b/>
                <w:bCs/>
                <w:sz w:val="20"/>
                <w:szCs w:val="20"/>
              </w:rPr>
            </w:pPr>
            <w:r w:rsidRPr="00423209">
              <w:rPr>
                <w:rFonts w:eastAsia="Times New Roman"/>
                <w:b/>
                <w:bCs/>
                <w:color w:val="000000"/>
                <w:kern w:val="0"/>
                <w:sz w:val="20"/>
                <w:szCs w:val="20"/>
                <w:lang w:eastAsia="id-ID"/>
                <w14:ligatures w14:val="none"/>
              </w:rPr>
              <w:t>10.00</w:t>
            </w:r>
          </w:p>
        </w:tc>
        <w:tc>
          <w:tcPr>
            <w:tcW w:w="2117" w:type="dxa"/>
            <w:shd w:val="clear" w:color="auto" w:fill="FFFFFF" w:themeFill="background1"/>
            <w:vAlign w:val="center"/>
          </w:tcPr>
          <w:p w14:paraId="524BEAEE" w14:textId="77777777" w:rsidR="00E91F5F" w:rsidRPr="00423209" w:rsidRDefault="00E91F5F" w:rsidP="0036197B">
            <w:pPr>
              <w:jc w:val="center"/>
              <w:rPr>
                <w:b/>
                <w:bCs/>
                <w:sz w:val="20"/>
                <w:szCs w:val="20"/>
              </w:rPr>
            </w:pPr>
            <w:r w:rsidRPr="00423209">
              <w:rPr>
                <w:rFonts w:eastAsia="Times New Roman"/>
                <w:b/>
                <w:bCs/>
                <w:color w:val="000000"/>
                <w:kern w:val="0"/>
                <w:sz w:val="20"/>
                <w:szCs w:val="20"/>
                <w:lang w:eastAsia="id-ID"/>
                <w14:ligatures w14:val="none"/>
              </w:rPr>
              <w:t>20.00</w:t>
            </w:r>
          </w:p>
        </w:tc>
      </w:tr>
      <w:tr w:rsidR="00E91F5F" w14:paraId="1244CCED" w14:textId="77777777" w:rsidTr="00CE67DF">
        <w:trPr>
          <w:jc w:val="center"/>
        </w:trPr>
        <w:tc>
          <w:tcPr>
            <w:tcW w:w="1418" w:type="dxa"/>
            <w:vAlign w:val="center"/>
          </w:tcPr>
          <w:p w14:paraId="6EAFE983" w14:textId="77777777" w:rsidR="00E91F5F" w:rsidRPr="00423209" w:rsidRDefault="00E91F5F" w:rsidP="0036197B">
            <w:pPr>
              <w:jc w:val="center"/>
              <w:rPr>
                <w:sz w:val="20"/>
                <w:szCs w:val="20"/>
              </w:rPr>
            </w:pPr>
            <w:r w:rsidRPr="00423209">
              <w:rPr>
                <w:rFonts w:eastAsia="Times New Roman"/>
                <w:color w:val="000000"/>
                <w:kern w:val="0"/>
                <w:sz w:val="20"/>
                <w:szCs w:val="20"/>
                <w:lang w:eastAsia="id-ID"/>
                <w14:ligatures w14:val="none"/>
              </w:rPr>
              <w:t>8/07/2024</w:t>
            </w:r>
          </w:p>
        </w:tc>
        <w:tc>
          <w:tcPr>
            <w:tcW w:w="1675" w:type="dxa"/>
            <w:vAlign w:val="center"/>
          </w:tcPr>
          <w:p w14:paraId="6D9E4238" w14:textId="405EC9F6" w:rsidR="00E91F5F" w:rsidRPr="00423209" w:rsidRDefault="001E3868" w:rsidP="0036197B">
            <w:pPr>
              <w:jc w:val="center"/>
              <w:rPr>
                <w:sz w:val="20"/>
                <w:szCs w:val="20"/>
              </w:rPr>
            </w:pPr>
            <w:r w:rsidRPr="00423209">
              <w:rPr>
                <w:rFonts w:eastAsiaTheme="minorEastAsia"/>
                <w:sz w:val="20"/>
                <w:szCs w:val="20"/>
              </w:rPr>
              <w:t>41,445</w:t>
            </w:r>
          </w:p>
        </w:tc>
        <w:tc>
          <w:tcPr>
            <w:tcW w:w="1862" w:type="dxa"/>
          </w:tcPr>
          <w:p w14:paraId="6B5F5374" w14:textId="29E57603" w:rsidR="00E91F5F" w:rsidRPr="00423209" w:rsidRDefault="00205255" w:rsidP="0036197B">
            <w:pPr>
              <w:jc w:val="center"/>
              <w:rPr>
                <w:sz w:val="20"/>
                <w:szCs w:val="20"/>
              </w:rPr>
            </w:pPr>
            <w:r w:rsidRPr="00423209">
              <w:rPr>
                <w:rFonts w:eastAsiaTheme="minorEastAsia"/>
                <w:sz w:val="20"/>
                <w:szCs w:val="20"/>
              </w:rPr>
              <w:t>2</w:t>
            </w:r>
            <w:r w:rsidR="00E91F5F" w:rsidRPr="00423209">
              <w:rPr>
                <w:rFonts w:eastAsiaTheme="minorEastAsia"/>
                <w:sz w:val="20"/>
                <w:szCs w:val="20"/>
              </w:rPr>
              <w:t>0,</w:t>
            </w:r>
            <w:r w:rsidRPr="00423209">
              <w:rPr>
                <w:rFonts w:eastAsiaTheme="minorEastAsia"/>
                <w:sz w:val="20"/>
                <w:szCs w:val="20"/>
              </w:rPr>
              <w:t>255</w:t>
            </w:r>
            <w:r w:rsidR="00E91F5F" w:rsidRPr="00423209">
              <w:rPr>
                <w:rFonts w:eastAsiaTheme="minorEastAsia"/>
                <w:sz w:val="20"/>
                <w:szCs w:val="20"/>
              </w:rPr>
              <w:t>%</w:t>
            </w:r>
          </w:p>
        </w:tc>
        <w:tc>
          <w:tcPr>
            <w:tcW w:w="2117" w:type="dxa"/>
          </w:tcPr>
          <w:p w14:paraId="431185BF" w14:textId="73F3C545" w:rsidR="00E91F5F" w:rsidRPr="00423209" w:rsidRDefault="00205255" w:rsidP="0036197B">
            <w:pPr>
              <w:jc w:val="center"/>
              <w:rPr>
                <w:sz w:val="20"/>
                <w:szCs w:val="20"/>
              </w:rPr>
            </w:pPr>
            <w:r w:rsidRPr="00423209">
              <w:rPr>
                <w:sz w:val="20"/>
                <w:szCs w:val="20"/>
              </w:rPr>
              <w:t>45,742</w:t>
            </w:r>
          </w:p>
        </w:tc>
      </w:tr>
      <w:tr w:rsidR="00E91F5F" w14:paraId="15A47719" w14:textId="77777777" w:rsidTr="00CE67DF">
        <w:trPr>
          <w:jc w:val="center"/>
        </w:trPr>
        <w:tc>
          <w:tcPr>
            <w:tcW w:w="1418" w:type="dxa"/>
            <w:vAlign w:val="center"/>
          </w:tcPr>
          <w:p w14:paraId="74766015" w14:textId="77777777" w:rsidR="00E91F5F" w:rsidRPr="00423209" w:rsidRDefault="00E91F5F" w:rsidP="0036197B">
            <w:pPr>
              <w:jc w:val="center"/>
              <w:rPr>
                <w:sz w:val="20"/>
                <w:szCs w:val="20"/>
              </w:rPr>
            </w:pPr>
            <w:r w:rsidRPr="00423209">
              <w:rPr>
                <w:rFonts w:eastAsia="Times New Roman"/>
                <w:color w:val="000000"/>
                <w:kern w:val="0"/>
                <w:sz w:val="20"/>
                <w:szCs w:val="20"/>
                <w:lang w:eastAsia="id-ID"/>
                <w14:ligatures w14:val="none"/>
              </w:rPr>
              <w:t>9/07/2024</w:t>
            </w:r>
          </w:p>
        </w:tc>
        <w:tc>
          <w:tcPr>
            <w:tcW w:w="1675" w:type="dxa"/>
            <w:vAlign w:val="center"/>
          </w:tcPr>
          <w:p w14:paraId="7C510A79" w14:textId="741AD784" w:rsidR="00E91F5F" w:rsidRPr="00423209" w:rsidRDefault="001E3868" w:rsidP="0036197B">
            <w:pPr>
              <w:jc w:val="center"/>
              <w:rPr>
                <w:sz w:val="20"/>
                <w:szCs w:val="20"/>
              </w:rPr>
            </w:pPr>
            <w:r w:rsidRPr="00423209">
              <w:rPr>
                <w:rFonts w:eastAsiaTheme="minorEastAsia"/>
                <w:sz w:val="20"/>
                <w:szCs w:val="20"/>
              </w:rPr>
              <w:t>40,212</w:t>
            </w:r>
          </w:p>
        </w:tc>
        <w:tc>
          <w:tcPr>
            <w:tcW w:w="1862" w:type="dxa"/>
          </w:tcPr>
          <w:p w14:paraId="4C0BC61B" w14:textId="57C76781" w:rsidR="00E91F5F" w:rsidRPr="00423209" w:rsidRDefault="00205255" w:rsidP="0036197B">
            <w:pPr>
              <w:jc w:val="center"/>
              <w:rPr>
                <w:sz w:val="20"/>
                <w:szCs w:val="20"/>
              </w:rPr>
            </w:pPr>
            <w:r w:rsidRPr="00423209">
              <w:rPr>
                <w:rFonts w:eastAsiaTheme="minorEastAsia"/>
                <w:sz w:val="20"/>
                <w:szCs w:val="20"/>
              </w:rPr>
              <w:t>21</w:t>
            </w:r>
            <w:r w:rsidR="00E91F5F" w:rsidRPr="00423209">
              <w:rPr>
                <w:rFonts w:eastAsiaTheme="minorEastAsia"/>
                <w:sz w:val="20"/>
                <w:szCs w:val="20"/>
              </w:rPr>
              <w:t>,</w:t>
            </w:r>
            <w:r w:rsidRPr="00423209">
              <w:rPr>
                <w:rFonts w:eastAsiaTheme="minorEastAsia"/>
                <w:sz w:val="20"/>
                <w:szCs w:val="20"/>
              </w:rPr>
              <w:t>522</w:t>
            </w:r>
            <w:r w:rsidR="00E91F5F" w:rsidRPr="00423209">
              <w:rPr>
                <w:rFonts w:eastAsiaTheme="minorEastAsia"/>
                <w:sz w:val="20"/>
                <w:szCs w:val="20"/>
              </w:rPr>
              <w:t>%</w:t>
            </w:r>
          </w:p>
        </w:tc>
        <w:tc>
          <w:tcPr>
            <w:tcW w:w="2117" w:type="dxa"/>
          </w:tcPr>
          <w:p w14:paraId="7ABBE747" w14:textId="65F87C08" w:rsidR="00E91F5F" w:rsidRPr="00423209" w:rsidRDefault="00205255" w:rsidP="0036197B">
            <w:pPr>
              <w:jc w:val="center"/>
              <w:rPr>
                <w:sz w:val="20"/>
                <w:szCs w:val="20"/>
              </w:rPr>
            </w:pPr>
            <w:r w:rsidRPr="00423209">
              <w:rPr>
                <w:sz w:val="20"/>
                <w:szCs w:val="20"/>
              </w:rPr>
              <w:t>69,387</w:t>
            </w:r>
          </w:p>
        </w:tc>
      </w:tr>
      <w:tr w:rsidR="00E91F5F" w14:paraId="789C3BEC" w14:textId="77777777" w:rsidTr="00CE67DF">
        <w:trPr>
          <w:jc w:val="center"/>
        </w:trPr>
        <w:tc>
          <w:tcPr>
            <w:tcW w:w="1418" w:type="dxa"/>
            <w:vAlign w:val="center"/>
          </w:tcPr>
          <w:p w14:paraId="6179A790" w14:textId="77777777" w:rsidR="00E91F5F" w:rsidRPr="00423209" w:rsidRDefault="00E91F5F" w:rsidP="0036197B">
            <w:pPr>
              <w:jc w:val="center"/>
              <w:rPr>
                <w:sz w:val="20"/>
                <w:szCs w:val="20"/>
              </w:rPr>
            </w:pPr>
            <w:r w:rsidRPr="00423209">
              <w:rPr>
                <w:rFonts w:eastAsia="Times New Roman"/>
                <w:color w:val="000000"/>
                <w:kern w:val="0"/>
                <w:sz w:val="20"/>
                <w:szCs w:val="20"/>
                <w:lang w:eastAsia="id-ID"/>
                <w14:ligatures w14:val="none"/>
              </w:rPr>
              <w:t>10/07/2024</w:t>
            </w:r>
          </w:p>
        </w:tc>
        <w:tc>
          <w:tcPr>
            <w:tcW w:w="1675" w:type="dxa"/>
            <w:vAlign w:val="center"/>
          </w:tcPr>
          <w:p w14:paraId="131E22F8" w14:textId="27860F5A" w:rsidR="00E91F5F" w:rsidRPr="00423209" w:rsidRDefault="001E3868" w:rsidP="0036197B">
            <w:pPr>
              <w:jc w:val="center"/>
              <w:rPr>
                <w:sz w:val="20"/>
                <w:szCs w:val="20"/>
              </w:rPr>
            </w:pPr>
            <w:r w:rsidRPr="00423209">
              <w:rPr>
                <w:rFonts w:eastAsiaTheme="minorEastAsia"/>
                <w:sz w:val="20"/>
                <w:szCs w:val="20"/>
              </w:rPr>
              <w:t>40,800</w:t>
            </w:r>
          </w:p>
        </w:tc>
        <w:tc>
          <w:tcPr>
            <w:tcW w:w="1862" w:type="dxa"/>
          </w:tcPr>
          <w:p w14:paraId="06304DE7" w14:textId="7C527DDD" w:rsidR="00E91F5F" w:rsidRPr="00423209" w:rsidRDefault="00205255" w:rsidP="0036197B">
            <w:pPr>
              <w:jc w:val="center"/>
              <w:rPr>
                <w:sz w:val="20"/>
                <w:szCs w:val="20"/>
              </w:rPr>
            </w:pPr>
            <w:r w:rsidRPr="00423209">
              <w:rPr>
                <w:rFonts w:eastAsiaTheme="minorEastAsia"/>
                <w:sz w:val="20"/>
                <w:szCs w:val="20"/>
              </w:rPr>
              <w:t>39</w:t>
            </w:r>
            <w:r w:rsidR="00E91F5F" w:rsidRPr="00423209">
              <w:rPr>
                <w:rFonts w:eastAsiaTheme="minorEastAsia"/>
                <w:sz w:val="20"/>
                <w:szCs w:val="20"/>
              </w:rPr>
              <w:t>,</w:t>
            </w:r>
            <w:r w:rsidRPr="00423209">
              <w:rPr>
                <w:rFonts w:eastAsiaTheme="minorEastAsia"/>
                <w:sz w:val="20"/>
                <w:szCs w:val="20"/>
              </w:rPr>
              <w:t>696</w:t>
            </w:r>
            <w:r w:rsidR="00E91F5F" w:rsidRPr="00423209">
              <w:rPr>
                <w:rFonts w:eastAsiaTheme="minorEastAsia"/>
                <w:sz w:val="20"/>
                <w:szCs w:val="20"/>
              </w:rPr>
              <w:t>%</w:t>
            </w:r>
          </w:p>
        </w:tc>
        <w:tc>
          <w:tcPr>
            <w:tcW w:w="2117" w:type="dxa"/>
          </w:tcPr>
          <w:p w14:paraId="0629472D" w14:textId="21DF2D7C" w:rsidR="00E91F5F" w:rsidRPr="00423209" w:rsidRDefault="00205255" w:rsidP="0036197B">
            <w:pPr>
              <w:jc w:val="center"/>
              <w:rPr>
                <w:sz w:val="20"/>
                <w:szCs w:val="20"/>
              </w:rPr>
            </w:pPr>
            <w:r w:rsidRPr="00423209">
              <w:rPr>
                <w:rFonts w:eastAsiaTheme="minorEastAsia"/>
                <w:sz w:val="20"/>
                <w:szCs w:val="20"/>
              </w:rPr>
              <w:t>4</w:t>
            </w:r>
            <w:r w:rsidR="00E91F5F" w:rsidRPr="00423209">
              <w:rPr>
                <w:rFonts w:eastAsiaTheme="minorEastAsia"/>
                <w:sz w:val="20"/>
                <w:szCs w:val="20"/>
              </w:rPr>
              <w:t>0,</w:t>
            </w:r>
            <w:r w:rsidRPr="00423209">
              <w:rPr>
                <w:rFonts w:eastAsiaTheme="minorEastAsia"/>
                <w:sz w:val="20"/>
                <w:szCs w:val="20"/>
              </w:rPr>
              <w:t>452</w:t>
            </w:r>
          </w:p>
        </w:tc>
      </w:tr>
      <w:tr w:rsidR="00E91F5F" w14:paraId="4EE2B5DF" w14:textId="77777777" w:rsidTr="00CE67DF">
        <w:trPr>
          <w:jc w:val="center"/>
        </w:trPr>
        <w:tc>
          <w:tcPr>
            <w:tcW w:w="1418" w:type="dxa"/>
            <w:vAlign w:val="center"/>
          </w:tcPr>
          <w:p w14:paraId="1CB3BDE1" w14:textId="77777777" w:rsidR="00E91F5F" w:rsidRPr="00423209" w:rsidRDefault="00E91F5F" w:rsidP="0036197B">
            <w:pPr>
              <w:jc w:val="center"/>
              <w:rPr>
                <w:rFonts w:eastAsia="Times New Roman"/>
                <w:color w:val="000000"/>
                <w:kern w:val="0"/>
                <w:sz w:val="20"/>
                <w:szCs w:val="20"/>
                <w:lang w:eastAsia="id-ID"/>
                <w14:ligatures w14:val="none"/>
              </w:rPr>
            </w:pPr>
            <w:r w:rsidRPr="00423209">
              <w:rPr>
                <w:rFonts w:eastAsia="Times New Roman"/>
                <w:color w:val="000000"/>
                <w:kern w:val="0"/>
                <w:sz w:val="20"/>
                <w:szCs w:val="20"/>
                <w:lang w:eastAsia="id-ID"/>
                <w14:ligatures w14:val="none"/>
              </w:rPr>
              <w:t>11/07/2024</w:t>
            </w:r>
          </w:p>
        </w:tc>
        <w:tc>
          <w:tcPr>
            <w:tcW w:w="1675" w:type="dxa"/>
            <w:vAlign w:val="center"/>
          </w:tcPr>
          <w:p w14:paraId="36881F01" w14:textId="1ECF16DA" w:rsidR="00E91F5F" w:rsidRPr="00423209" w:rsidRDefault="00494F22" w:rsidP="0036197B">
            <w:pPr>
              <w:jc w:val="center"/>
              <w:rPr>
                <w:sz w:val="20"/>
                <w:szCs w:val="20"/>
              </w:rPr>
            </w:pPr>
            <w:r w:rsidRPr="00423209">
              <w:rPr>
                <w:sz w:val="20"/>
                <w:szCs w:val="20"/>
              </w:rPr>
              <w:t>39,291</w:t>
            </w:r>
          </w:p>
        </w:tc>
        <w:tc>
          <w:tcPr>
            <w:tcW w:w="1862" w:type="dxa"/>
          </w:tcPr>
          <w:p w14:paraId="1F1A4108" w14:textId="51720056" w:rsidR="00E91F5F" w:rsidRPr="00423209" w:rsidRDefault="00205255" w:rsidP="0036197B">
            <w:pPr>
              <w:jc w:val="center"/>
              <w:rPr>
                <w:sz w:val="20"/>
                <w:szCs w:val="20"/>
              </w:rPr>
            </w:pPr>
            <w:r w:rsidRPr="00423209">
              <w:rPr>
                <w:rFonts w:eastAsiaTheme="minorEastAsia"/>
                <w:sz w:val="20"/>
                <w:szCs w:val="20"/>
              </w:rPr>
              <w:t>4</w:t>
            </w:r>
            <w:r w:rsidR="00E91F5F" w:rsidRPr="00423209">
              <w:rPr>
                <w:rFonts w:eastAsiaTheme="minorEastAsia"/>
                <w:sz w:val="20"/>
                <w:szCs w:val="20"/>
              </w:rPr>
              <w:t>0,</w:t>
            </w:r>
            <w:r w:rsidRPr="00423209">
              <w:rPr>
                <w:rFonts w:eastAsiaTheme="minorEastAsia"/>
                <w:sz w:val="20"/>
                <w:szCs w:val="20"/>
              </w:rPr>
              <w:t>920</w:t>
            </w:r>
            <w:r w:rsidR="00E91F5F" w:rsidRPr="00423209">
              <w:rPr>
                <w:rFonts w:eastAsiaTheme="minorEastAsia"/>
                <w:sz w:val="20"/>
                <w:szCs w:val="20"/>
              </w:rPr>
              <w:t>%</w:t>
            </w:r>
          </w:p>
        </w:tc>
        <w:tc>
          <w:tcPr>
            <w:tcW w:w="2117" w:type="dxa"/>
          </w:tcPr>
          <w:p w14:paraId="4D3D9750" w14:textId="09E0AE57" w:rsidR="00E91F5F" w:rsidRPr="00423209" w:rsidRDefault="00205255" w:rsidP="0036197B">
            <w:pPr>
              <w:jc w:val="center"/>
              <w:rPr>
                <w:sz w:val="20"/>
                <w:szCs w:val="20"/>
              </w:rPr>
            </w:pPr>
            <w:r w:rsidRPr="00423209">
              <w:rPr>
                <w:rFonts w:eastAsiaTheme="minorEastAsia"/>
                <w:sz w:val="20"/>
                <w:szCs w:val="20"/>
              </w:rPr>
              <w:t>46,241</w:t>
            </w:r>
          </w:p>
        </w:tc>
      </w:tr>
      <w:tr w:rsidR="00E91F5F" w14:paraId="6F0E25E6" w14:textId="77777777" w:rsidTr="00CE67DF">
        <w:trPr>
          <w:jc w:val="center"/>
        </w:trPr>
        <w:tc>
          <w:tcPr>
            <w:tcW w:w="1418" w:type="dxa"/>
            <w:vAlign w:val="center"/>
          </w:tcPr>
          <w:p w14:paraId="6A6815BC" w14:textId="77777777" w:rsidR="00E91F5F" w:rsidRPr="00423209" w:rsidRDefault="00E91F5F" w:rsidP="0036197B">
            <w:pPr>
              <w:jc w:val="center"/>
              <w:rPr>
                <w:rFonts w:eastAsia="Times New Roman"/>
                <w:color w:val="000000"/>
                <w:kern w:val="0"/>
                <w:sz w:val="20"/>
                <w:szCs w:val="20"/>
                <w:lang w:eastAsia="id-ID"/>
                <w14:ligatures w14:val="none"/>
              </w:rPr>
            </w:pPr>
            <w:r w:rsidRPr="00423209">
              <w:rPr>
                <w:rFonts w:eastAsia="Times New Roman"/>
                <w:color w:val="000000"/>
                <w:kern w:val="0"/>
                <w:sz w:val="20"/>
                <w:szCs w:val="20"/>
                <w:lang w:eastAsia="id-ID"/>
                <w14:ligatures w14:val="none"/>
              </w:rPr>
              <w:t>12/07/2024</w:t>
            </w:r>
          </w:p>
        </w:tc>
        <w:tc>
          <w:tcPr>
            <w:tcW w:w="1675" w:type="dxa"/>
            <w:vAlign w:val="center"/>
          </w:tcPr>
          <w:p w14:paraId="3616B273" w14:textId="35DE4807" w:rsidR="00E91F5F" w:rsidRPr="00423209" w:rsidRDefault="00494F22" w:rsidP="0036197B">
            <w:pPr>
              <w:jc w:val="center"/>
              <w:rPr>
                <w:sz w:val="20"/>
                <w:szCs w:val="20"/>
              </w:rPr>
            </w:pPr>
            <w:r w:rsidRPr="00423209">
              <w:rPr>
                <w:sz w:val="20"/>
                <w:szCs w:val="20"/>
              </w:rPr>
              <w:t>42,196</w:t>
            </w:r>
          </w:p>
        </w:tc>
        <w:tc>
          <w:tcPr>
            <w:tcW w:w="1862" w:type="dxa"/>
          </w:tcPr>
          <w:p w14:paraId="1FC8C7DC" w14:textId="41CFF7CD" w:rsidR="00E91F5F" w:rsidRPr="00423209" w:rsidRDefault="00205255" w:rsidP="0036197B">
            <w:pPr>
              <w:jc w:val="center"/>
              <w:rPr>
                <w:sz w:val="20"/>
                <w:szCs w:val="20"/>
              </w:rPr>
            </w:pPr>
            <w:r w:rsidRPr="00423209">
              <w:rPr>
                <w:rFonts w:eastAsiaTheme="minorEastAsia"/>
                <w:sz w:val="20"/>
                <w:szCs w:val="20"/>
              </w:rPr>
              <w:t>28</w:t>
            </w:r>
            <w:r w:rsidR="00E91F5F" w:rsidRPr="00423209">
              <w:rPr>
                <w:rFonts w:eastAsiaTheme="minorEastAsia"/>
                <w:sz w:val="20"/>
                <w:szCs w:val="20"/>
              </w:rPr>
              <w:t>,</w:t>
            </w:r>
            <w:r w:rsidRPr="00423209">
              <w:rPr>
                <w:rFonts w:eastAsiaTheme="minorEastAsia"/>
                <w:sz w:val="20"/>
                <w:szCs w:val="20"/>
              </w:rPr>
              <w:t>817</w:t>
            </w:r>
            <w:r w:rsidR="00E91F5F" w:rsidRPr="00423209">
              <w:rPr>
                <w:rFonts w:eastAsiaTheme="minorEastAsia"/>
                <w:sz w:val="20"/>
                <w:szCs w:val="20"/>
              </w:rPr>
              <w:t>%</w:t>
            </w:r>
          </w:p>
        </w:tc>
        <w:tc>
          <w:tcPr>
            <w:tcW w:w="2117" w:type="dxa"/>
          </w:tcPr>
          <w:p w14:paraId="74A813D7" w14:textId="7F36C148" w:rsidR="00E91F5F" w:rsidRPr="00423209" w:rsidRDefault="00205255" w:rsidP="0036197B">
            <w:pPr>
              <w:jc w:val="center"/>
              <w:rPr>
                <w:sz w:val="20"/>
                <w:szCs w:val="20"/>
              </w:rPr>
            </w:pPr>
            <w:r w:rsidRPr="00423209">
              <w:rPr>
                <w:sz w:val="20"/>
                <w:szCs w:val="20"/>
              </w:rPr>
              <w:t>19,871</w:t>
            </w:r>
          </w:p>
        </w:tc>
      </w:tr>
      <w:tr w:rsidR="00E91F5F" w14:paraId="50331C7B" w14:textId="77777777" w:rsidTr="00CE67DF">
        <w:trPr>
          <w:jc w:val="center"/>
        </w:trPr>
        <w:tc>
          <w:tcPr>
            <w:tcW w:w="1418" w:type="dxa"/>
            <w:shd w:val="clear" w:color="auto" w:fill="FFFFFF" w:themeFill="background1"/>
            <w:vAlign w:val="center"/>
          </w:tcPr>
          <w:p w14:paraId="0CD0E012" w14:textId="77777777" w:rsidR="00E91F5F" w:rsidRPr="00423209" w:rsidRDefault="00E91F5F" w:rsidP="0036197B">
            <w:pPr>
              <w:jc w:val="center"/>
              <w:rPr>
                <w:rFonts w:eastAsia="Times New Roman"/>
                <w:b/>
                <w:bCs/>
                <w:color w:val="000000"/>
                <w:kern w:val="0"/>
                <w:sz w:val="20"/>
                <w:szCs w:val="20"/>
                <w:lang w:eastAsia="id-ID"/>
                <w14:ligatures w14:val="none"/>
              </w:rPr>
            </w:pPr>
            <w:r w:rsidRPr="00423209">
              <w:rPr>
                <w:rFonts w:eastAsia="Times New Roman"/>
                <w:b/>
                <w:bCs/>
                <w:color w:val="000000"/>
                <w:kern w:val="0"/>
                <w:sz w:val="20"/>
                <w:szCs w:val="20"/>
                <w:lang w:eastAsia="id-ID"/>
                <w14:ligatures w14:val="none"/>
              </w:rPr>
              <w:t>Rata-Rata</w:t>
            </w:r>
          </w:p>
        </w:tc>
        <w:tc>
          <w:tcPr>
            <w:tcW w:w="1675" w:type="dxa"/>
            <w:shd w:val="clear" w:color="auto" w:fill="FFFFFF" w:themeFill="background1"/>
            <w:vAlign w:val="center"/>
          </w:tcPr>
          <w:p w14:paraId="4430BB3A" w14:textId="58193E74" w:rsidR="00E91F5F" w:rsidRPr="00423209" w:rsidRDefault="00494F22" w:rsidP="0036197B">
            <w:pPr>
              <w:jc w:val="center"/>
              <w:rPr>
                <w:color w:val="000000"/>
                <w:sz w:val="20"/>
                <w:szCs w:val="20"/>
              </w:rPr>
            </w:pPr>
            <w:r w:rsidRPr="00423209">
              <w:rPr>
                <w:color w:val="000000"/>
                <w:sz w:val="20"/>
                <w:szCs w:val="20"/>
              </w:rPr>
              <w:t>40</w:t>
            </w:r>
            <w:r w:rsidR="00DE5EBF">
              <w:rPr>
                <w:color w:val="000000"/>
                <w:sz w:val="20"/>
                <w:szCs w:val="20"/>
              </w:rPr>
              <w:t>.</w:t>
            </w:r>
            <w:r w:rsidRPr="00423209">
              <w:rPr>
                <w:color w:val="000000"/>
                <w:sz w:val="20"/>
                <w:szCs w:val="20"/>
              </w:rPr>
              <w:t>788ms</w:t>
            </w:r>
          </w:p>
        </w:tc>
        <w:tc>
          <w:tcPr>
            <w:tcW w:w="1862" w:type="dxa"/>
            <w:shd w:val="clear" w:color="auto" w:fill="FFFFFF" w:themeFill="background1"/>
            <w:vAlign w:val="center"/>
          </w:tcPr>
          <w:p w14:paraId="1C8B6BC0" w14:textId="18E086BB" w:rsidR="00E91F5F" w:rsidRPr="00423209" w:rsidRDefault="00205255" w:rsidP="0036197B">
            <w:pPr>
              <w:jc w:val="center"/>
              <w:rPr>
                <w:sz w:val="20"/>
                <w:szCs w:val="20"/>
              </w:rPr>
            </w:pPr>
            <w:r w:rsidRPr="00423209">
              <w:rPr>
                <w:sz w:val="20"/>
                <w:szCs w:val="20"/>
              </w:rPr>
              <w:t>30.242ms</w:t>
            </w:r>
          </w:p>
        </w:tc>
        <w:tc>
          <w:tcPr>
            <w:tcW w:w="2117" w:type="dxa"/>
            <w:shd w:val="clear" w:color="auto" w:fill="FFFFFF" w:themeFill="background1"/>
            <w:vAlign w:val="center"/>
          </w:tcPr>
          <w:p w14:paraId="2BB169C3" w14:textId="5A4646DA" w:rsidR="00E91F5F" w:rsidRPr="00423209" w:rsidRDefault="00205255" w:rsidP="0036197B">
            <w:pPr>
              <w:jc w:val="center"/>
              <w:rPr>
                <w:sz w:val="20"/>
                <w:szCs w:val="20"/>
              </w:rPr>
            </w:pPr>
            <w:r w:rsidRPr="00423209">
              <w:rPr>
                <w:sz w:val="20"/>
                <w:szCs w:val="20"/>
              </w:rPr>
              <w:t>44.338</w:t>
            </w:r>
            <w:r w:rsidR="00FB0105">
              <w:rPr>
                <w:sz w:val="20"/>
                <w:szCs w:val="20"/>
              </w:rPr>
              <w:t>ms</w:t>
            </w:r>
          </w:p>
        </w:tc>
      </w:tr>
      <w:bookmarkEnd w:id="540"/>
    </w:tbl>
    <w:p w14:paraId="7C835B4E" w14:textId="77777777" w:rsidR="005E5A9B" w:rsidRDefault="005E5A9B" w:rsidP="00CC5E3F">
      <w:pPr>
        <w:spacing w:after="0" w:line="240" w:lineRule="auto"/>
      </w:pPr>
    </w:p>
    <w:p w14:paraId="75474BCA" w14:textId="0CE55917" w:rsidR="00414624" w:rsidRPr="00414624" w:rsidRDefault="00414624" w:rsidP="00414624">
      <w:pPr>
        <w:spacing w:after="0" w:line="360" w:lineRule="auto"/>
        <w:rPr>
          <w:i/>
          <w:iCs/>
        </w:rPr>
      </w:pPr>
      <w:r w:rsidRPr="00352745">
        <w:rPr>
          <w:rFonts w:eastAsiaTheme="majorEastAsia" w:cstheme="majorBidi"/>
          <w:b/>
          <w:color w:val="000000" w:themeColor="text1"/>
        </w:rPr>
        <w:t>A</w:t>
      </w:r>
      <w:r>
        <w:rPr>
          <w:rFonts w:eastAsiaTheme="majorEastAsia" w:cstheme="majorBidi"/>
          <w:b/>
          <w:color w:val="000000" w:themeColor="text1"/>
        </w:rPr>
        <w:t>n</w:t>
      </w:r>
      <w:r w:rsidRPr="00352745">
        <w:rPr>
          <w:rFonts w:eastAsiaTheme="majorEastAsia" w:cstheme="majorBidi"/>
          <w:b/>
          <w:color w:val="000000" w:themeColor="text1"/>
        </w:rPr>
        <w:t>alisa Hasil</w:t>
      </w:r>
      <w:r>
        <w:rPr>
          <w:rFonts w:eastAsiaTheme="majorEastAsia" w:cstheme="majorBidi"/>
          <w:b/>
          <w:color w:val="000000" w:themeColor="text1"/>
        </w:rPr>
        <w:t xml:space="preserve"> </w:t>
      </w:r>
      <w:r w:rsidR="00CC4BFD" w:rsidRPr="00CC4BFD">
        <w:rPr>
          <w:rFonts w:eastAsiaTheme="majorEastAsia" w:cstheme="majorBidi"/>
          <w:b/>
          <w:i/>
          <w:iCs/>
          <w:color w:val="000000" w:themeColor="text1"/>
        </w:rPr>
        <w:t>Cell</w:t>
      </w:r>
    </w:p>
    <w:p w14:paraId="3D4DE4E7" w14:textId="2EC8F521" w:rsidR="00294836" w:rsidRDefault="0005708A" w:rsidP="00414624">
      <w:pPr>
        <w:spacing w:after="0" w:line="360" w:lineRule="auto"/>
      </w:pPr>
      <w:r>
        <w:t>Tabel 4.1</w:t>
      </w:r>
      <w:r w:rsidR="005F278E">
        <w:t>6</w:t>
      </w:r>
      <w:r>
        <w:t xml:space="preserve"> </w:t>
      </w:r>
      <w:r w:rsidR="00205255">
        <w:t xml:space="preserve">merupakan hasil perhitungan </w:t>
      </w:r>
      <w:r w:rsidR="00CC4BFD" w:rsidRPr="00CC4BFD">
        <w:rPr>
          <w:i/>
          <w:iCs/>
        </w:rPr>
        <w:t>cell</w:t>
      </w:r>
      <w:r w:rsidR="00205255">
        <w:t xml:space="preserve"> untuk </w:t>
      </w:r>
      <w:r w:rsidR="00205255" w:rsidRPr="005F2C70">
        <w:rPr>
          <w:i/>
          <w:iCs/>
        </w:rPr>
        <w:t>provider</w:t>
      </w:r>
      <w:r w:rsidR="00205255">
        <w:t xml:space="preserve"> </w:t>
      </w:r>
      <w:r w:rsidR="00C70AB1">
        <w:t>M</w:t>
      </w:r>
      <w:r w:rsidR="00F11645">
        <w:t>NCPLAY</w:t>
      </w:r>
      <w:r w:rsidR="00C70AB1">
        <w:t xml:space="preserve"> </w:t>
      </w:r>
      <w:r w:rsidR="00205255">
        <w:t xml:space="preserve">pada data yang diambil selama </w:t>
      </w:r>
      <w:r w:rsidR="00BE319D">
        <w:t xml:space="preserve">lima </w:t>
      </w:r>
      <w:r w:rsidR="00205255">
        <w:t>hari pada tanggal</w:t>
      </w:r>
      <w:r w:rsidR="00202DD5">
        <w:t xml:space="preserve"> 8</w:t>
      </w:r>
      <w:r w:rsidR="00205255">
        <w:t xml:space="preserve"> </w:t>
      </w:r>
      <w:r w:rsidR="00202DD5">
        <w:t>Juni</w:t>
      </w:r>
      <w:r w:rsidR="00205255">
        <w:t xml:space="preserve"> 2024 sampai </w:t>
      </w:r>
      <w:r w:rsidR="00202DD5">
        <w:t>12</w:t>
      </w:r>
      <w:r w:rsidR="00205255">
        <w:t xml:space="preserve"> </w:t>
      </w:r>
      <w:r w:rsidR="00202DD5">
        <w:t>Juni</w:t>
      </w:r>
      <w:r w:rsidR="00205255">
        <w:t xml:space="preserve"> 2024.</w:t>
      </w:r>
    </w:p>
    <w:p w14:paraId="0A12F381" w14:textId="7AE3A6CF" w:rsidR="00E426F6" w:rsidRPr="00DE5EBF" w:rsidRDefault="00E426F6" w:rsidP="00414624">
      <w:pPr>
        <w:spacing w:after="0" w:line="360" w:lineRule="auto"/>
      </w:pPr>
      <w:r>
        <w:t xml:space="preserve">Berdasarkan hasil rata-rata </w:t>
      </w:r>
      <w:r w:rsidR="00CC4BFD" w:rsidRPr="00CC4BFD">
        <w:rPr>
          <w:i/>
          <w:iCs/>
        </w:rPr>
        <w:t>cell</w:t>
      </w:r>
      <w:r>
        <w:t xml:space="preserve"> pada </w:t>
      </w:r>
      <w:proofErr w:type="spellStart"/>
      <w:r w:rsidRPr="00E426F6">
        <w:rPr>
          <w:i/>
          <w:iCs/>
        </w:rPr>
        <w:t>provaider</w:t>
      </w:r>
      <w:proofErr w:type="spellEnd"/>
      <w:r>
        <w:t xml:space="preserve"> MNCPLAY </w:t>
      </w:r>
      <w:r w:rsidR="00DE5EBF">
        <w:t xml:space="preserve">pada jam 05.00 rata-rata </w:t>
      </w:r>
      <w:r w:rsidR="00CC4BFD" w:rsidRPr="00CC4BFD">
        <w:rPr>
          <w:i/>
          <w:iCs/>
        </w:rPr>
        <w:t>cell</w:t>
      </w:r>
      <w:r w:rsidR="00DE5EBF">
        <w:rPr>
          <w:i/>
          <w:iCs/>
        </w:rPr>
        <w:t xml:space="preserve"> </w:t>
      </w:r>
      <w:r w:rsidR="00DE5EBF">
        <w:t xml:space="preserve">40,788ms pada jam 10.00 rata-rata </w:t>
      </w:r>
      <w:r w:rsidR="00CC4BFD" w:rsidRPr="00CC4BFD">
        <w:rPr>
          <w:i/>
        </w:rPr>
        <w:t>cell</w:t>
      </w:r>
      <w:r w:rsidR="00DE5EBF">
        <w:t xml:space="preserve"> 30.242</w:t>
      </w:r>
      <w:r w:rsidR="00E7214D">
        <w:t xml:space="preserve"> pada jam 20.00 rata-rata </w:t>
      </w:r>
      <w:r w:rsidR="00CC4BFD" w:rsidRPr="00CC4BFD">
        <w:rPr>
          <w:i/>
        </w:rPr>
        <w:t>cell</w:t>
      </w:r>
      <w:r w:rsidR="00E7214D">
        <w:t xml:space="preserve"> 44.38 berdasarkan nilai indeks 4 atau ‘Buruk’.</w:t>
      </w:r>
    </w:p>
    <w:p w14:paraId="7B76113E" w14:textId="77777777" w:rsidR="00423209" w:rsidRPr="00804450" w:rsidRDefault="00423209" w:rsidP="00245716">
      <w:pPr>
        <w:spacing w:after="0" w:line="360" w:lineRule="auto"/>
      </w:pPr>
    </w:p>
    <w:p w14:paraId="7F3B19D1" w14:textId="77777777" w:rsidR="00C127C2" w:rsidRDefault="00C127C2" w:rsidP="003215F3">
      <w:pPr>
        <w:pStyle w:val="Heading1"/>
        <w:spacing w:after="0" w:line="360" w:lineRule="auto"/>
        <w:ind w:left="0" w:firstLine="0"/>
        <w:jc w:val="center"/>
        <w:sectPr w:rsidR="00C127C2" w:rsidSect="00C127C2">
          <w:headerReference w:type="first" r:id="rId129"/>
          <w:footerReference w:type="first" r:id="rId130"/>
          <w:pgSz w:w="11906" w:h="16838" w:code="9"/>
          <w:pgMar w:top="1701" w:right="1701" w:bottom="1701" w:left="2268" w:header="709" w:footer="709" w:gutter="0"/>
          <w:cols w:space="708"/>
          <w:titlePg/>
          <w:docGrid w:linePitch="360"/>
        </w:sectPr>
      </w:pPr>
    </w:p>
    <w:p w14:paraId="771C7F01" w14:textId="25F1E58C" w:rsidR="00B02559" w:rsidRDefault="003215F3" w:rsidP="003215F3">
      <w:pPr>
        <w:pStyle w:val="Heading1"/>
        <w:spacing w:after="0" w:line="360" w:lineRule="auto"/>
        <w:ind w:left="0" w:firstLine="0"/>
        <w:jc w:val="center"/>
        <w:rPr>
          <w:b/>
          <w:bCs/>
          <w:sz w:val="28"/>
          <w:szCs w:val="24"/>
        </w:rPr>
      </w:pPr>
      <w:r>
        <w:lastRenderedPageBreak/>
        <w:br/>
      </w:r>
      <w:bookmarkStart w:id="541" w:name="_Toc175172429"/>
      <w:r w:rsidRPr="003215F3">
        <w:rPr>
          <w:b/>
          <w:bCs/>
          <w:sz w:val="28"/>
          <w:szCs w:val="24"/>
        </w:rPr>
        <w:t>PENUTUP</w:t>
      </w:r>
      <w:bookmarkEnd w:id="541"/>
    </w:p>
    <w:p w14:paraId="31BA8B8B" w14:textId="111E24BE" w:rsidR="003215F3" w:rsidRDefault="003215F3" w:rsidP="00294836">
      <w:pPr>
        <w:pStyle w:val="Heading2"/>
        <w:ind w:left="360"/>
      </w:pPr>
      <w:bookmarkStart w:id="542" w:name="_Toc175172430"/>
      <w:r>
        <w:t>Kesimpulan</w:t>
      </w:r>
      <w:bookmarkEnd w:id="542"/>
    </w:p>
    <w:p w14:paraId="17894ECE" w14:textId="2E26FA24" w:rsidR="00294836" w:rsidRDefault="00294836" w:rsidP="00294836">
      <w:pPr>
        <w:spacing w:after="0" w:line="360" w:lineRule="auto"/>
      </w:pPr>
      <w:r>
        <w:t>Berdasarkan perancangan, pengujian, dan pengumpulan data yang telah dilakukan dapat disimpulkan sebagai berikut.</w:t>
      </w:r>
    </w:p>
    <w:p w14:paraId="783C1F29" w14:textId="35558FBD" w:rsidR="00294836" w:rsidRDefault="008C6FEE" w:rsidP="00294836">
      <w:pPr>
        <w:pStyle w:val="ListParagraph"/>
        <w:numPr>
          <w:ilvl w:val="0"/>
          <w:numId w:val="79"/>
        </w:numPr>
        <w:spacing w:after="0" w:line="360" w:lineRule="auto"/>
      </w:pPr>
      <w:r>
        <w:t>Perancangan perangkat keras terdiri dari dua perangkat</w:t>
      </w:r>
      <w:r w:rsidR="00FF0CCB">
        <w:t xml:space="preserve"> </w:t>
      </w:r>
      <w:r>
        <w:t xml:space="preserve">yaitu perangkat keras motor yang terdiri dari </w:t>
      </w:r>
      <w:r w:rsidR="00CC6A8B" w:rsidRPr="00CC6A8B">
        <w:rPr>
          <w:i/>
        </w:rPr>
        <w:t>Arduino nano</w:t>
      </w:r>
      <w:r>
        <w:t xml:space="preserve">, </w:t>
      </w:r>
      <w:r w:rsidR="00CC6A8B" w:rsidRPr="00CC6A8B">
        <w:rPr>
          <w:i/>
          <w:iCs/>
        </w:rPr>
        <w:t>Bluetooth</w:t>
      </w:r>
      <w:r>
        <w:t xml:space="preserve"> HC-05</w:t>
      </w:r>
      <w:r w:rsidR="006A31BA">
        <w:t xml:space="preserve"> jangkauan terhubung 5m sd 6m</w:t>
      </w:r>
      <w:r>
        <w:t xml:space="preserve">, </w:t>
      </w:r>
      <w:r w:rsidRPr="008C6FEE">
        <w:rPr>
          <w:i/>
          <w:iCs/>
        </w:rPr>
        <w:t>Switch</w:t>
      </w:r>
      <w:r>
        <w:rPr>
          <w:i/>
          <w:iCs/>
        </w:rPr>
        <w:t xml:space="preserve"> </w:t>
      </w:r>
      <w:r w:rsidR="007E7DFC" w:rsidRPr="007E7DFC">
        <w:rPr>
          <w:i/>
        </w:rPr>
        <w:t>On/off</w:t>
      </w:r>
      <w:r>
        <w:t>, dan baterai</w:t>
      </w:r>
      <w:r w:rsidR="006A31BA">
        <w:t xml:space="preserve"> li-ion</w:t>
      </w:r>
      <w:r>
        <w:t xml:space="preserve"> </w:t>
      </w:r>
      <w:r w:rsidR="006A31BA">
        <w:t>3.7</w:t>
      </w:r>
      <w:r>
        <w:t>v</w:t>
      </w:r>
      <w:r w:rsidR="006A31BA">
        <w:t xml:space="preserve">, li-po 3.7v. </w:t>
      </w:r>
      <w:r w:rsidR="009F6C95">
        <w:t xml:space="preserve">Perangkat Keras helm terdiri dari </w:t>
      </w:r>
      <w:r w:rsidR="00FF0CCB">
        <w:t>modul GPS NEO N8M</w:t>
      </w:r>
      <w:r w:rsidR="006A31BA">
        <w:t xml:space="preserve"> akurasi koordinat 1m sd 5m, </w:t>
      </w:r>
      <w:r w:rsidR="00930CB2" w:rsidRPr="00930CB2">
        <w:rPr>
          <w:i/>
        </w:rPr>
        <w:t>buzzer</w:t>
      </w:r>
      <w:r w:rsidR="006A31BA">
        <w:t xml:space="preserve"> aktif</w:t>
      </w:r>
      <w:r w:rsidR="00FF0CCB">
        <w:t xml:space="preserve">, </w:t>
      </w:r>
      <w:r w:rsidR="00FF0CCB" w:rsidRPr="00FF0CCB">
        <w:t xml:space="preserve">dua Switch </w:t>
      </w:r>
      <w:r w:rsidR="007E7DFC" w:rsidRPr="007E7DFC">
        <w:rPr>
          <w:i/>
        </w:rPr>
        <w:t>ON/OFF</w:t>
      </w:r>
      <w:r w:rsidR="00FF0CCB">
        <w:t xml:space="preserve">, </w:t>
      </w:r>
      <w:r w:rsidR="006A31BA">
        <w:t>e</w:t>
      </w:r>
      <w:r w:rsidR="00FF0CCB">
        <w:t>sp32</w:t>
      </w:r>
      <w:r w:rsidR="006A31BA">
        <w:t>c</w:t>
      </w:r>
      <w:r w:rsidR="00FF0CCB">
        <w:t>am</w:t>
      </w:r>
      <w:r w:rsidR="006A31BA">
        <w:t xml:space="preserve"> setiap 20 detik mengambil gambar</w:t>
      </w:r>
      <w:r w:rsidR="00FF0CCB">
        <w:t>,</w:t>
      </w:r>
      <w:r w:rsidR="006A31BA">
        <w:t>e</w:t>
      </w:r>
      <w:r w:rsidR="00FF0CCB">
        <w:t>sp32.</w:t>
      </w:r>
      <w:r w:rsidR="006A31BA">
        <w:t xml:space="preserve"> </w:t>
      </w:r>
      <w:r w:rsidR="00FF0CCB">
        <w:t xml:space="preserve">Modul </w:t>
      </w:r>
      <w:r w:rsidR="00CC6A8B" w:rsidRPr="00CC6A8B">
        <w:rPr>
          <w:i/>
          <w:iCs/>
        </w:rPr>
        <w:t>Bluetooth</w:t>
      </w:r>
      <w:r w:rsidR="00FF0CCB" w:rsidRPr="00FF0CCB">
        <w:t xml:space="preserve"> pada</w:t>
      </w:r>
      <w:r w:rsidR="00FF0CCB">
        <w:t xml:space="preserve"> motor dikonfigurasi sebagai</w:t>
      </w:r>
      <w:r w:rsidR="005975ED">
        <w:t xml:space="preserve"> </w:t>
      </w:r>
      <w:r w:rsidR="007E7DFC" w:rsidRPr="007E7DFC">
        <w:rPr>
          <w:i/>
          <w:iCs/>
        </w:rPr>
        <w:t>slave</w:t>
      </w:r>
      <w:r w:rsidR="005975ED">
        <w:rPr>
          <w:i/>
          <w:iCs/>
        </w:rPr>
        <w:t xml:space="preserve"> </w:t>
      </w:r>
      <w:r w:rsidR="005975ED">
        <w:t xml:space="preserve">dan pada helm sebagai </w:t>
      </w:r>
      <w:r w:rsidR="007E7DFC" w:rsidRPr="007E7DFC">
        <w:rPr>
          <w:i/>
          <w:iCs/>
        </w:rPr>
        <w:t>master</w:t>
      </w:r>
      <w:r w:rsidR="005975ED">
        <w:rPr>
          <w:i/>
          <w:iCs/>
        </w:rPr>
        <w:t>,</w:t>
      </w:r>
      <w:r w:rsidR="005975ED" w:rsidRPr="005975ED">
        <w:t xml:space="preserve"> yang berfungsi sebagai indikator keamanan pada pencurian helm</w:t>
      </w:r>
      <w:r w:rsidR="00D72069">
        <w:t>.</w:t>
      </w:r>
    </w:p>
    <w:p w14:paraId="5886472E" w14:textId="414488D0" w:rsidR="00293EAC" w:rsidRDefault="00355FE0" w:rsidP="00294836">
      <w:pPr>
        <w:pStyle w:val="ListParagraph"/>
        <w:numPr>
          <w:ilvl w:val="0"/>
          <w:numId w:val="79"/>
        </w:numPr>
        <w:spacing w:after="0" w:line="360" w:lineRule="auto"/>
      </w:pPr>
      <w:r>
        <w:t>P</w:t>
      </w:r>
      <w:r w:rsidR="00293EAC">
        <w:t>emantau kondisi helm</w:t>
      </w:r>
      <w:r w:rsidR="001B1771">
        <w:t xml:space="preserve"> secara </w:t>
      </w:r>
      <w:r w:rsidR="007E7DFC" w:rsidRPr="007E7DFC">
        <w:rPr>
          <w:i/>
          <w:iCs/>
        </w:rPr>
        <w:t>real-time</w:t>
      </w:r>
      <w:r>
        <w:t xml:space="preserve"> merancang </w:t>
      </w:r>
      <w:r w:rsidR="001B1771">
        <w:t>aplikasi</w:t>
      </w:r>
      <w:r>
        <w:t>.</w:t>
      </w:r>
      <w:r w:rsidR="001B1771">
        <w:t xml:space="preserve"> </w:t>
      </w:r>
      <w:r w:rsidR="00930CB2" w:rsidRPr="00930CB2">
        <w:rPr>
          <w:i/>
        </w:rPr>
        <w:t>Android</w:t>
      </w:r>
      <w:r w:rsidR="001B1771">
        <w:t xml:space="preserve"> yang dihubungkan</w:t>
      </w:r>
      <w:r>
        <w:t xml:space="preserve"> pada </w:t>
      </w:r>
      <w:r>
        <w:rPr>
          <w:i/>
          <w:iCs/>
        </w:rPr>
        <w:t>Realtime</w:t>
      </w:r>
      <w:r w:rsidR="001B1771">
        <w:rPr>
          <w:i/>
          <w:iCs/>
        </w:rPr>
        <w:t xml:space="preserve"> </w:t>
      </w:r>
      <w:proofErr w:type="spellStart"/>
      <w:r w:rsidR="00CC4BFD" w:rsidRPr="00CC4BFD">
        <w:rPr>
          <w:i/>
          <w:iCs/>
        </w:rPr>
        <w:t>Dtabase</w:t>
      </w:r>
      <w:proofErr w:type="spellEnd"/>
      <w:r w:rsidR="001B1771">
        <w:rPr>
          <w:i/>
          <w:iCs/>
        </w:rPr>
        <w:t xml:space="preserve"> </w:t>
      </w:r>
      <w:r w:rsidR="001B1771" w:rsidRPr="00355FE0">
        <w:rPr>
          <w:i/>
          <w:iCs/>
        </w:rPr>
        <w:t>Firebase</w:t>
      </w:r>
      <w:r w:rsidR="001B1771">
        <w:t xml:space="preserve">, untuk menampilkan data koordinat dan indikasi kemalingan helm yang datanya dikirimkan oleh NODE MCU ke </w:t>
      </w:r>
      <w:r w:rsidR="001B1771" w:rsidRPr="0086304B">
        <w:rPr>
          <w:i/>
          <w:iCs/>
        </w:rPr>
        <w:t xml:space="preserve">Realtime </w:t>
      </w:r>
      <w:proofErr w:type="spellStart"/>
      <w:r w:rsidR="00CC4BFD" w:rsidRPr="00CC4BFD">
        <w:rPr>
          <w:i/>
          <w:iCs/>
        </w:rPr>
        <w:t>Dtabase</w:t>
      </w:r>
      <w:proofErr w:type="spellEnd"/>
      <w:r w:rsidR="001B1771">
        <w:t xml:space="preserve"> </w:t>
      </w:r>
      <w:r w:rsidR="001B1771" w:rsidRPr="00ED48AE">
        <w:rPr>
          <w:i/>
          <w:iCs/>
        </w:rPr>
        <w:t>Firebase</w:t>
      </w:r>
      <w:r w:rsidR="001B1771">
        <w:t xml:space="preserve">. Google drive sebagai menyimpan gambar untuk di tampilkan pada aplikasi yang dikirimkan </w:t>
      </w:r>
      <w:r w:rsidR="00D23B17">
        <w:t>oleh ESP 32 CAM.</w:t>
      </w:r>
    </w:p>
    <w:p w14:paraId="5516CC83" w14:textId="2DF473AC" w:rsidR="001B1771" w:rsidRDefault="00D23B17" w:rsidP="00294836">
      <w:pPr>
        <w:pStyle w:val="ListParagraph"/>
        <w:numPr>
          <w:ilvl w:val="0"/>
          <w:numId w:val="79"/>
        </w:numPr>
        <w:spacing w:after="0" w:line="360" w:lineRule="auto"/>
      </w:pPr>
      <w:r>
        <w:t>Berdasarkan pengujian yang telah dilakukan</w:t>
      </w:r>
      <w:r w:rsidR="00DA1708">
        <w:t xml:space="preserve"> </w:t>
      </w:r>
      <w:r w:rsidR="00DD2A0C">
        <w:t xml:space="preserve">tingkat akurasi </w:t>
      </w:r>
      <w:r w:rsidR="00DA1708">
        <w:t xml:space="preserve">sistem berhasil mengantisipasi kehilangan helm memberikan notifikasi peringatan suara dan titik lokasi ke aplikasi ketika koneksi antara </w:t>
      </w:r>
      <w:r w:rsidR="007E7DFC" w:rsidRPr="007E7DFC">
        <w:rPr>
          <w:i/>
          <w:iCs/>
        </w:rPr>
        <w:t>master</w:t>
      </w:r>
      <w:r w:rsidR="00DA1708">
        <w:t xml:space="preserve"> dan </w:t>
      </w:r>
      <w:r w:rsidR="007E7DFC" w:rsidRPr="007E7DFC">
        <w:rPr>
          <w:i/>
          <w:iCs/>
        </w:rPr>
        <w:t>slave</w:t>
      </w:r>
      <w:r w:rsidR="00DA1708" w:rsidRPr="006A04AC">
        <w:rPr>
          <w:i/>
          <w:iCs/>
        </w:rPr>
        <w:t xml:space="preserve"> </w:t>
      </w:r>
      <w:r w:rsidR="00DA1708">
        <w:t xml:space="preserve">terputus dengan tingkat keberhasilan 83% dan jarak optimal dalam indikasi kehilangan </w:t>
      </w:r>
      <w:r w:rsidR="00355FE0">
        <w:t>6</w:t>
      </w:r>
      <w:r w:rsidR="00DA1708">
        <w:t xml:space="preserve">m  tanpa ada nya </w:t>
      </w:r>
      <w:r w:rsidR="007E7DFC" w:rsidRPr="007E7DFC">
        <w:rPr>
          <w:i/>
        </w:rPr>
        <w:t>obstacle</w:t>
      </w:r>
      <w:r w:rsidR="00DA1708">
        <w:t xml:space="preserve">. Namun jarak indikasi hilang akan berkurang jika ada nya </w:t>
      </w:r>
      <w:r w:rsidR="007E7DFC" w:rsidRPr="007E7DFC">
        <w:rPr>
          <w:i/>
        </w:rPr>
        <w:t>obstacle</w:t>
      </w:r>
      <w:r w:rsidR="00DA1708">
        <w:t xml:space="preserve"> menjadi </w:t>
      </w:r>
      <w:r w:rsidR="00355FE0">
        <w:t>5</w:t>
      </w:r>
      <w:r w:rsidR="00DA1708">
        <w:t>m</w:t>
      </w:r>
      <w:r w:rsidR="00356B4E">
        <w:t xml:space="preserve">. Sistem dapat </w:t>
      </w:r>
      <w:r w:rsidR="00BD440E">
        <w:t>mengakap kondisi sekitar helm secara berkala sesuai dengan rentang waktu yang telah ditentukan dengan tingkat keberhasilan 100% dan rata-rata rentang waktu pengambilan gambar adalah 30 detik dan rata-rata proses pengiriman gambar ke aplikasi selama 5.6 detik.</w:t>
      </w:r>
    </w:p>
    <w:p w14:paraId="5791660D" w14:textId="77777777" w:rsidR="00BD440E" w:rsidRDefault="00BD440E" w:rsidP="00BD440E">
      <w:pPr>
        <w:spacing w:after="0" w:line="360" w:lineRule="auto"/>
      </w:pPr>
    </w:p>
    <w:p w14:paraId="55339A2E" w14:textId="77777777" w:rsidR="00BD440E" w:rsidRDefault="00BD440E" w:rsidP="00BD440E">
      <w:pPr>
        <w:spacing w:after="0" w:line="360" w:lineRule="auto"/>
      </w:pPr>
    </w:p>
    <w:p w14:paraId="47C6EC00" w14:textId="77777777" w:rsidR="00BD440E" w:rsidRDefault="00BD440E" w:rsidP="00BD440E">
      <w:pPr>
        <w:spacing w:after="0" w:line="360" w:lineRule="auto"/>
      </w:pPr>
    </w:p>
    <w:p w14:paraId="405DD5DA" w14:textId="77777777" w:rsidR="00A91CF1" w:rsidRPr="00294836" w:rsidRDefault="00A91CF1" w:rsidP="00BD440E">
      <w:pPr>
        <w:spacing w:after="0" w:line="360" w:lineRule="auto"/>
      </w:pPr>
    </w:p>
    <w:p w14:paraId="22FADEC0" w14:textId="113CF758" w:rsidR="003215F3" w:rsidRDefault="003215F3" w:rsidP="00294836">
      <w:pPr>
        <w:pStyle w:val="Heading2"/>
        <w:ind w:left="360"/>
      </w:pPr>
      <w:bookmarkStart w:id="543" w:name="_Toc175172431"/>
      <w:r>
        <w:t>Saran</w:t>
      </w:r>
      <w:bookmarkEnd w:id="543"/>
    </w:p>
    <w:p w14:paraId="665E74B7" w14:textId="27BC6C1B" w:rsidR="00294836" w:rsidRPr="00294836" w:rsidRDefault="00294836" w:rsidP="00294836">
      <w:pPr>
        <w:spacing w:after="0" w:line="360" w:lineRule="auto"/>
      </w:pPr>
      <w:r>
        <w:t>Berdasarkan perancangan dan pembuatan sistem ini masih dapat dikembangkan dan di sempurnakan</w:t>
      </w:r>
    </w:p>
    <w:p w14:paraId="79C6B28F" w14:textId="0AC2DA5A" w:rsidR="00294836" w:rsidRDefault="00F57FA4" w:rsidP="00F57FA4">
      <w:pPr>
        <w:pStyle w:val="ListParagraph"/>
        <w:numPr>
          <w:ilvl w:val="0"/>
          <w:numId w:val="80"/>
        </w:numPr>
        <w:spacing w:after="0" w:line="360" w:lineRule="auto"/>
        <w:ind w:left="714" w:hanging="357"/>
      </w:pPr>
      <w:r>
        <w:t>P</w:t>
      </w:r>
      <w:r w:rsidRPr="00F57FA4">
        <w:t>engembangan penelitian Sistem Pendeteksi Pencurian Helm</w:t>
      </w:r>
      <w:r>
        <w:t xml:space="preserve"> </w:t>
      </w:r>
      <w:r w:rsidRPr="00F57FA4">
        <w:t xml:space="preserve">dapat </w:t>
      </w:r>
      <w:r w:rsidR="005153F9" w:rsidRPr="00F57FA4">
        <w:t>dikembangkan</w:t>
      </w:r>
      <w:r w:rsidRPr="00F57FA4">
        <w:t xml:space="preserve"> untuk menambahkan modul </w:t>
      </w:r>
      <w:r w:rsidR="007E7DFC" w:rsidRPr="007E7DFC">
        <w:rPr>
          <w:i/>
        </w:rPr>
        <w:t>IoT</w:t>
      </w:r>
      <w:r w:rsidRPr="00F57FA4">
        <w:t xml:space="preserve"> terbaru dan fitur yang baru agar dapat mendeteksi pencurian helm yang lebih efisien, akurat dan </w:t>
      </w:r>
      <w:r w:rsidR="005153F9" w:rsidRPr="00F57FA4">
        <w:t>terbarukan</w:t>
      </w:r>
      <w:r>
        <w:t xml:space="preserve">. Seperti </w:t>
      </w:r>
      <w:r w:rsidRPr="00F57FA4">
        <w:t>dapat mengetahui indikator kapasitas baterai yang tersisa pada perangkat keras helm dan motor.</w:t>
      </w:r>
    </w:p>
    <w:p w14:paraId="2FCA3A3C" w14:textId="612413A3" w:rsidR="00F57FA4" w:rsidRDefault="005153F9" w:rsidP="00F57FA4">
      <w:pPr>
        <w:pStyle w:val="ListParagraph"/>
        <w:numPr>
          <w:ilvl w:val="0"/>
          <w:numId w:val="80"/>
        </w:numPr>
        <w:spacing w:after="0" w:line="360" w:lineRule="auto"/>
        <w:ind w:left="714" w:hanging="357"/>
      </w:pPr>
      <w:r w:rsidRPr="005153F9">
        <w:t xml:space="preserve">Penambahan </w:t>
      </w:r>
      <w:r w:rsidR="007E7DFC" w:rsidRPr="007E7DFC">
        <w:rPr>
          <w:i/>
        </w:rPr>
        <w:t>IoT</w:t>
      </w:r>
      <w:r w:rsidRPr="005153F9">
        <w:t xml:space="preserve"> di alat keamanan helm yang lebih kecil adalah langkah yang baik untuk meningkatkan perlindungan dan kenyamanan pengguna</w:t>
      </w:r>
      <w:r>
        <w:t>.</w:t>
      </w:r>
    </w:p>
    <w:p w14:paraId="55B7CEDD" w14:textId="0D43E8F8" w:rsidR="00F57FA4" w:rsidRDefault="005153F9" w:rsidP="00CE67DF">
      <w:pPr>
        <w:pStyle w:val="ListParagraph"/>
        <w:numPr>
          <w:ilvl w:val="0"/>
          <w:numId w:val="80"/>
        </w:numPr>
        <w:spacing w:after="0" w:line="360" w:lineRule="auto"/>
        <w:ind w:left="714" w:hanging="357"/>
      </w:pPr>
      <w:r w:rsidRPr="005153F9">
        <w:t xml:space="preserve">Pengembangan sistem selanjutnya diharapkan untuk menambahkan modul </w:t>
      </w:r>
      <w:r w:rsidRPr="007E7DFC">
        <w:rPr>
          <w:i/>
          <w:iCs/>
        </w:rPr>
        <w:t>magnetic reed switch</w:t>
      </w:r>
      <w:r w:rsidRPr="005153F9">
        <w:t xml:space="preserve"> pada </w:t>
      </w:r>
      <w:r>
        <w:t>helm</w:t>
      </w:r>
      <w:r w:rsidRPr="005153F9">
        <w:t xml:space="preserve"> yang dapat </w:t>
      </w:r>
      <w:r>
        <w:t xml:space="preserve">digunakan untuk jika alat </w:t>
      </w:r>
      <w:r w:rsidR="007E7DFC" w:rsidRPr="007E7DFC">
        <w:rPr>
          <w:i/>
          <w:iCs/>
        </w:rPr>
        <w:t>portable</w:t>
      </w:r>
      <w:r>
        <w:t xml:space="preserve"> di cabut dari helm maka pengguna mengetahui alat keamanan di lepas dari helm.</w:t>
      </w:r>
    </w:p>
    <w:p w14:paraId="30BE919F" w14:textId="77777777" w:rsidR="00294836" w:rsidRDefault="00294836" w:rsidP="00294836"/>
    <w:p w14:paraId="0CB80FCE" w14:textId="77777777" w:rsidR="00294836" w:rsidRDefault="00294836" w:rsidP="00294836"/>
    <w:p w14:paraId="029FBAB2" w14:textId="77777777" w:rsidR="00294836" w:rsidRDefault="00294836" w:rsidP="00294836"/>
    <w:p w14:paraId="11330E13" w14:textId="77777777" w:rsidR="00294836" w:rsidRDefault="00294836" w:rsidP="00294836"/>
    <w:p w14:paraId="66B549B7" w14:textId="77777777" w:rsidR="00294836" w:rsidRDefault="00294836" w:rsidP="00294836"/>
    <w:p w14:paraId="65FAD337" w14:textId="77777777" w:rsidR="00294836" w:rsidRDefault="00294836" w:rsidP="00294836"/>
    <w:p w14:paraId="65490C9E" w14:textId="77777777" w:rsidR="00891ABD" w:rsidRDefault="00891ABD" w:rsidP="00891ABD"/>
    <w:p w14:paraId="05A089E0" w14:textId="77777777" w:rsidR="000D5BB5" w:rsidRDefault="000D5BB5" w:rsidP="00891ABD"/>
    <w:p w14:paraId="7FE5E622" w14:textId="77777777" w:rsidR="000D5BB5" w:rsidRDefault="000D5BB5" w:rsidP="00891ABD"/>
    <w:p w14:paraId="153D8103" w14:textId="77777777" w:rsidR="000D5BB5" w:rsidRDefault="000D5BB5" w:rsidP="00891ABD"/>
    <w:p w14:paraId="2593472F" w14:textId="77777777" w:rsidR="000D5BB5" w:rsidRDefault="000D5BB5" w:rsidP="00891ABD"/>
    <w:p w14:paraId="5120E8DF" w14:textId="77777777" w:rsidR="000D5BB5" w:rsidRDefault="000D5BB5" w:rsidP="00891ABD"/>
    <w:p w14:paraId="26CBA66B" w14:textId="77777777" w:rsidR="000D5BB5" w:rsidRDefault="000D5BB5" w:rsidP="00891ABD"/>
    <w:p w14:paraId="773EFB08" w14:textId="77777777" w:rsidR="000D5BB5" w:rsidRDefault="000D5BB5" w:rsidP="00891ABD"/>
    <w:p w14:paraId="2B87A644" w14:textId="77777777" w:rsidR="000D5BB5" w:rsidRDefault="000D5BB5" w:rsidP="00891ABD"/>
    <w:p w14:paraId="04FD362F" w14:textId="77777777" w:rsidR="000D5BB5" w:rsidRPr="00891ABD" w:rsidRDefault="000D5BB5" w:rsidP="00891ABD"/>
    <w:p w14:paraId="75918333" w14:textId="77777777" w:rsidR="00C127C2" w:rsidRDefault="00C127C2" w:rsidP="003215F3">
      <w:pPr>
        <w:pStyle w:val="Heading1"/>
        <w:numPr>
          <w:ilvl w:val="0"/>
          <w:numId w:val="0"/>
        </w:numPr>
        <w:jc w:val="center"/>
        <w:rPr>
          <w:b/>
          <w:bCs/>
        </w:rPr>
        <w:sectPr w:rsidR="00C127C2" w:rsidSect="00C127C2">
          <w:footerReference w:type="first" r:id="rId131"/>
          <w:pgSz w:w="11906" w:h="16838" w:code="9"/>
          <w:pgMar w:top="1701" w:right="1701" w:bottom="1701" w:left="2268" w:header="709" w:footer="709" w:gutter="0"/>
          <w:cols w:space="708"/>
          <w:titlePg/>
          <w:docGrid w:linePitch="360"/>
        </w:sectPr>
      </w:pPr>
    </w:p>
    <w:p w14:paraId="0FEEF63A" w14:textId="6C34CF01" w:rsidR="003215F3" w:rsidRDefault="003215F3" w:rsidP="003215F3">
      <w:pPr>
        <w:pStyle w:val="Heading1"/>
        <w:numPr>
          <w:ilvl w:val="0"/>
          <w:numId w:val="0"/>
        </w:numPr>
        <w:jc w:val="center"/>
        <w:rPr>
          <w:b/>
          <w:bCs/>
        </w:rPr>
      </w:pPr>
      <w:bookmarkStart w:id="544" w:name="_Toc175172432"/>
      <w:r w:rsidRPr="003215F3">
        <w:rPr>
          <w:b/>
          <w:bCs/>
        </w:rPr>
        <w:lastRenderedPageBreak/>
        <w:t>DAFTAR PUSTAKA</w:t>
      </w:r>
      <w:bookmarkEnd w:id="544"/>
    </w:p>
    <w:p w14:paraId="16019208" w14:textId="3F42C203" w:rsidR="00006168" w:rsidRPr="00006168" w:rsidRDefault="003215F3" w:rsidP="00006168">
      <w:pPr>
        <w:widowControl w:val="0"/>
        <w:autoSpaceDE w:val="0"/>
        <w:autoSpaceDN w:val="0"/>
        <w:adjustRightInd w:val="0"/>
        <w:spacing w:line="240" w:lineRule="auto"/>
        <w:ind w:left="640" w:hanging="640"/>
        <w:rPr>
          <w:rFonts w:cs="Times New Roman"/>
          <w:noProof/>
          <w:kern w:val="0"/>
          <w:szCs w:val="24"/>
        </w:rPr>
      </w:pPr>
      <w:r>
        <w:fldChar w:fldCharType="begin" w:fldLock="1"/>
      </w:r>
      <w:r>
        <w:instrText xml:space="preserve">ADDIN Mendeley Bibliography CSL_BIBLIOGRAPHY </w:instrText>
      </w:r>
      <w:r>
        <w:fldChar w:fldCharType="separate"/>
      </w:r>
      <w:r w:rsidR="00006168" w:rsidRPr="00006168">
        <w:rPr>
          <w:rFonts w:cs="Times New Roman"/>
          <w:noProof/>
          <w:kern w:val="0"/>
          <w:szCs w:val="24"/>
        </w:rPr>
        <w:t>[1]</w:t>
      </w:r>
      <w:r w:rsidR="00006168" w:rsidRPr="00006168">
        <w:rPr>
          <w:rFonts w:cs="Times New Roman"/>
          <w:noProof/>
          <w:kern w:val="0"/>
          <w:szCs w:val="24"/>
        </w:rPr>
        <w:tab/>
        <w:t xml:space="preserve">A. Hanafie, A. Haslindah, and R. Pratama, “Perancangan alat keamanan helm berbasis alarm dalam mengatasi pencurian helm di parkiran,” </w:t>
      </w:r>
      <w:r w:rsidR="00006168" w:rsidRPr="00006168">
        <w:rPr>
          <w:rFonts w:cs="Times New Roman"/>
          <w:i/>
          <w:iCs/>
          <w:noProof/>
          <w:kern w:val="0"/>
          <w:szCs w:val="24"/>
        </w:rPr>
        <w:t>J. Pengabdi. Masy.</w:t>
      </w:r>
      <w:r w:rsidR="00006168" w:rsidRPr="00006168">
        <w:rPr>
          <w:rFonts w:cs="Times New Roman"/>
          <w:noProof/>
          <w:kern w:val="0"/>
          <w:szCs w:val="24"/>
        </w:rPr>
        <w:t>, vol. 1, no. 1, pp. 25–33, 2022.</w:t>
      </w:r>
    </w:p>
    <w:p w14:paraId="554BF57A" w14:textId="48F43519"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w:t>
      </w:r>
      <w:r w:rsidRPr="00006168">
        <w:rPr>
          <w:rFonts w:cs="Times New Roman"/>
          <w:noProof/>
          <w:kern w:val="0"/>
          <w:szCs w:val="24"/>
        </w:rPr>
        <w:tab/>
        <w:t xml:space="preserve">P. W. Santoso, I. N. Piarsa, and N. M. I. M. Mandenni, “Sistem Keamanan Helm Berbasis </w:t>
      </w:r>
      <w:r w:rsidR="00CC6A8B" w:rsidRPr="00CC6A8B">
        <w:rPr>
          <w:rFonts w:cs="Times New Roman"/>
          <w:i/>
          <w:noProof/>
          <w:kern w:val="0"/>
          <w:szCs w:val="24"/>
        </w:rPr>
        <w:t>Internet of Things</w:t>
      </w:r>
      <w:r w:rsidRPr="00006168">
        <w:rPr>
          <w:rFonts w:cs="Times New Roman"/>
          <w:noProof/>
          <w:kern w:val="0"/>
          <w:szCs w:val="24"/>
        </w:rPr>
        <w:t xml:space="preserve"> dengan Fitur Pelacakan Menggunakan </w:t>
      </w:r>
      <w:r w:rsidR="00930CB2" w:rsidRPr="00930CB2">
        <w:rPr>
          <w:rFonts w:cs="Times New Roman"/>
          <w:i/>
          <w:noProof/>
          <w:kern w:val="0"/>
          <w:szCs w:val="24"/>
        </w:rPr>
        <w:t>Android</w:t>
      </w:r>
      <w:r w:rsidRPr="00006168">
        <w:rPr>
          <w:rFonts w:cs="Times New Roman"/>
          <w:noProof/>
          <w:kern w:val="0"/>
          <w:szCs w:val="24"/>
        </w:rPr>
        <w:t xml:space="preserve">,” </w:t>
      </w:r>
      <w:r w:rsidRPr="00006168">
        <w:rPr>
          <w:rFonts w:cs="Times New Roman"/>
          <w:i/>
          <w:iCs/>
          <w:noProof/>
          <w:kern w:val="0"/>
          <w:szCs w:val="24"/>
        </w:rPr>
        <w:t>J. RESTI (Rekayasa Sist. dan Teknol. Informasi)</w:t>
      </w:r>
      <w:r w:rsidRPr="00006168">
        <w:rPr>
          <w:rFonts w:cs="Times New Roman"/>
          <w:noProof/>
          <w:kern w:val="0"/>
          <w:szCs w:val="24"/>
        </w:rPr>
        <w:t>, vol. 5, no. 5, pp. 967–976, 2021, doi: 10.29207/resti.v5i5.3507.</w:t>
      </w:r>
    </w:p>
    <w:p w14:paraId="5E15287A" w14:textId="15FC0055"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[3]</w:t>
      </w:r>
      <w:r w:rsidRPr="00006168">
        <w:rPr>
          <w:rFonts w:cs="Times New Roman"/>
          <w:noProof/>
          <w:kern w:val="0"/>
          <w:szCs w:val="24"/>
        </w:rPr>
        <w:tab/>
        <w:t xml:space="preserve">R. Aldi, I. S. Faradisa, and M. I. Ashari, “Rancang Bangun Sistem </w:t>
      </w:r>
      <w:r w:rsidR="007E7DFC" w:rsidRPr="007E7DFC">
        <w:rPr>
          <w:rFonts w:cs="Times New Roman"/>
          <w:i/>
          <w:noProof/>
          <w:kern w:val="0"/>
          <w:szCs w:val="24"/>
        </w:rPr>
        <w:t>Monitoring</w:t>
      </w:r>
      <w:r w:rsidRPr="00006168">
        <w:rPr>
          <w:rFonts w:cs="Times New Roman"/>
          <w:noProof/>
          <w:kern w:val="0"/>
          <w:szCs w:val="24"/>
        </w:rPr>
        <w:t xml:space="preserve"> Kendaraan dari Pencurian Menggunakan Otorisasi Wajah Pengguna, GPS dan </w:t>
      </w:r>
      <w:r w:rsidR="007E7DFC" w:rsidRPr="007E7DFC">
        <w:rPr>
          <w:rFonts w:cs="Times New Roman"/>
          <w:i/>
          <w:noProof/>
          <w:kern w:val="0"/>
          <w:szCs w:val="24"/>
        </w:rPr>
        <w:t>IoT</w:t>
      </w:r>
      <w:r w:rsidRPr="00006168">
        <w:rPr>
          <w:rFonts w:cs="Times New Roman"/>
          <w:noProof/>
          <w:kern w:val="0"/>
          <w:szCs w:val="24"/>
        </w:rPr>
        <w:t xml:space="preserve"> Berbasis Raspberry Pi,” </w:t>
      </w:r>
      <w:r w:rsidRPr="00006168">
        <w:rPr>
          <w:rFonts w:cs="Times New Roman"/>
          <w:i/>
          <w:iCs/>
          <w:noProof/>
          <w:kern w:val="0"/>
          <w:szCs w:val="24"/>
        </w:rPr>
        <w:t>Pros. SENIATI</w:t>
      </w:r>
      <w:r w:rsidRPr="00006168">
        <w:rPr>
          <w:rFonts w:cs="Times New Roman"/>
          <w:noProof/>
          <w:kern w:val="0"/>
          <w:szCs w:val="24"/>
        </w:rPr>
        <w:t>, vol. 6, no. 1, pp. 24–32, 2022, doi: 10.36040/seniati.v6i1.4861.</w:t>
      </w:r>
    </w:p>
    <w:p w14:paraId="6CBEC462"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[4]</w:t>
      </w:r>
      <w:r w:rsidRPr="00006168">
        <w:rPr>
          <w:rFonts w:cs="Times New Roman"/>
          <w:noProof/>
          <w:kern w:val="0"/>
          <w:szCs w:val="24"/>
        </w:rPr>
        <w:tab/>
        <w:t xml:space="preserve">M. Wildan </w:t>
      </w:r>
      <w:r w:rsidRPr="00006168">
        <w:rPr>
          <w:rFonts w:cs="Times New Roman"/>
          <w:i/>
          <w:iCs/>
          <w:noProof/>
          <w:kern w:val="0"/>
          <w:szCs w:val="24"/>
        </w:rPr>
        <w:t>et al.</w:t>
      </w:r>
      <w:r w:rsidRPr="00006168">
        <w:rPr>
          <w:rFonts w:cs="Times New Roman"/>
          <w:noProof/>
          <w:kern w:val="0"/>
          <w:szCs w:val="24"/>
        </w:rPr>
        <w:t>, “Sistem Keamanan Sepeda Motor Menggunakan Voice Recognition Yang Terintegrasi Dengan Helm,” vol. 10, no. 2, pp. 480–492, 2023.</w:t>
      </w:r>
    </w:p>
    <w:p w14:paraId="6D80CB4D" w14:textId="5EC88943"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[5]</w:t>
      </w:r>
      <w:r w:rsidRPr="00006168">
        <w:rPr>
          <w:rFonts w:cs="Times New Roman"/>
          <w:noProof/>
          <w:kern w:val="0"/>
          <w:szCs w:val="24"/>
        </w:rPr>
        <w:tab/>
        <w:t>G. P. Pereira, M. Z. Chaari, and F. Daroge, “</w:t>
      </w:r>
      <w:r w:rsidR="007E7DFC" w:rsidRPr="007E7DFC">
        <w:rPr>
          <w:rFonts w:cs="Times New Roman"/>
          <w:i/>
          <w:noProof/>
          <w:kern w:val="0"/>
          <w:szCs w:val="24"/>
        </w:rPr>
        <w:t>IoT</w:t>
      </w:r>
      <w:r w:rsidRPr="00006168">
        <w:rPr>
          <w:rFonts w:cs="Times New Roman"/>
          <w:noProof/>
          <w:kern w:val="0"/>
          <w:szCs w:val="24"/>
        </w:rPr>
        <w:t xml:space="preserve">-Enabled Smart Drip Irrigation System Using ESP32,” </w:t>
      </w:r>
      <w:r w:rsidR="00CC6A8B" w:rsidRPr="00CC6A8B">
        <w:rPr>
          <w:rFonts w:cs="Times New Roman"/>
          <w:i/>
          <w:iCs/>
          <w:noProof/>
          <w:kern w:val="0"/>
          <w:szCs w:val="24"/>
        </w:rPr>
        <w:t>Internet of Things</w:t>
      </w:r>
      <w:r w:rsidRPr="00006168">
        <w:rPr>
          <w:rFonts w:cs="Times New Roman"/>
          <w:noProof/>
          <w:kern w:val="0"/>
          <w:szCs w:val="24"/>
        </w:rPr>
        <w:t>, vol. 4, no. 3, pp. 221–243, 2023, doi: 10.3390/</w:t>
      </w:r>
      <w:r w:rsidR="007E7DFC" w:rsidRPr="007E7DFC">
        <w:rPr>
          <w:rFonts w:cs="Times New Roman"/>
          <w:i/>
          <w:noProof/>
          <w:kern w:val="0"/>
          <w:szCs w:val="24"/>
        </w:rPr>
        <w:t>IoT</w:t>
      </w:r>
      <w:r w:rsidRPr="00006168">
        <w:rPr>
          <w:rFonts w:cs="Times New Roman"/>
          <w:noProof/>
          <w:kern w:val="0"/>
          <w:szCs w:val="24"/>
        </w:rPr>
        <w:t>4030012.</w:t>
      </w:r>
    </w:p>
    <w:p w14:paraId="010431CD" w14:textId="0CCF26E3"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[6]</w:t>
      </w:r>
      <w:r w:rsidRPr="00006168">
        <w:rPr>
          <w:rFonts w:cs="Times New Roman"/>
          <w:noProof/>
          <w:kern w:val="0"/>
          <w:szCs w:val="24"/>
        </w:rPr>
        <w:tab/>
        <w:t xml:space="preserve">W. T. Sung, I. G. T. Isa, and S. J. Hsiao, “An </w:t>
      </w:r>
      <w:r w:rsidR="007E7DFC" w:rsidRPr="007E7DFC">
        <w:rPr>
          <w:rFonts w:cs="Times New Roman"/>
          <w:i/>
          <w:noProof/>
          <w:kern w:val="0"/>
          <w:szCs w:val="24"/>
        </w:rPr>
        <w:t>IoT</w:t>
      </w:r>
      <w:r w:rsidRPr="00006168">
        <w:rPr>
          <w:rFonts w:cs="Times New Roman"/>
          <w:noProof/>
          <w:kern w:val="0"/>
          <w:szCs w:val="24"/>
        </w:rPr>
        <w:t xml:space="preserve">-Based Aquaculture </w:t>
      </w:r>
      <w:r w:rsidR="007E7DFC" w:rsidRPr="007E7DFC">
        <w:rPr>
          <w:rFonts w:cs="Times New Roman"/>
          <w:i/>
          <w:noProof/>
          <w:kern w:val="0"/>
          <w:szCs w:val="24"/>
        </w:rPr>
        <w:t>Monitoring</w:t>
      </w:r>
      <w:r w:rsidRPr="00006168">
        <w:rPr>
          <w:rFonts w:cs="Times New Roman"/>
          <w:noProof/>
          <w:kern w:val="0"/>
          <w:szCs w:val="24"/>
        </w:rPr>
        <w:t xml:space="preserve"> System Using Firebase,” </w:t>
      </w:r>
      <w:r w:rsidRPr="00006168">
        <w:rPr>
          <w:rFonts w:cs="Times New Roman"/>
          <w:i/>
          <w:iCs/>
          <w:noProof/>
          <w:kern w:val="0"/>
          <w:szCs w:val="24"/>
        </w:rPr>
        <w:t>Comput. Mater. Contin.</w:t>
      </w:r>
      <w:r w:rsidRPr="00006168">
        <w:rPr>
          <w:rFonts w:cs="Times New Roman"/>
          <w:noProof/>
          <w:kern w:val="0"/>
          <w:szCs w:val="24"/>
        </w:rPr>
        <w:t>, vol. 76, no. 2, pp. 2180–2200, 2023, doi: 10.32604/cmc.2023.041022.</w:t>
      </w:r>
    </w:p>
    <w:p w14:paraId="18F73D72" w14:textId="26C1BAEE"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[7]</w:t>
      </w:r>
      <w:r w:rsidRPr="00006168">
        <w:rPr>
          <w:rFonts w:cs="Times New Roman"/>
          <w:noProof/>
          <w:kern w:val="0"/>
          <w:szCs w:val="24"/>
        </w:rPr>
        <w:tab/>
        <w:t>D. google For, “</w:t>
      </w:r>
      <w:r w:rsidR="00930CB2" w:rsidRPr="00930CB2">
        <w:rPr>
          <w:rFonts w:cs="Times New Roman"/>
          <w:i/>
          <w:noProof/>
          <w:kern w:val="0"/>
          <w:szCs w:val="24"/>
        </w:rPr>
        <w:t>firebase</w:t>
      </w:r>
      <w:r w:rsidRPr="00006168">
        <w:rPr>
          <w:rFonts w:cs="Times New Roman"/>
          <w:noProof/>
          <w:kern w:val="0"/>
          <w:szCs w:val="24"/>
        </w:rPr>
        <w:t>.” Accessed: Jun. 03, 2024. [Online]. Available: https://console.</w:t>
      </w:r>
      <w:r w:rsidR="00930CB2" w:rsidRPr="00930CB2">
        <w:rPr>
          <w:rFonts w:cs="Times New Roman"/>
          <w:i/>
          <w:noProof/>
          <w:kern w:val="0"/>
          <w:szCs w:val="24"/>
        </w:rPr>
        <w:t>firebase</w:t>
      </w:r>
      <w:r w:rsidRPr="00006168">
        <w:rPr>
          <w:rFonts w:cs="Times New Roman"/>
          <w:noProof/>
          <w:kern w:val="0"/>
          <w:szCs w:val="24"/>
        </w:rPr>
        <w:t>.google.com/</w:t>
      </w:r>
    </w:p>
    <w:p w14:paraId="5FFD0C30" w14:textId="5D4CDBE5"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[8]</w:t>
      </w:r>
      <w:r w:rsidRPr="00006168">
        <w:rPr>
          <w:rFonts w:cs="Times New Roman"/>
          <w:noProof/>
          <w:kern w:val="0"/>
          <w:szCs w:val="24"/>
        </w:rPr>
        <w:tab/>
        <w:t xml:space="preserve">P. D. P. Adi and Y. Wahyu, “Performance evaluation of ESP32 </w:t>
      </w:r>
      <w:r w:rsidR="007E7DFC" w:rsidRPr="007E7DFC">
        <w:rPr>
          <w:rFonts w:cs="Times New Roman"/>
          <w:i/>
          <w:noProof/>
          <w:kern w:val="0"/>
          <w:szCs w:val="24"/>
        </w:rPr>
        <w:t>Camera</w:t>
      </w:r>
      <w:r w:rsidRPr="00006168">
        <w:rPr>
          <w:rFonts w:cs="Times New Roman"/>
          <w:noProof/>
          <w:kern w:val="0"/>
          <w:szCs w:val="24"/>
        </w:rPr>
        <w:t xml:space="preserve"> Face Recognition for various projects,” </w:t>
      </w:r>
      <w:r w:rsidRPr="00006168">
        <w:rPr>
          <w:rFonts w:cs="Times New Roman"/>
          <w:i/>
          <w:iCs/>
          <w:noProof/>
          <w:kern w:val="0"/>
          <w:szCs w:val="24"/>
        </w:rPr>
        <w:t>Internet Things Artif. Intell. J.</w:t>
      </w:r>
      <w:r w:rsidRPr="00006168">
        <w:rPr>
          <w:rFonts w:cs="Times New Roman"/>
          <w:noProof/>
          <w:kern w:val="0"/>
          <w:szCs w:val="24"/>
        </w:rPr>
        <w:t>, vol. 2, no. 1, pp. 10–21, 2022, doi: 10.31763/</w:t>
      </w:r>
      <w:r w:rsidR="007E7DFC" w:rsidRPr="007E7DFC">
        <w:rPr>
          <w:rFonts w:cs="Times New Roman"/>
          <w:i/>
          <w:noProof/>
          <w:kern w:val="0"/>
          <w:szCs w:val="24"/>
        </w:rPr>
        <w:t>IoT</w:t>
      </w:r>
      <w:r w:rsidRPr="00006168">
        <w:rPr>
          <w:rFonts w:cs="Times New Roman"/>
          <w:noProof/>
          <w:kern w:val="0"/>
          <w:szCs w:val="24"/>
        </w:rPr>
        <w:t>a.v2i1.512.</w:t>
      </w:r>
    </w:p>
    <w:p w14:paraId="09C9879D"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[9]</w:t>
      </w:r>
      <w:r w:rsidRPr="00006168">
        <w:rPr>
          <w:rFonts w:cs="Times New Roman"/>
          <w:noProof/>
          <w:kern w:val="0"/>
          <w:szCs w:val="24"/>
        </w:rPr>
        <w:tab/>
        <w:t>UPesy, “ESP32.” Accessed: Jun. 04, 2024. [Online]. Available: https://www.upesy.com/blogs/tutorials/esp32</w:t>
      </w:r>
    </w:p>
    <w:p w14:paraId="136438B4"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[10]</w:t>
      </w:r>
      <w:r w:rsidRPr="00006168">
        <w:rPr>
          <w:rFonts w:cs="Times New Roman"/>
          <w:noProof/>
          <w:kern w:val="0"/>
          <w:szCs w:val="24"/>
        </w:rPr>
        <w:tab/>
        <w:t xml:space="preserve">N. Mehendale, “Object Detection using ESP 32 CAM,” </w:t>
      </w:r>
      <w:r w:rsidRPr="00006168">
        <w:rPr>
          <w:rFonts w:cs="Times New Roman"/>
          <w:i/>
          <w:iCs/>
          <w:noProof/>
          <w:kern w:val="0"/>
          <w:szCs w:val="24"/>
        </w:rPr>
        <w:t>SSRN Electron. J.</w:t>
      </w:r>
      <w:r w:rsidRPr="00006168">
        <w:rPr>
          <w:rFonts w:cs="Times New Roman"/>
          <w:noProof/>
          <w:kern w:val="0"/>
          <w:szCs w:val="24"/>
        </w:rPr>
        <w:t>, 2022, doi: 10.2139/ssrn.4152378.</w:t>
      </w:r>
    </w:p>
    <w:p w14:paraId="06DFFA61"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[11]</w:t>
      </w:r>
      <w:r w:rsidRPr="00006168">
        <w:rPr>
          <w:rFonts w:cs="Times New Roman"/>
          <w:noProof/>
          <w:kern w:val="0"/>
          <w:szCs w:val="24"/>
        </w:rPr>
        <w:tab/>
        <w:t>Andomnerdtutorials, “ESP32 CAM.” Accessed: Jun. 04, 2024. [Online]. Available: https://randomnerdtutorials.com/</w:t>
      </w:r>
    </w:p>
    <w:p w14:paraId="59951C6D"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[12]</w:t>
      </w:r>
      <w:r w:rsidRPr="00006168">
        <w:rPr>
          <w:rFonts w:cs="Times New Roman"/>
          <w:noProof/>
          <w:kern w:val="0"/>
          <w:szCs w:val="24"/>
        </w:rPr>
        <w:tab/>
        <w:t xml:space="preserve">L. Y. Amali and I. M. L. Batan, “Perancangan Alat Rehabilitasi Pergelangan Tangan Pasien Pasca Stroke yang Digerakkan Motor Servo,” </w:t>
      </w:r>
      <w:r w:rsidRPr="00006168">
        <w:rPr>
          <w:rFonts w:cs="Times New Roman"/>
          <w:i/>
          <w:iCs/>
          <w:noProof/>
          <w:kern w:val="0"/>
          <w:szCs w:val="24"/>
        </w:rPr>
        <w:t>J. Sains dan Seni ITS</w:t>
      </w:r>
      <w:r w:rsidRPr="00006168">
        <w:rPr>
          <w:rFonts w:cs="Times New Roman"/>
          <w:noProof/>
          <w:kern w:val="0"/>
          <w:szCs w:val="24"/>
        </w:rPr>
        <w:t>, vol. 10, no. 1, 2021, doi: 10.12962/j23373520.v10i1.59127.</w:t>
      </w:r>
    </w:p>
    <w:p w14:paraId="48705C7C"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[13]</w:t>
      </w:r>
      <w:r w:rsidRPr="00006168">
        <w:rPr>
          <w:rFonts w:cs="Times New Roman"/>
          <w:noProof/>
          <w:kern w:val="0"/>
          <w:szCs w:val="24"/>
        </w:rPr>
        <w:tab/>
        <w:t>Lastminuteengineers, “SERVO SG90.” Accessed: Jun. 05, 2024. [Online]. Available: https://lastminuteengineers.com/</w:t>
      </w:r>
    </w:p>
    <w:p w14:paraId="1998E78D"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[14]</w:t>
      </w:r>
      <w:r w:rsidRPr="00006168">
        <w:rPr>
          <w:rFonts w:cs="Times New Roman"/>
          <w:noProof/>
          <w:kern w:val="0"/>
          <w:szCs w:val="24"/>
        </w:rPr>
        <w:tab/>
        <w:t xml:space="preserve">M. Kacmarik and D. Fojtik, “Positioning Performance of Low-Cost U-Blox Neo-M8U Module in Urban Environment,” </w:t>
      </w:r>
      <w:r w:rsidRPr="00006168">
        <w:rPr>
          <w:rFonts w:cs="Times New Roman"/>
          <w:i/>
          <w:iCs/>
          <w:noProof/>
          <w:kern w:val="0"/>
          <w:szCs w:val="24"/>
        </w:rPr>
        <w:t>MM Sci. J.</w:t>
      </w:r>
      <w:r w:rsidRPr="00006168">
        <w:rPr>
          <w:rFonts w:cs="Times New Roman"/>
          <w:noProof/>
          <w:kern w:val="0"/>
          <w:szCs w:val="24"/>
        </w:rPr>
        <w:t xml:space="preserve">, vol. 2023-Octob, </w:t>
      </w:r>
      <w:r w:rsidRPr="00006168">
        <w:rPr>
          <w:rFonts w:cs="Times New Roman"/>
          <w:noProof/>
          <w:kern w:val="0"/>
          <w:szCs w:val="24"/>
        </w:rPr>
        <w:lastRenderedPageBreak/>
        <w:t>pp. 6776–6784, 2023, doi: 10.17973/MMSJ.2023_10_2023080.</w:t>
      </w:r>
    </w:p>
    <w:p w14:paraId="19F7D249"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[15]</w:t>
      </w:r>
      <w:r w:rsidRPr="00006168">
        <w:rPr>
          <w:rFonts w:cs="Times New Roman"/>
          <w:noProof/>
          <w:kern w:val="0"/>
          <w:szCs w:val="24"/>
        </w:rPr>
        <w:tab/>
        <w:t>Electro peak, “NEO-8M GPS.” Accessed: Jun. 05, 2024. [Online]. Available: https://electropeak.com/</w:t>
      </w:r>
    </w:p>
    <w:p w14:paraId="534AE7A0" w14:textId="21C22BA5"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[16]</w:t>
      </w:r>
      <w:r w:rsidRPr="00006168">
        <w:rPr>
          <w:rFonts w:cs="Times New Roman"/>
          <w:noProof/>
          <w:kern w:val="0"/>
          <w:szCs w:val="24"/>
        </w:rPr>
        <w:tab/>
        <w:t>Omponents101, “</w:t>
      </w:r>
      <w:r w:rsidR="00930CB2" w:rsidRPr="00930CB2">
        <w:rPr>
          <w:rFonts w:cs="Times New Roman"/>
          <w:i/>
          <w:noProof/>
          <w:kern w:val="0"/>
          <w:szCs w:val="24"/>
        </w:rPr>
        <w:t>buzzer</w:t>
      </w:r>
      <w:r w:rsidRPr="00006168">
        <w:rPr>
          <w:rFonts w:cs="Times New Roman"/>
          <w:noProof/>
          <w:kern w:val="0"/>
          <w:szCs w:val="24"/>
        </w:rPr>
        <w:t>.” Accessed: Jun. 06, 2024. [Online]. Available: https://components101.com/</w:t>
      </w:r>
    </w:p>
    <w:p w14:paraId="7BA4CC4C"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[17]</w:t>
      </w:r>
      <w:r w:rsidRPr="00006168">
        <w:rPr>
          <w:rFonts w:cs="Times New Roman"/>
          <w:noProof/>
          <w:kern w:val="0"/>
          <w:szCs w:val="24"/>
        </w:rPr>
        <w:tab/>
        <w:t>Kodular.io, “kodular.” Accessed: Jun. 06, 2024. [Online]. Available: https://www.kodular.io/</w:t>
      </w:r>
    </w:p>
    <w:p w14:paraId="7C3E8461" w14:textId="03195CF6"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[18]</w:t>
      </w:r>
      <w:r w:rsidRPr="00006168">
        <w:rPr>
          <w:rFonts w:cs="Times New Roman"/>
          <w:noProof/>
          <w:kern w:val="0"/>
          <w:szCs w:val="24"/>
        </w:rPr>
        <w:tab/>
        <w:t xml:space="preserve">H.-B. M. Arduino, W. Setiawan, and R. Andrianto, “Sistem Keamanan Garasi Menggunakan Modul </w:t>
      </w:r>
      <w:r w:rsidR="00CC6A8B" w:rsidRPr="00CC6A8B">
        <w:rPr>
          <w:rFonts w:cs="Times New Roman"/>
          <w:i/>
          <w:noProof/>
          <w:kern w:val="0"/>
          <w:szCs w:val="24"/>
        </w:rPr>
        <w:t>Bluetooth</w:t>
      </w:r>
      <w:r w:rsidRPr="00006168">
        <w:rPr>
          <w:rFonts w:cs="Times New Roman"/>
          <w:noProof/>
          <w:kern w:val="0"/>
          <w:szCs w:val="24"/>
        </w:rPr>
        <w:t>,” vol. 3, no. 3, pp. 557–564, 2024.</w:t>
      </w:r>
    </w:p>
    <w:p w14:paraId="05697859" w14:textId="5535501B"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[19]</w:t>
      </w:r>
      <w:r w:rsidRPr="00006168">
        <w:rPr>
          <w:rFonts w:cs="Times New Roman"/>
          <w:noProof/>
          <w:kern w:val="0"/>
          <w:szCs w:val="24"/>
        </w:rPr>
        <w:tab/>
        <w:t xml:space="preserve">Lastminuteengineers, “HC05 </w:t>
      </w:r>
      <w:r w:rsidR="00CC6A8B" w:rsidRPr="00CC6A8B">
        <w:rPr>
          <w:rFonts w:cs="Times New Roman"/>
          <w:i/>
          <w:noProof/>
          <w:kern w:val="0"/>
          <w:szCs w:val="24"/>
        </w:rPr>
        <w:t>Bluetooth</w:t>
      </w:r>
      <w:r w:rsidRPr="00006168">
        <w:rPr>
          <w:rFonts w:cs="Times New Roman"/>
          <w:noProof/>
          <w:kern w:val="0"/>
          <w:szCs w:val="24"/>
        </w:rPr>
        <w:t>.” Accessed: Jun. 07, 2024. [Online]. Available: https://lastminuteengineers.com/hc05-</w:t>
      </w:r>
      <w:r w:rsidR="00CC6A8B" w:rsidRPr="00CC6A8B">
        <w:rPr>
          <w:rFonts w:cs="Times New Roman"/>
          <w:i/>
          <w:noProof/>
          <w:kern w:val="0"/>
          <w:szCs w:val="24"/>
        </w:rPr>
        <w:t>bluetooth</w:t>
      </w:r>
    </w:p>
    <w:p w14:paraId="3A3AB298"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[20]</w:t>
      </w:r>
      <w:r w:rsidRPr="00006168">
        <w:rPr>
          <w:rFonts w:cs="Times New Roman"/>
          <w:noProof/>
          <w:kern w:val="0"/>
          <w:szCs w:val="24"/>
        </w:rPr>
        <w:tab/>
        <w:t xml:space="preserve">H. Atsal, I. Ramadhan, P. T. Hastuti, and S. R. Fatmawati, “Rangkaian Lampu Emergency Untuk Miniature Rumah Adat Betawi Dengan Transistor Dan Modul Tp4056,” </w:t>
      </w:r>
      <w:r w:rsidRPr="00006168">
        <w:rPr>
          <w:rFonts w:cs="Times New Roman"/>
          <w:i/>
          <w:iCs/>
          <w:noProof/>
          <w:kern w:val="0"/>
          <w:szCs w:val="24"/>
        </w:rPr>
        <w:t>J. Elektron. List. dan Teknol. Inf. Terap.</w:t>
      </w:r>
      <w:r w:rsidRPr="00006168">
        <w:rPr>
          <w:rFonts w:cs="Times New Roman"/>
          <w:noProof/>
          <w:kern w:val="0"/>
          <w:szCs w:val="24"/>
        </w:rPr>
        <w:t>, vol. 5, no. 1, pp. 2023–2031, 2023, [Online]. Available: https://ojs.politeknikjambi.ac.id/elti</w:t>
      </w:r>
    </w:p>
    <w:p w14:paraId="78E236E6"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[21]</w:t>
      </w:r>
      <w:r w:rsidRPr="00006168">
        <w:rPr>
          <w:rFonts w:cs="Times New Roman"/>
          <w:noProof/>
          <w:kern w:val="0"/>
          <w:szCs w:val="24"/>
        </w:rPr>
        <w:tab/>
        <w:t>Hwlibre, “TP4056.” Accessed: Jun. 07, 2024. [Online]. Available: https://www.hwlibre.com/id/tp4056/</w:t>
      </w:r>
    </w:p>
    <w:p w14:paraId="196112EA" w14:textId="7CB99415"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[22]</w:t>
      </w:r>
      <w:r w:rsidRPr="00006168">
        <w:rPr>
          <w:rFonts w:cs="Times New Roman"/>
          <w:noProof/>
          <w:kern w:val="0"/>
          <w:szCs w:val="24"/>
        </w:rPr>
        <w:tab/>
        <w:t>Mouser, “</w:t>
      </w:r>
      <w:r w:rsidR="00CC6A8B" w:rsidRPr="00CC6A8B">
        <w:rPr>
          <w:rFonts w:cs="Times New Roman"/>
          <w:i/>
          <w:noProof/>
          <w:kern w:val="0"/>
          <w:szCs w:val="24"/>
        </w:rPr>
        <w:t>Arduino nano</w:t>
      </w:r>
      <w:r w:rsidRPr="00006168">
        <w:rPr>
          <w:rFonts w:cs="Times New Roman"/>
          <w:noProof/>
          <w:kern w:val="0"/>
          <w:szCs w:val="24"/>
        </w:rPr>
        <w:t>.” Accessed: Jun. 07, 2024. [Online]. Available: https://www.mouser.co.id/</w:t>
      </w:r>
    </w:p>
    <w:p w14:paraId="3C1F4A23"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[23]</w:t>
      </w:r>
      <w:r w:rsidRPr="00006168">
        <w:rPr>
          <w:rFonts w:cs="Times New Roman"/>
          <w:noProof/>
          <w:kern w:val="0"/>
          <w:szCs w:val="24"/>
        </w:rPr>
        <w:tab/>
        <w:t xml:space="preserve">A. I. Asry, “Implementation of Google App Script in Cloud-Based Data Search Application,” </w:t>
      </w:r>
      <w:r w:rsidRPr="00006168">
        <w:rPr>
          <w:rFonts w:cs="Times New Roman"/>
          <w:i/>
          <w:iCs/>
          <w:noProof/>
          <w:kern w:val="0"/>
          <w:szCs w:val="24"/>
        </w:rPr>
        <w:t>JEAT  J. Electr. Autom. Technol.</w:t>
      </w:r>
      <w:r w:rsidRPr="00006168">
        <w:rPr>
          <w:rFonts w:cs="Times New Roman"/>
          <w:noProof/>
          <w:kern w:val="0"/>
          <w:szCs w:val="24"/>
        </w:rPr>
        <w:t>, vol. 1, no. 2, pp. 88–93, 2022.</w:t>
      </w:r>
    </w:p>
    <w:p w14:paraId="176C0439" w14:textId="07E9D431"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[24]</w:t>
      </w:r>
      <w:r w:rsidRPr="00006168">
        <w:rPr>
          <w:rFonts w:cs="Times New Roman"/>
          <w:noProof/>
          <w:kern w:val="0"/>
          <w:szCs w:val="24"/>
        </w:rPr>
        <w:tab/>
        <w:t xml:space="preserve">M. N. H. Lubudi, “RANCANG BANGUN </w:t>
      </w:r>
      <w:r w:rsidR="00930CB2" w:rsidRPr="00930CB2">
        <w:rPr>
          <w:rFonts w:cs="Times New Roman"/>
          <w:i/>
          <w:noProof/>
          <w:kern w:val="0"/>
          <w:szCs w:val="24"/>
        </w:rPr>
        <w:t>BATTERY</w:t>
      </w:r>
      <w:r w:rsidRPr="00006168">
        <w:rPr>
          <w:rFonts w:cs="Times New Roman"/>
          <w:noProof/>
          <w:kern w:val="0"/>
          <w:szCs w:val="24"/>
        </w:rPr>
        <w:t xml:space="preserve"> MANAGEMENT SYSTEM ACTIVE BALANCING PADA BATERAI LI-ION 12V 2 , 5Ah,” </w:t>
      </w:r>
      <w:r w:rsidRPr="00006168">
        <w:rPr>
          <w:rFonts w:cs="Times New Roman"/>
          <w:i/>
          <w:iCs/>
          <w:noProof/>
          <w:kern w:val="0"/>
          <w:szCs w:val="24"/>
        </w:rPr>
        <w:t>Sarj. S1 Jur. Tek. Elektro Fak. Teknol. Ind. Univ. Islam Indones. Yogyakarta</w:t>
      </w:r>
      <w:r w:rsidRPr="00006168">
        <w:rPr>
          <w:rFonts w:cs="Times New Roman"/>
          <w:noProof/>
          <w:kern w:val="0"/>
          <w:szCs w:val="24"/>
        </w:rPr>
        <w:t>, pp. 1–46, 2020.</w:t>
      </w:r>
    </w:p>
    <w:p w14:paraId="25EABA94" w14:textId="6CCCC31B"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[25]</w:t>
      </w:r>
      <w:r w:rsidRPr="00006168">
        <w:rPr>
          <w:rFonts w:cs="Times New Roman"/>
          <w:noProof/>
          <w:kern w:val="0"/>
          <w:szCs w:val="24"/>
        </w:rPr>
        <w:tab/>
        <w:t>Ecotreelithium, “</w:t>
      </w:r>
      <w:r w:rsidR="00930CB2" w:rsidRPr="00930CB2">
        <w:rPr>
          <w:rFonts w:cs="Times New Roman"/>
          <w:i/>
          <w:noProof/>
          <w:kern w:val="0"/>
          <w:szCs w:val="24"/>
        </w:rPr>
        <w:t>battery</w:t>
      </w:r>
      <w:r w:rsidRPr="00006168">
        <w:rPr>
          <w:rFonts w:cs="Times New Roman"/>
          <w:noProof/>
          <w:kern w:val="0"/>
          <w:szCs w:val="24"/>
        </w:rPr>
        <w:t xml:space="preserve"> li-ion.” Accessed: Jun. 09, 2024. [Online]. Available: https://ecotreelithium.co.uk/</w:t>
      </w:r>
    </w:p>
    <w:p w14:paraId="39047843" w14:textId="4461E510"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[26]</w:t>
      </w:r>
      <w:r w:rsidRPr="00006168">
        <w:rPr>
          <w:rFonts w:cs="Times New Roman"/>
          <w:noProof/>
          <w:kern w:val="0"/>
          <w:szCs w:val="24"/>
        </w:rPr>
        <w:tab/>
        <w:t xml:space="preserve">A. Ipanhar, T. K. Wijaya, and P. Gunoto, “Perancangan Sistem </w:t>
      </w:r>
      <w:r w:rsidR="007E7DFC" w:rsidRPr="007E7DFC">
        <w:rPr>
          <w:rFonts w:cs="Times New Roman"/>
          <w:i/>
          <w:noProof/>
          <w:kern w:val="0"/>
          <w:szCs w:val="24"/>
        </w:rPr>
        <w:t>Monitoring</w:t>
      </w:r>
      <w:r w:rsidRPr="00006168">
        <w:rPr>
          <w:rFonts w:cs="Times New Roman"/>
          <w:noProof/>
          <w:kern w:val="0"/>
          <w:szCs w:val="24"/>
        </w:rPr>
        <w:t xml:space="preserve"> Pintu Otomatis Berbasis </w:t>
      </w:r>
      <w:r w:rsidR="007E7DFC" w:rsidRPr="007E7DFC">
        <w:rPr>
          <w:rFonts w:cs="Times New Roman"/>
          <w:i/>
          <w:noProof/>
          <w:kern w:val="0"/>
          <w:szCs w:val="24"/>
        </w:rPr>
        <w:t>IoT</w:t>
      </w:r>
      <w:r w:rsidRPr="00006168">
        <w:rPr>
          <w:rFonts w:cs="Times New Roman"/>
          <w:noProof/>
          <w:kern w:val="0"/>
          <w:szCs w:val="24"/>
        </w:rPr>
        <w:t xml:space="preserve"> Menggunakan Esp32-Cam,” </w:t>
      </w:r>
      <w:r w:rsidRPr="00006168">
        <w:rPr>
          <w:rFonts w:cs="Times New Roman"/>
          <w:i/>
          <w:iCs/>
          <w:noProof/>
          <w:kern w:val="0"/>
          <w:szCs w:val="24"/>
        </w:rPr>
        <w:t>Sigma Tek.</w:t>
      </w:r>
      <w:r w:rsidRPr="00006168">
        <w:rPr>
          <w:rFonts w:cs="Times New Roman"/>
          <w:noProof/>
          <w:kern w:val="0"/>
          <w:szCs w:val="24"/>
        </w:rPr>
        <w:t>, vol. 5, no. 2, pp. 333–350, 2022, doi: 10.33373/sigmateknika.v5i2.4590.</w:t>
      </w:r>
    </w:p>
    <w:p w14:paraId="7B867A87"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[27]</w:t>
      </w:r>
      <w:r w:rsidRPr="00006168">
        <w:rPr>
          <w:rFonts w:cs="Times New Roman"/>
          <w:noProof/>
          <w:kern w:val="0"/>
          <w:szCs w:val="24"/>
        </w:rPr>
        <w:tab/>
        <w:t>Ichibot, “Step down.” Accessed: Jun. 10, 2024. [Online]. Available: https://store.ichibot.id/</w:t>
      </w:r>
    </w:p>
    <w:p w14:paraId="7117853A"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[28]</w:t>
      </w:r>
      <w:r w:rsidRPr="00006168">
        <w:rPr>
          <w:rFonts w:cs="Times New Roman"/>
          <w:noProof/>
          <w:kern w:val="0"/>
          <w:szCs w:val="24"/>
        </w:rPr>
        <w:tab/>
        <w:t>K. Bandar and U. Rendani, “No Title,” vol. 6, no. 6, 2021.</w:t>
      </w:r>
    </w:p>
    <w:p w14:paraId="2E5EE966" w14:textId="5B14C97A"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[29]</w:t>
      </w:r>
      <w:r w:rsidRPr="00006168">
        <w:rPr>
          <w:rFonts w:cs="Times New Roman"/>
          <w:noProof/>
          <w:kern w:val="0"/>
          <w:szCs w:val="24"/>
        </w:rPr>
        <w:tab/>
        <w:t>Aprianto Budiman, M. Ficky Duskarnaen, and Hamidillah Ajie, “Analisis Quality of Service (</w:t>
      </w:r>
      <w:r w:rsidR="00930CB2" w:rsidRPr="00930CB2">
        <w:rPr>
          <w:rFonts w:cs="Times New Roman"/>
          <w:i/>
          <w:noProof/>
          <w:kern w:val="0"/>
          <w:szCs w:val="24"/>
        </w:rPr>
        <w:t>QOS</w:t>
      </w:r>
      <w:r w:rsidRPr="00006168">
        <w:rPr>
          <w:rFonts w:cs="Times New Roman"/>
          <w:noProof/>
          <w:kern w:val="0"/>
          <w:szCs w:val="24"/>
        </w:rPr>
        <w:t xml:space="preserve">) Pada Jaringan Internet Smk Negeri 7 Jakarta,” </w:t>
      </w:r>
      <w:r w:rsidRPr="00006168">
        <w:rPr>
          <w:rFonts w:cs="Times New Roman"/>
          <w:i/>
          <w:iCs/>
          <w:noProof/>
          <w:kern w:val="0"/>
          <w:szCs w:val="24"/>
        </w:rPr>
        <w:t>PINTER  J. Pendidik. Tek. Inform. dan Komput.</w:t>
      </w:r>
      <w:r w:rsidRPr="00006168">
        <w:rPr>
          <w:rFonts w:cs="Times New Roman"/>
          <w:noProof/>
          <w:kern w:val="0"/>
          <w:szCs w:val="24"/>
        </w:rPr>
        <w:t>, vol. 4, no. 2, pp. 32–36, 2020, doi: 10.21009/pinter.4.2.6.</w:t>
      </w:r>
    </w:p>
    <w:p w14:paraId="0A2CB41E"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lastRenderedPageBreak/>
        <w:t>[30]</w:t>
      </w:r>
      <w:r w:rsidRPr="00006168">
        <w:rPr>
          <w:rFonts w:cs="Times New Roman"/>
          <w:noProof/>
          <w:kern w:val="0"/>
          <w:szCs w:val="24"/>
        </w:rPr>
        <w:tab/>
        <w:t xml:space="preserve">I. P. Sari, “Evaluasi Kualitas Jaringan Internet Pemerintah Daerah Kota Padang Panjang Menggunakan Metode Quality of Service,” </w:t>
      </w:r>
      <w:r w:rsidRPr="00006168">
        <w:rPr>
          <w:rFonts w:cs="Times New Roman"/>
          <w:i/>
          <w:iCs/>
          <w:noProof/>
          <w:kern w:val="0"/>
          <w:szCs w:val="24"/>
        </w:rPr>
        <w:t>J. Sistim Inf. dan Teknol.</w:t>
      </w:r>
      <w:r w:rsidRPr="00006168">
        <w:rPr>
          <w:rFonts w:cs="Times New Roman"/>
          <w:noProof/>
          <w:kern w:val="0"/>
          <w:szCs w:val="24"/>
        </w:rPr>
        <w:t>, vol. 4, pp. 25–29, 2022, doi: 10.37034/jsisfotek.v4i1.116.</w:t>
      </w:r>
    </w:p>
    <w:p w14:paraId="70069001"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[31]</w:t>
      </w:r>
      <w:r w:rsidRPr="00006168">
        <w:rPr>
          <w:rFonts w:cs="Times New Roman"/>
          <w:noProof/>
          <w:kern w:val="0"/>
          <w:szCs w:val="24"/>
        </w:rPr>
        <w:tab/>
        <w:t xml:space="preserve">I. H. Al Amin and W. Wahyudiyono, “Implementasi Metode Haversine Untuk Pencarian Optical Distribution Point,” </w:t>
      </w:r>
      <w:r w:rsidRPr="00006168">
        <w:rPr>
          <w:rFonts w:cs="Times New Roman"/>
          <w:i/>
          <w:iCs/>
          <w:noProof/>
          <w:kern w:val="0"/>
          <w:szCs w:val="24"/>
        </w:rPr>
        <w:t>J. Din. Inform.</w:t>
      </w:r>
      <w:r w:rsidRPr="00006168">
        <w:rPr>
          <w:rFonts w:cs="Times New Roman"/>
          <w:noProof/>
          <w:kern w:val="0"/>
          <w:szCs w:val="24"/>
        </w:rPr>
        <w:t>, vol. 13, no. 1, pp. 28–35, 2021, doi: 10.35315/informatika.v13i1.8439.</w:t>
      </w:r>
    </w:p>
    <w:p w14:paraId="46CF5D8A" w14:textId="7777777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[32]</w:t>
      </w:r>
      <w:r w:rsidRPr="00006168">
        <w:rPr>
          <w:rFonts w:cs="Times New Roman"/>
          <w:noProof/>
          <w:kern w:val="0"/>
          <w:szCs w:val="24"/>
        </w:rPr>
        <w:tab/>
        <w:t>A. Cucus, R. Y. Endra, Y. Aprilinda, F. I. Komputer, and U. B. Lampung, “Ahmad Cucus, Robby Yuli Endra, Yuthsi Aprilinda Fakultas Ilmu Komputer, Universitas Bandar Lampung, Lampung Indonesia,” pp. 67–74.</w:t>
      </w:r>
    </w:p>
    <w:p w14:paraId="1C44559F" w14:textId="672C9C37" w:rsidR="00006168" w:rsidRPr="00006168" w:rsidRDefault="00006168" w:rsidP="00006168">
      <w:pPr>
        <w:widowControl w:val="0"/>
        <w:autoSpaceDE w:val="0"/>
        <w:autoSpaceDN w:val="0"/>
        <w:adjustRightInd w:val="0"/>
        <w:spacing w:line="240" w:lineRule="auto"/>
        <w:ind w:left="640" w:hanging="640"/>
        <w:rPr>
          <w:rFonts w:cs="Times New Roman"/>
          <w:noProof/>
          <w:kern w:val="0"/>
          <w:szCs w:val="24"/>
        </w:rPr>
      </w:pPr>
      <w:r w:rsidRPr="00006168">
        <w:rPr>
          <w:rFonts w:cs="Times New Roman"/>
          <w:noProof/>
          <w:kern w:val="0"/>
          <w:szCs w:val="24"/>
        </w:rPr>
        <w:t>[33]</w:t>
      </w:r>
      <w:r w:rsidRPr="00006168">
        <w:rPr>
          <w:rFonts w:cs="Times New Roman"/>
          <w:noProof/>
          <w:kern w:val="0"/>
          <w:szCs w:val="24"/>
        </w:rPr>
        <w:tab/>
        <w:t>J. I. Nieto Hipólito, N. Candolfi Arballo, J. A. Michel-Macarty, and E. Jimíenez Garcia, “</w:t>
      </w:r>
      <w:r w:rsidR="00CC6A8B" w:rsidRPr="00CC6A8B">
        <w:rPr>
          <w:rFonts w:cs="Times New Roman"/>
          <w:i/>
          <w:noProof/>
          <w:kern w:val="0"/>
          <w:szCs w:val="24"/>
        </w:rPr>
        <w:t>Bluetooth</w:t>
      </w:r>
      <w:r w:rsidRPr="00006168">
        <w:rPr>
          <w:rFonts w:cs="Times New Roman"/>
          <w:noProof/>
          <w:kern w:val="0"/>
          <w:szCs w:val="24"/>
        </w:rPr>
        <w:t xml:space="preserve"> performance analysis in wireless personal area networks,” </w:t>
      </w:r>
      <w:r w:rsidRPr="00006168">
        <w:rPr>
          <w:rFonts w:cs="Times New Roman"/>
          <w:i/>
          <w:iCs/>
          <w:noProof/>
          <w:kern w:val="0"/>
          <w:szCs w:val="24"/>
        </w:rPr>
        <w:t>CERMA 2009 - Electron. Robot. Automot. Mech. Conf.</w:t>
      </w:r>
      <w:r w:rsidRPr="00006168">
        <w:rPr>
          <w:rFonts w:cs="Times New Roman"/>
          <w:noProof/>
          <w:kern w:val="0"/>
          <w:szCs w:val="24"/>
        </w:rPr>
        <w:t>, pp. 38–43, 2009, doi: 10.1109/CERMA.2009.48.</w:t>
      </w:r>
    </w:p>
    <w:p w14:paraId="04956A1D" w14:textId="77777777" w:rsidR="00006168" w:rsidRPr="00006168" w:rsidRDefault="00006168" w:rsidP="00006168">
      <w:pPr>
        <w:widowControl w:val="0"/>
        <w:autoSpaceDE w:val="0"/>
        <w:autoSpaceDN w:val="0"/>
        <w:adjustRightInd w:val="0"/>
        <w:spacing w:line="240" w:lineRule="auto"/>
        <w:ind w:left="640" w:hanging="640"/>
        <w:rPr>
          <w:rFonts w:cs="Times New Roman"/>
          <w:noProof/>
        </w:rPr>
      </w:pPr>
      <w:r w:rsidRPr="00006168">
        <w:rPr>
          <w:rFonts w:cs="Times New Roman"/>
          <w:noProof/>
          <w:kern w:val="0"/>
          <w:szCs w:val="24"/>
        </w:rPr>
        <w:t>[34]</w:t>
      </w:r>
      <w:r w:rsidRPr="00006168">
        <w:rPr>
          <w:rFonts w:cs="Times New Roman"/>
          <w:noProof/>
          <w:kern w:val="0"/>
          <w:szCs w:val="24"/>
        </w:rPr>
        <w:tab/>
        <w:t xml:space="preserve">S. Sirmayanti, S. Amelia, N. Afifah, and I. Abduh, “Rekayasa Sistem Kendali Gripper melalui Robot Transporter menggunakan WiFi Module ESP8266,” </w:t>
      </w:r>
      <w:r w:rsidRPr="00006168">
        <w:rPr>
          <w:rFonts w:cs="Times New Roman"/>
          <w:i/>
          <w:iCs/>
          <w:noProof/>
          <w:kern w:val="0"/>
          <w:szCs w:val="24"/>
        </w:rPr>
        <w:t>J. Telekomun. dan Komput.</w:t>
      </w:r>
      <w:r w:rsidRPr="00006168">
        <w:rPr>
          <w:rFonts w:cs="Times New Roman"/>
          <w:noProof/>
          <w:kern w:val="0"/>
          <w:szCs w:val="24"/>
        </w:rPr>
        <w:t>, vol. 11, no. 1, p. 51, 2021, doi: 10.22441/incomtech.v11i1.10091.</w:t>
      </w:r>
    </w:p>
    <w:p w14:paraId="60215A42" w14:textId="37311099" w:rsidR="003215F3" w:rsidRDefault="003215F3" w:rsidP="003215F3">
      <w:r>
        <w:fldChar w:fldCharType="end"/>
      </w:r>
    </w:p>
    <w:p w14:paraId="4FD0588E" w14:textId="77777777" w:rsidR="00640217" w:rsidRDefault="00640217" w:rsidP="003215F3"/>
    <w:p w14:paraId="298EEC70" w14:textId="77777777" w:rsidR="00640217" w:rsidRDefault="00640217" w:rsidP="003215F3"/>
    <w:p w14:paraId="1108B963" w14:textId="77777777" w:rsidR="00640217" w:rsidRDefault="00640217" w:rsidP="003215F3"/>
    <w:p w14:paraId="6283BF7B" w14:textId="77777777" w:rsidR="00640217" w:rsidRDefault="00640217" w:rsidP="003215F3"/>
    <w:p w14:paraId="3879C72A" w14:textId="77777777" w:rsidR="00640217" w:rsidRDefault="00640217" w:rsidP="003215F3"/>
    <w:p w14:paraId="7E1FE260" w14:textId="77777777" w:rsidR="00640217" w:rsidRDefault="00640217" w:rsidP="003215F3"/>
    <w:p w14:paraId="331E7F72" w14:textId="77777777" w:rsidR="00640217" w:rsidRDefault="00640217" w:rsidP="003215F3"/>
    <w:p w14:paraId="4C508E5D" w14:textId="77777777" w:rsidR="00640217" w:rsidRDefault="00640217" w:rsidP="003215F3"/>
    <w:p w14:paraId="46A84DD2" w14:textId="77777777" w:rsidR="00640217" w:rsidRDefault="00640217" w:rsidP="003215F3"/>
    <w:p w14:paraId="3A01FD6E" w14:textId="77777777" w:rsidR="00640217" w:rsidRDefault="00640217" w:rsidP="003215F3"/>
    <w:p w14:paraId="1714A146" w14:textId="77777777" w:rsidR="00640217" w:rsidRDefault="00640217" w:rsidP="003215F3"/>
    <w:p w14:paraId="607484CB" w14:textId="77777777" w:rsidR="00640217" w:rsidRDefault="00640217" w:rsidP="003215F3"/>
    <w:p w14:paraId="22DB033C" w14:textId="77777777" w:rsidR="00640217" w:rsidRDefault="00640217" w:rsidP="003215F3"/>
    <w:p w14:paraId="7A814806" w14:textId="77777777" w:rsidR="00640217" w:rsidRDefault="00640217" w:rsidP="003215F3"/>
    <w:p w14:paraId="584EDED9" w14:textId="77777777" w:rsidR="00640217" w:rsidRDefault="00640217" w:rsidP="003215F3"/>
    <w:p w14:paraId="5EC585E9" w14:textId="77777777" w:rsidR="00D949A3" w:rsidRDefault="00D949A3" w:rsidP="003215F3"/>
    <w:p w14:paraId="6097BCDF" w14:textId="7D6F99D5" w:rsidR="00640217" w:rsidRPr="006C51B9" w:rsidDel="0095005E" w:rsidRDefault="00640217" w:rsidP="00640217">
      <w:pPr>
        <w:pStyle w:val="Heading1"/>
        <w:numPr>
          <w:ilvl w:val="0"/>
          <w:numId w:val="0"/>
        </w:numPr>
        <w:jc w:val="center"/>
        <w:rPr>
          <w:del w:id="545" w:author="Jingga Dewa" w:date="2024-07-28T03:44:00Z" w16du:dateUtc="2024-07-28T08:44:00Z"/>
          <w:b/>
          <w:bCs/>
          <w:rPrChange w:id="546" w:author="Jingga Dewa" w:date="2024-07-28T03:50:00Z" w16du:dateUtc="2024-07-28T08:50:00Z">
            <w:rPr>
              <w:del w:id="547" w:author="Jingga Dewa" w:date="2024-07-28T03:44:00Z" w16du:dateUtc="2024-07-28T08:44:00Z"/>
            </w:rPr>
          </w:rPrChange>
        </w:rPr>
      </w:pPr>
      <w:bookmarkStart w:id="548" w:name="_Toc175172433"/>
      <w:r w:rsidRPr="00640217">
        <w:rPr>
          <w:b/>
          <w:bCs/>
        </w:rPr>
        <w:lastRenderedPageBreak/>
        <w:t>LAMPIRAN</w:t>
      </w:r>
      <w:bookmarkEnd w:id="548"/>
    </w:p>
    <w:p w14:paraId="2CE8FB93" w14:textId="77777777" w:rsidR="00640217" w:rsidRPr="006C51B9" w:rsidDel="0095005E" w:rsidRDefault="00640217" w:rsidP="00640217">
      <w:pPr>
        <w:jc w:val="center"/>
        <w:rPr>
          <w:del w:id="549" w:author="Jingga Dewa" w:date="2024-07-28T03:44:00Z" w16du:dateUtc="2024-07-28T08:44:00Z"/>
          <w:b/>
          <w:bCs/>
          <w:rPrChange w:id="550" w:author="Jingga Dewa" w:date="2024-07-28T03:50:00Z" w16du:dateUtc="2024-07-28T08:50:00Z">
            <w:rPr>
              <w:del w:id="551" w:author="Jingga Dewa" w:date="2024-07-28T03:44:00Z" w16du:dateUtc="2024-07-28T08:44:00Z"/>
            </w:rPr>
          </w:rPrChange>
        </w:rPr>
      </w:pPr>
    </w:p>
    <w:p w14:paraId="2B16A6B5" w14:textId="77777777" w:rsidR="00640217" w:rsidRPr="006C51B9" w:rsidDel="0095005E" w:rsidRDefault="00640217" w:rsidP="00640217">
      <w:pPr>
        <w:jc w:val="center"/>
        <w:rPr>
          <w:del w:id="552" w:author="Jingga Dewa" w:date="2024-07-28T03:44:00Z" w16du:dateUtc="2024-07-28T08:44:00Z"/>
          <w:b/>
          <w:bCs/>
          <w:rPrChange w:id="553" w:author="Jingga Dewa" w:date="2024-07-28T03:50:00Z" w16du:dateUtc="2024-07-28T08:50:00Z">
            <w:rPr>
              <w:del w:id="554" w:author="Jingga Dewa" w:date="2024-07-28T03:44:00Z" w16du:dateUtc="2024-07-28T08:44:00Z"/>
            </w:rPr>
          </w:rPrChange>
        </w:rPr>
      </w:pPr>
    </w:p>
    <w:p w14:paraId="4F03CEBF" w14:textId="77777777" w:rsidR="00640217" w:rsidRPr="006C51B9" w:rsidDel="0095005E" w:rsidRDefault="00640217" w:rsidP="00640217">
      <w:pPr>
        <w:jc w:val="center"/>
        <w:rPr>
          <w:del w:id="555" w:author="Jingga Dewa" w:date="2024-07-28T03:44:00Z" w16du:dateUtc="2024-07-28T08:44:00Z"/>
          <w:b/>
          <w:bCs/>
          <w:rPrChange w:id="556" w:author="Jingga Dewa" w:date="2024-07-28T03:50:00Z" w16du:dateUtc="2024-07-28T08:50:00Z">
            <w:rPr>
              <w:del w:id="557" w:author="Jingga Dewa" w:date="2024-07-28T03:44:00Z" w16du:dateUtc="2024-07-28T08:44:00Z"/>
            </w:rPr>
          </w:rPrChange>
        </w:rPr>
      </w:pPr>
    </w:p>
    <w:p w14:paraId="2B3970C3" w14:textId="77777777" w:rsidR="00640217" w:rsidRPr="006C51B9" w:rsidDel="0095005E" w:rsidRDefault="00640217" w:rsidP="00640217">
      <w:pPr>
        <w:jc w:val="center"/>
        <w:rPr>
          <w:del w:id="558" w:author="Jingga Dewa" w:date="2024-07-28T03:44:00Z" w16du:dateUtc="2024-07-28T08:44:00Z"/>
          <w:b/>
          <w:bCs/>
          <w:rPrChange w:id="559" w:author="Jingga Dewa" w:date="2024-07-28T03:50:00Z" w16du:dateUtc="2024-07-28T08:50:00Z">
            <w:rPr>
              <w:del w:id="560" w:author="Jingga Dewa" w:date="2024-07-28T03:44:00Z" w16du:dateUtc="2024-07-28T08:44:00Z"/>
            </w:rPr>
          </w:rPrChange>
        </w:rPr>
      </w:pPr>
    </w:p>
    <w:p w14:paraId="205D1974" w14:textId="77777777" w:rsidR="00640217" w:rsidRPr="006C51B9" w:rsidDel="0095005E" w:rsidRDefault="00640217" w:rsidP="00640217">
      <w:pPr>
        <w:jc w:val="center"/>
        <w:rPr>
          <w:del w:id="561" w:author="Jingga Dewa" w:date="2024-07-28T03:44:00Z" w16du:dateUtc="2024-07-28T08:44:00Z"/>
          <w:b/>
          <w:bCs/>
          <w:rPrChange w:id="562" w:author="Jingga Dewa" w:date="2024-07-28T03:50:00Z" w16du:dateUtc="2024-07-28T08:50:00Z">
            <w:rPr>
              <w:del w:id="563" w:author="Jingga Dewa" w:date="2024-07-28T03:44:00Z" w16du:dateUtc="2024-07-28T08:44:00Z"/>
            </w:rPr>
          </w:rPrChange>
        </w:rPr>
      </w:pPr>
    </w:p>
    <w:p w14:paraId="3A7B2184" w14:textId="77777777" w:rsidR="00640217" w:rsidRPr="006C51B9" w:rsidDel="0095005E" w:rsidRDefault="00640217" w:rsidP="00640217">
      <w:pPr>
        <w:jc w:val="center"/>
        <w:rPr>
          <w:del w:id="564" w:author="Jingga Dewa" w:date="2024-07-28T03:44:00Z" w16du:dateUtc="2024-07-28T08:44:00Z"/>
          <w:b/>
          <w:bCs/>
          <w:rPrChange w:id="565" w:author="Jingga Dewa" w:date="2024-07-28T03:50:00Z" w16du:dateUtc="2024-07-28T08:50:00Z">
            <w:rPr>
              <w:del w:id="566" w:author="Jingga Dewa" w:date="2024-07-28T03:44:00Z" w16du:dateUtc="2024-07-28T08:44:00Z"/>
            </w:rPr>
          </w:rPrChange>
        </w:rPr>
      </w:pPr>
    </w:p>
    <w:p w14:paraId="3DADF229" w14:textId="77777777" w:rsidR="00640217" w:rsidRPr="006C51B9" w:rsidDel="0095005E" w:rsidRDefault="00640217" w:rsidP="00640217">
      <w:pPr>
        <w:jc w:val="center"/>
        <w:rPr>
          <w:del w:id="567" w:author="Jingga Dewa" w:date="2024-07-28T03:44:00Z" w16du:dateUtc="2024-07-28T08:44:00Z"/>
          <w:b/>
          <w:bCs/>
          <w:rPrChange w:id="568" w:author="Jingga Dewa" w:date="2024-07-28T03:50:00Z" w16du:dateUtc="2024-07-28T08:50:00Z">
            <w:rPr>
              <w:del w:id="569" w:author="Jingga Dewa" w:date="2024-07-28T03:44:00Z" w16du:dateUtc="2024-07-28T08:44:00Z"/>
            </w:rPr>
          </w:rPrChange>
        </w:rPr>
      </w:pPr>
    </w:p>
    <w:p w14:paraId="2B593674" w14:textId="77777777" w:rsidR="00640217" w:rsidRPr="006C51B9" w:rsidDel="0095005E" w:rsidRDefault="00640217" w:rsidP="00640217">
      <w:pPr>
        <w:jc w:val="center"/>
        <w:rPr>
          <w:del w:id="570" w:author="Jingga Dewa" w:date="2024-07-28T03:44:00Z" w16du:dateUtc="2024-07-28T08:44:00Z"/>
          <w:b/>
          <w:bCs/>
          <w:rPrChange w:id="571" w:author="Jingga Dewa" w:date="2024-07-28T03:50:00Z" w16du:dateUtc="2024-07-28T08:50:00Z">
            <w:rPr>
              <w:del w:id="572" w:author="Jingga Dewa" w:date="2024-07-28T03:44:00Z" w16du:dateUtc="2024-07-28T08:44:00Z"/>
            </w:rPr>
          </w:rPrChange>
        </w:rPr>
      </w:pPr>
    </w:p>
    <w:p w14:paraId="1CA93F9B" w14:textId="77777777" w:rsidR="00640217" w:rsidRPr="006C51B9" w:rsidDel="0095005E" w:rsidRDefault="00640217" w:rsidP="00640217">
      <w:pPr>
        <w:jc w:val="center"/>
        <w:rPr>
          <w:del w:id="573" w:author="Jingga Dewa" w:date="2024-07-28T03:44:00Z" w16du:dateUtc="2024-07-28T08:44:00Z"/>
          <w:b/>
          <w:bCs/>
          <w:rPrChange w:id="574" w:author="Jingga Dewa" w:date="2024-07-28T03:50:00Z" w16du:dateUtc="2024-07-28T08:50:00Z">
            <w:rPr>
              <w:del w:id="575" w:author="Jingga Dewa" w:date="2024-07-28T03:44:00Z" w16du:dateUtc="2024-07-28T08:44:00Z"/>
            </w:rPr>
          </w:rPrChange>
        </w:rPr>
      </w:pPr>
    </w:p>
    <w:p w14:paraId="70CE7185" w14:textId="77777777" w:rsidR="00640217" w:rsidRPr="006C51B9" w:rsidDel="0095005E" w:rsidRDefault="00640217" w:rsidP="00640217">
      <w:pPr>
        <w:jc w:val="center"/>
        <w:rPr>
          <w:del w:id="576" w:author="Jingga Dewa" w:date="2024-07-28T03:44:00Z" w16du:dateUtc="2024-07-28T08:44:00Z"/>
          <w:b/>
          <w:bCs/>
          <w:rPrChange w:id="577" w:author="Jingga Dewa" w:date="2024-07-28T03:50:00Z" w16du:dateUtc="2024-07-28T08:50:00Z">
            <w:rPr>
              <w:del w:id="578" w:author="Jingga Dewa" w:date="2024-07-28T03:44:00Z" w16du:dateUtc="2024-07-28T08:44:00Z"/>
              <w:sz w:val="44"/>
              <w:szCs w:val="40"/>
            </w:rPr>
          </w:rPrChange>
        </w:rPr>
      </w:pPr>
    </w:p>
    <w:p w14:paraId="7B47C493" w14:textId="6E54ACB4" w:rsidR="00640217" w:rsidRDefault="00640217">
      <w:pPr>
        <w:pStyle w:val="Heading1"/>
        <w:numPr>
          <w:ilvl w:val="0"/>
          <w:numId w:val="0"/>
        </w:numPr>
        <w:jc w:val="center"/>
        <w:pPrChange w:id="579" w:author="Jingga Dewa" w:date="2024-07-28T03:44:00Z" w16du:dateUtc="2024-07-28T08:44:00Z">
          <w:pPr>
            <w:spacing w:after="0" w:line="360" w:lineRule="auto"/>
            <w:jc w:val="center"/>
          </w:pPr>
        </w:pPrChange>
      </w:pPr>
      <w:del w:id="580" w:author="Jingga Dewa" w:date="2024-07-28T03:42:00Z" w16du:dateUtc="2024-07-28T08:42:00Z">
        <w:r w:rsidRPr="006C51B9" w:rsidDel="0095005E">
          <w:rPr>
            <w:b/>
            <w:bCs/>
            <w:rPrChange w:id="581" w:author="Jingga Dewa" w:date="2024-07-28T03:50:00Z" w16du:dateUtc="2024-07-28T08:50:00Z">
              <w:rPr/>
            </w:rPrChange>
          </w:rPr>
          <w:delText>Lampiran 1</w:delText>
        </w:r>
      </w:del>
      <w:r w:rsidRPr="006C51B9">
        <w:rPr>
          <w:b/>
          <w:bCs/>
          <w:rPrChange w:id="582" w:author="Jingga Dewa" w:date="2024-07-28T03:50:00Z" w16du:dateUtc="2024-07-28T08:50:00Z">
            <w:rPr/>
          </w:rPrChange>
        </w:rPr>
        <w:t xml:space="preserve"> </w:t>
      </w:r>
    </w:p>
    <w:p w14:paraId="79B666A8" w14:textId="080E9F8B" w:rsidR="00640217" w:rsidRPr="00C127C2" w:rsidDel="0095005E" w:rsidRDefault="00640217">
      <w:pPr>
        <w:spacing w:after="0" w:line="360" w:lineRule="auto"/>
        <w:rPr>
          <w:del w:id="583" w:author="Jingga Dewa" w:date="2024-07-28T03:42:00Z" w16du:dateUtc="2024-07-28T08:42:00Z"/>
          <w:b/>
          <w:bCs/>
          <w:szCs w:val="24"/>
          <w:rPrChange w:id="584" w:author="Jingga Dewa" w:date="2024-07-28T03:44:00Z" w16du:dateUtc="2024-07-28T08:44:00Z">
            <w:rPr>
              <w:del w:id="585" w:author="Jingga Dewa" w:date="2024-07-28T03:42:00Z" w16du:dateUtc="2024-07-28T08:42:00Z"/>
              <w:sz w:val="44"/>
              <w:szCs w:val="40"/>
            </w:rPr>
          </w:rPrChange>
        </w:rPr>
        <w:pPrChange w:id="586" w:author="Jingga Dewa" w:date="2024-07-28T03:42:00Z" w16du:dateUtc="2024-07-28T08:42:00Z">
          <w:pPr>
            <w:spacing w:after="0" w:line="360" w:lineRule="auto"/>
            <w:jc w:val="center"/>
          </w:pPr>
        </w:pPrChange>
      </w:pPr>
    </w:p>
    <w:p w14:paraId="1F4982C6" w14:textId="2002AA81" w:rsidR="0095005E" w:rsidRPr="008E5988" w:rsidDel="0095005E" w:rsidRDefault="00640217">
      <w:pPr>
        <w:pStyle w:val="Caption"/>
        <w:rPr>
          <w:del w:id="587" w:author="Jingga Dewa" w:date="2024-07-28T03:45:00Z" w16du:dateUtc="2024-07-28T08:45:00Z"/>
        </w:rPr>
        <w:pPrChange w:id="588" w:author="Jingga Dewa" w:date="2024-07-28T03:44:00Z" w16du:dateUtc="2024-07-28T08:44:00Z">
          <w:pPr>
            <w:spacing w:after="0" w:line="360" w:lineRule="auto"/>
            <w:jc w:val="center"/>
          </w:pPr>
        </w:pPrChange>
      </w:pPr>
      <w:moveFromRangeStart w:id="589" w:author="Jingga Dewa" w:date="2024-07-28T03:42:00Z" w:name="move173030537"/>
      <w:moveFrom w:id="590" w:author="Jingga Dewa" w:date="2024-07-28T03:42:00Z" w16du:dateUtc="2024-07-28T08:42:00Z">
        <w:r w:rsidRPr="00C127C2" w:rsidDel="0095005E">
          <w:rPr>
            <w:b/>
            <w:bCs/>
            <w:sz w:val="24"/>
            <w:szCs w:val="24"/>
            <w:rPrChange w:id="591" w:author="Jingga Dewa" w:date="2024-07-28T03:44:00Z" w16du:dateUtc="2024-07-28T08:44:00Z">
              <w:rPr>
                <w:sz w:val="44"/>
                <w:szCs w:val="40"/>
              </w:rPr>
            </w:rPrChange>
          </w:rPr>
          <w:t>KODE MIKROKONTROLLER</w:t>
        </w:r>
      </w:moveFrom>
      <w:bookmarkStart w:id="592" w:name="_Toc173032696"/>
      <w:moveFromRangeEnd w:id="589"/>
      <w:ins w:id="593" w:author="Jingga Dewa" w:date="2024-07-28T03:43:00Z" w16du:dateUtc="2024-07-28T08:43:00Z">
        <w:r w:rsidR="0095005E" w:rsidRPr="00C127C2">
          <w:rPr>
            <w:b/>
            <w:bCs/>
            <w:szCs w:val="24"/>
            <w:rPrChange w:id="594" w:author="Jingga Dewa" w:date="2024-07-28T03:44:00Z" w16du:dateUtc="2024-07-28T08:44:00Z">
              <w:rPr/>
            </w:rPrChange>
          </w:rPr>
          <w:t xml:space="preserve">Lampiran </w:t>
        </w:r>
        <w:r w:rsidR="0095005E" w:rsidRPr="00C127C2">
          <w:rPr>
            <w:b/>
            <w:bCs/>
            <w:szCs w:val="24"/>
            <w:rPrChange w:id="595" w:author="Jingga Dewa" w:date="2024-07-28T03:44:00Z" w16du:dateUtc="2024-07-28T08:44:00Z">
              <w:rPr/>
            </w:rPrChange>
          </w:rPr>
          <w:fldChar w:fldCharType="begin"/>
        </w:r>
        <w:r w:rsidR="0095005E" w:rsidRPr="00C127C2">
          <w:rPr>
            <w:b/>
            <w:bCs/>
            <w:szCs w:val="24"/>
            <w:rPrChange w:id="596" w:author="Jingga Dewa" w:date="2024-07-28T03:44:00Z" w16du:dateUtc="2024-07-28T08:44:00Z">
              <w:rPr/>
            </w:rPrChange>
          </w:rPr>
          <w:instrText xml:space="preserve"> SEQ Lampiran \* ARABIC </w:instrText>
        </w:r>
      </w:ins>
      <w:r w:rsidR="0095005E" w:rsidRPr="00C127C2">
        <w:rPr>
          <w:b/>
          <w:bCs/>
          <w:szCs w:val="24"/>
          <w:rPrChange w:id="597" w:author="Jingga Dewa" w:date="2024-07-28T03:44:00Z" w16du:dateUtc="2024-07-28T08:44:00Z">
            <w:rPr/>
          </w:rPrChange>
        </w:rPr>
        <w:fldChar w:fldCharType="separate"/>
      </w:r>
      <w:r w:rsidR="00C048B8">
        <w:rPr>
          <w:b/>
          <w:bCs/>
          <w:noProof/>
          <w:szCs w:val="24"/>
        </w:rPr>
        <w:t>1</w:t>
      </w:r>
      <w:ins w:id="598" w:author="Jingga Dewa" w:date="2024-07-28T03:43:00Z" w16du:dateUtc="2024-07-28T08:43:00Z">
        <w:r w:rsidR="0095005E" w:rsidRPr="00C127C2">
          <w:rPr>
            <w:b/>
            <w:bCs/>
            <w:szCs w:val="24"/>
            <w:rPrChange w:id="599" w:author="Jingga Dewa" w:date="2024-07-28T03:44:00Z" w16du:dateUtc="2024-07-28T08:44:00Z">
              <w:rPr/>
            </w:rPrChange>
          </w:rPr>
          <w:fldChar w:fldCharType="end"/>
        </w:r>
        <w:r w:rsidR="0095005E" w:rsidRPr="00C127C2">
          <w:rPr>
            <w:b/>
            <w:bCs/>
            <w:szCs w:val="24"/>
            <w:rPrChange w:id="600" w:author="Jingga Dewa" w:date="2024-07-28T03:44:00Z" w16du:dateUtc="2024-07-28T08:44:00Z">
              <w:rPr/>
            </w:rPrChange>
          </w:rPr>
          <w:t xml:space="preserve"> </w:t>
        </w:r>
        <w:r w:rsidR="0095005E" w:rsidRPr="00C127C2">
          <w:rPr>
            <w:b/>
            <w:bCs/>
            <w:sz w:val="24"/>
            <w:szCs w:val="24"/>
          </w:rPr>
          <w:t xml:space="preserve">Kode </w:t>
        </w:r>
        <w:proofErr w:type="spellStart"/>
        <w:r w:rsidR="0095005E" w:rsidRPr="00C127C2">
          <w:rPr>
            <w:b/>
            <w:bCs/>
            <w:sz w:val="24"/>
            <w:szCs w:val="24"/>
          </w:rPr>
          <w:t>Mikrokontroller</w:t>
        </w:r>
      </w:ins>
      <w:bookmarkEnd w:id="592"/>
      <w:moveToRangeStart w:id="601" w:author="Jingga Dewa" w:date="2024-07-28T03:42:00Z" w:name="move173030537"/>
      <w:proofErr w:type="spellEnd"/>
      <w:moveTo w:id="602" w:author="Jingga Dewa" w:date="2024-07-28T03:42:00Z" w16du:dateUtc="2024-07-28T08:42:00Z">
        <w:del w:id="603" w:author="Jingga Dewa" w:date="2024-07-28T03:44:00Z" w16du:dateUtc="2024-07-28T08:44:00Z">
          <w:r w:rsidR="0095005E" w:rsidRPr="008E5988" w:rsidDel="0095005E">
            <w:delText>KODE MIKROKONTROLLER</w:delText>
          </w:r>
        </w:del>
      </w:moveTo>
      <w:moveToRangeEnd w:id="601"/>
    </w:p>
    <w:p w14:paraId="7603C018" w14:textId="77777777" w:rsidR="00640217" w:rsidRPr="008E5988" w:rsidDel="0095005E" w:rsidRDefault="00640217" w:rsidP="00640217">
      <w:pPr>
        <w:spacing w:after="0" w:line="360" w:lineRule="auto"/>
        <w:jc w:val="center"/>
        <w:rPr>
          <w:del w:id="604" w:author="Jingga Dewa" w:date="2024-07-28T03:45:00Z" w16du:dateUtc="2024-07-28T08:45:00Z"/>
          <w:sz w:val="18"/>
          <w:szCs w:val="18"/>
        </w:rPr>
      </w:pPr>
    </w:p>
    <w:p w14:paraId="115CEB62" w14:textId="77777777" w:rsidR="00640217" w:rsidRPr="008E5988" w:rsidDel="0095005E" w:rsidRDefault="00640217" w:rsidP="00640217">
      <w:pPr>
        <w:spacing w:after="0" w:line="360" w:lineRule="auto"/>
        <w:jc w:val="center"/>
        <w:rPr>
          <w:del w:id="605" w:author="Jingga Dewa" w:date="2024-07-28T03:45:00Z" w16du:dateUtc="2024-07-28T08:45:00Z"/>
          <w:sz w:val="18"/>
          <w:szCs w:val="18"/>
        </w:rPr>
      </w:pPr>
    </w:p>
    <w:p w14:paraId="15C663D4" w14:textId="77777777" w:rsidR="00640217" w:rsidRPr="008E5988" w:rsidDel="0095005E" w:rsidRDefault="00640217" w:rsidP="00640217">
      <w:pPr>
        <w:spacing w:after="0" w:line="360" w:lineRule="auto"/>
        <w:jc w:val="center"/>
        <w:rPr>
          <w:del w:id="606" w:author="Jingga Dewa" w:date="2024-07-28T03:45:00Z" w16du:dateUtc="2024-07-28T08:45:00Z"/>
          <w:sz w:val="18"/>
          <w:szCs w:val="18"/>
        </w:rPr>
      </w:pPr>
    </w:p>
    <w:p w14:paraId="0167E126" w14:textId="77777777" w:rsidR="00640217" w:rsidRPr="008E5988" w:rsidDel="0095005E" w:rsidRDefault="00640217" w:rsidP="00640217">
      <w:pPr>
        <w:spacing w:after="0" w:line="360" w:lineRule="auto"/>
        <w:jc w:val="center"/>
        <w:rPr>
          <w:del w:id="607" w:author="Jingga Dewa" w:date="2024-07-28T03:45:00Z" w16du:dateUtc="2024-07-28T08:45:00Z"/>
          <w:sz w:val="18"/>
          <w:szCs w:val="18"/>
        </w:rPr>
      </w:pPr>
    </w:p>
    <w:p w14:paraId="540F913F" w14:textId="77777777" w:rsidR="00640217" w:rsidRPr="008E5988" w:rsidDel="0095005E" w:rsidRDefault="00640217" w:rsidP="00640217">
      <w:pPr>
        <w:spacing w:after="0" w:line="360" w:lineRule="auto"/>
        <w:jc w:val="center"/>
        <w:rPr>
          <w:del w:id="608" w:author="Jingga Dewa" w:date="2024-07-28T03:45:00Z" w16du:dateUtc="2024-07-28T08:45:00Z"/>
          <w:sz w:val="18"/>
          <w:szCs w:val="18"/>
        </w:rPr>
      </w:pPr>
    </w:p>
    <w:p w14:paraId="6EDDF834" w14:textId="77777777" w:rsidR="00640217" w:rsidRPr="008E5988" w:rsidDel="0095005E" w:rsidRDefault="00640217" w:rsidP="00640217">
      <w:pPr>
        <w:spacing w:after="0" w:line="360" w:lineRule="auto"/>
        <w:jc w:val="center"/>
        <w:rPr>
          <w:del w:id="609" w:author="Jingga Dewa" w:date="2024-07-28T03:45:00Z" w16du:dateUtc="2024-07-28T08:45:00Z"/>
          <w:sz w:val="18"/>
          <w:szCs w:val="18"/>
        </w:rPr>
      </w:pPr>
    </w:p>
    <w:p w14:paraId="7A5F75A3" w14:textId="77777777" w:rsidR="00640217" w:rsidRPr="008E5988" w:rsidDel="0095005E" w:rsidRDefault="00640217" w:rsidP="00640217">
      <w:pPr>
        <w:spacing w:after="0" w:line="360" w:lineRule="auto"/>
        <w:jc w:val="center"/>
        <w:rPr>
          <w:del w:id="610" w:author="Jingga Dewa" w:date="2024-07-28T03:45:00Z" w16du:dateUtc="2024-07-28T08:45:00Z"/>
          <w:sz w:val="18"/>
          <w:szCs w:val="18"/>
        </w:rPr>
      </w:pPr>
    </w:p>
    <w:p w14:paraId="211BB7F9" w14:textId="77777777" w:rsidR="00640217" w:rsidRPr="008E5988" w:rsidRDefault="00640217">
      <w:pPr>
        <w:pStyle w:val="Caption"/>
        <w:pPrChange w:id="611" w:author="Jingga Dewa" w:date="2024-07-28T03:45:00Z" w16du:dateUtc="2024-07-28T08:45:00Z">
          <w:pPr>
            <w:spacing w:after="0" w:line="360" w:lineRule="auto"/>
            <w:jc w:val="center"/>
          </w:pPr>
        </w:pPrChange>
      </w:pPr>
    </w:p>
    <w:tbl>
      <w:tblPr>
        <w:tblStyle w:val="TableGrid"/>
        <w:tblW w:w="0" w:type="auto"/>
        <w:tblInd w:w="108" w:type="dxa"/>
        <w:tblLook w:val="04A0" w:firstRow="1" w:lastRow="0" w:firstColumn="1" w:lastColumn="0" w:noHBand="0" w:noVBand="1"/>
      </w:tblPr>
      <w:tblGrid>
        <w:gridCol w:w="5245"/>
        <w:gridCol w:w="2693"/>
      </w:tblGrid>
      <w:tr w:rsidR="00640217" w14:paraId="6205CD77" w14:textId="77777777" w:rsidTr="00640217">
        <w:tc>
          <w:tcPr>
            <w:tcW w:w="5245" w:type="dxa"/>
          </w:tcPr>
          <w:p w14:paraId="197B4847" w14:textId="77777777" w:rsidR="00640217" w:rsidRPr="00640217" w:rsidRDefault="00640217" w:rsidP="00640217">
            <w:pPr>
              <w:spacing w:line="360" w:lineRule="auto"/>
              <w:jc w:val="left"/>
              <w:rPr>
                <w:sz w:val="16"/>
                <w:szCs w:val="16"/>
              </w:rPr>
            </w:pPr>
            <w:r w:rsidRPr="00640217">
              <w:rPr>
                <w:sz w:val="16"/>
                <w:szCs w:val="16"/>
              </w:rPr>
              <w:t xml:space="preserve">#define WIFI_SSID "babe kost" </w:t>
            </w:r>
          </w:p>
          <w:p w14:paraId="013E33E1" w14:textId="40F1DB6A" w:rsidR="00640217" w:rsidRDefault="00640217" w:rsidP="00640217">
            <w:pPr>
              <w:spacing w:line="360" w:lineRule="auto"/>
              <w:jc w:val="left"/>
            </w:pPr>
            <w:r w:rsidRPr="00640217">
              <w:rPr>
                <w:sz w:val="16"/>
                <w:szCs w:val="16"/>
              </w:rPr>
              <w:t>#define WIFI_PASSWORD "kostbabe123"</w:t>
            </w:r>
          </w:p>
          <w:p w14:paraId="2963753D" w14:textId="77777777" w:rsidR="00640217" w:rsidRDefault="00640217" w:rsidP="00640217">
            <w:pPr>
              <w:spacing w:line="360" w:lineRule="auto"/>
              <w:jc w:val="left"/>
              <w:rPr>
                <w:sz w:val="16"/>
                <w:szCs w:val="16"/>
              </w:rPr>
            </w:pPr>
          </w:p>
          <w:p w14:paraId="23015CCE" w14:textId="197A3B36" w:rsidR="00640217" w:rsidRPr="00640217" w:rsidRDefault="00640217" w:rsidP="00640217">
            <w:pPr>
              <w:spacing w:line="360" w:lineRule="auto"/>
              <w:jc w:val="left"/>
              <w:rPr>
                <w:sz w:val="16"/>
                <w:szCs w:val="16"/>
              </w:rPr>
            </w:pPr>
            <w:r w:rsidRPr="00640217">
              <w:rPr>
                <w:sz w:val="16"/>
                <w:szCs w:val="16"/>
              </w:rPr>
              <w:t>#define API_KEY "AIzaSyCk6o_gf-k-jY4d1HBeDTj77HzMOgF73bM"</w:t>
            </w:r>
          </w:p>
          <w:p w14:paraId="41D29D4D" w14:textId="64A1747C" w:rsidR="00640217" w:rsidRDefault="00640217" w:rsidP="00640217">
            <w:pPr>
              <w:spacing w:line="360" w:lineRule="auto"/>
              <w:jc w:val="left"/>
            </w:pPr>
            <w:r w:rsidRPr="00640217">
              <w:rPr>
                <w:sz w:val="16"/>
                <w:szCs w:val="16"/>
              </w:rPr>
              <w:t>#define DATABASE_URL "https://coba1-473b0-default-rtdb.</w:t>
            </w:r>
            <w:r w:rsidR="00930CB2" w:rsidRPr="00930CB2">
              <w:rPr>
                <w:i/>
                <w:sz w:val="16"/>
                <w:szCs w:val="16"/>
              </w:rPr>
              <w:t>firebase</w:t>
            </w:r>
            <w:r w:rsidRPr="00640217">
              <w:rPr>
                <w:sz w:val="16"/>
                <w:szCs w:val="16"/>
              </w:rPr>
              <w:t>io.com/"</w:t>
            </w:r>
          </w:p>
        </w:tc>
        <w:tc>
          <w:tcPr>
            <w:tcW w:w="2693" w:type="dxa"/>
          </w:tcPr>
          <w:p w14:paraId="47E973A1" w14:textId="665226B7" w:rsidR="00640217" w:rsidRDefault="00640217" w:rsidP="00640217">
            <w:pPr>
              <w:spacing w:line="360" w:lineRule="auto"/>
              <w:jc w:val="center"/>
            </w:pPr>
            <w:r>
              <w:t xml:space="preserve">Konfigurasi koneksi jaringan dan Alamat </w:t>
            </w:r>
            <w:r w:rsidR="00930CB2" w:rsidRPr="00930CB2">
              <w:rPr>
                <w:i/>
              </w:rPr>
              <w:t>firebase</w:t>
            </w:r>
            <w:r>
              <w:t xml:space="preserve"> </w:t>
            </w:r>
            <w:proofErr w:type="spellStart"/>
            <w:r w:rsidR="00CC4BFD">
              <w:t>databasae</w:t>
            </w:r>
            <w:proofErr w:type="spellEnd"/>
          </w:p>
        </w:tc>
      </w:tr>
      <w:tr w:rsidR="00640217" w14:paraId="1DDA6317" w14:textId="77777777" w:rsidTr="00640217">
        <w:tc>
          <w:tcPr>
            <w:tcW w:w="5245" w:type="dxa"/>
          </w:tcPr>
          <w:p w14:paraId="75BA57DD" w14:textId="77777777" w:rsidR="00640217" w:rsidRPr="00640217" w:rsidRDefault="00640217" w:rsidP="00640217">
            <w:pPr>
              <w:spacing w:line="360" w:lineRule="auto"/>
              <w:jc w:val="left"/>
              <w:rPr>
                <w:sz w:val="16"/>
                <w:szCs w:val="16"/>
              </w:rPr>
            </w:pPr>
            <w:r w:rsidRPr="00640217">
              <w:rPr>
                <w:sz w:val="16"/>
                <w:szCs w:val="16"/>
              </w:rPr>
              <w:t>const unsigned long interval = 1500;</w:t>
            </w:r>
          </w:p>
          <w:p w14:paraId="08C9A569" w14:textId="77777777" w:rsidR="00640217" w:rsidRPr="00640217" w:rsidRDefault="00640217" w:rsidP="00640217">
            <w:pPr>
              <w:spacing w:line="360" w:lineRule="auto"/>
              <w:jc w:val="left"/>
              <w:rPr>
                <w:sz w:val="16"/>
                <w:szCs w:val="16"/>
              </w:rPr>
            </w:pPr>
            <w:r w:rsidRPr="00640217">
              <w:rPr>
                <w:sz w:val="16"/>
                <w:szCs w:val="16"/>
              </w:rPr>
              <w:t xml:space="preserve">unsigned long </w:t>
            </w:r>
            <w:proofErr w:type="spellStart"/>
            <w:r w:rsidRPr="00640217">
              <w:rPr>
                <w:sz w:val="16"/>
                <w:szCs w:val="16"/>
              </w:rPr>
              <w:t>sendDataPrevMillis</w:t>
            </w:r>
            <w:proofErr w:type="spellEnd"/>
            <w:r w:rsidRPr="00640217">
              <w:rPr>
                <w:sz w:val="16"/>
                <w:szCs w:val="16"/>
              </w:rPr>
              <w:t xml:space="preserve"> = 0;</w:t>
            </w:r>
          </w:p>
          <w:p w14:paraId="3ADB64D1" w14:textId="77777777" w:rsidR="00640217" w:rsidRPr="00640217" w:rsidRDefault="00640217" w:rsidP="00640217">
            <w:pPr>
              <w:spacing w:line="360" w:lineRule="auto"/>
              <w:jc w:val="left"/>
              <w:rPr>
                <w:sz w:val="16"/>
                <w:szCs w:val="16"/>
              </w:rPr>
            </w:pPr>
          </w:p>
          <w:p w14:paraId="0DB77E32" w14:textId="77777777" w:rsidR="00640217" w:rsidRPr="00640217" w:rsidRDefault="00640217" w:rsidP="00640217">
            <w:pPr>
              <w:spacing w:line="360" w:lineRule="auto"/>
              <w:jc w:val="left"/>
              <w:rPr>
                <w:sz w:val="16"/>
                <w:szCs w:val="16"/>
              </w:rPr>
            </w:pPr>
            <w:r w:rsidRPr="00640217">
              <w:rPr>
                <w:sz w:val="16"/>
                <w:szCs w:val="16"/>
              </w:rPr>
              <w:t xml:space="preserve">void </w:t>
            </w:r>
            <w:proofErr w:type="spellStart"/>
            <w:r w:rsidRPr="00640217">
              <w:rPr>
                <w:sz w:val="16"/>
                <w:szCs w:val="16"/>
              </w:rPr>
              <w:t>SendFirebase</w:t>
            </w:r>
            <w:proofErr w:type="spellEnd"/>
            <w:r w:rsidRPr="00640217">
              <w:rPr>
                <w:sz w:val="16"/>
                <w:szCs w:val="16"/>
              </w:rPr>
              <w:t>() {</w:t>
            </w:r>
          </w:p>
          <w:p w14:paraId="5370F697" w14:textId="77777777" w:rsidR="00640217" w:rsidRPr="00640217" w:rsidRDefault="00640217" w:rsidP="00640217">
            <w:pPr>
              <w:spacing w:line="360" w:lineRule="auto"/>
              <w:jc w:val="left"/>
              <w:rPr>
                <w:sz w:val="16"/>
                <w:szCs w:val="16"/>
              </w:rPr>
            </w:pPr>
            <w:r w:rsidRPr="00640217">
              <w:rPr>
                <w:sz w:val="16"/>
                <w:szCs w:val="16"/>
              </w:rPr>
              <w:t xml:space="preserve">  if (</w:t>
            </w:r>
            <w:proofErr w:type="spellStart"/>
            <w:r w:rsidRPr="00640217">
              <w:rPr>
                <w:sz w:val="16"/>
                <w:szCs w:val="16"/>
              </w:rPr>
              <w:t>Firebase.ready</w:t>
            </w:r>
            <w:proofErr w:type="spellEnd"/>
            <w:r w:rsidRPr="00640217">
              <w:rPr>
                <w:sz w:val="16"/>
                <w:szCs w:val="16"/>
              </w:rPr>
              <w:t xml:space="preserve">() &amp;&amp; </w:t>
            </w:r>
            <w:proofErr w:type="spellStart"/>
            <w:r w:rsidRPr="00640217">
              <w:rPr>
                <w:sz w:val="16"/>
                <w:szCs w:val="16"/>
              </w:rPr>
              <w:t>signupOK</w:t>
            </w:r>
            <w:proofErr w:type="spellEnd"/>
            <w:r w:rsidRPr="00640217">
              <w:rPr>
                <w:sz w:val="16"/>
                <w:szCs w:val="16"/>
              </w:rPr>
              <w:t xml:space="preserve"> &amp;&amp; (</w:t>
            </w:r>
            <w:proofErr w:type="spellStart"/>
            <w:r w:rsidRPr="00640217">
              <w:rPr>
                <w:sz w:val="16"/>
                <w:szCs w:val="16"/>
              </w:rPr>
              <w:t>millis</w:t>
            </w:r>
            <w:proofErr w:type="spellEnd"/>
            <w:r w:rsidRPr="00640217">
              <w:rPr>
                <w:sz w:val="16"/>
                <w:szCs w:val="16"/>
              </w:rPr>
              <w:t xml:space="preserve">() - </w:t>
            </w:r>
            <w:proofErr w:type="spellStart"/>
            <w:r w:rsidRPr="00640217">
              <w:rPr>
                <w:sz w:val="16"/>
                <w:szCs w:val="16"/>
              </w:rPr>
              <w:t>sendDataPrevMillis</w:t>
            </w:r>
            <w:proofErr w:type="spellEnd"/>
            <w:r w:rsidRPr="00640217">
              <w:rPr>
                <w:sz w:val="16"/>
                <w:szCs w:val="16"/>
              </w:rPr>
              <w:t xml:space="preserve"> &gt; interval || </w:t>
            </w:r>
            <w:proofErr w:type="spellStart"/>
            <w:r w:rsidRPr="00640217">
              <w:rPr>
                <w:sz w:val="16"/>
                <w:szCs w:val="16"/>
              </w:rPr>
              <w:t>sendDataPrevMillis</w:t>
            </w:r>
            <w:proofErr w:type="spellEnd"/>
            <w:r w:rsidRPr="00640217">
              <w:rPr>
                <w:sz w:val="16"/>
                <w:szCs w:val="16"/>
              </w:rPr>
              <w:t xml:space="preserve"> == 0)) {</w:t>
            </w:r>
          </w:p>
          <w:p w14:paraId="2FB0E210" w14:textId="77777777"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sendDataPrevMillis</w:t>
            </w:r>
            <w:proofErr w:type="spellEnd"/>
            <w:r w:rsidRPr="00640217">
              <w:rPr>
                <w:sz w:val="16"/>
                <w:szCs w:val="16"/>
              </w:rPr>
              <w:t xml:space="preserve"> = </w:t>
            </w:r>
            <w:proofErr w:type="spellStart"/>
            <w:r w:rsidRPr="00640217">
              <w:rPr>
                <w:sz w:val="16"/>
                <w:szCs w:val="16"/>
              </w:rPr>
              <w:t>millis</w:t>
            </w:r>
            <w:proofErr w:type="spellEnd"/>
            <w:r w:rsidRPr="00640217">
              <w:rPr>
                <w:sz w:val="16"/>
                <w:szCs w:val="16"/>
              </w:rPr>
              <w:t>();</w:t>
            </w:r>
          </w:p>
          <w:p w14:paraId="2FDD462C" w14:textId="77777777" w:rsidR="00640217" w:rsidRPr="00640217" w:rsidRDefault="00640217" w:rsidP="00640217">
            <w:pPr>
              <w:spacing w:line="360" w:lineRule="auto"/>
              <w:jc w:val="left"/>
              <w:rPr>
                <w:sz w:val="16"/>
                <w:szCs w:val="16"/>
              </w:rPr>
            </w:pPr>
          </w:p>
          <w:p w14:paraId="56D9CEF7" w14:textId="77777777" w:rsidR="00640217" w:rsidRPr="00640217" w:rsidRDefault="00640217" w:rsidP="00640217">
            <w:pPr>
              <w:spacing w:line="360" w:lineRule="auto"/>
              <w:jc w:val="left"/>
              <w:rPr>
                <w:sz w:val="16"/>
                <w:szCs w:val="16"/>
              </w:rPr>
            </w:pPr>
            <w:r w:rsidRPr="00640217">
              <w:rPr>
                <w:sz w:val="16"/>
                <w:szCs w:val="16"/>
              </w:rPr>
              <w:t xml:space="preserve">    //SEND DATA FIREBASE</w:t>
            </w:r>
          </w:p>
          <w:p w14:paraId="7CE5B06B" w14:textId="77777777"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Firebase.RTDB.setString</w:t>
            </w:r>
            <w:proofErr w:type="spellEnd"/>
            <w:r w:rsidRPr="00640217">
              <w:rPr>
                <w:sz w:val="16"/>
                <w:szCs w:val="16"/>
              </w:rPr>
              <w:t>(&amp;</w:t>
            </w:r>
            <w:proofErr w:type="spellStart"/>
            <w:r w:rsidRPr="00640217">
              <w:rPr>
                <w:sz w:val="16"/>
                <w:szCs w:val="16"/>
              </w:rPr>
              <w:t>fbdo</w:t>
            </w:r>
            <w:proofErr w:type="spellEnd"/>
            <w:r w:rsidRPr="00640217">
              <w:rPr>
                <w:sz w:val="16"/>
                <w:szCs w:val="16"/>
              </w:rPr>
              <w:t>, "GPS/</w:t>
            </w:r>
            <w:proofErr w:type="spellStart"/>
            <w:r w:rsidRPr="00640217">
              <w:rPr>
                <w:sz w:val="16"/>
                <w:szCs w:val="16"/>
              </w:rPr>
              <w:t>nilaiLat</w:t>
            </w:r>
            <w:proofErr w:type="spellEnd"/>
            <w:r w:rsidRPr="00640217">
              <w:rPr>
                <w:sz w:val="16"/>
                <w:szCs w:val="16"/>
              </w:rPr>
              <w:t>/lat", lat);</w:t>
            </w:r>
          </w:p>
          <w:p w14:paraId="12ADFF25" w14:textId="77777777"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Firebase.RTDB.setString</w:t>
            </w:r>
            <w:proofErr w:type="spellEnd"/>
            <w:r w:rsidRPr="00640217">
              <w:rPr>
                <w:sz w:val="16"/>
                <w:szCs w:val="16"/>
              </w:rPr>
              <w:t>(&amp;</w:t>
            </w:r>
            <w:proofErr w:type="spellStart"/>
            <w:r w:rsidRPr="00640217">
              <w:rPr>
                <w:sz w:val="16"/>
                <w:szCs w:val="16"/>
              </w:rPr>
              <w:t>fbdo</w:t>
            </w:r>
            <w:proofErr w:type="spellEnd"/>
            <w:r w:rsidRPr="00640217">
              <w:rPr>
                <w:sz w:val="16"/>
                <w:szCs w:val="16"/>
              </w:rPr>
              <w:t>, "GPS/</w:t>
            </w:r>
            <w:proofErr w:type="spellStart"/>
            <w:r w:rsidRPr="00640217">
              <w:rPr>
                <w:sz w:val="16"/>
                <w:szCs w:val="16"/>
              </w:rPr>
              <w:t>nilaiLng</w:t>
            </w:r>
            <w:proofErr w:type="spellEnd"/>
            <w:r w:rsidRPr="00640217">
              <w:rPr>
                <w:sz w:val="16"/>
                <w:szCs w:val="16"/>
              </w:rPr>
              <w:t>/</w:t>
            </w:r>
            <w:proofErr w:type="spellStart"/>
            <w:r w:rsidRPr="00640217">
              <w:rPr>
                <w:sz w:val="16"/>
                <w:szCs w:val="16"/>
              </w:rPr>
              <w:t>lng</w:t>
            </w:r>
            <w:proofErr w:type="spellEnd"/>
            <w:r w:rsidRPr="00640217">
              <w:rPr>
                <w:sz w:val="16"/>
                <w:szCs w:val="16"/>
              </w:rPr>
              <w:t xml:space="preserve">", </w:t>
            </w:r>
            <w:proofErr w:type="spellStart"/>
            <w:r w:rsidRPr="00640217">
              <w:rPr>
                <w:sz w:val="16"/>
                <w:szCs w:val="16"/>
              </w:rPr>
              <w:t>lng</w:t>
            </w:r>
            <w:proofErr w:type="spellEnd"/>
            <w:r w:rsidRPr="00640217">
              <w:rPr>
                <w:sz w:val="16"/>
                <w:szCs w:val="16"/>
              </w:rPr>
              <w:t>);</w:t>
            </w:r>
          </w:p>
          <w:p w14:paraId="3821F519" w14:textId="77777777"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Firebase.RTDB.setString</w:t>
            </w:r>
            <w:proofErr w:type="spellEnd"/>
            <w:r w:rsidRPr="00640217">
              <w:rPr>
                <w:sz w:val="16"/>
                <w:szCs w:val="16"/>
              </w:rPr>
              <w:t>(&amp;</w:t>
            </w:r>
            <w:proofErr w:type="spellStart"/>
            <w:r w:rsidRPr="00640217">
              <w:rPr>
                <w:sz w:val="16"/>
                <w:szCs w:val="16"/>
              </w:rPr>
              <w:t>fbdo</w:t>
            </w:r>
            <w:proofErr w:type="spellEnd"/>
            <w:r w:rsidRPr="00640217">
              <w:rPr>
                <w:sz w:val="16"/>
                <w:szCs w:val="16"/>
              </w:rPr>
              <w:t>, "GPS/Link/Maps", maps);</w:t>
            </w:r>
          </w:p>
          <w:p w14:paraId="09C4A4F0" w14:textId="77777777"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Firebase.RTDB.setString</w:t>
            </w:r>
            <w:proofErr w:type="spellEnd"/>
            <w:r w:rsidRPr="00640217">
              <w:rPr>
                <w:sz w:val="16"/>
                <w:szCs w:val="16"/>
              </w:rPr>
              <w:t>(&amp;</w:t>
            </w:r>
            <w:proofErr w:type="spellStart"/>
            <w:r w:rsidRPr="00640217">
              <w:rPr>
                <w:sz w:val="16"/>
                <w:szCs w:val="16"/>
              </w:rPr>
              <w:t>fbdo</w:t>
            </w:r>
            <w:proofErr w:type="spellEnd"/>
            <w:r w:rsidRPr="00640217">
              <w:rPr>
                <w:sz w:val="16"/>
                <w:szCs w:val="16"/>
              </w:rPr>
              <w:t>, "HELM/KONDISI", kondisi);</w:t>
            </w:r>
          </w:p>
          <w:p w14:paraId="57F85165" w14:textId="77777777" w:rsidR="00640217" w:rsidRPr="00640217" w:rsidRDefault="00640217" w:rsidP="00640217">
            <w:pPr>
              <w:spacing w:line="360" w:lineRule="auto"/>
              <w:jc w:val="left"/>
              <w:rPr>
                <w:sz w:val="16"/>
                <w:szCs w:val="16"/>
              </w:rPr>
            </w:pPr>
          </w:p>
          <w:p w14:paraId="6C577119" w14:textId="77777777" w:rsidR="00640217" w:rsidRPr="00640217" w:rsidRDefault="00640217" w:rsidP="00640217">
            <w:pPr>
              <w:spacing w:line="360" w:lineRule="auto"/>
              <w:jc w:val="left"/>
              <w:rPr>
                <w:sz w:val="16"/>
                <w:szCs w:val="16"/>
              </w:rPr>
            </w:pPr>
            <w:r w:rsidRPr="00640217">
              <w:rPr>
                <w:sz w:val="16"/>
                <w:szCs w:val="16"/>
              </w:rPr>
              <w:t xml:space="preserve">    //READ DATA FIREBASE</w:t>
            </w:r>
          </w:p>
          <w:p w14:paraId="719AAB03" w14:textId="77777777" w:rsidR="00640217" w:rsidRPr="00640217" w:rsidRDefault="00640217" w:rsidP="00640217">
            <w:pPr>
              <w:spacing w:line="360" w:lineRule="auto"/>
              <w:jc w:val="left"/>
              <w:rPr>
                <w:sz w:val="16"/>
                <w:szCs w:val="16"/>
              </w:rPr>
            </w:pPr>
            <w:r w:rsidRPr="00640217">
              <w:rPr>
                <w:sz w:val="16"/>
                <w:szCs w:val="16"/>
              </w:rPr>
              <w:t xml:space="preserve">    if (</w:t>
            </w:r>
            <w:proofErr w:type="spellStart"/>
            <w:r w:rsidRPr="00640217">
              <w:rPr>
                <w:sz w:val="16"/>
                <w:szCs w:val="16"/>
              </w:rPr>
              <w:t>Firebase.RTDB.getBool</w:t>
            </w:r>
            <w:proofErr w:type="spellEnd"/>
            <w:r w:rsidRPr="00640217">
              <w:rPr>
                <w:sz w:val="16"/>
                <w:szCs w:val="16"/>
              </w:rPr>
              <w:t>(&amp;</w:t>
            </w:r>
            <w:proofErr w:type="spellStart"/>
            <w:r w:rsidRPr="00640217">
              <w:rPr>
                <w:sz w:val="16"/>
                <w:szCs w:val="16"/>
              </w:rPr>
              <w:t>fbdo</w:t>
            </w:r>
            <w:proofErr w:type="spellEnd"/>
            <w:r w:rsidRPr="00640217">
              <w:rPr>
                <w:sz w:val="16"/>
                <w:szCs w:val="16"/>
              </w:rPr>
              <w:t>, "BUZZER/BUZ_KONDISI")) {</w:t>
            </w:r>
          </w:p>
          <w:p w14:paraId="559F97B0" w14:textId="77777777"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kondisi_buzz</w:t>
            </w:r>
            <w:proofErr w:type="spellEnd"/>
            <w:r w:rsidRPr="00640217">
              <w:rPr>
                <w:sz w:val="16"/>
                <w:szCs w:val="16"/>
              </w:rPr>
              <w:t xml:space="preserve"> = </w:t>
            </w:r>
            <w:proofErr w:type="spellStart"/>
            <w:r w:rsidRPr="00640217">
              <w:rPr>
                <w:sz w:val="16"/>
                <w:szCs w:val="16"/>
              </w:rPr>
              <w:t>fbdo.boolData</w:t>
            </w:r>
            <w:proofErr w:type="spellEnd"/>
            <w:r w:rsidRPr="00640217">
              <w:rPr>
                <w:sz w:val="16"/>
                <w:szCs w:val="16"/>
              </w:rPr>
              <w:t>();</w:t>
            </w:r>
          </w:p>
          <w:p w14:paraId="668B0FAE" w14:textId="77777777" w:rsidR="00640217" w:rsidRPr="00640217" w:rsidRDefault="00640217" w:rsidP="00640217">
            <w:pPr>
              <w:spacing w:line="360" w:lineRule="auto"/>
              <w:jc w:val="left"/>
              <w:rPr>
                <w:sz w:val="16"/>
                <w:szCs w:val="16"/>
              </w:rPr>
            </w:pPr>
            <w:r w:rsidRPr="00640217">
              <w:rPr>
                <w:sz w:val="16"/>
                <w:szCs w:val="16"/>
              </w:rPr>
              <w:t xml:space="preserve">    }</w:t>
            </w:r>
          </w:p>
          <w:p w14:paraId="7FE570C1" w14:textId="77777777" w:rsidR="00640217" w:rsidRPr="00640217" w:rsidRDefault="00640217" w:rsidP="00640217">
            <w:pPr>
              <w:spacing w:line="360" w:lineRule="auto"/>
              <w:jc w:val="left"/>
              <w:rPr>
                <w:sz w:val="16"/>
                <w:szCs w:val="16"/>
              </w:rPr>
            </w:pPr>
            <w:r w:rsidRPr="00640217">
              <w:rPr>
                <w:sz w:val="16"/>
                <w:szCs w:val="16"/>
              </w:rPr>
              <w:t xml:space="preserve">    else {</w:t>
            </w:r>
          </w:p>
          <w:p w14:paraId="2023A78F" w14:textId="1984849E" w:rsidR="00640217" w:rsidRPr="00640217" w:rsidRDefault="00640217" w:rsidP="00640217">
            <w:pPr>
              <w:spacing w:line="360" w:lineRule="auto"/>
              <w:jc w:val="left"/>
              <w:rPr>
                <w:sz w:val="16"/>
                <w:szCs w:val="16"/>
              </w:rPr>
            </w:pPr>
            <w:r w:rsidRPr="00640217">
              <w:rPr>
                <w:sz w:val="16"/>
                <w:szCs w:val="16"/>
              </w:rPr>
              <w:t xml:space="preserve">      </w:t>
            </w:r>
            <w:proofErr w:type="spellStart"/>
            <w:r w:rsidRPr="00640217">
              <w:rPr>
                <w:sz w:val="16"/>
                <w:szCs w:val="16"/>
              </w:rPr>
              <w:t>Serial.println</w:t>
            </w:r>
            <w:proofErr w:type="spellEnd"/>
            <w:r w:rsidRPr="00640217">
              <w:rPr>
                <w:sz w:val="16"/>
                <w:szCs w:val="16"/>
              </w:rPr>
              <w:t>(</w:t>
            </w:r>
            <w:proofErr w:type="spellStart"/>
            <w:r w:rsidRPr="00640217">
              <w:rPr>
                <w:sz w:val="16"/>
                <w:szCs w:val="16"/>
              </w:rPr>
              <w:t>fbdo.</w:t>
            </w:r>
            <w:r w:rsidR="00CC6A8B" w:rsidRPr="00CC6A8B">
              <w:rPr>
                <w:i/>
                <w:sz w:val="16"/>
                <w:szCs w:val="16"/>
              </w:rPr>
              <w:t>error</w:t>
            </w:r>
            <w:r w:rsidRPr="00640217">
              <w:rPr>
                <w:sz w:val="16"/>
                <w:szCs w:val="16"/>
              </w:rPr>
              <w:t>Reason</w:t>
            </w:r>
            <w:proofErr w:type="spellEnd"/>
            <w:r w:rsidRPr="00640217">
              <w:rPr>
                <w:sz w:val="16"/>
                <w:szCs w:val="16"/>
              </w:rPr>
              <w:t>());</w:t>
            </w:r>
          </w:p>
          <w:p w14:paraId="12DFCDC7" w14:textId="77777777" w:rsidR="00640217" w:rsidRPr="00640217" w:rsidRDefault="00640217" w:rsidP="00640217">
            <w:pPr>
              <w:spacing w:line="360" w:lineRule="auto"/>
              <w:jc w:val="left"/>
              <w:rPr>
                <w:sz w:val="16"/>
                <w:szCs w:val="16"/>
              </w:rPr>
            </w:pPr>
            <w:r w:rsidRPr="00640217">
              <w:rPr>
                <w:sz w:val="16"/>
                <w:szCs w:val="16"/>
              </w:rPr>
              <w:t xml:space="preserve">    }</w:t>
            </w:r>
          </w:p>
          <w:p w14:paraId="2EE600F1" w14:textId="77777777" w:rsidR="00640217" w:rsidRPr="00640217" w:rsidRDefault="00640217" w:rsidP="00640217">
            <w:pPr>
              <w:spacing w:line="360" w:lineRule="auto"/>
              <w:jc w:val="left"/>
              <w:rPr>
                <w:sz w:val="16"/>
                <w:szCs w:val="16"/>
              </w:rPr>
            </w:pPr>
          </w:p>
          <w:p w14:paraId="48BEF97D" w14:textId="77777777" w:rsidR="00640217" w:rsidRPr="00640217" w:rsidRDefault="00640217" w:rsidP="00640217">
            <w:pPr>
              <w:spacing w:line="360" w:lineRule="auto"/>
              <w:jc w:val="left"/>
              <w:rPr>
                <w:sz w:val="16"/>
                <w:szCs w:val="16"/>
              </w:rPr>
            </w:pPr>
            <w:r w:rsidRPr="00640217">
              <w:rPr>
                <w:sz w:val="16"/>
                <w:szCs w:val="16"/>
              </w:rPr>
              <w:t xml:space="preserve">  }</w:t>
            </w:r>
          </w:p>
          <w:p w14:paraId="13A8303D" w14:textId="61760561" w:rsidR="00640217" w:rsidRDefault="00640217" w:rsidP="00640217">
            <w:pPr>
              <w:spacing w:line="360" w:lineRule="auto"/>
              <w:jc w:val="left"/>
            </w:pPr>
            <w:r w:rsidRPr="00640217">
              <w:rPr>
                <w:sz w:val="16"/>
                <w:szCs w:val="16"/>
              </w:rPr>
              <w:t>}</w:t>
            </w:r>
          </w:p>
        </w:tc>
        <w:tc>
          <w:tcPr>
            <w:tcW w:w="2693" w:type="dxa"/>
            <w:vAlign w:val="center"/>
          </w:tcPr>
          <w:p w14:paraId="364F5E1E" w14:textId="4B5B8C10" w:rsidR="00640217" w:rsidRDefault="00640217" w:rsidP="00640217">
            <w:pPr>
              <w:spacing w:line="360" w:lineRule="auto"/>
              <w:jc w:val="center"/>
            </w:pPr>
            <w:r>
              <w:t xml:space="preserve">Kode untuk menyimpan Kondisi Helm, apabila ada </w:t>
            </w:r>
            <w:r w:rsidR="007E7DFC" w:rsidRPr="007E7DFC">
              <w:rPr>
                <w:i/>
              </w:rPr>
              <w:t>Master</w:t>
            </w:r>
            <w:r>
              <w:t xml:space="preserve"> Terputus maka </w:t>
            </w:r>
            <w:r w:rsidR="00930CB2" w:rsidRPr="00930CB2">
              <w:rPr>
                <w:i/>
              </w:rPr>
              <w:t>buzzer</w:t>
            </w:r>
            <w:r>
              <w:t xml:space="preserve"> akan berbunyi dan mengirimkan koordinat lokasi ke </w:t>
            </w:r>
            <w:r w:rsidR="00930CB2" w:rsidRPr="00930CB2">
              <w:rPr>
                <w:i/>
              </w:rPr>
              <w:t>firebase</w:t>
            </w:r>
          </w:p>
        </w:tc>
      </w:tr>
      <w:tr w:rsidR="00640217" w14:paraId="2F3CC279" w14:textId="77777777" w:rsidTr="00640217">
        <w:tc>
          <w:tcPr>
            <w:tcW w:w="5245" w:type="dxa"/>
          </w:tcPr>
          <w:p w14:paraId="3E8B20B6" w14:textId="77777777" w:rsidR="0016501D" w:rsidRPr="0016501D" w:rsidRDefault="0016501D" w:rsidP="0016501D">
            <w:pPr>
              <w:rPr>
                <w:sz w:val="16"/>
                <w:szCs w:val="16"/>
              </w:rPr>
            </w:pPr>
            <w:r w:rsidRPr="0016501D">
              <w:rPr>
                <w:sz w:val="16"/>
                <w:szCs w:val="16"/>
              </w:rPr>
              <w:t>void loop() {</w:t>
            </w:r>
          </w:p>
          <w:p w14:paraId="7A72AFEB" w14:textId="77777777" w:rsidR="0016501D" w:rsidRPr="0016501D" w:rsidRDefault="0016501D" w:rsidP="0016501D">
            <w:pPr>
              <w:rPr>
                <w:sz w:val="16"/>
                <w:szCs w:val="16"/>
              </w:rPr>
            </w:pPr>
            <w:r w:rsidRPr="0016501D">
              <w:rPr>
                <w:sz w:val="16"/>
                <w:szCs w:val="16"/>
              </w:rPr>
              <w:t xml:space="preserve">  if (HC05.available()) {</w:t>
            </w:r>
          </w:p>
          <w:p w14:paraId="1CD3C75B"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Serial.println</w:t>
            </w:r>
            <w:proofErr w:type="spellEnd"/>
            <w:r w:rsidRPr="0016501D">
              <w:rPr>
                <w:sz w:val="16"/>
                <w:szCs w:val="16"/>
              </w:rPr>
              <w:t>(HC05.read());</w:t>
            </w:r>
          </w:p>
          <w:p w14:paraId="0393A0A4" w14:textId="77777777" w:rsidR="0016501D" w:rsidRPr="0016501D" w:rsidRDefault="0016501D" w:rsidP="0016501D">
            <w:pPr>
              <w:rPr>
                <w:sz w:val="16"/>
                <w:szCs w:val="16"/>
              </w:rPr>
            </w:pPr>
            <w:r w:rsidRPr="0016501D">
              <w:rPr>
                <w:sz w:val="16"/>
                <w:szCs w:val="16"/>
              </w:rPr>
              <w:t xml:space="preserve">    kondisi = "AMAN";</w:t>
            </w:r>
          </w:p>
          <w:p w14:paraId="518657FE"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kondisi_helm</w:t>
            </w:r>
            <w:proofErr w:type="spellEnd"/>
            <w:r w:rsidRPr="0016501D">
              <w:rPr>
                <w:sz w:val="16"/>
                <w:szCs w:val="16"/>
              </w:rPr>
              <w:t xml:space="preserve"> = true;</w:t>
            </w:r>
          </w:p>
          <w:p w14:paraId="29EA8FC1" w14:textId="77777777" w:rsidR="0016501D" w:rsidRPr="0016501D" w:rsidRDefault="0016501D" w:rsidP="0016501D">
            <w:pPr>
              <w:rPr>
                <w:sz w:val="16"/>
                <w:szCs w:val="16"/>
              </w:rPr>
            </w:pPr>
            <w:r w:rsidRPr="0016501D">
              <w:rPr>
                <w:sz w:val="16"/>
                <w:szCs w:val="16"/>
              </w:rPr>
              <w:t xml:space="preserve">  } else {</w:t>
            </w:r>
          </w:p>
          <w:p w14:paraId="2699A8D8" w14:textId="77777777" w:rsidR="0016501D" w:rsidRPr="0016501D" w:rsidRDefault="0016501D" w:rsidP="0016501D">
            <w:pPr>
              <w:rPr>
                <w:sz w:val="16"/>
                <w:szCs w:val="16"/>
              </w:rPr>
            </w:pPr>
            <w:r w:rsidRPr="0016501D">
              <w:rPr>
                <w:sz w:val="16"/>
                <w:szCs w:val="16"/>
              </w:rPr>
              <w:t xml:space="preserve">    kondisi = "HILANG";</w:t>
            </w:r>
          </w:p>
          <w:p w14:paraId="6FEF361D"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kondisi_helm</w:t>
            </w:r>
            <w:proofErr w:type="spellEnd"/>
            <w:r w:rsidRPr="0016501D">
              <w:rPr>
                <w:sz w:val="16"/>
                <w:szCs w:val="16"/>
              </w:rPr>
              <w:t xml:space="preserve"> = false;</w:t>
            </w:r>
          </w:p>
          <w:p w14:paraId="46FBF9F6" w14:textId="77777777" w:rsidR="0016501D" w:rsidRPr="00D41D6C" w:rsidRDefault="0016501D" w:rsidP="0016501D">
            <w:pPr>
              <w:rPr>
                <w:spacing w:val="-20"/>
                <w:sz w:val="16"/>
                <w:szCs w:val="16"/>
              </w:rPr>
            </w:pPr>
            <w:r w:rsidRPr="0016501D">
              <w:rPr>
                <w:sz w:val="16"/>
                <w:szCs w:val="16"/>
              </w:rPr>
              <w:t xml:space="preserve">  }</w:t>
            </w:r>
          </w:p>
          <w:p w14:paraId="4BB11CEC" w14:textId="77777777" w:rsidR="0016501D" w:rsidRPr="0016501D" w:rsidRDefault="0016501D" w:rsidP="0016501D">
            <w:pPr>
              <w:rPr>
                <w:sz w:val="16"/>
                <w:szCs w:val="16"/>
              </w:rPr>
            </w:pPr>
          </w:p>
          <w:p w14:paraId="64AF594E" w14:textId="77777777" w:rsidR="0016501D" w:rsidRPr="0016501D" w:rsidRDefault="0016501D" w:rsidP="0016501D">
            <w:pPr>
              <w:rPr>
                <w:sz w:val="16"/>
                <w:szCs w:val="16"/>
              </w:rPr>
            </w:pPr>
            <w:r w:rsidRPr="0016501D">
              <w:rPr>
                <w:sz w:val="16"/>
                <w:szCs w:val="16"/>
              </w:rPr>
              <w:t xml:space="preserve">  unsigned long </w:t>
            </w:r>
            <w:proofErr w:type="spellStart"/>
            <w:r w:rsidRPr="0016501D">
              <w:rPr>
                <w:sz w:val="16"/>
                <w:szCs w:val="16"/>
              </w:rPr>
              <w:t>currentTime</w:t>
            </w:r>
            <w:proofErr w:type="spellEnd"/>
            <w:r w:rsidRPr="0016501D">
              <w:rPr>
                <w:sz w:val="16"/>
                <w:szCs w:val="16"/>
              </w:rPr>
              <w:t xml:space="preserve"> = </w:t>
            </w:r>
            <w:proofErr w:type="spellStart"/>
            <w:r w:rsidRPr="0016501D">
              <w:rPr>
                <w:sz w:val="16"/>
                <w:szCs w:val="16"/>
              </w:rPr>
              <w:t>millis</w:t>
            </w:r>
            <w:proofErr w:type="spellEnd"/>
            <w:r w:rsidRPr="0016501D">
              <w:rPr>
                <w:sz w:val="16"/>
                <w:szCs w:val="16"/>
              </w:rPr>
              <w:t>();</w:t>
            </w:r>
          </w:p>
          <w:p w14:paraId="360201CB" w14:textId="77777777" w:rsidR="0016501D" w:rsidRPr="0016501D" w:rsidRDefault="0016501D" w:rsidP="0016501D">
            <w:pPr>
              <w:rPr>
                <w:sz w:val="16"/>
                <w:szCs w:val="16"/>
              </w:rPr>
            </w:pPr>
            <w:r w:rsidRPr="0016501D">
              <w:rPr>
                <w:sz w:val="16"/>
                <w:szCs w:val="16"/>
              </w:rPr>
              <w:t xml:space="preserve">  if (</w:t>
            </w:r>
            <w:proofErr w:type="spellStart"/>
            <w:r w:rsidRPr="0016501D">
              <w:rPr>
                <w:sz w:val="16"/>
                <w:szCs w:val="16"/>
              </w:rPr>
              <w:t>currentTime</w:t>
            </w:r>
            <w:proofErr w:type="spellEnd"/>
            <w:r w:rsidRPr="0016501D">
              <w:rPr>
                <w:sz w:val="16"/>
                <w:szCs w:val="16"/>
              </w:rPr>
              <w:t xml:space="preserve"> - </w:t>
            </w:r>
            <w:proofErr w:type="spellStart"/>
            <w:r w:rsidRPr="0016501D">
              <w:rPr>
                <w:sz w:val="16"/>
                <w:szCs w:val="16"/>
              </w:rPr>
              <w:t>previousTime</w:t>
            </w:r>
            <w:proofErr w:type="spellEnd"/>
            <w:r w:rsidRPr="0016501D">
              <w:rPr>
                <w:sz w:val="16"/>
                <w:szCs w:val="16"/>
              </w:rPr>
              <w:t xml:space="preserve"> &gt;= </w:t>
            </w:r>
            <w:proofErr w:type="spellStart"/>
            <w:r w:rsidRPr="0016501D">
              <w:rPr>
                <w:sz w:val="16"/>
                <w:szCs w:val="16"/>
              </w:rPr>
              <w:t>eventInterval</w:t>
            </w:r>
            <w:proofErr w:type="spellEnd"/>
            <w:r w:rsidRPr="0016501D">
              <w:rPr>
                <w:sz w:val="16"/>
                <w:szCs w:val="16"/>
              </w:rPr>
              <w:t>) {</w:t>
            </w:r>
          </w:p>
          <w:p w14:paraId="060B9746" w14:textId="6265721A" w:rsidR="0016501D" w:rsidRPr="0016501D" w:rsidRDefault="0016501D" w:rsidP="0016501D">
            <w:pPr>
              <w:rPr>
                <w:sz w:val="16"/>
                <w:szCs w:val="16"/>
              </w:rPr>
            </w:pPr>
            <w:r w:rsidRPr="0016501D">
              <w:rPr>
                <w:sz w:val="16"/>
                <w:szCs w:val="16"/>
              </w:rPr>
              <w:t xml:space="preserve">    </w:t>
            </w:r>
            <w:proofErr w:type="spellStart"/>
            <w:r w:rsidRPr="0016501D">
              <w:rPr>
                <w:sz w:val="16"/>
                <w:szCs w:val="16"/>
              </w:rPr>
              <w:t>Serial.print</w:t>
            </w:r>
            <w:proofErr w:type="spellEnd"/>
            <w:r w:rsidRPr="0016501D">
              <w:rPr>
                <w:sz w:val="16"/>
                <w:szCs w:val="16"/>
              </w:rPr>
              <w:t>("</w:t>
            </w:r>
            <w:r w:rsidR="00CC6A8B" w:rsidRPr="00CC6A8B">
              <w:rPr>
                <w:i/>
                <w:sz w:val="16"/>
                <w:szCs w:val="16"/>
              </w:rPr>
              <w:t>Latitude</w:t>
            </w:r>
            <w:r w:rsidRPr="0016501D">
              <w:rPr>
                <w:sz w:val="16"/>
                <w:szCs w:val="16"/>
              </w:rPr>
              <w:t xml:space="preserve">: "); </w:t>
            </w:r>
            <w:proofErr w:type="spellStart"/>
            <w:r w:rsidRPr="0016501D">
              <w:rPr>
                <w:sz w:val="16"/>
                <w:szCs w:val="16"/>
              </w:rPr>
              <w:t>Serial.println</w:t>
            </w:r>
            <w:proofErr w:type="spellEnd"/>
            <w:r w:rsidRPr="0016501D">
              <w:rPr>
                <w:sz w:val="16"/>
                <w:szCs w:val="16"/>
              </w:rPr>
              <w:t>(lat);</w:t>
            </w:r>
          </w:p>
          <w:p w14:paraId="05B719B2"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Serial.print</w:t>
            </w:r>
            <w:proofErr w:type="spellEnd"/>
            <w:r w:rsidRPr="0016501D">
              <w:rPr>
                <w:sz w:val="16"/>
                <w:szCs w:val="16"/>
              </w:rPr>
              <w:t>("</w:t>
            </w:r>
            <w:proofErr w:type="spellStart"/>
            <w:r w:rsidRPr="0016501D">
              <w:rPr>
                <w:sz w:val="16"/>
                <w:szCs w:val="16"/>
              </w:rPr>
              <w:t>Lngitude</w:t>
            </w:r>
            <w:proofErr w:type="spellEnd"/>
            <w:r w:rsidRPr="0016501D">
              <w:rPr>
                <w:sz w:val="16"/>
                <w:szCs w:val="16"/>
              </w:rPr>
              <w:t xml:space="preserve">: "); </w:t>
            </w:r>
            <w:proofErr w:type="spellStart"/>
            <w:r w:rsidRPr="0016501D">
              <w:rPr>
                <w:sz w:val="16"/>
                <w:szCs w:val="16"/>
              </w:rPr>
              <w:t>Serial.println</w:t>
            </w:r>
            <w:proofErr w:type="spellEnd"/>
            <w:r w:rsidRPr="0016501D">
              <w:rPr>
                <w:sz w:val="16"/>
                <w:szCs w:val="16"/>
              </w:rPr>
              <w:t>(</w:t>
            </w:r>
            <w:proofErr w:type="spellStart"/>
            <w:r w:rsidRPr="0016501D">
              <w:rPr>
                <w:sz w:val="16"/>
                <w:szCs w:val="16"/>
              </w:rPr>
              <w:t>lng</w:t>
            </w:r>
            <w:proofErr w:type="spellEnd"/>
            <w:r w:rsidRPr="0016501D">
              <w:rPr>
                <w:sz w:val="16"/>
                <w:szCs w:val="16"/>
              </w:rPr>
              <w:t>);</w:t>
            </w:r>
          </w:p>
          <w:p w14:paraId="5C617D28"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Serial.print</w:t>
            </w:r>
            <w:proofErr w:type="spellEnd"/>
            <w:r w:rsidRPr="0016501D">
              <w:rPr>
                <w:sz w:val="16"/>
                <w:szCs w:val="16"/>
              </w:rPr>
              <w:t xml:space="preserve">("HELM: "); </w:t>
            </w:r>
            <w:proofErr w:type="spellStart"/>
            <w:r w:rsidRPr="0016501D">
              <w:rPr>
                <w:sz w:val="16"/>
                <w:szCs w:val="16"/>
              </w:rPr>
              <w:t>Serial.println</w:t>
            </w:r>
            <w:proofErr w:type="spellEnd"/>
            <w:r w:rsidRPr="0016501D">
              <w:rPr>
                <w:sz w:val="16"/>
                <w:szCs w:val="16"/>
              </w:rPr>
              <w:t>(kondisi);</w:t>
            </w:r>
          </w:p>
          <w:p w14:paraId="230B49EA"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Serial.print</w:t>
            </w:r>
            <w:proofErr w:type="spellEnd"/>
            <w:r w:rsidRPr="0016501D">
              <w:rPr>
                <w:sz w:val="16"/>
                <w:szCs w:val="16"/>
              </w:rPr>
              <w:t xml:space="preserve">("BUZZER: "); </w:t>
            </w:r>
            <w:proofErr w:type="spellStart"/>
            <w:r w:rsidRPr="0016501D">
              <w:rPr>
                <w:sz w:val="16"/>
                <w:szCs w:val="16"/>
              </w:rPr>
              <w:t>Serial.println</w:t>
            </w:r>
            <w:proofErr w:type="spellEnd"/>
            <w:r w:rsidRPr="0016501D">
              <w:rPr>
                <w:sz w:val="16"/>
                <w:szCs w:val="16"/>
              </w:rPr>
              <w:t>(</w:t>
            </w:r>
            <w:proofErr w:type="spellStart"/>
            <w:r w:rsidRPr="0016501D">
              <w:rPr>
                <w:sz w:val="16"/>
                <w:szCs w:val="16"/>
              </w:rPr>
              <w:t>kondisi_buzz</w:t>
            </w:r>
            <w:proofErr w:type="spellEnd"/>
            <w:r w:rsidRPr="0016501D">
              <w:rPr>
                <w:sz w:val="16"/>
                <w:szCs w:val="16"/>
              </w:rPr>
              <w:t>);</w:t>
            </w:r>
          </w:p>
          <w:p w14:paraId="031F5C72"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previousTime</w:t>
            </w:r>
            <w:proofErr w:type="spellEnd"/>
            <w:r w:rsidRPr="0016501D">
              <w:rPr>
                <w:sz w:val="16"/>
                <w:szCs w:val="16"/>
              </w:rPr>
              <w:t xml:space="preserve"> = </w:t>
            </w:r>
            <w:proofErr w:type="spellStart"/>
            <w:r w:rsidRPr="0016501D">
              <w:rPr>
                <w:sz w:val="16"/>
                <w:szCs w:val="16"/>
              </w:rPr>
              <w:t>currentTime</w:t>
            </w:r>
            <w:proofErr w:type="spellEnd"/>
            <w:r w:rsidRPr="0016501D">
              <w:rPr>
                <w:sz w:val="16"/>
                <w:szCs w:val="16"/>
              </w:rPr>
              <w:t>;</w:t>
            </w:r>
          </w:p>
          <w:p w14:paraId="652A2AFF" w14:textId="77777777" w:rsidR="0016501D" w:rsidRPr="0016501D" w:rsidRDefault="0016501D" w:rsidP="0016501D">
            <w:pPr>
              <w:rPr>
                <w:sz w:val="16"/>
                <w:szCs w:val="16"/>
              </w:rPr>
            </w:pPr>
            <w:r w:rsidRPr="0016501D">
              <w:rPr>
                <w:sz w:val="16"/>
                <w:szCs w:val="16"/>
              </w:rPr>
              <w:t xml:space="preserve">  }</w:t>
            </w:r>
          </w:p>
          <w:p w14:paraId="1DC07193" w14:textId="77777777" w:rsidR="0016501D" w:rsidRPr="0016501D" w:rsidRDefault="0016501D" w:rsidP="0016501D">
            <w:pPr>
              <w:rPr>
                <w:sz w:val="16"/>
                <w:szCs w:val="16"/>
              </w:rPr>
            </w:pPr>
          </w:p>
          <w:p w14:paraId="7AD1E552" w14:textId="77777777" w:rsidR="0016501D" w:rsidRPr="0016501D" w:rsidRDefault="0016501D" w:rsidP="0016501D">
            <w:pPr>
              <w:rPr>
                <w:sz w:val="16"/>
                <w:szCs w:val="16"/>
              </w:rPr>
            </w:pPr>
            <w:r w:rsidRPr="0016501D">
              <w:rPr>
                <w:sz w:val="16"/>
                <w:szCs w:val="16"/>
              </w:rPr>
              <w:t xml:space="preserve">  </w:t>
            </w:r>
            <w:proofErr w:type="spellStart"/>
            <w:r w:rsidRPr="0016501D">
              <w:rPr>
                <w:sz w:val="16"/>
                <w:szCs w:val="16"/>
              </w:rPr>
              <w:t>SendFirebase</w:t>
            </w:r>
            <w:proofErr w:type="spellEnd"/>
            <w:r w:rsidRPr="0016501D">
              <w:rPr>
                <w:sz w:val="16"/>
                <w:szCs w:val="16"/>
              </w:rPr>
              <w:t>();</w:t>
            </w:r>
          </w:p>
          <w:p w14:paraId="5E183A0D" w14:textId="61578195" w:rsidR="00640217" w:rsidRDefault="0016501D" w:rsidP="0016501D">
            <w:r w:rsidRPr="0016501D">
              <w:rPr>
                <w:sz w:val="16"/>
                <w:szCs w:val="16"/>
              </w:rPr>
              <w:t>}</w:t>
            </w:r>
          </w:p>
        </w:tc>
        <w:tc>
          <w:tcPr>
            <w:tcW w:w="2693" w:type="dxa"/>
          </w:tcPr>
          <w:p w14:paraId="6277F69D" w14:textId="00B7DAC4" w:rsidR="00E222F1" w:rsidRPr="00D41D6C" w:rsidRDefault="00E222F1" w:rsidP="00D41D6C">
            <w:pPr>
              <w:spacing w:line="360" w:lineRule="auto"/>
              <w:jc w:val="center"/>
            </w:pPr>
            <w:r>
              <w:t xml:space="preserve">Kode ini memantau status helm menggunakan modul </w:t>
            </w:r>
            <w:r w:rsidR="00CC6A8B" w:rsidRPr="00CC6A8B">
              <w:rPr>
                <w:i/>
              </w:rPr>
              <w:t>Bluetooth</w:t>
            </w:r>
            <w:r>
              <w:t xml:space="preserve"> HC05. Jika helm terputus, </w:t>
            </w:r>
            <w:r w:rsidR="00930CB2" w:rsidRPr="00930CB2">
              <w:rPr>
                <w:i/>
              </w:rPr>
              <w:t>buzzer</w:t>
            </w:r>
            <w:r>
              <w:t xml:space="preserve"> akan berbunyi, dan lokasi helm yang hilang akan dikirim ke Firebase. Kondisi helm (AMAN atau HILANG) serta koordinat lokasi (latitude dan longitude) dicetak ke Serial Monitor </w:t>
            </w:r>
            <w:r>
              <w:lastRenderedPageBreak/>
              <w:t xml:space="preserve">setiap interval waktu tertentu untuk </w:t>
            </w:r>
            <w:r w:rsidR="007E7DFC" w:rsidRPr="007E7DFC">
              <w:rPr>
                <w:i/>
              </w:rPr>
              <w:t>monitoring</w:t>
            </w:r>
            <w:r>
              <w:t>.</w:t>
            </w:r>
          </w:p>
        </w:tc>
      </w:tr>
      <w:tr w:rsidR="00640217" w14:paraId="286AFFB6" w14:textId="77777777" w:rsidTr="00640217">
        <w:tc>
          <w:tcPr>
            <w:tcW w:w="5245" w:type="dxa"/>
          </w:tcPr>
          <w:p w14:paraId="28296505" w14:textId="77777777" w:rsidR="00E222F1" w:rsidRPr="00E222F1" w:rsidRDefault="00E222F1" w:rsidP="00E222F1">
            <w:pPr>
              <w:spacing w:line="360" w:lineRule="auto"/>
              <w:jc w:val="left"/>
              <w:rPr>
                <w:sz w:val="16"/>
                <w:szCs w:val="16"/>
              </w:rPr>
            </w:pPr>
            <w:r w:rsidRPr="00E222F1">
              <w:rPr>
                <w:sz w:val="16"/>
                <w:szCs w:val="16"/>
              </w:rPr>
              <w:t xml:space="preserve">void </w:t>
            </w:r>
            <w:proofErr w:type="spellStart"/>
            <w:r w:rsidRPr="00E222F1">
              <w:rPr>
                <w:sz w:val="16"/>
                <w:szCs w:val="16"/>
              </w:rPr>
              <w:t>getGps</w:t>
            </w:r>
            <w:proofErr w:type="spellEnd"/>
            <w:r w:rsidRPr="00E222F1">
              <w:rPr>
                <w:sz w:val="16"/>
                <w:szCs w:val="16"/>
              </w:rPr>
              <w:t>() {</w:t>
            </w:r>
          </w:p>
          <w:p w14:paraId="57152A6F" w14:textId="77777777" w:rsidR="00E222F1" w:rsidRPr="00E222F1" w:rsidRDefault="00E222F1" w:rsidP="00E222F1">
            <w:pPr>
              <w:spacing w:line="360" w:lineRule="auto"/>
              <w:jc w:val="left"/>
              <w:rPr>
                <w:sz w:val="16"/>
                <w:szCs w:val="16"/>
              </w:rPr>
            </w:pPr>
            <w:r w:rsidRPr="00E222F1">
              <w:rPr>
                <w:sz w:val="16"/>
                <w:szCs w:val="16"/>
              </w:rPr>
              <w:t xml:space="preserve">  while (</w:t>
            </w:r>
            <w:proofErr w:type="spellStart"/>
            <w:r w:rsidRPr="00E222F1">
              <w:rPr>
                <w:sz w:val="16"/>
                <w:szCs w:val="16"/>
              </w:rPr>
              <w:t>neogps.available</w:t>
            </w:r>
            <w:proofErr w:type="spellEnd"/>
            <w:r w:rsidRPr="00E222F1">
              <w:rPr>
                <w:sz w:val="16"/>
                <w:szCs w:val="16"/>
              </w:rPr>
              <w:t>() &gt; 0)</w:t>
            </w:r>
          </w:p>
          <w:p w14:paraId="6209D850" w14:textId="77777777" w:rsidR="00E222F1" w:rsidRPr="00E222F1" w:rsidRDefault="00E222F1" w:rsidP="00E222F1">
            <w:pPr>
              <w:spacing w:line="360" w:lineRule="auto"/>
              <w:jc w:val="left"/>
              <w:rPr>
                <w:sz w:val="16"/>
                <w:szCs w:val="16"/>
              </w:rPr>
            </w:pPr>
            <w:r w:rsidRPr="00E222F1">
              <w:rPr>
                <w:sz w:val="16"/>
                <w:szCs w:val="16"/>
              </w:rPr>
              <w:t xml:space="preserve">    if (</w:t>
            </w:r>
            <w:proofErr w:type="spellStart"/>
            <w:r w:rsidRPr="00E222F1">
              <w:rPr>
                <w:sz w:val="16"/>
                <w:szCs w:val="16"/>
              </w:rPr>
              <w:t>gps.encode</w:t>
            </w:r>
            <w:proofErr w:type="spellEnd"/>
            <w:r w:rsidRPr="00E222F1">
              <w:rPr>
                <w:sz w:val="16"/>
                <w:szCs w:val="16"/>
              </w:rPr>
              <w:t>(</w:t>
            </w:r>
            <w:proofErr w:type="spellStart"/>
            <w:r w:rsidRPr="00E222F1">
              <w:rPr>
                <w:sz w:val="16"/>
                <w:szCs w:val="16"/>
              </w:rPr>
              <w:t>neogps.read</w:t>
            </w:r>
            <w:proofErr w:type="spellEnd"/>
            <w:r w:rsidRPr="00E222F1">
              <w:rPr>
                <w:sz w:val="16"/>
                <w:szCs w:val="16"/>
              </w:rPr>
              <w:t>())) {</w:t>
            </w:r>
          </w:p>
          <w:p w14:paraId="2EBC55CC" w14:textId="77777777" w:rsidR="00E222F1" w:rsidRPr="00E222F1" w:rsidRDefault="00E222F1" w:rsidP="00E222F1">
            <w:pPr>
              <w:spacing w:line="360" w:lineRule="auto"/>
              <w:jc w:val="left"/>
              <w:rPr>
                <w:sz w:val="16"/>
                <w:szCs w:val="16"/>
              </w:rPr>
            </w:pPr>
            <w:r w:rsidRPr="00E222F1">
              <w:rPr>
                <w:sz w:val="16"/>
                <w:szCs w:val="16"/>
              </w:rPr>
              <w:t xml:space="preserve">      if (</w:t>
            </w:r>
            <w:proofErr w:type="spellStart"/>
            <w:r w:rsidRPr="00E222F1">
              <w:rPr>
                <w:sz w:val="16"/>
                <w:szCs w:val="16"/>
              </w:rPr>
              <w:t>gps.location.isValid</w:t>
            </w:r>
            <w:proofErr w:type="spellEnd"/>
            <w:r w:rsidRPr="00E222F1">
              <w:rPr>
                <w:sz w:val="16"/>
                <w:szCs w:val="16"/>
              </w:rPr>
              <w:t>() == 1)</w:t>
            </w:r>
          </w:p>
          <w:p w14:paraId="0A3439B2" w14:textId="77777777" w:rsidR="00E222F1" w:rsidRPr="00E222F1" w:rsidRDefault="00E222F1" w:rsidP="00E222F1">
            <w:pPr>
              <w:spacing w:line="360" w:lineRule="auto"/>
              <w:jc w:val="left"/>
              <w:rPr>
                <w:sz w:val="16"/>
                <w:szCs w:val="16"/>
              </w:rPr>
            </w:pPr>
            <w:r w:rsidRPr="00E222F1">
              <w:rPr>
                <w:sz w:val="16"/>
                <w:szCs w:val="16"/>
              </w:rPr>
              <w:t xml:space="preserve">      {</w:t>
            </w:r>
          </w:p>
          <w:p w14:paraId="10961930" w14:textId="77777777" w:rsidR="00E222F1" w:rsidRPr="00E222F1" w:rsidRDefault="00E222F1" w:rsidP="00E222F1">
            <w:pPr>
              <w:spacing w:line="360" w:lineRule="auto"/>
              <w:jc w:val="left"/>
              <w:rPr>
                <w:sz w:val="16"/>
                <w:szCs w:val="16"/>
              </w:rPr>
            </w:pPr>
            <w:r w:rsidRPr="00E222F1">
              <w:rPr>
                <w:sz w:val="16"/>
                <w:szCs w:val="16"/>
              </w:rPr>
              <w:t xml:space="preserve">        lat = String (</w:t>
            </w:r>
            <w:proofErr w:type="spellStart"/>
            <w:r w:rsidRPr="00E222F1">
              <w:rPr>
                <w:sz w:val="16"/>
                <w:szCs w:val="16"/>
              </w:rPr>
              <w:t>gps.location.lat</w:t>
            </w:r>
            <w:proofErr w:type="spellEnd"/>
            <w:r w:rsidRPr="00E222F1">
              <w:rPr>
                <w:sz w:val="16"/>
                <w:szCs w:val="16"/>
              </w:rPr>
              <w:t>(), 6);</w:t>
            </w:r>
          </w:p>
          <w:p w14:paraId="695110C4" w14:textId="77777777" w:rsidR="00E222F1" w:rsidRPr="00E222F1" w:rsidRDefault="00E222F1" w:rsidP="00E222F1">
            <w:pPr>
              <w:spacing w:line="360" w:lineRule="auto"/>
              <w:jc w:val="left"/>
              <w:rPr>
                <w:sz w:val="16"/>
                <w:szCs w:val="16"/>
              </w:rPr>
            </w:pPr>
            <w:r w:rsidRPr="00E222F1">
              <w:rPr>
                <w:sz w:val="16"/>
                <w:szCs w:val="16"/>
              </w:rPr>
              <w:t xml:space="preserve">        </w:t>
            </w:r>
            <w:proofErr w:type="spellStart"/>
            <w:r w:rsidRPr="00E222F1">
              <w:rPr>
                <w:sz w:val="16"/>
                <w:szCs w:val="16"/>
              </w:rPr>
              <w:t>lng</w:t>
            </w:r>
            <w:proofErr w:type="spellEnd"/>
            <w:r w:rsidRPr="00E222F1">
              <w:rPr>
                <w:sz w:val="16"/>
                <w:szCs w:val="16"/>
              </w:rPr>
              <w:t xml:space="preserve"> = String (</w:t>
            </w:r>
            <w:proofErr w:type="spellStart"/>
            <w:r w:rsidRPr="00E222F1">
              <w:rPr>
                <w:sz w:val="16"/>
                <w:szCs w:val="16"/>
              </w:rPr>
              <w:t>gps.location.lng</w:t>
            </w:r>
            <w:proofErr w:type="spellEnd"/>
            <w:r w:rsidRPr="00E222F1">
              <w:rPr>
                <w:sz w:val="16"/>
                <w:szCs w:val="16"/>
              </w:rPr>
              <w:t>(), 6);</w:t>
            </w:r>
          </w:p>
          <w:p w14:paraId="65FD103C" w14:textId="77777777" w:rsidR="00E222F1" w:rsidRPr="00E222F1" w:rsidRDefault="00E222F1" w:rsidP="00E222F1">
            <w:pPr>
              <w:spacing w:line="360" w:lineRule="auto"/>
              <w:jc w:val="left"/>
              <w:rPr>
                <w:sz w:val="16"/>
                <w:szCs w:val="16"/>
              </w:rPr>
            </w:pPr>
          </w:p>
          <w:p w14:paraId="3864B041" w14:textId="77777777" w:rsidR="00E222F1" w:rsidRPr="00E222F1" w:rsidRDefault="00E222F1" w:rsidP="00E222F1">
            <w:pPr>
              <w:spacing w:line="360" w:lineRule="auto"/>
              <w:jc w:val="left"/>
              <w:rPr>
                <w:sz w:val="16"/>
                <w:szCs w:val="16"/>
              </w:rPr>
            </w:pPr>
            <w:r w:rsidRPr="00E222F1">
              <w:rPr>
                <w:sz w:val="16"/>
                <w:szCs w:val="16"/>
              </w:rPr>
              <w:t xml:space="preserve">      } else {</w:t>
            </w:r>
          </w:p>
          <w:p w14:paraId="09CA7B05" w14:textId="77777777" w:rsidR="00E222F1" w:rsidRPr="00E222F1" w:rsidRDefault="00E222F1" w:rsidP="00E222F1">
            <w:pPr>
              <w:spacing w:line="360" w:lineRule="auto"/>
              <w:jc w:val="left"/>
              <w:rPr>
                <w:sz w:val="16"/>
                <w:szCs w:val="16"/>
              </w:rPr>
            </w:pPr>
            <w:r w:rsidRPr="00E222F1">
              <w:rPr>
                <w:sz w:val="16"/>
                <w:szCs w:val="16"/>
              </w:rPr>
              <w:t xml:space="preserve">        // </w:t>
            </w:r>
            <w:proofErr w:type="spellStart"/>
            <w:r w:rsidRPr="00E222F1">
              <w:rPr>
                <w:sz w:val="16"/>
                <w:szCs w:val="16"/>
              </w:rPr>
              <w:t>Serial.println</w:t>
            </w:r>
            <w:proofErr w:type="spellEnd"/>
            <w:r w:rsidRPr="00E222F1">
              <w:rPr>
                <w:sz w:val="16"/>
                <w:szCs w:val="16"/>
              </w:rPr>
              <w:t>("No GPS data is available");</w:t>
            </w:r>
          </w:p>
          <w:p w14:paraId="37DE1448" w14:textId="77777777" w:rsidR="00E222F1" w:rsidRPr="00E222F1" w:rsidRDefault="00E222F1" w:rsidP="00E222F1">
            <w:pPr>
              <w:spacing w:line="360" w:lineRule="auto"/>
              <w:jc w:val="left"/>
              <w:rPr>
                <w:sz w:val="16"/>
                <w:szCs w:val="16"/>
              </w:rPr>
            </w:pPr>
            <w:r w:rsidRPr="00E222F1">
              <w:rPr>
                <w:sz w:val="16"/>
                <w:szCs w:val="16"/>
              </w:rPr>
              <w:t xml:space="preserve">        lat = String (0.000000, 6);</w:t>
            </w:r>
          </w:p>
          <w:p w14:paraId="5DBCE11A" w14:textId="77777777" w:rsidR="00E222F1" w:rsidRPr="00E222F1" w:rsidRDefault="00E222F1" w:rsidP="00E222F1">
            <w:pPr>
              <w:spacing w:line="360" w:lineRule="auto"/>
              <w:jc w:val="left"/>
              <w:rPr>
                <w:sz w:val="16"/>
                <w:szCs w:val="16"/>
              </w:rPr>
            </w:pPr>
            <w:r w:rsidRPr="00E222F1">
              <w:rPr>
                <w:sz w:val="16"/>
                <w:szCs w:val="16"/>
              </w:rPr>
              <w:t xml:space="preserve">        </w:t>
            </w:r>
            <w:proofErr w:type="spellStart"/>
            <w:r w:rsidRPr="00E222F1">
              <w:rPr>
                <w:sz w:val="16"/>
                <w:szCs w:val="16"/>
              </w:rPr>
              <w:t>lng</w:t>
            </w:r>
            <w:proofErr w:type="spellEnd"/>
            <w:r w:rsidRPr="00E222F1">
              <w:rPr>
                <w:sz w:val="16"/>
                <w:szCs w:val="16"/>
              </w:rPr>
              <w:t xml:space="preserve"> = String (000.000000, 6);</w:t>
            </w:r>
          </w:p>
          <w:p w14:paraId="32147F35" w14:textId="77777777" w:rsidR="00E222F1" w:rsidRPr="00E222F1" w:rsidRDefault="00E222F1" w:rsidP="00E222F1">
            <w:pPr>
              <w:spacing w:line="360" w:lineRule="auto"/>
              <w:jc w:val="left"/>
              <w:rPr>
                <w:sz w:val="16"/>
                <w:szCs w:val="16"/>
              </w:rPr>
            </w:pPr>
          </w:p>
          <w:p w14:paraId="5760E926" w14:textId="77777777" w:rsidR="00E222F1" w:rsidRPr="00E222F1" w:rsidRDefault="00E222F1" w:rsidP="00E222F1">
            <w:pPr>
              <w:spacing w:line="360" w:lineRule="auto"/>
              <w:jc w:val="left"/>
              <w:rPr>
                <w:sz w:val="16"/>
                <w:szCs w:val="16"/>
              </w:rPr>
            </w:pPr>
            <w:r w:rsidRPr="00E222F1">
              <w:rPr>
                <w:sz w:val="16"/>
                <w:szCs w:val="16"/>
              </w:rPr>
              <w:t xml:space="preserve">      }</w:t>
            </w:r>
          </w:p>
          <w:p w14:paraId="3BDD28ED" w14:textId="77777777" w:rsidR="00E222F1" w:rsidRPr="00E222F1" w:rsidRDefault="00E222F1" w:rsidP="00E222F1">
            <w:pPr>
              <w:spacing w:line="360" w:lineRule="auto"/>
              <w:jc w:val="left"/>
              <w:rPr>
                <w:sz w:val="16"/>
                <w:szCs w:val="16"/>
              </w:rPr>
            </w:pPr>
            <w:r w:rsidRPr="00E222F1">
              <w:rPr>
                <w:sz w:val="16"/>
                <w:szCs w:val="16"/>
              </w:rPr>
              <w:t xml:space="preserve">      maps = "www.google.com/maps/place/" + lat + "," + </w:t>
            </w:r>
            <w:proofErr w:type="spellStart"/>
            <w:r w:rsidRPr="00E222F1">
              <w:rPr>
                <w:sz w:val="16"/>
                <w:szCs w:val="16"/>
              </w:rPr>
              <w:t>lng</w:t>
            </w:r>
            <w:proofErr w:type="spellEnd"/>
            <w:r w:rsidRPr="00E222F1">
              <w:rPr>
                <w:sz w:val="16"/>
                <w:szCs w:val="16"/>
              </w:rPr>
              <w:t>;</w:t>
            </w:r>
          </w:p>
          <w:p w14:paraId="2E77E8EF" w14:textId="77777777" w:rsidR="00E222F1" w:rsidRPr="00E222F1" w:rsidRDefault="00E222F1" w:rsidP="00E222F1">
            <w:pPr>
              <w:spacing w:line="360" w:lineRule="auto"/>
              <w:jc w:val="left"/>
              <w:rPr>
                <w:sz w:val="16"/>
                <w:szCs w:val="16"/>
              </w:rPr>
            </w:pPr>
            <w:r w:rsidRPr="00E222F1">
              <w:rPr>
                <w:sz w:val="16"/>
                <w:szCs w:val="16"/>
              </w:rPr>
              <w:t xml:space="preserve">    }</w:t>
            </w:r>
          </w:p>
          <w:p w14:paraId="48FD62D7" w14:textId="492FF4B0" w:rsidR="00640217" w:rsidRDefault="00E222F1" w:rsidP="00E222F1">
            <w:pPr>
              <w:spacing w:line="360" w:lineRule="auto"/>
              <w:jc w:val="left"/>
            </w:pPr>
            <w:r w:rsidRPr="00E222F1">
              <w:rPr>
                <w:sz w:val="16"/>
                <w:szCs w:val="16"/>
              </w:rPr>
              <w:t>}</w:t>
            </w:r>
          </w:p>
        </w:tc>
        <w:tc>
          <w:tcPr>
            <w:tcW w:w="2693" w:type="dxa"/>
          </w:tcPr>
          <w:p w14:paraId="7C4BC146" w14:textId="77777777" w:rsidR="00E222F1" w:rsidRPr="00E222F1" w:rsidRDefault="00E222F1" w:rsidP="00E222F1">
            <w:pPr>
              <w:spacing w:line="360" w:lineRule="auto"/>
              <w:jc w:val="center"/>
              <w:rPr>
                <w:rFonts w:eastAsia="Times New Roman" w:cs="Times New Roman"/>
                <w:kern w:val="0"/>
                <w:szCs w:val="24"/>
                <w:lang w:val="en-ID" w:eastAsia="en-ID"/>
                <w14:ligatures w14:val="none"/>
              </w:rPr>
            </w:pPr>
            <w:r w:rsidRPr="00E222F1">
              <w:rPr>
                <w:rFonts w:eastAsia="Times New Roman" w:cs="Times New Roman"/>
                <w:kern w:val="0"/>
                <w:szCs w:val="24"/>
                <w:lang w:val="en-ID" w:eastAsia="en-ID"/>
                <w14:ligatures w14:val="none"/>
              </w:rPr>
              <w:t xml:space="preserve">Fungsi </w:t>
            </w:r>
            <w:proofErr w:type="spellStart"/>
            <w:r w:rsidRPr="00E222F1">
              <w:rPr>
                <w:rFonts w:eastAsia="Times New Roman" w:cs="Times New Roman"/>
                <w:kern w:val="0"/>
                <w:sz w:val="20"/>
                <w:szCs w:val="20"/>
                <w:lang w:val="en-ID" w:eastAsia="en-ID"/>
                <w14:ligatures w14:val="none"/>
              </w:rPr>
              <w:t>getGps</w:t>
            </w:r>
            <w:proofErr w:type="spellEnd"/>
            <w:r w:rsidRPr="00E222F1">
              <w:rPr>
                <w:rFonts w:eastAsia="Times New Roman" w:cs="Times New Roman"/>
                <w:kern w:val="0"/>
                <w:sz w:val="20"/>
                <w:szCs w:val="20"/>
                <w:lang w:val="en-ID" w:eastAsia="en-ID"/>
                <w14:ligatures w14:val="none"/>
              </w:rPr>
              <w:t>()</w:t>
            </w:r>
            <w:r w:rsidRPr="00E222F1">
              <w:rPr>
                <w:rFonts w:eastAsia="Times New Roman" w:cs="Times New Roman"/>
                <w:kern w:val="0"/>
                <w:szCs w:val="24"/>
                <w:lang w:val="en-ID" w:eastAsia="en-ID"/>
                <w14:ligatures w14:val="none"/>
              </w:rPr>
              <w:t xml:space="preserve"> membaca data dari modul GPS dan </w:t>
            </w:r>
            <w:proofErr w:type="spellStart"/>
            <w:r w:rsidRPr="00E222F1">
              <w:rPr>
                <w:rFonts w:eastAsia="Times New Roman" w:cs="Times New Roman"/>
                <w:kern w:val="0"/>
                <w:szCs w:val="24"/>
                <w:lang w:val="en-ID" w:eastAsia="en-ID"/>
                <w14:ligatures w14:val="none"/>
              </w:rPr>
              <w:t>memprosesnya</w:t>
            </w:r>
            <w:proofErr w:type="spellEnd"/>
            <w:r w:rsidRPr="00E222F1">
              <w:rPr>
                <w:rFonts w:eastAsia="Times New Roman" w:cs="Times New Roman"/>
                <w:kern w:val="0"/>
                <w:szCs w:val="24"/>
                <w:lang w:val="en-ID" w:eastAsia="en-ID"/>
                <w14:ligatures w14:val="none"/>
              </w:rPr>
              <w:t xml:space="preserve"> untuk mendapatkan koordinat latitude dan longitude. Jika data GPS valid, koordinat tersebut disimpan dalam variabel </w:t>
            </w:r>
            <w:r w:rsidRPr="00E222F1">
              <w:rPr>
                <w:rFonts w:eastAsia="Times New Roman" w:cs="Times New Roman"/>
                <w:kern w:val="0"/>
                <w:sz w:val="20"/>
                <w:szCs w:val="20"/>
                <w:lang w:val="en-ID" w:eastAsia="en-ID"/>
                <w14:ligatures w14:val="none"/>
              </w:rPr>
              <w:t>lat</w:t>
            </w:r>
            <w:r w:rsidRPr="00E222F1">
              <w:rPr>
                <w:rFonts w:eastAsia="Times New Roman" w:cs="Times New Roman"/>
                <w:kern w:val="0"/>
                <w:szCs w:val="24"/>
                <w:lang w:val="en-ID" w:eastAsia="en-ID"/>
                <w14:ligatures w14:val="none"/>
              </w:rPr>
              <w:t xml:space="preserve"> dan </w:t>
            </w:r>
            <w:proofErr w:type="spellStart"/>
            <w:r w:rsidRPr="00E222F1">
              <w:rPr>
                <w:rFonts w:eastAsia="Times New Roman" w:cs="Times New Roman"/>
                <w:kern w:val="0"/>
                <w:sz w:val="20"/>
                <w:szCs w:val="20"/>
                <w:lang w:val="en-ID" w:eastAsia="en-ID"/>
                <w14:ligatures w14:val="none"/>
              </w:rPr>
              <w:t>lng</w:t>
            </w:r>
            <w:proofErr w:type="spellEnd"/>
            <w:r w:rsidRPr="00E222F1">
              <w:rPr>
                <w:rFonts w:eastAsia="Times New Roman" w:cs="Times New Roman"/>
                <w:kern w:val="0"/>
                <w:szCs w:val="24"/>
                <w:lang w:val="en-ID" w:eastAsia="en-ID"/>
                <w14:ligatures w14:val="none"/>
              </w:rPr>
              <w:t xml:space="preserve">, dan sebuah URL Google Maps yang mengarahkan ke lokasi tersebut dibuat dan disimpan dalam variabel </w:t>
            </w:r>
            <w:r w:rsidRPr="00E222F1">
              <w:rPr>
                <w:rFonts w:eastAsia="Times New Roman" w:cs="Times New Roman"/>
                <w:kern w:val="0"/>
                <w:sz w:val="20"/>
                <w:szCs w:val="20"/>
                <w:lang w:val="en-ID" w:eastAsia="en-ID"/>
                <w14:ligatures w14:val="none"/>
              </w:rPr>
              <w:t>maps</w:t>
            </w:r>
            <w:r w:rsidRPr="00E222F1">
              <w:rPr>
                <w:rFonts w:eastAsia="Times New Roman" w:cs="Times New Roman"/>
                <w:kern w:val="0"/>
                <w:szCs w:val="24"/>
                <w:lang w:val="en-ID" w:eastAsia="en-ID"/>
                <w14:ligatures w14:val="none"/>
              </w:rPr>
              <w:t xml:space="preserve">. Jika data GPS tidak valid, koordinat diatur ke nilai default </w:t>
            </w:r>
            <w:r w:rsidRPr="00E222F1">
              <w:rPr>
                <w:rFonts w:eastAsia="Times New Roman" w:cs="Times New Roman"/>
                <w:kern w:val="0"/>
                <w:sz w:val="20"/>
                <w:szCs w:val="20"/>
                <w:lang w:val="en-ID" w:eastAsia="en-ID"/>
                <w14:ligatures w14:val="none"/>
              </w:rPr>
              <w:t>0.000000</w:t>
            </w:r>
            <w:r w:rsidRPr="00E222F1">
              <w:rPr>
                <w:rFonts w:eastAsia="Times New Roman" w:cs="Times New Roman"/>
                <w:kern w:val="0"/>
                <w:szCs w:val="24"/>
                <w:lang w:val="en-ID" w:eastAsia="en-ID"/>
                <w14:ligatures w14:val="none"/>
              </w:rPr>
              <w:t>.</w:t>
            </w:r>
          </w:p>
          <w:p w14:paraId="3BC5A580" w14:textId="77777777" w:rsidR="00640217" w:rsidRDefault="00640217" w:rsidP="00E222F1"/>
        </w:tc>
      </w:tr>
      <w:tr w:rsidR="00640217" w14:paraId="621BB388" w14:textId="77777777" w:rsidTr="00640217">
        <w:tc>
          <w:tcPr>
            <w:tcW w:w="5245" w:type="dxa"/>
          </w:tcPr>
          <w:p w14:paraId="4A0C8ABF" w14:textId="77777777" w:rsidR="00E222F1" w:rsidRPr="00E222F1" w:rsidRDefault="00E222F1" w:rsidP="00E222F1">
            <w:pPr>
              <w:rPr>
                <w:sz w:val="16"/>
                <w:szCs w:val="16"/>
              </w:rPr>
            </w:pPr>
            <w:r w:rsidRPr="00E222F1">
              <w:rPr>
                <w:sz w:val="16"/>
                <w:szCs w:val="16"/>
              </w:rPr>
              <w:t xml:space="preserve">void </w:t>
            </w:r>
            <w:proofErr w:type="spellStart"/>
            <w:r w:rsidRPr="00E222F1">
              <w:rPr>
                <w:sz w:val="16"/>
                <w:szCs w:val="16"/>
              </w:rPr>
              <w:t>initServo</w:t>
            </w:r>
            <w:proofErr w:type="spellEnd"/>
            <w:r w:rsidRPr="00E222F1">
              <w:rPr>
                <w:sz w:val="16"/>
                <w:szCs w:val="16"/>
              </w:rPr>
              <w:t>(void) {</w:t>
            </w:r>
          </w:p>
          <w:p w14:paraId="5E33AA0F" w14:textId="77777777" w:rsidR="00E222F1" w:rsidRPr="00E222F1" w:rsidRDefault="00E222F1" w:rsidP="00E222F1">
            <w:pPr>
              <w:rPr>
                <w:sz w:val="16"/>
                <w:szCs w:val="16"/>
              </w:rPr>
            </w:pPr>
            <w:r w:rsidRPr="00E222F1">
              <w:rPr>
                <w:sz w:val="16"/>
                <w:szCs w:val="16"/>
              </w:rPr>
              <w:t xml:space="preserve">  //alokasi timer servo</w:t>
            </w:r>
          </w:p>
          <w:p w14:paraId="7F0FF822" w14:textId="77777777" w:rsidR="00E222F1" w:rsidRPr="00E222F1" w:rsidRDefault="00E222F1" w:rsidP="00E222F1">
            <w:pPr>
              <w:rPr>
                <w:sz w:val="16"/>
                <w:szCs w:val="16"/>
              </w:rPr>
            </w:pPr>
            <w:r w:rsidRPr="00E222F1">
              <w:rPr>
                <w:sz w:val="16"/>
                <w:szCs w:val="16"/>
              </w:rPr>
              <w:t xml:space="preserve">  ESP32PWM::</w:t>
            </w:r>
            <w:proofErr w:type="spellStart"/>
            <w:r w:rsidRPr="00E222F1">
              <w:rPr>
                <w:sz w:val="16"/>
                <w:szCs w:val="16"/>
              </w:rPr>
              <w:t>allocateTimer</w:t>
            </w:r>
            <w:proofErr w:type="spellEnd"/>
            <w:r w:rsidRPr="00E222F1">
              <w:rPr>
                <w:sz w:val="16"/>
                <w:szCs w:val="16"/>
              </w:rPr>
              <w:t>(0);</w:t>
            </w:r>
          </w:p>
          <w:p w14:paraId="22AF25C4" w14:textId="77777777" w:rsidR="00E222F1" w:rsidRPr="00E222F1" w:rsidRDefault="00E222F1" w:rsidP="00E222F1">
            <w:pPr>
              <w:rPr>
                <w:sz w:val="16"/>
                <w:szCs w:val="16"/>
              </w:rPr>
            </w:pPr>
            <w:r w:rsidRPr="00E222F1">
              <w:rPr>
                <w:sz w:val="16"/>
                <w:szCs w:val="16"/>
              </w:rPr>
              <w:t xml:space="preserve">  ESP32PWM::</w:t>
            </w:r>
            <w:proofErr w:type="spellStart"/>
            <w:r w:rsidRPr="00E222F1">
              <w:rPr>
                <w:sz w:val="16"/>
                <w:szCs w:val="16"/>
              </w:rPr>
              <w:t>allocateTimer</w:t>
            </w:r>
            <w:proofErr w:type="spellEnd"/>
            <w:r w:rsidRPr="00E222F1">
              <w:rPr>
                <w:sz w:val="16"/>
                <w:szCs w:val="16"/>
              </w:rPr>
              <w:t>(1);</w:t>
            </w:r>
          </w:p>
          <w:p w14:paraId="34489BF5" w14:textId="77777777" w:rsidR="00E222F1" w:rsidRPr="00E222F1" w:rsidRDefault="00E222F1" w:rsidP="00E222F1">
            <w:pPr>
              <w:rPr>
                <w:sz w:val="16"/>
                <w:szCs w:val="16"/>
              </w:rPr>
            </w:pPr>
          </w:p>
          <w:p w14:paraId="6093D1FB" w14:textId="77777777" w:rsidR="00E222F1" w:rsidRPr="00E222F1" w:rsidRDefault="00E222F1" w:rsidP="00E222F1">
            <w:pPr>
              <w:rPr>
                <w:sz w:val="16"/>
                <w:szCs w:val="16"/>
              </w:rPr>
            </w:pPr>
            <w:r w:rsidRPr="00E222F1">
              <w:rPr>
                <w:sz w:val="16"/>
                <w:szCs w:val="16"/>
              </w:rPr>
              <w:t xml:space="preserve"> servo1.setPeriodHertz(periode);</w:t>
            </w:r>
          </w:p>
          <w:p w14:paraId="21EB6B11" w14:textId="77777777" w:rsidR="00E222F1" w:rsidRPr="00E222F1" w:rsidRDefault="00E222F1" w:rsidP="00E222F1">
            <w:pPr>
              <w:rPr>
                <w:sz w:val="16"/>
                <w:szCs w:val="16"/>
              </w:rPr>
            </w:pPr>
            <w:r w:rsidRPr="00E222F1">
              <w:rPr>
                <w:sz w:val="16"/>
                <w:szCs w:val="16"/>
              </w:rPr>
              <w:t xml:space="preserve"> servo2.setPeriodHertz(periode);</w:t>
            </w:r>
          </w:p>
          <w:p w14:paraId="5F773FB1" w14:textId="77777777" w:rsidR="00E222F1" w:rsidRPr="00E222F1" w:rsidRDefault="00E222F1" w:rsidP="00E222F1">
            <w:pPr>
              <w:rPr>
                <w:sz w:val="16"/>
                <w:szCs w:val="16"/>
              </w:rPr>
            </w:pPr>
          </w:p>
          <w:p w14:paraId="7CD3654E" w14:textId="77777777" w:rsidR="00E222F1" w:rsidRPr="00E222F1" w:rsidRDefault="00E222F1" w:rsidP="00E222F1">
            <w:pPr>
              <w:rPr>
                <w:sz w:val="16"/>
                <w:szCs w:val="16"/>
              </w:rPr>
            </w:pPr>
            <w:r w:rsidRPr="00E222F1">
              <w:rPr>
                <w:sz w:val="16"/>
                <w:szCs w:val="16"/>
              </w:rPr>
              <w:t xml:space="preserve"> servo1.attach(SERVO_1, </w:t>
            </w:r>
            <w:proofErr w:type="spellStart"/>
            <w:r w:rsidRPr="00E222F1">
              <w:rPr>
                <w:sz w:val="16"/>
                <w:szCs w:val="16"/>
              </w:rPr>
              <w:t>minUs</w:t>
            </w:r>
            <w:proofErr w:type="spellEnd"/>
            <w:r w:rsidRPr="00E222F1">
              <w:rPr>
                <w:sz w:val="16"/>
                <w:szCs w:val="16"/>
              </w:rPr>
              <w:t xml:space="preserve">, </w:t>
            </w:r>
            <w:proofErr w:type="spellStart"/>
            <w:r w:rsidRPr="00E222F1">
              <w:rPr>
                <w:sz w:val="16"/>
                <w:szCs w:val="16"/>
              </w:rPr>
              <w:t>maxUs</w:t>
            </w:r>
            <w:proofErr w:type="spellEnd"/>
            <w:r w:rsidRPr="00E222F1">
              <w:rPr>
                <w:sz w:val="16"/>
                <w:szCs w:val="16"/>
              </w:rPr>
              <w:t>);</w:t>
            </w:r>
          </w:p>
          <w:p w14:paraId="54E252C7" w14:textId="77777777" w:rsidR="00E222F1" w:rsidRPr="00E222F1" w:rsidRDefault="00E222F1" w:rsidP="00E222F1">
            <w:pPr>
              <w:rPr>
                <w:sz w:val="16"/>
                <w:szCs w:val="16"/>
              </w:rPr>
            </w:pPr>
            <w:r w:rsidRPr="00E222F1">
              <w:rPr>
                <w:sz w:val="16"/>
                <w:szCs w:val="16"/>
              </w:rPr>
              <w:t xml:space="preserve"> servo2.attach(SERVO_2, </w:t>
            </w:r>
            <w:proofErr w:type="spellStart"/>
            <w:r w:rsidRPr="00E222F1">
              <w:rPr>
                <w:sz w:val="16"/>
                <w:szCs w:val="16"/>
              </w:rPr>
              <w:t>minUs</w:t>
            </w:r>
            <w:proofErr w:type="spellEnd"/>
            <w:r w:rsidRPr="00E222F1">
              <w:rPr>
                <w:sz w:val="16"/>
                <w:szCs w:val="16"/>
              </w:rPr>
              <w:t xml:space="preserve">, </w:t>
            </w:r>
            <w:proofErr w:type="spellStart"/>
            <w:r w:rsidRPr="00E222F1">
              <w:rPr>
                <w:sz w:val="16"/>
                <w:szCs w:val="16"/>
              </w:rPr>
              <w:t>maxUs</w:t>
            </w:r>
            <w:proofErr w:type="spellEnd"/>
            <w:r w:rsidRPr="00E222F1">
              <w:rPr>
                <w:sz w:val="16"/>
                <w:szCs w:val="16"/>
              </w:rPr>
              <w:t>);</w:t>
            </w:r>
          </w:p>
          <w:p w14:paraId="2BE0A549" w14:textId="098E766F" w:rsidR="00640217" w:rsidRDefault="00E222F1" w:rsidP="00E222F1">
            <w:r w:rsidRPr="00E222F1">
              <w:rPr>
                <w:sz w:val="16"/>
                <w:szCs w:val="16"/>
              </w:rPr>
              <w:t>}</w:t>
            </w:r>
          </w:p>
        </w:tc>
        <w:tc>
          <w:tcPr>
            <w:tcW w:w="2693" w:type="dxa"/>
          </w:tcPr>
          <w:p w14:paraId="6431B5E3" w14:textId="0EC1547E" w:rsidR="00640217" w:rsidRDefault="00E222F1" w:rsidP="00640217">
            <w:pPr>
              <w:spacing w:line="360" w:lineRule="auto"/>
              <w:jc w:val="center"/>
            </w:pPr>
            <w:r>
              <w:t xml:space="preserve">Fungsi </w:t>
            </w:r>
            <w:proofErr w:type="spellStart"/>
            <w:r>
              <w:rPr>
                <w:rStyle w:val="HTMLCode"/>
                <w:rFonts w:eastAsiaTheme="minorHAnsi"/>
              </w:rPr>
              <w:t>initServo</w:t>
            </w:r>
            <w:proofErr w:type="spellEnd"/>
            <w:r>
              <w:rPr>
                <w:rStyle w:val="HTMLCode"/>
                <w:rFonts w:eastAsiaTheme="minorHAnsi"/>
              </w:rPr>
              <w:t>()</w:t>
            </w:r>
            <w:r>
              <w:t xml:space="preserve"> </w:t>
            </w:r>
            <w:proofErr w:type="spellStart"/>
            <w:r>
              <w:t>menginisialisasi</w:t>
            </w:r>
            <w:proofErr w:type="spellEnd"/>
            <w:r>
              <w:t xml:space="preserve"> dua servo pada ESP32 dengan cara mengalokasikan dua timer PWM, mengatur frekuensi PWM, dan menghubungkan servo ke pin GPIO yang telah ditentukan dengan rentang pulsa PWM tertentu. Timer 0 dan 1 digunakan untuk menghasilkan sinyal PWM yang mengontrol posisi servo.</w:t>
            </w:r>
          </w:p>
        </w:tc>
      </w:tr>
      <w:tr w:rsidR="00640217" w14:paraId="44F2DEDF" w14:textId="77777777" w:rsidTr="00640217">
        <w:tc>
          <w:tcPr>
            <w:tcW w:w="5245" w:type="dxa"/>
          </w:tcPr>
          <w:p w14:paraId="47EE66E9" w14:textId="647EDE31" w:rsidR="00891ABD" w:rsidRPr="00891ABD" w:rsidRDefault="007E7DFC" w:rsidP="00891ABD">
            <w:pPr>
              <w:rPr>
                <w:sz w:val="16"/>
                <w:szCs w:val="16"/>
              </w:rPr>
            </w:pPr>
            <w:proofErr w:type="spellStart"/>
            <w:r w:rsidRPr="007E7DFC">
              <w:rPr>
                <w:i/>
                <w:sz w:val="16"/>
                <w:szCs w:val="16"/>
              </w:rPr>
              <w:t>camera</w:t>
            </w:r>
            <w:r w:rsidR="00891ABD" w:rsidRPr="00891ABD">
              <w:rPr>
                <w:sz w:val="16"/>
                <w:szCs w:val="16"/>
              </w:rPr>
              <w:t>_config_t</w:t>
            </w:r>
            <w:proofErr w:type="spellEnd"/>
            <w:r w:rsidR="00891ABD" w:rsidRPr="00891ABD">
              <w:rPr>
                <w:sz w:val="16"/>
                <w:szCs w:val="16"/>
              </w:rPr>
              <w:t xml:space="preserve"> config;</w:t>
            </w:r>
          </w:p>
          <w:p w14:paraId="1FEEE1C5" w14:textId="2523B62A" w:rsidR="00891ABD" w:rsidRPr="00891ABD" w:rsidRDefault="00891ABD" w:rsidP="00891ABD">
            <w:pPr>
              <w:rPr>
                <w:sz w:val="16"/>
                <w:szCs w:val="16"/>
              </w:rPr>
            </w:pPr>
            <w:proofErr w:type="spellStart"/>
            <w:r w:rsidRPr="00891ABD">
              <w:rPr>
                <w:sz w:val="16"/>
                <w:szCs w:val="16"/>
              </w:rPr>
              <w:t>esp_err_t</w:t>
            </w:r>
            <w:proofErr w:type="spellEnd"/>
            <w:r w:rsidRPr="00891ABD">
              <w:rPr>
                <w:sz w:val="16"/>
                <w:szCs w:val="16"/>
              </w:rPr>
              <w:t xml:space="preserve"> err = </w:t>
            </w:r>
            <w:proofErr w:type="spellStart"/>
            <w:r w:rsidRPr="00891ABD">
              <w:rPr>
                <w:sz w:val="16"/>
                <w:szCs w:val="16"/>
              </w:rPr>
              <w:t>esp_</w:t>
            </w:r>
            <w:r w:rsidR="007E7DFC" w:rsidRPr="007E7DFC">
              <w:rPr>
                <w:i/>
                <w:sz w:val="16"/>
                <w:szCs w:val="16"/>
              </w:rPr>
              <w:t>camera</w:t>
            </w:r>
            <w:r w:rsidRPr="00891ABD">
              <w:rPr>
                <w:sz w:val="16"/>
                <w:szCs w:val="16"/>
              </w:rPr>
              <w:t>_init</w:t>
            </w:r>
            <w:proofErr w:type="spellEnd"/>
            <w:r w:rsidRPr="00891ABD">
              <w:rPr>
                <w:sz w:val="16"/>
                <w:szCs w:val="16"/>
              </w:rPr>
              <w:t>(&amp;config);</w:t>
            </w:r>
          </w:p>
          <w:p w14:paraId="2A581656" w14:textId="77777777" w:rsidR="00891ABD" w:rsidRPr="00891ABD" w:rsidRDefault="00891ABD" w:rsidP="00891ABD">
            <w:pPr>
              <w:rPr>
                <w:sz w:val="16"/>
                <w:szCs w:val="16"/>
              </w:rPr>
            </w:pPr>
            <w:r w:rsidRPr="00891ABD">
              <w:rPr>
                <w:sz w:val="16"/>
                <w:szCs w:val="16"/>
              </w:rPr>
              <w:t>if (err != ESP_OK) {</w:t>
            </w:r>
          </w:p>
          <w:p w14:paraId="105DBDEF" w14:textId="77777777" w:rsidR="00891ABD" w:rsidRPr="00891ABD" w:rsidRDefault="00891ABD" w:rsidP="00891ABD">
            <w:pPr>
              <w:rPr>
                <w:sz w:val="16"/>
                <w:szCs w:val="16"/>
              </w:rPr>
            </w:pPr>
            <w:r w:rsidRPr="00891ABD">
              <w:rPr>
                <w:sz w:val="16"/>
                <w:szCs w:val="16"/>
              </w:rPr>
              <w:t xml:space="preserve">    </w:t>
            </w:r>
            <w:proofErr w:type="spellStart"/>
            <w:r w:rsidRPr="00891ABD">
              <w:rPr>
                <w:sz w:val="16"/>
                <w:szCs w:val="16"/>
              </w:rPr>
              <w:t>ESP.restart</w:t>
            </w:r>
            <w:proofErr w:type="spellEnd"/>
            <w:r w:rsidRPr="00891ABD">
              <w:rPr>
                <w:sz w:val="16"/>
                <w:szCs w:val="16"/>
              </w:rPr>
              <w:t>();</w:t>
            </w:r>
          </w:p>
          <w:p w14:paraId="774C2162" w14:textId="77777777" w:rsidR="00891ABD" w:rsidRPr="00891ABD" w:rsidRDefault="00891ABD" w:rsidP="00891ABD">
            <w:pPr>
              <w:rPr>
                <w:sz w:val="16"/>
                <w:szCs w:val="16"/>
              </w:rPr>
            </w:pPr>
            <w:r w:rsidRPr="00891ABD">
              <w:rPr>
                <w:sz w:val="16"/>
                <w:szCs w:val="16"/>
              </w:rPr>
              <w:t>}</w:t>
            </w:r>
          </w:p>
          <w:p w14:paraId="3EA9A935" w14:textId="0CCFC57A" w:rsidR="00891ABD" w:rsidRPr="00891ABD" w:rsidRDefault="00930CB2" w:rsidP="00891ABD">
            <w:pPr>
              <w:rPr>
                <w:sz w:val="16"/>
                <w:szCs w:val="16"/>
              </w:rPr>
            </w:pPr>
            <w:proofErr w:type="spellStart"/>
            <w:r w:rsidRPr="00930CB2">
              <w:rPr>
                <w:i/>
                <w:sz w:val="16"/>
                <w:szCs w:val="16"/>
              </w:rPr>
              <w:t>sensor</w:t>
            </w:r>
            <w:r w:rsidR="00891ABD" w:rsidRPr="00891ABD">
              <w:rPr>
                <w:sz w:val="16"/>
                <w:szCs w:val="16"/>
              </w:rPr>
              <w:t>_t</w:t>
            </w:r>
            <w:proofErr w:type="spellEnd"/>
            <w:r w:rsidR="00891ABD" w:rsidRPr="00891ABD">
              <w:rPr>
                <w:sz w:val="16"/>
                <w:szCs w:val="16"/>
              </w:rPr>
              <w:t xml:space="preserve"> * s = </w:t>
            </w:r>
            <w:proofErr w:type="spellStart"/>
            <w:r w:rsidR="00891ABD" w:rsidRPr="00891ABD">
              <w:rPr>
                <w:sz w:val="16"/>
                <w:szCs w:val="16"/>
              </w:rPr>
              <w:t>esp_</w:t>
            </w:r>
            <w:r w:rsidR="007E7DFC" w:rsidRPr="007E7DFC">
              <w:rPr>
                <w:i/>
                <w:sz w:val="16"/>
                <w:szCs w:val="16"/>
              </w:rPr>
              <w:t>camera</w:t>
            </w:r>
            <w:r w:rsidR="00891ABD" w:rsidRPr="00891ABD">
              <w:rPr>
                <w:sz w:val="16"/>
                <w:szCs w:val="16"/>
              </w:rPr>
              <w:t>_</w:t>
            </w:r>
            <w:r w:rsidRPr="00930CB2">
              <w:rPr>
                <w:i/>
                <w:sz w:val="16"/>
                <w:szCs w:val="16"/>
              </w:rPr>
              <w:t>sensor</w:t>
            </w:r>
            <w:r w:rsidR="00891ABD" w:rsidRPr="00891ABD">
              <w:rPr>
                <w:sz w:val="16"/>
                <w:szCs w:val="16"/>
              </w:rPr>
              <w:t>_get</w:t>
            </w:r>
            <w:proofErr w:type="spellEnd"/>
            <w:r w:rsidR="00891ABD" w:rsidRPr="00891ABD">
              <w:rPr>
                <w:sz w:val="16"/>
                <w:szCs w:val="16"/>
              </w:rPr>
              <w:t>();</w:t>
            </w:r>
          </w:p>
          <w:p w14:paraId="5BC36217" w14:textId="0DCD32CB" w:rsidR="00640217" w:rsidRDefault="00891ABD" w:rsidP="00891ABD">
            <w:r w:rsidRPr="00891ABD">
              <w:rPr>
                <w:sz w:val="16"/>
                <w:szCs w:val="16"/>
              </w:rPr>
              <w:t>s-&gt;</w:t>
            </w:r>
            <w:proofErr w:type="spellStart"/>
            <w:r w:rsidRPr="00891ABD">
              <w:rPr>
                <w:sz w:val="16"/>
                <w:szCs w:val="16"/>
              </w:rPr>
              <w:t>set_framesize</w:t>
            </w:r>
            <w:proofErr w:type="spellEnd"/>
            <w:r w:rsidRPr="00891ABD">
              <w:rPr>
                <w:sz w:val="16"/>
                <w:szCs w:val="16"/>
              </w:rPr>
              <w:t>(s, FRAMESIZE_SXGA);</w:t>
            </w:r>
          </w:p>
        </w:tc>
        <w:tc>
          <w:tcPr>
            <w:tcW w:w="2693" w:type="dxa"/>
          </w:tcPr>
          <w:p w14:paraId="7196E598" w14:textId="2F6737CC" w:rsidR="00640217" w:rsidRDefault="00D5122F" w:rsidP="00D5122F">
            <w:pPr>
              <w:spacing w:line="360" w:lineRule="auto"/>
              <w:jc w:val="center"/>
            </w:pPr>
            <w:proofErr w:type="spellStart"/>
            <w:r>
              <w:t>Mengonfigurasi</w:t>
            </w:r>
            <w:proofErr w:type="spellEnd"/>
            <w:r>
              <w:t xml:space="preserve"> pin-pin kamera memeriksa apakah </w:t>
            </w:r>
            <w:proofErr w:type="spellStart"/>
            <w:r>
              <w:t>inisialisasi</w:t>
            </w:r>
            <w:proofErr w:type="spellEnd"/>
            <w:r>
              <w:t xml:space="preserve"> berhasil, dan </w:t>
            </w:r>
            <w:r>
              <w:lastRenderedPageBreak/>
              <w:t>mengatur ukuran frame kamera</w:t>
            </w:r>
          </w:p>
        </w:tc>
      </w:tr>
      <w:tr w:rsidR="00891ABD" w14:paraId="4A5483DB" w14:textId="77777777" w:rsidTr="00640217">
        <w:tc>
          <w:tcPr>
            <w:tcW w:w="5245" w:type="dxa"/>
          </w:tcPr>
          <w:p w14:paraId="026BD629" w14:textId="77777777" w:rsidR="00891ABD" w:rsidRPr="00891ABD" w:rsidRDefault="00891ABD" w:rsidP="00891ABD">
            <w:pPr>
              <w:rPr>
                <w:sz w:val="16"/>
                <w:szCs w:val="16"/>
              </w:rPr>
            </w:pPr>
            <w:r w:rsidRPr="00891ABD">
              <w:rPr>
                <w:sz w:val="16"/>
                <w:szCs w:val="16"/>
              </w:rPr>
              <w:t xml:space="preserve">unsigned long </w:t>
            </w:r>
            <w:proofErr w:type="spellStart"/>
            <w:r w:rsidRPr="00891ABD">
              <w:rPr>
                <w:sz w:val="16"/>
                <w:szCs w:val="16"/>
              </w:rPr>
              <w:t>currentMillis</w:t>
            </w:r>
            <w:proofErr w:type="spellEnd"/>
            <w:r w:rsidRPr="00891ABD">
              <w:rPr>
                <w:sz w:val="16"/>
                <w:szCs w:val="16"/>
              </w:rPr>
              <w:t xml:space="preserve"> = </w:t>
            </w:r>
            <w:proofErr w:type="spellStart"/>
            <w:r w:rsidRPr="00891ABD">
              <w:rPr>
                <w:sz w:val="16"/>
                <w:szCs w:val="16"/>
              </w:rPr>
              <w:t>millis</w:t>
            </w:r>
            <w:proofErr w:type="spellEnd"/>
            <w:r w:rsidRPr="00891ABD">
              <w:rPr>
                <w:sz w:val="16"/>
                <w:szCs w:val="16"/>
              </w:rPr>
              <w:t>();</w:t>
            </w:r>
          </w:p>
          <w:p w14:paraId="7E038881" w14:textId="77777777" w:rsidR="00891ABD" w:rsidRPr="00891ABD" w:rsidRDefault="00891ABD" w:rsidP="00891ABD">
            <w:pPr>
              <w:rPr>
                <w:sz w:val="16"/>
                <w:szCs w:val="16"/>
              </w:rPr>
            </w:pPr>
            <w:r w:rsidRPr="00891ABD">
              <w:rPr>
                <w:sz w:val="16"/>
                <w:szCs w:val="16"/>
              </w:rPr>
              <w:t>if (</w:t>
            </w:r>
            <w:proofErr w:type="spellStart"/>
            <w:r w:rsidRPr="00891ABD">
              <w:rPr>
                <w:sz w:val="16"/>
                <w:szCs w:val="16"/>
              </w:rPr>
              <w:t>currentMillis</w:t>
            </w:r>
            <w:proofErr w:type="spellEnd"/>
            <w:r w:rsidRPr="00891ABD">
              <w:rPr>
                <w:sz w:val="16"/>
                <w:szCs w:val="16"/>
              </w:rPr>
              <w:t xml:space="preserve"> - </w:t>
            </w:r>
            <w:proofErr w:type="spellStart"/>
            <w:r w:rsidRPr="00891ABD">
              <w:rPr>
                <w:sz w:val="16"/>
                <w:szCs w:val="16"/>
              </w:rPr>
              <w:t>previousMillis</w:t>
            </w:r>
            <w:proofErr w:type="spellEnd"/>
            <w:r w:rsidRPr="00891ABD">
              <w:rPr>
                <w:sz w:val="16"/>
                <w:szCs w:val="16"/>
              </w:rPr>
              <w:t xml:space="preserve"> &gt;= Interval) {</w:t>
            </w:r>
          </w:p>
          <w:p w14:paraId="6898C41C" w14:textId="77777777" w:rsidR="00891ABD" w:rsidRPr="00891ABD" w:rsidRDefault="00891ABD" w:rsidP="00891ABD">
            <w:pPr>
              <w:rPr>
                <w:sz w:val="16"/>
                <w:szCs w:val="16"/>
              </w:rPr>
            </w:pPr>
            <w:r w:rsidRPr="00891ABD">
              <w:rPr>
                <w:sz w:val="16"/>
                <w:szCs w:val="16"/>
              </w:rPr>
              <w:t xml:space="preserve">    </w:t>
            </w:r>
            <w:proofErr w:type="spellStart"/>
            <w:r w:rsidRPr="00891ABD">
              <w:rPr>
                <w:sz w:val="16"/>
                <w:szCs w:val="16"/>
              </w:rPr>
              <w:t>previousMillis</w:t>
            </w:r>
            <w:proofErr w:type="spellEnd"/>
            <w:r w:rsidRPr="00891ABD">
              <w:rPr>
                <w:sz w:val="16"/>
                <w:szCs w:val="16"/>
              </w:rPr>
              <w:t xml:space="preserve"> = </w:t>
            </w:r>
            <w:proofErr w:type="spellStart"/>
            <w:r w:rsidRPr="00891ABD">
              <w:rPr>
                <w:sz w:val="16"/>
                <w:szCs w:val="16"/>
              </w:rPr>
              <w:t>currentMillis</w:t>
            </w:r>
            <w:proofErr w:type="spellEnd"/>
            <w:r w:rsidRPr="00891ABD">
              <w:rPr>
                <w:sz w:val="16"/>
                <w:szCs w:val="16"/>
              </w:rPr>
              <w:t>;</w:t>
            </w:r>
          </w:p>
          <w:p w14:paraId="47A851B2" w14:textId="77777777" w:rsidR="00891ABD" w:rsidRPr="00891ABD" w:rsidRDefault="00891ABD" w:rsidP="00891ABD">
            <w:pPr>
              <w:rPr>
                <w:sz w:val="16"/>
                <w:szCs w:val="16"/>
              </w:rPr>
            </w:pPr>
            <w:r w:rsidRPr="00891ABD">
              <w:rPr>
                <w:sz w:val="16"/>
                <w:szCs w:val="16"/>
              </w:rPr>
              <w:t xml:space="preserve">    </w:t>
            </w:r>
            <w:proofErr w:type="spellStart"/>
            <w:r w:rsidRPr="00891ABD">
              <w:rPr>
                <w:sz w:val="16"/>
                <w:szCs w:val="16"/>
              </w:rPr>
              <w:t>SendCapturedPhotos</w:t>
            </w:r>
            <w:proofErr w:type="spellEnd"/>
            <w:r w:rsidRPr="00891ABD">
              <w:rPr>
                <w:sz w:val="16"/>
                <w:szCs w:val="16"/>
              </w:rPr>
              <w:t>();</w:t>
            </w:r>
          </w:p>
          <w:p w14:paraId="7E7D6575" w14:textId="77777777" w:rsidR="00891ABD" w:rsidRDefault="00891ABD" w:rsidP="00891ABD">
            <w:pPr>
              <w:rPr>
                <w:sz w:val="16"/>
                <w:szCs w:val="16"/>
              </w:rPr>
            </w:pPr>
            <w:r w:rsidRPr="00891ABD">
              <w:rPr>
                <w:sz w:val="16"/>
                <w:szCs w:val="16"/>
              </w:rPr>
              <w:t>}</w:t>
            </w:r>
          </w:p>
          <w:p w14:paraId="6FA29E86" w14:textId="65B0EBC8" w:rsidR="00891ABD" w:rsidRDefault="00891ABD" w:rsidP="00891ABD">
            <w:pPr>
              <w:rPr>
                <w:sz w:val="16"/>
                <w:szCs w:val="16"/>
              </w:rPr>
            </w:pPr>
            <w:proofErr w:type="spellStart"/>
            <w:r w:rsidRPr="00891ABD">
              <w:rPr>
                <w:rStyle w:val="hljs-builtin"/>
                <w:sz w:val="16"/>
                <w:szCs w:val="16"/>
              </w:rPr>
              <w:t>Test_Con</w:t>
            </w:r>
            <w:proofErr w:type="spellEnd"/>
            <w:r w:rsidRPr="00891ABD">
              <w:rPr>
                <w:sz w:val="16"/>
                <w:szCs w:val="16"/>
              </w:rPr>
              <w:t>();</w:t>
            </w:r>
          </w:p>
          <w:p w14:paraId="7A6E7817" w14:textId="77777777" w:rsidR="00891ABD" w:rsidRPr="00891ABD" w:rsidRDefault="00891ABD" w:rsidP="00891ABD">
            <w:pPr>
              <w:rPr>
                <w:sz w:val="16"/>
                <w:szCs w:val="16"/>
              </w:rPr>
            </w:pPr>
            <w:r w:rsidRPr="00891ABD">
              <w:rPr>
                <w:sz w:val="16"/>
                <w:szCs w:val="16"/>
              </w:rPr>
              <w:t xml:space="preserve">unsigned long </w:t>
            </w:r>
            <w:proofErr w:type="spellStart"/>
            <w:r w:rsidRPr="00891ABD">
              <w:rPr>
                <w:sz w:val="16"/>
                <w:szCs w:val="16"/>
              </w:rPr>
              <w:t>currentMillis</w:t>
            </w:r>
            <w:proofErr w:type="spellEnd"/>
            <w:r w:rsidRPr="00891ABD">
              <w:rPr>
                <w:sz w:val="16"/>
                <w:szCs w:val="16"/>
              </w:rPr>
              <w:t xml:space="preserve"> = </w:t>
            </w:r>
            <w:proofErr w:type="spellStart"/>
            <w:r w:rsidRPr="00891ABD">
              <w:rPr>
                <w:sz w:val="16"/>
                <w:szCs w:val="16"/>
              </w:rPr>
              <w:t>millis</w:t>
            </w:r>
            <w:proofErr w:type="spellEnd"/>
            <w:r w:rsidRPr="00891ABD">
              <w:rPr>
                <w:sz w:val="16"/>
                <w:szCs w:val="16"/>
              </w:rPr>
              <w:t>();</w:t>
            </w:r>
          </w:p>
          <w:p w14:paraId="7B01FA72" w14:textId="77777777" w:rsidR="00891ABD" w:rsidRPr="00891ABD" w:rsidRDefault="00891ABD" w:rsidP="00891ABD">
            <w:pPr>
              <w:rPr>
                <w:sz w:val="16"/>
                <w:szCs w:val="16"/>
              </w:rPr>
            </w:pPr>
            <w:r w:rsidRPr="00891ABD">
              <w:rPr>
                <w:sz w:val="16"/>
                <w:szCs w:val="16"/>
              </w:rPr>
              <w:t>if (</w:t>
            </w:r>
            <w:proofErr w:type="spellStart"/>
            <w:r w:rsidRPr="00891ABD">
              <w:rPr>
                <w:sz w:val="16"/>
                <w:szCs w:val="16"/>
              </w:rPr>
              <w:t>currentMillis</w:t>
            </w:r>
            <w:proofErr w:type="spellEnd"/>
            <w:r w:rsidRPr="00891ABD">
              <w:rPr>
                <w:sz w:val="16"/>
                <w:szCs w:val="16"/>
              </w:rPr>
              <w:t xml:space="preserve"> - </w:t>
            </w:r>
            <w:proofErr w:type="spellStart"/>
            <w:r w:rsidRPr="00891ABD">
              <w:rPr>
                <w:sz w:val="16"/>
                <w:szCs w:val="16"/>
              </w:rPr>
              <w:t>previousMillis</w:t>
            </w:r>
            <w:proofErr w:type="spellEnd"/>
            <w:r w:rsidRPr="00891ABD">
              <w:rPr>
                <w:sz w:val="16"/>
                <w:szCs w:val="16"/>
              </w:rPr>
              <w:t xml:space="preserve"> &gt;= Interval) {</w:t>
            </w:r>
          </w:p>
          <w:p w14:paraId="15F1DD6E" w14:textId="77777777" w:rsidR="00891ABD" w:rsidRPr="00891ABD" w:rsidRDefault="00891ABD" w:rsidP="00891ABD">
            <w:pPr>
              <w:rPr>
                <w:sz w:val="16"/>
                <w:szCs w:val="16"/>
              </w:rPr>
            </w:pPr>
            <w:r w:rsidRPr="00891ABD">
              <w:rPr>
                <w:sz w:val="16"/>
                <w:szCs w:val="16"/>
              </w:rPr>
              <w:t xml:space="preserve">    </w:t>
            </w:r>
            <w:proofErr w:type="spellStart"/>
            <w:r w:rsidRPr="00891ABD">
              <w:rPr>
                <w:sz w:val="16"/>
                <w:szCs w:val="16"/>
              </w:rPr>
              <w:t>previousMillis</w:t>
            </w:r>
            <w:proofErr w:type="spellEnd"/>
            <w:r w:rsidRPr="00891ABD">
              <w:rPr>
                <w:sz w:val="16"/>
                <w:szCs w:val="16"/>
              </w:rPr>
              <w:t xml:space="preserve"> = </w:t>
            </w:r>
            <w:proofErr w:type="spellStart"/>
            <w:r w:rsidRPr="00891ABD">
              <w:rPr>
                <w:sz w:val="16"/>
                <w:szCs w:val="16"/>
              </w:rPr>
              <w:t>currentMillis</w:t>
            </w:r>
            <w:proofErr w:type="spellEnd"/>
            <w:r w:rsidRPr="00891ABD">
              <w:rPr>
                <w:sz w:val="16"/>
                <w:szCs w:val="16"/>
              </w:rPr>
              <w:t>;</w:t>
            </w:r>
          </w:p>
          <w:p w14:paraId="7AC87BBB" w14:textId="77777777" w:rsidR="00891ABD" w:rsidRPr="00891ABD" w:rsidRDefault="00891ABD" w:rsidP="00891ABD">
            <w:pPr>
              <w:rPr>
                <w:sz w:val="16"/>
                <w:szCs w:val="16"/>
              </w:rPr>
            </w:pPr>
            <w:r w:rsidRPr="00891ABD">
              <w:rPr>
                <w:sz w:val="16"/>
                <w:szCs w:val="16"/>
              </w:rPr>
              <w:t xml:space="preserve">    </w:t>
            </w:r>
            <w:proofErr w:type="spellStart"/>
            <w:r w:rsidRPr="00891ABD">
              <w:rPr>
                <w:sz w:val="16"/>
                <w:szCs w:val="16"/>
              </w:rPr>
              <w:t>SendCapturedPhotos</w:t>
            </w:r>
            <w:proofErr w:type="spellEnd"/>
            <w:r w:rsidRPr="00891ABD">
              <w:rPr>
                <w:sz w:val="16"/>
                <w:szCs w:val="16"/>
              </w:rPr>
              <w:t>();</w:t>
            </w:r>
          </w:p>
          <w:p w14:paraId="2345335F" w14:textId="783FACAA" w:rsidR="00891ABD" w:rsidRPr="00891ABD" w:rsidRDefault="00891ABD" w:rsidP="00891ABD">
            <w:pPr>
              <w:rPr>
                <w:sz w:val="16"/>
                <w:szCs w:val="16"/>
              </w:rPr>
            </w:pPr>
            <w:r w:rsidRPr="00891ABD">
              <w:rPr>
                <w:sz w:val="16"/>
                <w:szCs w:val="16"/>
              </w:rPr>
              <w:t>}</w:t>
            </w:r>
          </w:p>
        </w:tc>
        <w:tc>
          <w:tcPr>
            <w:tcW w:w="2693" w:type="dxa"/>
          </w:tcPr>
          <w:p w14:paraId="30D08394" w14:textId="372F3A6B" w:rsidR="00891ABD" w:rsidRDefault="00891ABD" w:rsidP="00891ABD">
            <w:pPr>
              <w:spacing w:line="360" w:lineRule="auto"/>
              <w:jc w:val="center"/>
            </w:pPr>
            <w:proofErr w:type="spellStart"/>
            <w:r>
              <w:t>Menginisialisasi</w:t>
            </w:r>
            <w:proofErr w:type="spellEnd"/>
            <w:r>
              <w:t xml:space="preserve"> Kamera ESP32-CAM Menghubungkan ke Google Script Timer untuk Mengambil dan Mengirim Foto</w:t>
            </w:r>
          </w:p>
        </w:tc>
      </w:tr>
      <w:tr w:rsidR="00891ABD" w14:paraId="38544E9A" w14:textId="77777777" w:rsidTr="00640217">
        <w:tc>
          <w:tcPr>
            <w:tcW w:w="5245" w:type="dxa"/>
          </w:tcPr>
          <w:p w14:paraId="7FA8EDB5" w14:textId="77777777" w:rsidR="00891ABD" w:rsidRPr="00891ABD" w:rsidRDefault="00891ABD" w:rsidP="00891ABD">
            <w:pPr>
              <w:rPr>
                <w:sz w:val="16"/>
                <w:szCs w:val="16"/>
              </w:rPr>
            </w:pPr>
            <w:r w:rsidRPr="00891ABD">
              <w:rPr>
                <w:sz w:val="16"/>
                <w:szCs w:val="16"/>
              </w:rPr>
              <w:t>if (</w:t>
            </w:r>
            <w:proofErr w:type="spellStart"/>
            <w:r w:rsidRPr="00891ABD">
              <w:rPr>
                <w:sz w:val="16"/>
                <w:szCs w:val="16"/>
              </w:rPr>
              <w:t>client.connect</w:t>
            </w:r>
            <w:proofErr w:type="spellEnd"/>
            <w:r w:rsidRPr="00891ABD">
              <w:rPr>
                <w:sz w:val="16"/>
                <w:szCs w:val="16"/>
              </w:rPr>
              <w:t>(host, 443)) {</w:t>
            </w:r>
          </w:p>
          <w:p w14:paraId="0EB43896" w14:textId="77777777" w:rsidR="00891ABD" w:rsidRPr="00891ABD" w:rsidRDefault="00891ABD" w:rsidP="00891ABD">
            <w:pPr>
              <w:rPr>
                <w:sz w:val="16"/>
                <w:szCs w:val="16"/>
              </w:rPr>
            </w:pPr>
            <w:r w:rsidRPr="00891ABD">
              <w:rPr>
                <w:sz w:val="16"/>
                <w:szCs w:val="16"/>
              </w:rPr>
              <w:t xml:space="preserve">    // Mengambil foto</w:t>
            </w:r>
          </w:p>
          <w:p w14:paraId="32EB8179" w14:textId="2FCA29F0" w:rsidR="00891ABD" w:rsidRPr="00891ABD" w:rsidRDefault="00891ABD" w:rsidP="00891ABD">
            <w:pPr>
              <w:rPr>
                <w:sz w:val="16"/>
                <w:szCs w:val="16"/>
              </w:rPr>
            </w:pPr>
            <w:r w:rsidRPr="00891ABD">
              <w:rPr>
                <w:sz w:val="16"/>
                <w:szCs w:val="16"/>
              </w:rPr>
              <w:t xml:space="preserve">    </w:t>
            </w:r>
            <w:proofErr w:type="spellStart"/>
            <w:r w:rsidR="007E7DFC" w:rsidRPr="007E7DFC">
              <w:rPr>
                <w:i/>
                <w:sz w:val="16"/>
                <w:szCs w:val="16"/>
              </w:rPr>
              <w:t>camera</w:t>
            </w:r>
            <w:r w:rsidRPr="00891ABD">
              <w:rPr>
                <w:sz w:val="16"/>
                <w:szCs w:val="16"/>
              </w:rPr>
              <w:t>_fb_t</w:t>
            </w:r>
            <w:proofErr w:type="spellEnd"/>
            <w:r w:rsidRPr="00891ABD">
              <w:rPr>
                <w:sz w:val="16"/>
                <w:szCs w:val="16"/>
              </w:rPr>
              <w:t xml:space="preserve"> * fb = </w:t>
            </w:r>
            <w:proofErr w:type="spellStart"/>
            <w:r w:rsidRPr="00891ABD">
              <w:rPr>
                <w:sz w:val="16"/>
                <w:szCs w:val="16"/>
              </w:rPr>
              <w:t>esp_</w:t>
            </w:r>
            <w:r w:rsidR="007E7DFC" w:rsidRPr="007E7DFC">
              <w:rPr>
                <w:i/>
                <w:sz w:val="16"/>
                <w:szCs w:val="16"/>
              </w:rPr>
              <w:t>camera</w:t>
            </w:r>
            <w:r w:rsidRPr="00891ABD">
              <w:rPr>
                <w:sz w:val="16"/>
                <w:szCs w:val="16"/>
              </w:rPr>
              <w:t>_fb_get</w:t>
            </w:r>
            <w:proofErr w:type="spellEnd"/>
            <w:r w:rsidRPr="00891ABD">
              <w:rPr>
                <w:sz w:val="16"/>
                <w:szCs w:val="16"/>
              </w:rPr>
              <w:t>();</w:t>
            </w:r>
          </w:p>
          <w:p w14:paraId="0FD2D487" w14:textId="77777777" w:rsidR="00891ABD" w:rsidRPr="00891ABD" w:rsidRDefault="00891ABD" w:rsidP="00891ABD">
            <w:pPr>
              <w:rPr>
                <w:sz w:val="16"/>
                <w:szCs w:val="16"/>
              </w:rPr>
            </w:pPr>
            <w:r w:rsidRPr="00891ABD">
              <w:rPr>
                <w:sz w:val="16"/>
                <w:szCs w:val="16"/>
              </w:rPr>
              <w:t xml:space="preserve">    if (!fb) {</w:t>
            </w:r>
          </w:p>
          <w:p w14:paraId="26300328" w14:textId="77777777" w:rsidR="00891ABD" w:rsidRPr="00891ABD" w:rsidRDefault="00891ABD" w:rsidP="00891ABD">
            <w:pPr>
              <w:rPr>
                <w:sz w:val="16"/>
                <w:szCs w:val="16"/>
              </w:rPr>
            </w:pPr>
            <w:r w:rsidRPr="00891ABD">
              <w:rPr>
                <w:sz w:val="16"/>
                <w:szCs w:val="16"/>
              </w:rPr>
              <w:t xml:space="preserve">        </w:t>
            </w:r>
            <w:proofErr w:type="spellStart"/>
            <w:r w:rsidRPr="00891ABD">
              <w:rPr>
                <w:sz w:val="16"/>
                <w:szCs w:val="16"/>
              </w:rPr>
              <w:t>ESP.restart</w:t>
            </w:r>
            <w:proofErr w:type="spellEnd"/>
            <w:r w:rsidRPr="00891ABD">
              <w:rPr>
                <w:sz w:val="16"/>
                <w:szCs w:val="16"/>
              </w:rPr>
              <w:t>();</w:t>
            </w:r>
          </w:p>
          <w:p w14:paraId="1AF5CD48" w14:textId="77777777" w:rsidR="00891ABD" w:rsidRPr="00891ABD" w:rsidRDefault="00891ABD" w:rsidP="00891ABD">
            <w:pPr>
              <w:rPr>
                <w:sz w:val="16"/>
                <w:szCs w:val="16"/>
              </w:rPr>
            </w:pPr>
            <w:r w:rsidRPr="00891ABD">
              <w:rPr>
                <w:sz w:val="16"/>
                <w:szCs w:val="16"/>
              </w:rPr>
              <w:t xml:space="preserve">    }</w:t>
            </w:r>
          </w:p>
          <w:p w14:paraId="62D0FC06" w14:textId="77777777" w:rsidR="00891ABD" w:rsidRPr="00891ABD" w:rsidRDefault="00891ABD" w:rsidP="00891ABD">
            <w:pPr>
              <w:rPr>
                <w:sz w:val="16"/>
                <w:szCs w:val="16"/>
              </w:rPr>
            </w:pPr>
            <w:r w:rsidRPr="00891ABD">
              <w:rPr>
                <w:sz w:val="16"/>
                <w:szCs w:val="16"/>
              </w:rPr>
              <w:t xml:space="preserve">    // Mengirim foto ke Google Drive</w:t>
            </w:r>
          </w:p>
          <w:p w14:paraId="06616D37" w14:textId="1581B6BB" w:rsidR="00891ABD" w:rsidRPr="00891ABD" w:rsidRDefault="00891ABD" w:rsidP="00891ABD">
            <w:pPr>
              <w:rPr>
                <w:sz w:val="16"/>
                <w:szCs w:val="16"/>
              </w:rPr>
            </w:pPr>
            <w:r w:rsidRPr="00891ABD">
              <w:rPr>
                <w:sz w:val="16"/>
                <w:szCs w:val="16"/>
              </w:rPr>
              <w:t xml:space="preserve">    </w:t>
            </w:r>
            <w:proofErr w:type="spellStart"/>
            <w:r w:rsidRPr="00891ABD">
              <w:rPr>
                <w:sz w:val="16"/>
                <w:szCs w:val="16"/>
              </w:rPr>
              <w:t>esp_</w:t>
            </w:r>
            <w:r w:rsidR="007E7DFC" w:rsidRPr="007E7DFC">
              <w:rPr>
                <w:i/>
                <w:sz w:val="16"/>
                <w:szCs w:val="16"/>
              </w:rPr>
              <w:t>camera</w:t>
            </w:r>
            <w:r w:rsidRPr="00891ABD">
              <w:rPr>
                <w:sz w:val="16"/>
                <w:szCs w:val="16"/>
              </w:rPr>
              <w:t>_fb_return</w:t>
            </w:r>
            <w:proofErr w:type="spellEnd"/>
            <w:r w:rsidRPr="00891ABD">
              <w:rPr>
                <w:sz w:val="16"/>
                <w:szCs w:val="16"/>
              </w:rPr>
              <w:t>(fb);</w:t>
            </w:r>
          </w:p>
          <w:p w14:paraId="53C1FD06" w14:textId="62A79432" w:rsidR="00891ABD" w:rsidRPr="00891ABD" w:rsidRDefault="00891ABD" w:rsidP="00891ABD">
            <w:pPr>
              <w:rPr>
                <w:sz w:val="16"/>
                <w:szCs w:val="16"/>
              </w:rPr>
            </w:pPr>
            <w:r w:rsidRPr="00891ABD">
              <w:rPr>
                <w:sz w:val="16"/>
                <w:szCs w:val="16"/>
              </w:rPr>
              <w:t>}</w:t>
            </w:r>
          </w:p>
        </w:tc>
        <w:tc>
          <w:tcPr>
            <w:tcW w:w="2693" w:type="dxa"/>
          </w:tcPr>
          <w:p w14:paraId="5414AD97" w14:textId="65351B3B" w:rsidR="00891ABD" w:rsidRDefault="00891ABD" w:rsidP="00640217">
            <w:pPr>
              <w:spacing w:line="360" w:lineRule="auto"/>
              <w:jc w:val="center"/>
            </w:pPr>
            <w:r>
              <w:t>Koneksi ke Google Script</w:t>
            </w:r>
          </w:p>
        </w:tc>
      </w:tr>
      <w:tr w:rsidR="00891ABD" w14:paraId="3F3EC730" w14:textId="77777777" w:rsidTr="00640217">
        <w:tc>
          <w:tcPr>
            <w:tcW w:w="5245" w:type="dxa"/>
          </w:tcPr>
          <w:p w14:paraId="44F21502" w14:textId="77777777" w:rsidR="00891ABD" w:rsidRPr="00891ABD" w:rsidRDefault="00891ABD" w:rsidP="00891ABD">
            <w:pPr>
              <w:rPr>
                <w:sz w:val="16"/>
                <w:szCs w:val="16"/>
              </w:rPr>
            </w:pPr>
            <w:r w:rsidRPr="00891ABD">
              <w:rPr>
                <w:sz w:val="16"/>
                <w:szCs w:val="16"/>
              </w:rPr>
              <w:t>/* 'Private' declarations */</w:t>
            </w:r>
          </w:p>
          <w:p w14:paraId="161CBC08" w14:textId="77777777" w:rsidR="00891ABD" w:rsidRPr="00891ABD" w:rsidRDefault="00891ABD" w:rsidP="00891ABD">
            <w:pPr>
              <w:rPr>
                <w:sz w:val="16"/>
                <w:szCs w:val="16"/>
              </w:rPr>
            </w:pPr>
            <w:r w:rsidRPr="00891ABD">
              <w:rPr>
                <w:sz w:val="16"/>
                <w:szCs w:val="16"/>
              </w:rPr>
              <w:t>inline void a3_to_a4(unsigned char * a4, unsigned char * a3);</w:t>
            </w:r>
          </w:p>
          <w:p w14:paraId="67662B43" w14:textId="77777777" w:rsidR="00891ABD" w:rsidRPr="00891ABD" w:rsidRDefault="00891ABD" w:rsidP="00891ABD">
            <w:pPr>
              <w:rPr>
                <w:sz w:val="16"/>
                <w:szCs w:val="16"/>
              </w:rPr>
            </w:pPr>
            <w:r w:rsidRPr="00891ABD">
              <w:rPr>
                <w:sz w:val="16"/>
                <w:szCs w:val="16"/>
              </w:rPr>
              <w:t>inline void a4_to_a3(unsigned char * a3, unsigned char * a4);</w:t>
            </w:r>
          </w:p>
          <w:p w14:paraId="5596978F" w14:textId="77777777" w:rsidR="00891ABD" w:rsidRPr="00891ABD" w:rsidRDefault="00891ABD" w:rsidP="00891ABD">
            <w:pPr>
              <w:rPr>
                <w:sz w:val="16"/>
                <w:szCs w:val="16"/>
              </w:rPr>
            </w:pPr>
            <w:r w:rsidRPr="00891ABD">
              <w:rPr>
                <w:sz w:val="16"/>
                <w:szCs w:val="16"/>
              </w:rPr>
              <w:t>inline unsigned char b64_lookup(char c);</w:t>
            </w:r>
          </w:p>
          <w:p w14:paraId="1F92BC2F" w14:textId="00BEA0B2" w:rsidR="00891ABD" w:rsidRPr="00891ABD" w:rsidRDefault="00891ABD" w:rsidP="00891ABD">
            <w:pPr>
              <w:rPr>
                <w:sz w:val="16"/>
                <w:szCs w:val="16"/>
              </w:rPr>
            </w:pPr>
          </w:p>
          <w:p w14:paraId="5B4A0BBF" w14:textId="77777777" w:rsidR="00891ABD" w:rsidRPr="00891ABD" w:rsidRDefault="00891ABD" w:rsidP="00891ABD">
            <w:pPr>
              <w:rPr>
                <w:sz w:val="16"/>
                <w:szCs w:val="16"/>
              </w:rPr>
            </w:pPr>
            <w:r w:rsidRPr="00891ABD">
              <w:rPr>
                <w:sz w:val="16"/>
                <w:szCs w:val="16"/>
              </w:rPr>
              <w:t>inline void a3_to_a4(unsigned char * a4, unsigned char * a3) {</w:t>
            </w:r>
          </w:p>
          <w:p w14:paraId="42B192D3" w14:textId="77777777" w:rsidR="00891ABD" w:rsidRPr="00891ABD" w:rsidRDefault="00891ABD" w:rsidP="00891ABD">
            <w:pPr>
              <w:rPr>
                <w:sz w:val="16"/>
                <w:szCs w:val="16"/>
              </w:rPr>
            </w:pPr>
            <w:r w:rsidRPr="00891ABD">
              <w:rPr>
                <w:sz w:val="16"/>
                <w:szCs w:val="16"/>
              </w:rPr>
              <w:t xml:space="preserve">    a4[0] = (a3[0] &amp; 0xfc) &gt;&gt; 2;</w:t>
            </w:r>
          </w:p>
          <w:p w14:paraId="315A8CD5" w14:textId="77777777" w:rsidR="00891ABD" w:rsidRPr="00891ABD" w:rsidRDefault="00891ABD" w:rsidP="00891ABD">
            <w:pPr>
              <w:rPr>
                <w:sz w:val="16"/>
                <w:szCs w:val="16"/>
              </w:rPr>
            </w:pPr>
            <w:r w:rsidRPr="00891ABD">
              <w:rPr>
                <w:sz w:val="16"/>
                <w:szCs w:val="16"/>
              </w:rPr>
              <w:t xml:space="preserve">    a4[1] = ((a3[0] &amp; 0x03) &lt;&lt; 4) + ((a3[1] &amp; 0xf0) &gt;&gt; 4);</w:t>
            </w:r>
          </w:p>
          <w:p w14:paraId="79D99B98" w14:textId="77777777" w:rsidR="00891ABD" w:rsidRPr="00891ABD" w:rsidRDefault="00891ABD" w:rsidP="00891ABD">
            <w:pPr>
              <w:rPr>
                <w:sz w:val="16"/>
                <w:szCs w:val="16"/>
              </w:rPr>
            </w:pPr>
            <w:r w:rsidRPr="00891ABD">
              <w:rPr>
                <w:sz w:val="16"/>
                <w:szCs w:val="16"/>
              </w:rPr>
              <w:t xml:space="preserve">    a4[2] = ((a3[1] &amp; 0x0f) &lt;&lt; 2) + ((a3[2] &amp; 0xc0) &gt;&gt; 6);</w:t>
            </w:r>
          </w:p>
          <w:p w14:paraId="2C331CB7" w14:textId="77777777" w:rsidR="00891ABD" w:rsidRPr="00891ABD" w:rsidRDefault="00891ABD" w:rsidP="00891ABD">
            <w:pPr>
              <w:rPr>
                <w:sz w:val="16"/>
                <w:szCs w:val="16"/>
              </w:rPr>
            </w:pPr>
            <w:r w:rsidRPr="00891ABD">
              <w:rPr>
                <w:sz w:val="16"/>
                <w:szCs w:val="16"/>
              </w:rPr>
              <w:t xml:space="preserve">    a4[3] = (a3[2] &amp; 0x3f);</w:t>
            </w:r>
          </w:p>
          <w:p w14:paraId="3FE1741E" w14:textId="77777777" w:rsidR="00891ABD" w:rsidRPr="00891ABD" w:rsidRDefault="00891ABD" w:rsidP="00891ABD">
            <w:pPr>
              <w:rPr>
                <w:sz w:val="16"/>
                <w:szCs w:val="16"/>
              </w:rPr>
            </w:pPr>
            <w:r w:rsidRPr="00891ABD">
              <w:rPr>
                <w:sz w:val="16"/>
                <w:szCs w:val="16"/>
              </w:rPr>
              <w:t>}</w:t>
            </w:r>
          </w:p>
          <w:p w14:paraId="4730825B" w14:textId="77777777" w:rsidR="00891ABD" w:rsidRPr="00891ABD" w:rsidRDefault="00891ABD" w:rsidP="00891ABD">
            <w:pPr>
              <w:rPr>
                <w:sz w:val="16"/>
                <w:szCs w:val="16"/>
              </w:rPr>
            </w:pPr>
          </w:p>
          <w:p w14:paraId="2B05C6A2" w14:textId="77777777" w:rsidR="00891ABD" w:rsidRPr="00891ABD" w:rsidRDefault="00891ABD" w:rsidP="00891ABD">
            <w:pPr>
              <w:rPr>
                <w:sz w:val="16"/>
                <w:szCs w:val="16"/>
              </w:rPr>
            </w:pPr>
            <w:r w:rsidRPr="00891ABD">
              <w:rPr>
                <w:sz w:val="16"/>
                <w:szCs w:val="16"/>
              </w:rPr>
              <w:t>inline void a4_to_a3(unsigned char * a3, unsigned char * a4) {</w:t>
            </w:r>
          </w:p>
          <w:p w14:paraId="17A20C12" w14:textId="77777777" w:rsidR="00891ABD" w:rsidRPr="00891ABD" w:rsidRDefault="00891ABD" w:rsidP="00891ABD">
            <w:pPr>
              <w:rPr>
                <w:sz w:val="16"/>
                <w:szCs w:val="16"/>
              </w:rPr>
            </w:pPr>
            <w:r w:rsidRPr="00891ABD">
              <w:rPr>
                <w:sz w:val="16"/>
                <w:szCs w:val="16"/>
              </w:rPr>
              <w:t xml:space="preserve">    a3[0] = (a4[0] &lt;&lt; 2) + ((a4[1] &amp; 0x30) &gt;&gt; 4);</w:t>
            </w:r>
          </w:p>
          <w:p w14:paraId="3EB5D280" w14:textId="77777777" w:rsidR="00891ABD" w:rsidRPr="00891ABD" w:rsidRDefault="00891ABD" w:rsidP="00891ABD">
            <w:pPr>
              <w:rPr>
                <w:sz w:val="16"/>
                <w:szCs w:val="16"/>
              </w:rPr>
            </w:pPr>
            <w:r w:rsidRPr="00891ABD">
              <w:rPr>
                <w:sz w:val="16"/>
                <w:szCs w:val="16"/>
              </w:rPr>
              <w:t xml:space="preserve">    a3[1] = ((a4[1] &amp; 0xf) &lt;&lt; 4) + ((a4[2] &amp; 0x3c) &gt;&gt; 2);</w:t>
            </w:r>
          </w:p>
          <w:p w14:paraId="605948AC" w14:textId="77777777" w:rsidR="00891ABD" w:rsidRPr="00891ABD" w:rsidRDefault="00891ABD" w:rsidP="00891ABD">
            <w:pPr>
              <w:rPr>
                <w:sz w:val="16"/>
                <w:szCs w:val="16"/>
              </w:rPr>
            </w:pPr>
            <w:r w:rsidRPr="00891ABD">
              <w:rPr>
                <w:sz w:val="16"/>
                <w:szCs w:val="16"/>
              </w:rPr>
              <w:t xml:space="preserve">    a3[2] = ((a4[2] &amp; 0x3) &lt;&lt; 6) + a4[3];</w:t>
            </w:r>
          </w:p>
          <w:p w14:paraId="5C45D5F5" w14:textId="77777777" w:rsidR="00891ABD" w:rsidRPr="00891ABD" w:rsidRDefault="00891ABD" w:rsidP="00891ABD">
            <w:pPr>
              <w:rPr>
                <w:sz w:val="16"/>
                <w:szCs w:val="16"/>
              </w:rPr>
            </w:pPr>
            <w:r w:rsidRPr="00891ABD">
              <w:rPr>
                <w:sz w:val="16"/>
                <w:szCs w:val="16"/>
              </w:rPr>
              <w:t>}</w:t>
            </w:r>
          </w:p>
          <w:p w14:paraId="7E2E1249" w14:textId="77777777" w:rsidR="00891ABD" w:rsidRPr="00891ABD" w:rsidRDefault="00891ABD" w:rsidP="00891ABD">
            <w:pPr>
              <w:rPr>
                <w:sz w:val="16"/>
                <w:szCs w:val="16"/>
              </w:rPr>
            </w:pPr>
          </w:p>
          <w:p w14:paraId="48806524" w14:textId="77777777" w:rsidR="00891ABD" w:rsidRPr="00891ABD" w:rsidRDefault="00891ABD" w:rsidP="00891ABD">
            <w:pPr>
              <w:rPr>
                <w:sz w:val="16"/>
                <w:szCs w:val="16"/>
              </w:rPr>
            </w:pPr>
            <w:r w:rsidRPr="00891ABD">
              <w:rPr>
                <w:sz w:val="16"/>
                <w:szCs w:val="16"/>
              </w:rPr>
              <w:t>inline unsigned char b64_lookup(char c) {</w:t>
            </w:r>
          </w:p>
          <w:p w14:paraId="00B50234" w14:textId="77777777" w:rsidR="00891ABD" w:rsidRPr="00891ABD" w:rsidRDefault="00891ABD" w:rsidP="00891ABD">
            <w:pPr>
              <w:rPr>
                <w:sz w:val="16"/>
                <w:szCs w:val="16"/>
              </w:rPr>
            </w:pPr>
            <w:r w:rsidRPr="00891ABD">
              <w:rPr>
                <w:sz w:val="16"/>
                <w:szCs w:val="16"/>
              </w:rPr>
              <w:t xml:space="preserve">    if(c &gt;='A' &amp;&amp; c &lt;='Z') return c - 'A';</w:t>
            </w:r>
          </w:p>
          <w:p w14:paraId="3B223C7D" w14:textId="77777777" w:rsidR="00891ABD" w:rsidRPr="00891ABD" w:rsidRDefault="00891ABD" w:rsidP="00891ABD">
            <w:pPr>
              <w:rPr>
                <w:sz w:val="16"/>
                <w:szCs w:val="16"/>
              </w:rPr>
            </w:pPr>
            <w:r w:rsidRPr="00891ABD">
              <w:rPr>
                <w:sz w:val="16"/>
                <w:szCs w:val="16"/>
              </w:rPr>
              <w:t xml:space="preserve">    if(c &gt;='a' &amp;&amp; c &lt;='z') return c - 71;</w:t>
            </w:r>
          </w:p>
          <w:p w14:paraId="2B7758B6" w14:textId="77777777" w:rsidR="00891ABD" w:rsidRPr="00891ABD" w:rsidRDefault="00891ABD" w:rsidP="00891ABD">
            <w:pPr>
              <w:rPr>
                <w:sz w:val="16"/>
                <w:szCs w:val="16"/>
              </w:rPr>
            </w:pPr>
            <w:r w:rsidRPr="00891ABD">
              <w:rPr>
                <w:sz w:val="16"/>
                <w:szCs w:val="16"/>
              </w:rPr>
              <w:t xml:space="preserve">    if(c &gt;='0' &amp;&amp; c &lt;='9') return c + 4;</w:t>
            </w:r>
          </w:p>
          <w:p w14:paraId="1C930022" w14:textId="77777777" w:rsidR="00891ABD" w:rsidRPr="00891ABD" w:rsidRDefault="00891ABD" w:rsidP="00891ABD">
            <w:pPr>
              <w:rPr>
                <w:sz w:val="16"/>
                <w:szCs w:val="16"/>
              </w:rPr>
            </w:pPr>
            <w:r w:rsidRPr="00891ABD">
              <w:rPr>
                <w:sz w:val="16"/>
                <w:szCs w:val="16"/>
              </w:rPr>
              <w:t xml:space="preserve">    if(c == '+') return 62;</w:t>
            </w:r>
          </w:p>
          <w:p w14:paraId="4E78CCCD" w14:textId="77777777" w:rsidR="00891ABD" w:rsidRPr="00891ABD" w:rsidRDefault="00891ABD" w:rsidP="00891ABD">
            <w:pPr>
              <w:rPr>
                <w:sz w:val="16"/>
                <w:szCs w:val="16"/>
              </w:rPr>
            </w:pPr>
            <w:r w:rsidRPr="00891ABD">
              <w:rPr>
                <w:sz w:val="16"/>
                <w:szCs w:val="16"/>
              </w:rPr>
              <w:t xml:space="preserve">    if(c == '/') return 63;</w:t>
            </w:r>
          </w:p>
          <w:p w14:paraId="0B55B403" w14:textId="77777777" w:rsidR="00891ABD" w:rsidRPr="00891ABD" w:rsidRDefault="00891ABD" w:rsidP="00891ABD">
            <w:pPr>
              <w:rPr>
                <w:sz w:val="16"/>
                <w:szCs w:val="16"/>
              </w:rPr>
            </w:pPr>
            <w:r w:rsidRPr="00891ABD">
              <w:rPr>
                <w:sz w:val="16"/>
                <w:szCs w:val="16"/>
              </w:rPr>
              <w:t xml:space="preserve">    return -1;</w:t>
            </w:r>
          </w:p>
          <w:p w14:paraId="524FAC06" w14:textId="71E77AE7" w:rsidR="00891ABD" w:rsidRPr="00891ABD" w:rsidRDefault="00891ABD" w:rsidP="00891ABD">
            <w:pPr>
              <w:rPr>
                <w:sz w:val="16"/>
                <w:szCs w:val="16"/>
              </w:rPr>
            </w:pPr>
            <w:r w:rsidRPr="00891ABD">
              <w:rPr>
                <w:sz w:val="16"/>
                <w:szCs w:val="16"/>
              </w:rPr>
              <w:t>}</w:t>
            </w:r>
          </w:p>
        </w:tc>
        <w:tc>
          <w:tcPr>
            <w:tcW w:w="2693" w:type="dxa"/>
          </w:tcPr>
          <w:p w14:paraId="55873666" w14:textId="7579C747" w:rsidR="00891ABD" w:rsidRDefault="00891ABD" w:rsidP="00640217">
            <w:pPr>
              <w:spacing w:line="360" w:lineRule="auto"/>
              <w:jc w:val="center"/>
            </w:pPr>
            <w:r>
              <w:t>Kode ini menyediakan fungsi-fungsi yang lengkap untuk encoding dan decoding data menggunakan Base64, yang dapat digunakan dalam berbagai aplikasi seperti pengiriman gambar dari ESP32 CAM ke Google Drive dalam bentuk teks yang aman untuk HTTP</w:t>
            </w:r>
          </w:p>
        </w:tc>
      </w:tr>
      <w:tr w:rsidR="004B50C8" w14:paraId="346ADB5D" w14:textId="77777777" w:rsidTr="00640217">
        <w:tc>
          <w:tcPr>
            <w:tcW w:w="5245" w:type="dxa"/>
          </w:tcPr>
          <w:p w14:paraId="3AB9F6E0" w14:textId="77777777" w:rsidR="004B50C8" w:rsidRPr="004B50C8" w:rsidRDefault="004B50C8" w:rsidP="004B50C8">
            <w:pPr>
              <w:rPr>
                <w:sz w:val="16"/>
                <w:szCs w:val="16"/>
              </w:rPr>
            </w:pPr>
            <w:r w:rsidRPr="004B50C8">
              <w:rPr>
                <w:sz w:val="16"/>
                <w:szCs w:val="16"/>
              </w:rPr>
              <w:t>#include &lt;</w:t>
            </w:r>
            <w:proofErr w:type="spellStart"/>
            <w:r w:rsidRPr="004B50C8">
              <w:rPr>
                <w:sz w:val="16"/>
                <w:szCs w:val="16"/>
              </w:rPr>
              <w:t>SoftwareSerial.h</w:t>
            </w:r>
            <w:proofErr w:type="spellEnd"/>
            <w:r w:rsidRPr="004B50C8">
              <w:rPr>
                <w:sz w:val="16"/>
                <w:szCs w:val="16"/>
              </w:rPr>
              <w:t>&gt;</w:t>
            </w:r>
          </w:p>
          <w:p w14:paraId="0B40D38F" w14:textId="77777777" w:rsidR="004B50C8" w:rsidRPr="004B50C8" w:rsidRDefault="004B50C8" w:rsidP="004B50C8">
            <w:pPr>
              <w:rPr>
                <w:sz w:val="16"/>
                <w:szCs w:val="16"/>
              </w:rPr>
            </w:pPr>
          </w:p>
          <w:p w14:paraId="5100C2CE" w14:textId="77777777" w:rsidR="004B50C8" w:rsidRPr="004B50C8" w:rsidRDefault="004B50C8" w:rsidP="004B50C8">
            <w:pPr>
              <w:rPr>
                <w:sz w:val="16"/>
                <w:szCs w:val="16"/>
              </w:rPr>
            </w:pPr>
            <w:r w:rsidRPr="004B50C8">
              <w:rPr>
                <w:sz w:val="16"/>
                <w:szCs w:val="16"/>
              </w:rPr>
              <w:t xml:space="preserve">#define </w:t>
            </w:r>
            <w:proofErr w:type="spellStart"/>
            <w:r w:rsidRPr="004B50C8">
              <w:rPr>
                <w:sz w:val="16"/>
                <w:szCs w:val="16"/>
              </w:rPr>
              <w:t>RXPin</w:t>
            </w:r>
            <w:proofErr w:type="spellEnd"/>
            <w:r w:rsidRPr="004B50C8">
              <w:rPr>
                <w:sz w:val="16"/>
                <w:szCs w:val="16"/>
              </w:rPr>
              <w:t xml:space="preserve">    4</w:t>
            </w:r>
          </w:p>
          <w:p w14:paraId="253E38F9" w14:textId="77777777" w:rsidR="004B50C8" w:rsidRPr="004B50C8" w:rsidRDefault="004B50C8" w:rsidP="004B50C8">
            <w:pPr>
              <w:rPr>
                <w:sz w:val="16"/>
                <w:szCs w:val="16"/>
              </w:rPr>
            </w:pPr>
            <w:r w:rsidRPr="004B50C8">
              <w:rPr>
                <w:sz w:val="16"/>
                <w:szCs w:val="16"/>
              </w:rPr>
              <w:t xml:space="preserve">#define </w:t>
            </w:r>
            <w:proofErr w:type="spellStart"/>
            <w:r w:rsidRPr="004B50C8">
              <w:rPr>
                <w:sz w:val="16"/>
                <w:szCs w:val="16"/>
              </w:rPr>
              <w:t>TXPin</w:t>
            </w:r>
            <w:proofErr w:type="spellEnd"/>
            <w:r w:rsidRPr="004B50C8">
              <w:rPr>
                <w:sz w:val="16"/>
                <w:szCs w:val="16"/>
              </w:rPr>
              <w:t xml:space="preserve">    3</w:t>
            </w:r>
          </w:p>
          <w:p w14:paraId="5F1C5DA8" w14:textId="77777777" w:rsidR="004B50C8" w:rsidRPr="004B50C8" w:rsidRDefault="004B50C8" w:rsidP="004B50C8">
            <w:pPr>
              <w:rPr>
                <w:sz w:val="16"/>
                <w:szCs w:val="16"/>
              </w:rPr>
            </w:pPr>
            <w:proofErr w:type="spellStart"/>
            <w:r w:rsidRPr="004B50C8">
              <w:rPr>
                <w:sz w:val="16"/>
                <w:szCs w:val="16"/>
              </w:rPr>
              <w:t>SoftwareSerial</w:t>
            </w:r>
            <w:proofErr w:type="spellEnd"/>
            <w:r w:rsidRPr="004B50C8">
              <w:rPr>
                <w:sz w:val="16"/>
                <w:szCs w:val="16"/>
              </w:rPr>
              <w:t xml:space="preserve"> HC05(</w:t>
            </w:r>
            <w:proofErr w:type="spellStart"/>
            <w:r w:rsidRPr="004B50C8">
              <w:rPr>
                <w:sz w:val="16"/>
                <w:szCs w:val="16"/>
              </w:rPr>
              <w:t>RXPin</w:t>
            </w:r>
            <w:proofErr w:type="spellEnd"/>
            <w:r w:rsidRPr="004B50C8">
              <w:rPr>
                <w:sz w:val="16"/>
                <w:szCs w:val="16"/>
              </w:rPr>
              <w:t xml:space="preserve">, </w:t>
            </w:r>
            <w:proofErr w:type="spellStart"/>
            <w:r w:rsidRPr="004B50C8">
              <w:rPr>
                <w:sz w:val="16"/>
                <w:szCs w:val="16"/>
              </w:rPr>
              <w:t>TXPin</w:t>
            </w:r>
            <w:proofErr w:type="spellEnd"/>
            <w:r w:rsidRPr="004B50C8">
              <w:rPr>
                <w:sz w:val="16"/>
                <w:szCs w:val="16"/>
              </w:rPr>
              <w:t>);</w:t>
            </w:r>
          </w:p>
          <w:p w14:paraId="5E41CE85" w14:textId="77777777" w:rsidR="004B50C8" w:rsidRPr="004B50C8" w:rsidRDefault="004B50C8" w:rsidP="004B50C8">
            <w:pPr>
              <w:rPr>
                <w:sz w:val="16"/>
                <w:szCs w:val="16"/>
              </w:rPr>
            </w:pPr>
          </w:p>
          <w:p w14:paraId="1D9CB204" w14:textId="77777777" w:rsidR="004B50C8" w:rsidRPr="004B50C8" w:rsidRDefault="004B50C8" w:rsidP="004B50C8">
            <w:pPr>
              <w:rPr>
                <w:sz w:val="16"/>
                <w:szCs w:val="16"/>
              </w:rPr>
            </w:pPr>
            <w:r w:rsidRPr="004B50C8">
              <w:rPr>
                <w:sz w:val="16"/>
                <w:szCs w:val="16"/>
              </w:rPr>
              <w:t>byte send = 255;</w:t>
            </w:r>
          </w:p>
          <w:p w14:paraId="1F65F3EF" w14:textId="77777777" w:rsidR="004B50C8" w:rsidRPr="004B50C8" w:rsidRDefault="004B50C8" w:rsidP="004B50C8">
            <w:pPr>
              <w:rPr>
                <w:sz w:val="16"/>
                <w:szCs w:val="16"/>
              </w:rPr>
            </w:pPr>
            <w:r w:rsidRPr="004B50C8">
              <w:rPr>
                <w:sz w:val="16"/>
                <w:szCs w:val="16"/>
              </w:rPr>
              <w:t>void setup() {</w:t>
            </w:r>
          </w:p>
          <w:p w14:paraId="254BDF4F" w14:textId="77777777" w:rsidR="004B50C8" w:rsidRPr="004B50C8" w:rsidRDefault="004B50C8" w:rsidP="004B50C8">
            <w:pPr>
              <w:rPr>
                <w:sz w:val="16"/>
                <w:szCs w:val="16"/>
              </w:rPr>
            </w:pPr>
            <w:r w:rsidRPr="004B50C8">
              <w:rPr>
                <w:sz w:val="16"/>
                <w:szCs w:val="16"/>
              </w:rPr>
              <w:t xml:space="preserve">  HC05.begin(9600);</w:t>
            </w:r>
          </w:p>
          <w:p w14:paraId="6AC2981D" w14:textId="77777777" w:rsidR="004B50C8" w:rsidRPr="004B50C8" w:rsidRDefault="004B50C8" w:rsidP="004B50C8">
            <w:pPr>
              <w:rPr>
                <w:sz w:val="16"/>
                <w:szCs w:val="16"/>
              </w:rPr>
            </w:pPr>
            <w:r w:rsidRPr="004B50C8">
              <w:rPr>
                <w:sz w:val="16"/>
                <w:szCs w:val="16"/>
              </w:rPr>
              <w:t>}</w:t>
            </w:r>
          </w:p>
          <w:p w14:paraId="46527623" w14:textId="77777777" w:rsidR="004B50C8" w:rsidRPr="004B50C8" w:rsidRDefault="004B50C8" w:rsidP="004B50C8">
            <w:pPr>
              <w:rPr>
                <w:sz w:val="16"/>
                <w:szCs w:val="16"/>
              </w:rPr>
            </w:pPr>
          </w:p>
          <w:p w14:paraId="648B023E" w14:textId="77777777" w:rsidR="004B50C8" w:rsidRPr="004B50C8" w:rsidRDefault="004B50C8" w:rsidP="004B50C8">
            <w:pPr>
              <w:rPr>
                <w:sz w:val="16"/>
                <w:szCs w:val="16"/>
              </w:rPr>
            </w:pPr>
            <w:r w:rsidRPr="004B50C8">
              <w:rPr>
                <w:sz w:val="16"/>
                <w:szCs w:val="16"/>
              </w:rPr>
              <w:t>void loop() {</w:t>
            </w:r>
          </w:p>
          <w:p w14:paraId="43E1E315" w14:textId="77777777" w:rsidR="004B50C8" w:rsidRPr="004B50C8" w:rsidRDefault="004B50C8" w:rsidP="004B50C8">
            <w:pPr>
              <w:rPr>
                <w:sz w:val="16"/>
                <w:szCs w:val="16"/>
              </w:rPr>
            </w:pPr>
            <w:r w:rsidRPr="004B50C8">
              <w:rPr>
                <w:sz w:val="16"/>
                <w:szCs w:val="16"/>
              </w:rPr>
              <w:t xml:space="preserve">  HC05.write(send);</w:t>
            </w:r>
          </w:p>
          <w:p w14:paraId="36D1C9DE" w14:textId="4BD17F4F" w:rsidR="004B50C8" w:rsidRPr="00891ABD" w:rsidRDefault="004B50C8" w:rsidP="004B50C8">
            <w:pPr>
              <w:rPr>
                <w:sz w:val="16"/>
                <w:szCs w:val="16"/>
              </w:rPr>
            </w:pPr>
            <w:r w:rsidRPr="004B50C8">
              <w:rPr>
                <w:sz w:val="16"/>
                <w:szCs w:val="16"/>
              </w:rPr>
              <w:t>}</w:t>
            </w:r>
          </w:p>
        </w:tc>
        <w:tc>
          <w:tcPr>
            <w:tcW w:w="2693" w:type="dxa"/>
          </w:tcPr>
          <w:p w14:paraId="293A1601" w14:textId="3FCBF64D" w:rsidR="004B50C8" w:rsidRDefault="004B50C8" w:rsidP="00640217">
            <w:pPr>
              <w:spacing w:line="360" w:lineRule="auto"/>
              <w:jc w:val="center"/>
            </w:pPr>
            <w:r>
              <w:t xml:space="preserve">Kode ini digunakan untuk mengirimkan data byte </w:t>
            </w:r>
            <w:r>
              <w:rPr>
                <w:rStyle w:val="HTMLCode"/>
                <w:rFonts w:eastAsiaTheme="minorHAnsi"/>
              </w:rPr>
              <w:t>255</w:t>
            </w:r>
            <w:r>
              <w:t xml:space="preserve"> melalui modul </w:t>
            </w:r>
            <w:r w:rsidR="00CC6A8B" w:rsidRPr="00CC6A8B">
              <w:rPr>
                <w:i/>
              </w:rPr>
              <w:t>Bluetooth</w:t>
            </w:r>
            <w:r>
              <w:t xml:space="preserve"> HC-05 yang terhubung ke Arduino </w:t>
            </w:r>
            <w:r>
              <w:rPr>
                <w:rStyle w:val="HTMLCode"/>
                <w:rFonts w:eastAsiaTheme="minorHAnsi"/>
              </w:rPr>
              <w:t>HC05.write(send)</w:t>
            </w:r>
            <w:r>
              <w:t xml:space="preserve"> mengirimkan nilai </w:t>
            </w:r>
            <w:r>
              <w:rPr>
                <w:rStyle w:val="HTMLCode"/>
                <w:rFonts w:eastAsiaTheme="minorHAnsi"/>
              </w:rPr>
              <w:t>255</w:t>
            </w:r>
            <w:r>
              <w:t xml:space="preserve"> sebagai data byte ke perangkat yang terhubung melalui </w:t>
            </w:r>
            <w:r w:rsidR="00CC6A8B" w:rsidRPr="00CC6A8B">
              <w:rPr>
                <w:i/>
              </w:rPr>
              <w:t>Bluetooth</w:t>
            </w:r>
            <w:r>
              <w:t>.</w:t>
            </w:r>
          </w:p>
        </w:tc>
      </w:tr>
    </w:tbl>
    <w:p w14:paraId="2CCAFBBD" w14:textId="0A16DE17" w:rsidR="00640217" w:rsidRPr="00AF78AA" w:rsidDel="0095005E" w:rsidRDefault="0095005E">
      <w:pPr>
        <w:pStyle w:val="Caption"/>
        <w:rPr>
          <w:del w:id="612" w:author="Jingga Dewa" w:date="2024-07-28T03:46:00Z" w16du:dateUtc="2024-07-28T08:46:00Z"/>
          <w:szCs w:val="24"/>
        </w:rPr>
        <w:pPrChange w:id="613" w:author="Jingga Dewa" w:date="2024-07-28T03:46:00Z" w16du:dateUtc="2024-07-28T08:46:00Z">
          <w:pPr>
            <w:spacing w:after="0" w:line="360" w:lineRule="auto"/>
            <w:jc w:val="center"/>
          </w:pPr>
        </w:pPrChange>
      </w:pPr>
      <w:bookmarkStart w:id="614" w:name="_Toc173032697"/>
      <w:ins w:id="615" w:author="Jingga Dewa" w:date="2024-07-28T03:45:00Z" w16du:dateUtc="2024-07-28T08:45:00Z">
        <w:r w:rsidRPr="00AF78AA">
          <w:rPr>
            <w:b/>
            <w:bCs/>
            <w:szCs w:val="24"/>
            <w:rPrChange w:id="616" w:author="Jingga Dewa" w:date="2024-07-28T03:46:00Z" w16du:dateUtc="2024-07-28T08:46:00Z">
              <w:rPr/>
            </w:rPrChange>
          </w:rPr>
          <w:lastRenderedPageBreak/>
          <w:t xml:space="preserve">Lampiran </w:t>
        </w:r>
        <w:r w:rsidRPr="00AF78AA">
          <w:rPr>
            <w:b/>
            <w:bCs/>
            <w:szCs w:val="24"/>
            <w:rPrChange w:id="617" w:author="Jingga Dewa" w:date="2024-07-28T03:46:00Z" w16du:dateUtc="2024-07-28T08:46:00Z">
              <w:rPr/>
            </w:rPrChange>
          </w:rPr>
          <w:fldChar w:fldCharType="begin"/>
        </w:r>
        <w:r w:rsidRPr="00AF78AA">
          <w:rPr>
            <w:b/>
            <w:bCs/>
            <w:szCs w:val="24"/>
            <w:rPrChange w:id="618" w:author="Jingga Dewa" w:date="2024-07-28T03:46:00Z" w16du:dateUtc="2024-07-28T08:46:00Z">
              <w:rPr/>
            </w:rPrChange>
          </w:rPr>
          <w:instrText xml:space="preserve"> SEQ Lampiran \* ARABIC </w:instrText>
        </w:r>
      </w:ins>
      <w:r w:rsidRPr="00AF78AA">
        <w:rPr>
          <w:b/>
          <w:bCs/>
          <w:szCs w:val="24"/>
          <w:rPrChange w:id="619" w:author="Jingga Dewa" w:date="2024-07-28T03:46:00Z" w16du:dateUtc="2024-07-28T08:46:00Z">
            <w:rPr/>
          </w:rPrChange>
        </w:rPr>
        <w:fldChar w:fldCharType="separate"/>
      </w:r>
      <w:r w:rsidR="00C048B8">
        <w:rPr>
          <w:b/>
          <w:bCs/>
          <w:iCs w:val="0"/>
          <w:noProof/>
          <w:szCs w:val="24"/>
        </w:rPr>
        <w:t>2</w:t>
      </w:r>
      <w:ins w:id="620" w:author="Jingga Dewa" w:date="2024-07-28T03:45:00Z" w16du:dateUtc="2024-07-28T08:45:00Z">
        <w:r w:rsidRPr="00AF78AA">
          <w:rPr>
            <w:b/>
            <w:bCs/>
            <w:szCs w:val="24"/>
            <w:rPrChange w:id="621" w:author="Jingga Dewa" w:date="2024-07-28T03:46:00Z" w16du:dateUtc="2024-07-28T08:46:00Z">
              <w:rPr/>
            </w:rPrChange>
          </w:rPr>
          <w:fldChar w:fldCharType="end"/>
        </w:r>
        <w:r w:rsidRPr="00AF78AA">
          <w:rPr>
            <w:b/>
            <w:bCs/>
            <w:szCs w:val="24"/>
            <w:rPrChange w:id="622" w:author="Jingga Dewa" w:date="2024-07-28T03:46:00Z" w16du:dateUtc="2024-07-28T08:46:00Z">
              <w:rPr/>
            </w:rPrChange>
          </w:rPr>
          <w:t xml:space="preserve"> Kode Google Scrip</w:t>
        </w:r>
      </w:ins>
      <w:bookmarkEnd w:id="614"/>
    </w:p>
    <w:p w14:paraId="56C38679" w14:textId="77777777" w:rsidR="00891ABD" w:rsidRPr="00AF78AA" w:rsidDel="0095005E" w:rsidRDefault="00891ABD" w:rsidP="00640217">
      <w:pPr>
        <w:spacing w:after="0" w:line="360" w:lineRule="auto"/>
        <w:jc w:val="center"/>
        <w:rPr>
          <w:del w:id="623" w:author="Jingga Dewa" w:date="2024-07-28T03:46:00Z" w16du:dateUtc="2024-07-28T08:46:00Z"/>
          <w:szCs w:val="24"/>
        </w:rPr>
      </w:pPr>
    </w:p>
    <w:p w14:paraId="043A509A" w14:textId="77777777" w:rsidR="00891ABD" w:rsidRPr="00AF78AA" w:rsidDel="0095005E" w:rsidRDefault="00891ABD" w:rsidP="00640217">
      <w:pPr>
        <w:spacing w:after="0" w:line="360" w:lineRule="auto"/>
        <w:jc w:val="center"/>
        <w:rPr>
          <w:del w:id="624" w:author="Jingga Dewa" w:date="2024-07-28T03:46:00Z" w16du:dateUtc="2024-07-28T08:46:00Z"/>
          <w:szCs w:val="24"/>
        </w:rPr>
      </w:pPr>
    </w:p>
    <w:p w14:paraId="54EC8280" w14:textId="77777777" w:rsidR="00891ABD" w:rsidRPr="00AF78AA" w:rsidDel="0095005E" w:rsidRDefault="00891ABD" w:rsidP="00640217">
      <w:pPr>
        <w:spacing w:after="0" w:line="360" w:lineRule="auto"/>
        <w:jc w:val="center"/>
        <w:rPr>
          <w:del w:id="625" w:author="Jingga Dewa" w:date="2024-07-28T03:46:00Z" w16du:dateUtc="2024-07-28T08:46:00Z"/>
          <w:szCs w:val="24"/>
        </w:rPr>
      </w:pPr>
    </w:p>
    <w:p w14:paraId="0147D65F" w14:textId="77777777" w:rsidR="00891ABD" w:rsidRPr="00AF78AA" w:rsidDel="0095005E" w:rsidRDefault="00891ABD" w:rsidP="00640217">
      <w:pPr>
        <w:spacing w:after="0" w:line="360" w:lineRule="auto"/>
        <w:jc w:val="center"/>
        <w:rPr>
          <w:del w:id="626" w:author="Jingga Dewa" w:date="2024-07-28T03:46:00Z" w16du:dateUtc="2024-07-28T08:46:00Z"/>
          <w:szCs w:val="24"/>
        </w:rPr>
      </w:pPr>
    </w:p>
    <w:p w14:paraId="55E04037" w14:textId="77777777" w:rsidR="00DD6B41" w:rsidRPr="00AF78AA" w:rsidDel="0095005E" w:rsidRDefault="00DD6B41" w:rsidP="00601485">
      <w:pPr>
        <w:spacing w:after="0" w:line="360" w:lineRule="auto"/>
        <w:jc w:val="center"/>
        <w:rPr>
          <w:del w:id="627" w:author="Jingga Dewa" w:date="2024-07-28T03:46:00Z" w16du:dateUtc="2024-07-28T08:46:00Z"/>
          <w:szCs w:val="24"/>
        </w:rPr>
      </w:pPr>
    </w:p>
    <w:p w14:paraId="4E69D248" w14:textId="77777777" w:rsidR="00DD6B41" w:rsidRPr="00AF78AA" w:rsidDel="0095005E" w:rsidRDefault="00DD6B41" w:rsidP="00601485">
      <w:pPr>
        <w:spacing w:after="0" w:line="360" w:lineRule="auto"/>
        <w:jc w:val="center"/>
        <w:rPr>
          <w:del w:id="628" w:author="Jingga Dewa" w:date="2024-07-28T03:46:00Z" w16du:dateUtc="2024-07-28T08:46:00Z"/>
          <w:szCs w:val="24"/>
        </w:rPr>
      </w:pPr>
    </w:p>
    <w:p w14:paraId="5468BDD1" w14:textId="77777777" w:rsidR="00DD6B41" w:rsidRPr="00AF78AA" w:rsidDel="0095005E" w:rsidRDefault="00DD6B41" w:rsidP="00601485">
      <w:pPr>
        <w:spacing w:after="0" w:line="360" w:lineRule="auto"/>
        <w:jc w:val="center"/>
        <w:rPr>
          <w:del w:id="629" w:author="Jingga Dewa" w:date="2024-07-28T03:46:00Z" w16du:dateUtc="2024-07-28T08:46:00Z"/>
          <w:szCs w:val="24"/>
        </w:rPr>
      </w:pPr>
    </w:p>
    <w:p w14:paraId="25DE8F0F" w14:textId="77777777" w:rsidR="00DD6B41" w:rsidRPr="00AF78AA" w:rsidDel="0095005E" w:rsidRDefault="00DD6B41" w:rsidP="00601485">
      <w:pPr>
        <w:spacing w:after="0" w:line="360" w:lineRule="auto"/>
        <w:jc w:val="center"/>
        <w:rPr>
          <w:del w:id="630" w:author="Jingga Dewa" w:date="2024-07-28T03:46:00Z" w16du:dateUtc="2024-07-28T08:46:00Z"/>
          <w:szCs w:val="24"/>
        </w:rPr>
      </w:pPr>
    </w:p>
    <w:p w14:paraId="64BE9C8D" w14:textId="77777777" w:rsidR="00DD6B41" w:rsidRPr="00AF78AA" w:rsidDel="0095005E" w:rsidRDefault="00DD6B41" w:rsidP="00601485">
      <w:pPr>
        <w:spacing w:after="0" w:line="360" w:lineRule="auto"/>
        <w:jc w:val="center"/>
        <w:rPr>
          <w:del w:id="631" w:author="Jingga Dewa" w:date="2024-07-28T03:46:00Z" w16du:dateUtc="2024-07-28T08:46:00Z"/>
          <w:szCs w:val="24"/>
        </w:rPr>
      </w:pPr>
    </w:p>
    <w:p w14:paraId="3B60A140" w14:textId="77777777" w:rsidR="00DD6B41" w:rsidRPr="00AF78AA" w:rsidDel="0095005E" w:rsidRDefault="00DD6B41">
      <w:pPr>
        <w:spacing w:after="0" w:line="360" w:lineRule="auto"/>
        <w:rPr>
          <w:del w:id="632" w:author="Jingga Dewa" w:date="2024-07-28T03:46:00Z" w16du:dateUtc="2024-07-28T08:46:00Z"/>
          <w:szCs w:val="24"/>
        </w:rPr>
        <w:pPrChange w:id="633" w:author="Jingga Dewa" w:date="2024-07-28T03:46:00Z" w16du:dateUtc="2024-07-28T08:46:00Z">
          <w:pPr>
            <w:spacing w:after="0" w:line="360" w:lineRule="auto"/>
            <w:jc w:val="center"/>
          </w:pPr>
        </w:pPrChange>
      </w:pPr>
    </w:p>
    <w:p w14:paraId="582C62E5" w14:textId="19C6D996" w:rsidR="00DD6B41" w:rsidRPr="00AF78AA" w:rsidDel="0095005E" w:rsidRDefault="00DD6B41">
      <w:pPr>
        <w:spacing w:after="0" w:line="360" w:lineRule="auto"/>
        <w:rPr>
          <w:del w:id="634" w:author="Jingga Dewa" w:date="2024-07-28T03:45:00Z" w16du:dateUtc="2024-07-28T08:45:00Z"/>
          <w:szCs w:val="24"/>
        </w:rPr>
        <w:pPrChange w:id="635" w:author="Jingga Dewa" w:date="2024-07-28T03:46:00Z" w16du:dateUtc="2024-07-28T08:46:00Z">
          <w:pPr>
            <w:spacing w:after="0" w:line="360" w:lineRule="auto"/>
            <w:jc w:val="center"/>
          </w:pPr>
        </w:pPrChange>
      </w:pPr>
    </w:p>
    <w:p w14:paraId="1A992F90" w14:textId="6B354F20" w:rsidR="00601485" w:rsidRPr="00AF78AA" w:rsidDel="0095005E" w:rsidRDefault="00601485">
      <w:pPr>
        <w:spacing w:after="0" w:line="360" w:lineRule="auto"/>
        <w:rPr>
          <w:del w:id="636" w:author="Jingga Dewa" w:date="2024-07-28T03:45:00Z" w16du:dateUtc="2024-07-28T08:45:00Z"/>
          <w:szCs w:val="24"/>
        </w:rPr>
        <w:pPrChange w:id="637" w:author="Jingga Dewa" w:date="2024-07-28T03:46:00Z" w16du:dateUtc="2024-07-28T08:46:00Z">
          <w:pPr>
            <w:spacing w:after="0" w:line="360" w:lineRule="auto"/>
            <w:jc w:val="center"/>
          </w:pPr>
        </w:pPrChange>
      </w:pPr>
      <w:del w:id="638" w:author="Jingga Dewa" w:date="2024-07-28T03:45:00Z" w16du:dateUtc="2024-07-28T08:45:00Z">
        <w:r w:rsidRPr="00AF78AA" w:rsidDel="0095005E">
          <w:rPr>
            <w:szCs w:val="24"/>
          </w:rPr>
          <w:delText xml:space="preserve">Lampiran </w:delText>
        </w:r>
        <w:r w:rsidR="00DD6B41" w:rsidRPr="00AF78AA" w:rsidDel="0095005E">
          <w:rPr>
            <w:szCs w:val="24"/>
          </w:rPr>
          <w:delText>2</w:delText>
        </w:r>
        <w:r w:rsidRPr="00AF78AA" w:rsidDel="0095005E">
          <w:rPr>
            <w:szCs w:val="24"/>
          </w:rPr>
          <w:delText xml:space="preserve"> </w:delText>
        </w:r>
      </w:del>
    </w:p>
    <w:p w14:paraId="01C26A4D" w14:textId="7729608E" w:rsidR="00601485" w:rsidRPr="00AF78AA" w:rsidDel="0095005E" w:rsidRDefault="00601485">
      <w:pPr>
        <w:spacing w:after="0" w:line="360" w:lineRule="auto"/>
        <w:rPr>
          <w:del w:id="639" w:author="Jingga Dewa" w:date="2024-07-28T03:45:00Z" w16du:dateUtc="2024-07-28T08:45:00Z"/>
          <w:szCs w:val="24"/>
        </w:rPr>
        <w:pPrChange w:id="640" w:author="Jingga Dewa" w:date="2024-07-28T03:46:00Z" w16du:dateUtc="2024-07-28T08:46:00Z">
          <w:pPr>
            <w:spacing w:after="0" w:line="360" w:lineRule="auto"/>
            <w:jc w:val="center"/>
          </w:pPr>
        </w:pPrChange>
      </w:pPr>
    </w:p>
    <w:p w14:paraId="5A2E8666" w14:textId="451B6972" w:rsidR="00891ABD" w:rsidRPr="00AF78AA" w:rsidDel="0095005E" w:rsidRDefault="004B50C8">
      <w:pPr>
        <w:spacing w:after="0" w:line="360" w:lineRule="auto"/>
        <w:rPr>
          <w:del w:id="641" w:author="Jingga Dewa" w:date="2024-07-28T03:46:00Z" w16du:dateUtc="2024-07-28T08:46:00Z"/>
          <w:szCs w:val="24"/>
        </w:rPr>
        <w:pPrChange w:id="642" w:author="Jingga Dewa" w:date="2024-07-28T03:46:00Z" w16du:dateUtc="2024-07-28T08:46:00Z">
          <w:pPr>
            <w:spacing w:after="0" w:line="360" w:lineRule="auto"/>
            <w:jc w:val="center"/>
          </w:pPr>
        </w:pPrChange>
      </w:pPr>
      <w:del w:id="643" w:author="Jingga Dewa" w:date="2024-07-28T03:45:00Z" w16du:dateUtc="2024-07-28T08:45:00Z">
        <w:r w:rsidRPr="00AF78AA" w:rsidDel="0095005E">
          <w:rPr>
            <w:szCs w:val="24"/>
          </w:rPr>
          <w:delText xml:space="preserve">KODE </w:delText>
        </w:r>
        <w:r w:rsidR="00DD6B41" w:rsidRPr="00AF78AA" w:rsidDel="0095005E">
          <w:rPr>
            <w:szCs w:val="24"/>
          </w:rPr>
          <w:delText>GOOGLE SCRIP</w:delText>
        </w:r>
      </w:del>
    </w:p>
    <w:p w14:paraId="454FD730" w14:textId="77777777" w:rsidR="00891ABD" w:rsidRPr="00AF78AA" w:rsidDel="0095005E" w:rsidRDefault="00891ABD">
      <w:pPr>
        <w:spacing w:after="0" w:line="360" w:lineRule="auto"/>
        <w:rPr>
          <w:del w:id="644" w:author="Jingga Dewa" w:date="2024-07-28T03:46:00Z" w16du:dateUtc="2024-07-28T08:46:00Z"/>
          <w:szCs w:val="24"/>
        </w:rPr>
        <w:pPrChange w:id="645" w:author="Jingga Dewa" w:date="2024-07-28T03:46:00Z" w16du:dateUtc="2024-07-28T08:46:00Z">
          <w:pPr>
            <w:spacing w:after="0" w:line="360" w:lineRule="auto"/>
            <w:jc w:val="center"/>
          </w:pPr>
        </w:pPrChange>
      </w:pPr>
    </w:p>
    <w:p w14:paraId="6B715A97" w14:textId="77777777" w:rsidR="00DD6B41" w:rsidRPr="00AF78AA" w:rsidDel="0095005E" w:rsidRDefault="00DD6B41">
      <w:pPr>
        <w:spacing w:after="0" w:line="360" w:lineRule="auto"/>
        <w:rPr>
          <w:del w:id="646" w:author="Jingga Dewa" w:date="2024-07-28T03:46:00Z" w16du:dateUtc="2024-07-28T08:46:00Z"/>
          <w:szCs w:val="24"/>
        </w:rPr>
        <w:pPrChange w:id="647" w:author="Jingga Dewa" w:date="2024-07-28T03:46:00Z" w16du:dateUtc="2024-07-28T08:46:00Z">
          <w:pPr>
            <w:spacing w:after="0" w:line="360" w:lineRule="auto"/>
            <w:jc w:val="center"/>
          </w:pPr>
        </w:pPrChange>
      </w:pPr>
    </w:p>
    <w:p w14:paraId="6F9AD7C0" w14:textId="77777777" w:rsidR="00DD6B41" w:rsidRPr="00AF78AA" w:rsidDel="0095005E" w:rsidRDefault="00DD6B41">
      <w:pPr>
        <w:spacing w:after="0" w:line="360" w:lineRule="auto"/>
        <w:rPr>
          <w:del w:id="648" w:author="Jingga Dewa" w:date="2024-07-28T03:46:00Z" w16du:dateUtc="2024-07-28T08:46:00Z"/>
          <w:szCs w:val="24"/>
        </w:rPr>
        <w:pPrChange w:id="649" w:author="Jingga Dewa" w:date="2024-07-28T03:46:00Z" w16du:dateUtc="2024-07-28T08:46:00Z">
          <w:pPr>
            <w:spacing w:after="0" w:line="360" w:lineRule="auto"/>
            <w:jc w:val="center"/>
          </w:pPr>
        </w:pPrChange>
      </w:pPr>
    </w:p>
    <w:p w14:paraId="035D6B42" w14:textId="77777777" w:rsidR="00DD6B41" w:rsidRPr="00AF78AA" w:rsidDel="0095005E" w:rsidRDefault="00DD6B41">
      <w:pPr>
        <w:spacing w:after="0" w:line="360" w:lineRule="auto"/>
        <w:rPr>
          <w:del w:id="650" w:author="Jingga Dewa" w:date="2024-07-28T03:46:00Z" w16du:dateUtc="2024-07-28T08:46:00Z"/>
          <w:szCs w:val="24"/>
        </w:rPr>
        <w:pPrChange w:id="651" w:author="Jingga Dewa" w:date="2024-07-28T03:46:00Z" w16du:dateUtc="2024-07-28T08:46:00Z">
          <w:pPr>
            <w:spacing w:after="0" w:line="360" w:lineRule="auto"/>
            <w:jc w:val="center"/>
          </w:pPr>
        </w:pPrChange>
      </w:pPr>
    </w:p>
    <w:p w14:paraId="3EBEAA2F" w14:textId="77777777" w:rsidR="00DD6B41" w:rsidRPr="00AF78AA" w:rsidDel="0095005E" w:rsidRDefault="00DD6B41">
      <w:pPr>
        <w:spacing w:after="0" w:line="360" w:lineRule="auto"/>
        <w:rPr>
          <w:del w:id="652" w:author="Jingga Dewa" w:date="2024-07-28T03:46:00Z" w16du:dateUtc="2024-07-28T08:46:00Z"/>
          <w:szCs w:val="24"/>
        </w:rPr>
        <w:pPrChange w:id="653" w:author="Jingga Dewa" w:date="2024-07-28T03:46:00Z" w16du:dateUtc="2024-07-28T08:46:00Z">
          <w:pPr>
            <w:spacing w:after="0" w:line="360" w:lineRule="auto"/>
            <w:jc w:val="center"/>
          </w:pPr>
        </w:pPrChange>
      </w:pPr>
    </w:p>
    <w:p w14:paraId="4074A7D4" w14:textId="77777777" w:rsidR="00DD6B41" w:rsidRPr="00AF78AA" w:rsidDel="0095005E" w:rsidRDefault="00DD6B41">
      <w:pPr>
        <w:spacing w:after="0" w:line="360" w:lineRule="auto"/>
        <w:rPr>
          <w:del w:id="654" w:author="Jingga Dewa" w:date="2024-07-28T03:46:00Z" w16du:dateUtc="2024-07-28T08:46:00Z"/>
          <w:szCs w:val="24"/>
        </w:rPr>
        <w:pPrChange w:id="655" w:author="Jingga Dewa" w:date="2024-07-28T03:46:00Z" w16du:dateUtc="2024-07-28T08:46:00Z">
          <w:pPr>
            <w:spacing w:after="0" w:line="360" w:lineRule="auto"/>
            <w:jc w:val="center"/>
          </w:pPr>
        </w:pPrChange>
      </w:pPr>
    </w:p>
    <w:p w14:paraId="6EF839DF" w14:textId="77777777" w:rsidR="00DD6B41" w:rsidRPr="00AF78AA" w:rsidDel="0095005E" w:rsidRDefault="00DD6B41">
      <w:pPr>
        <w:spacing w:after="0" w:line="360" w:lineRule="auto"/>
        <w:rPr>
          <w:del w:id="656" w:author="Jingga Dewa" w:date="2024-07-28T03:46:00Z" w16du:dateUtc="2024-07-28T08:46:00Z"/>
          <w:szCs w:val="24"/>
        </w:rPr>
        <w:pPrChange w:id="657" w:author="Jingga Dewa" w:date="2024-07-28T03:46:00Z" w16du:dateUtc="2024-07-28T08:46:00Z">
          <w:pPr>
            <w:spacing w:after="0" w:line="360" w:lineRule="auto"/>
            <w:jc w:val="center"/>
          </w:pPr>
        </w:pPrChange>
      </w:pPr>
    </w:p>
    <w:p w14:paraId="492C8B62" w14:textId="77777777" w:rsidR="00DD6B41" w:rsidRPr="00AF78AA" w:rsidDel="0095005E" w:rsidRDefault="00DD6B41">
      <w:pPr>
        <w:spacing w:after="0" w:line="360" w:lineRule="auto"/>
        <w:rPr>
          <w:del w:id="658" w:author="Jingga Dewa" w:date="2024-07-28T03:46:00Z" w16du:dateUtc="2024-07-28T08:46:00Z"/>
          <w:szCs w:val="24"/>
        </w:rPr>
        <w:pPrChange w:id="659" w:author="Jingga Dewa" w:date="2024-07-28T03:46:00Z" w16du:dateUtc="2024-07-28T08:46:00Z">
          <w:pPr>
            <w:spacing w:after="0" w:line="360" w:lineRule="auto"/>
            <w:jc w:val="center"/>
          </w:pPr>
        </w:pPrChange>
      </w:pPr>
    </w:p>
    <w:p w14:paraId="18992B5E" w14:textId="77777777" w:rsidR="00DD6B41" w:rsidRPr="00AF78AA" w:rsidDel="0095005E" w:rsidRDefault="00DD6B41">
      <w:pPr>
        <w:spacing w:after="0" w:line="360" w:lineRule="auto"/>
        <w:rPr>
          <w:del w:id="660" w:author="Jingga Dewa" w:date="2024-07-28T03:46:00Z" w16du:dateUtc="2024-07-28T08:46:00Z"/>
          <w:szCs w:val="24"/>
        </w:rPr>
        <w:pPrChange w:id="661" w:author="Jingga Dewa" w:date="2024-07-28T03:46:00Z" w16du:dateUtc="2024-07-28T08:46:00Z">
          <w:pPr>
            <w:spacing w:after="0" w:line="360" w:lineRule="auto"/>
            <w:jc w:val="center"/>
          </w:pPr>
        </w:pPrChange>
      </w:pPr>
    </w:p>
    <w:p w14:paraId="72F3051B" w14:textId="77777777" w:rsidR="00DD6B41" w:rsidRPr="00AF78AA" w:rsidDel="0095005E" w:rsidRDefault="00DD6B41" w:rsidP="0044434E">
      <w:pPr>
        <w:spacing w:after="0" w:line="360" w:lineRule="auto"/>
        <w:rPr>
          <w:del w:id="662" w:author="Jingga Dewa" w:date="2024-07-28T03:46:00Z" w16du:dateUtc="2024-07-28T08:46:00Z"/>
          <w:szCs w:val="24"/>
        </w:rPr>
      </w:pPr>
    </w:p>
    <w:p w14:paraId="52C4E4EF" w14:textId="77777777" w:rsidR="00D5122F" w:rsidRPr="00AF78AA" w:rsidDel="0095005E" w:rsidRDefault="00D5122F" w:rsidP="0044434E">
      <w:pPr>
        <w:spacing w:after="0" w:line="360" w:lineRule="auto"/>
        <w:rPr>
          <w:del w:id="663" w:author="Jingga Dewa" w:date="2024-07-28T03:46:00Z" w16du:dateUtc="2024-07-28T08:46:00Z"/>
          <w:szCs w:val="24"/>
        </w:rPr>
      </w:pPr>
    </w:p>
    <w:p w14:paraId="2BD55C18" w14:textId="77777777" w:rsidR="00D5122F" w:rsidRPr="00AF78AA" w:rsidRDefault="00D5122F" w:rsidP="0095005E">
      <w:pPr>
        <w:spacing w:after="0" w:line="360" w:lineRule="auto"/>
        <w:rPr>
          <w:szCs w:val="24"/>
        </w:rPr>
      </w:pPr>
    </w:p>
    <w:tbl>
      <w:tblPr>
        <w:tblStyle w:val="TableGrid"/>
        <w:tblW w:w="0" w:type="auto"/>
        <w:tblInd w:w="108" w:type="dxa"/>
        <w:tblLook w:val="04A0" w:firstRow="1" w:lastRow="0" w:firstColumn="1" w:lastColumn="0" w:noHBand="0" w:noVBand="1"/>
      </w:tblPr>
      <w:tblGrid>
        <w:gridCol w:w="4608"/>
        <w:gridCol w:w="3437"/>
      </w:tblGrid>
      <w:tr w:rsidR="00DD6B41" w14:paraId="3AAC761B" w14:textId="77777777" w:rsidTr="00DD6B41">
        <w:tc>
          <w:tcPr>
            <w:tcW w:w="3968" w:type="dxa"/>
          </w:tcPr>
          <w:p w14:paraId="4D93FE5D"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function </w:t>
            </w:r>
            <w:proofErr w:type="spellStart"/>
            <w:r w:rsidRPr="00DD6B41">
              <w:rPr>
                <w:rFonts w:ascii="Roboto Mono" w:eastAsia="Times New Roman" w:hAnsi="Roboto Mono" w:cs="Times New Roman"/>
                <w:kern w:val="0"/>
                <w:sz w:val="16"/>
                <w:szCs w:val="16"/>
                <w:lang w:val="en-ID" w:eastAsia="en-ID"/>
                <w14:ligatures w14:val="none"/>
              </w:rPr>
              <w:t>doGet</w:t>
            </w:r>
            <w:proofErr w:type="spellEnd"/>
            <w:r w:rsidRPr="00DD6B41">
              <w:rPr>
                <w:rFonts w:ascii="Roboto Mono" w:eastAsia="Times New Roman" w:hAnsi="Roboto Mono" w:cs="Times New Roman"/>
                <w:kern w:val="0"/>
                <w:sz w:val="16"/>
                <w:szCs w:val="16"/>
                <w:lang w:val="en-ID" w:eastAsia="en-ID"/>
                <w14:ligatures w14:val="none"/>
              </w:rPr>
              <w:t>(e) {</w:t>
            </w:r>
          </w:p>
          <w:p w14:paraId="4192152B"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if ( </w:t>
            </w:r>
            <w:proofErr w:type="spellStart"/>
            <w:r w:rsidRPr="00DD6B41">
              <w:rPr>
                <w:rFonts w:ascii="Roboto Mono" w:eastAsia="Times New Roman" w:hAnsi="Roboto Mono" w:cs="Times New Roman"/>
                <w:kern w:val="0"/>
                <w:sz w:val="16"/>
                <w:szCs w:val="16"/>
                <w:lang w:val="en-ID" w:eastAsia="en-ID"/>
                <w14:ligatures w14:val="none"/>
              </w:rPr>
              <w:t>e.parameter.func</w:t>
            </w:r>
            <w:proofErr w:type="spellEnd"/>
            <w:r w:rsidRPr="00DD6B41">
              <w:rPr>
                <w:rFonts w:ascii="Roboto Mono" w:eastAsia="Times New Roman" w:hAnsi="Roboto Mono" w:cs="Times New Roman"/>
                <w:kern w:val="0"/>
                <w:sz w:val="16"/>
                <w:szCs w:val="16"/>
                <w:lang w:val="en-ID" w:eastAsia="en-ID"/>
                <w14:ligatures w14:val="none"/>
              </w:rPr>
              <w:t xml:space="preserve"> = "ESP-32CAM" ) {</w:t>
            </w:r>
          </w:p>
          <w:p w14:paraId="1C42F53B" w14:textId="50CFDA9D"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var </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 xml:space="preserve"> = </w:t>
            </w:r>
            <w:proofErr w:type="spellStart"/>
            <w:r w:rsidRPr="00DD6B41">
              <w:rPr>
                <w:rFonts w:ascii="Roboto Mono" w:eastAsia="Times New Roman" w:hAnsi="Roboto Mono" w:cs="Times New Roman"/>
                <w:kern w:val="0"/>
                <w:sz w:val="16"/>
                <w:szCs w:val="16"/>
                <w:lang w:val="en-ID" w:eastAsia="en-ID"/>
                <w14:ligatures w14:val="none"/>
              </w:rPr>
              <w:t>DriveApp.get</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ById</w:t>
            </w:r>
            <w:proofErr w:type="spellEnd"/>
            <w:r w:rsidRPr="00DD6B41">
              <w:rPr>
                <w:rFonts w:ascii="Roboto Mono" w:eastAsia="Times New Roman" w:hAnsi="Roboto Mono" w:cs="Times New Roman"/>
                <w:kern w:val="0"/>
                <w:sz w:val="16"/>
                <w:szCs w:val="16"/>
                <w:lang w:val="en-ID" w:eastAsia="en-ID"/>
                <w14:ligatures w14:val="none"/>
              </w:rPr>
              <w:t>(</w:t>
            </w:r>
            <w:proofErr w:type="spellStart"/>
            <w:r w:rsidRPr="00DD6B41">
              <w:rPr>
                <w:rFonts w:ascii="Roboto Mono" w:eastAsia="Times New Roman" w:hAnsi="Roboto Mono" w:cs="Times New Roman"/>
                <w:kern w:val="0"/>
                <w:sz w:val="16"/>
                <w:szCs w:val="16"/>
                <w:lang w:val="en-ID" w:eastAsia="en-ID"/>
                <w14:ligatures w14:val="none"/>
              </w:rPr>
              <w:t>e.parameter.ID_</w:t>
            </w:r>
            <w:r w:rsidR="00930CB2" w:rsidRPr="00930CB2">
              <w:rPr>
                <w:rFonts w:ascii="Roboto Mono" w:eastAsia="Times New Roman" w:hAnsi="Roboto Mono" w:cs="Times New Roman"/>
                <w:i/>
                <w:kern w:val="0"/>
                <w:sz w:val="16"/>
                <w:szCs w:val="16"/>
                <w:lang w:val="en-ID" w:eastAsia="en-ID"/>
                <w14:ligatures w14:val="none"/>
              </w:rPr>
              <w:t>FOLDER</w:t>
            </w:r>
            <w:proofErr w:type="spellEnd"/>
            <w:r w:rsidRPr="00DD6B41">
              <w:rPr>
                <w:rFonts w:ascii="Roboto Mono" w:eastAsia="Times New Roman" w:hAnsi="Roboto Mono" w:cs="Times New Roman"/>
                <w:kern w:val="0"/>
                <w:sz w:val="16"/>
                <w:szCs w:val="16"/>
                <w:lang w:val="en-ID" w:eastAsia="en-ID"/>
                <w14:ligatures w14:val="none"/>
              </w:rPr>
              <w:t>);</w:t>
            </w:r>
          </w:p>
          <w:p w14:paraId="4FC68D68" w14:textId="6C7899A5"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var files = </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.getFiles</w:t>
            </w:r>
            <w:proofErr w:type="spellEnd"/>
            <w:r w:rsidRPr="00DD6B41">
              <w:rPr>
                <w:rFonts w:ascii="Roboto Mono" w:eastAsia="Times New Roman" w:hAnsi="Roboto Mono" w:cs="Times New Roman"/>
                <w:kern w:val="0"/>
                <w:sz w:val="16"/>
                <w:szCs w:val="16"/>
                <w:lang w:val="en-ID" w:eastAsia="en-ID"/>
                <w14:ligatures w14:val="none"/>
              </w:rPr>
              <w:t>();</w:t>
            </w:r>
          </w:p>
          <w:p w14:paraId="0F2BB8BC"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var </w:t>
            </w:r>
            <w:proofErr w:type="spellStart"/>
            <w:r w:rsidRPr="00DD6B41">
              <w:rPr>
                <w:rFonts w:ascii="Roboto Mono" w:eastAsia="Times New Roman" w:hAnsi="Roboto Mono" w:cs="Times New Roman"/>
                <w:kern w:val="0"/>
                <w:sz w:val="16"/>
                <w:szCs w:val="16"/>
                <w:lang w:val="en-ID" w:eastAsia="en-ID"/>
                <w14:ligatures w14:val="none"/>
              </w:rPr>
              <w:t>myList</w:t>
            </w:r>
            <w:proofErr w:type="spellEnd"/>
            <w:r w:rsidRPr="00DD6B41">
              <w:rPr>
                <w:rFonts w:ascii="Roboto Mono" w:eastAsia="Times New Roman" w:hAnsi="Roboto Mono" w:cs="Times New Roman"/>
                <w:kern w:val="0"/>
                <w:sz w:val="16"/>
                <w:szCs w:val="16"/>
                <w:lang w:val="en-ID" w:eastAsia="en-ID"/>
                <w14:ligatures w14:val="none"/>
              </w:rPr>
              <w:t xml:space="preserve"> = "";</w:t>
            </w:r>
          </w:p>
          <w:p w14:paraId="1B5AB1A2"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while(</w:t>
            </w:r>
            <w:proofErr w:type="spellStart"/>
            <w:r w:rsidRPr="00DD6B41">
              <w:rPr>
                <w:rFonts w:ascii="Roboto Mono" w:eastAsia="Times New Roman" w:hAnsi="Roboto Mono" w:cs="Times New Roman"/>
                <w:kern w:val="0"/>
                <w:sz w:val="16"/>
                <w:szCs w:val="16"/>
                <w:lang w:val="en-ID" w:eastAsia="en-ID"/>
                <w14:ligatures w14:val="none"/>
              </w:rPr>
              <w:t>files.hasNext</w:t>
            </w:r>
            <w:proofErr w:type="spellEnd"/>
            <w:r w:rsidRPr="00DD6B41">
              <w:rPr>
                <w:rFonts w:ascii="Roboto Mono" w:eastAsia="Times New Roman" w:hAnsi="Roboto Mono" w:cs="Times New Roman"/>
                <w:kern w:val="0"/>
                <w:sz w:val="16"/>
                <w:szCs w:val="16"/>
                <w:lang w:val="en-ID" w:eastAsia="en-ID"/>
                <w14:ligatures w14:val="none"/>
              </w:rPr>
              <w:t>()) {</w:t>
            </w:r>
          </w:p>
          <w:p w14:paraId="015D4336"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var file = </w:t>
            </w:r>
            <w:proofErr w:type="spellStart"/>
            <w:r w:rsidRPr="00DD6B41">
              <w:rPr>
                <w:rFonts w:ascii="Roboto Mono" w:eastAsia="Times New Roman" w:hAnsi="Roboto Mono" w:cs="Times New Roman"/>
                <w:kern w:val="0"/>
                <w:sz w:val="16"/>
                <w:szCs w:val="16"/>
                <w:lang w:val="en-ID" w:eastAsia="en-ID"/>
                <w14:ligatures w14:val="none"/>
              </w:rPr>
              <w:t>files.next</w:t>
            </w:r>
            <w:proofErr w:type="spellEnd"/>
            <w:r w:rsidRPr="00DD6B41">
              <w:rPr>
                <w:rFonts w:ascii="Roboto Mono" w:eastAsia="Times New Roman" w:hAnsi="Roboto Mono" w:cs="Times New Roman"/>
                <w:kern w:val="0"/>
                <w:sz w:val="16"/>
                <w:szCs w:val="16"/>
                <w:lang w:val="en-ID" w:eastAsia="en-ID"/>
                <w14:ligatures w14:val="none"/>
              </w:rPr>
              <w:t>();</w:t>
            </w:r>
          </w:p>
          <w:p w14:paraId="71E81A4C"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myList</w:t>
            </w:r>
            <w:proofErr w:type="spellEnd"/>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file.getName</w:t>
            </w:r>
            <w:proofErr w:type="spellEnd"/>
            <w:r w:rsidRPr="00DD6B41">
              <w:rPr>
                <w:rFonts w:ascii="Roboto Mono" w:eastAsia="Times New Roman" w:hAnsi="Roboto Mono" w:cs="Times New Roman"/>
                <w:kern w:val="0"/>
                <w:sz w:val="16"/>
                <w:szCs w:val="16"/>
                <w:lang w:val="en-ID" w:eastAsia="en-ID"/>
                <w14:ligatures w14:val="none"/>
              </w:rPr>
              <w:t xml:space="preserve">() + "," + </w:t>
            </w:r>
            <w:proofErr w:type="spellStart"/>
            <w:r w:rsidRPr="00DD6B41">
              <w:rPr>
                <w:rFonts w:ascii="Roboto Mono" w:eastAsia="Times New Roman" w:hAnsi="Roboto Mono" w:cs="Times New Roman"/>
                <w:kern w:val="0"/>
                <w:sz w:val="16"/>
                <w:szCs w:val="16"/>
                <w:lang w:val="en-ID" w:eastAsia="en-ID"/>
                <w14:ligatures w14:val="none"/>
              </w:rPr>
              <w:t>file.getId</w:t>
            </w:r>
            <w:proofErr w:type="spellEnd"/>
            <w:r w:rsidRPr="00DD6B41">
              <w:rPr>
                <w:rFonts w:ascii="Roboto Mono" w:eastAsia="Times New Roman" w:hAnsi="Roboto Mono" w:cs="Times New Roman"/>
                <w:kern w:val="0"/>
                <w:sz w:val="16"/>
                <w:szCs w:val="16"/>
                <w:lang w:val="en-ID" w:eastAsia="en-ID"/>
                <w14:ligatures w14:val="none"/>
              </w:rPr>
              <w:t>() + "\n";</w:t>
            </w:r>
          </w:p>
          <w:p w14:paraId="7045D1D7"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w:t>
            </w:r>
          </w:p>
          <w:p w14:paraId="419010A1"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return </w:t>
            </w:r>
            <w:proofErr w:type="spellStart"/>
            <w:r w:rsidRPr="00DD6B41">
              <w:rPr>
                <w:rFonts w:ascii="Roboto Mono" w:eastAsia="Times New Roman" w:hAnsi="Roboto Mono" w:cs="Times New Roman"/>
                <w:kern w:val="0"/>
                <w:sz w:val="16"/>
                <w:szCs w:val="16"/>
                <w:lang w:val="en-ID" w:eastAsia="en-ID"/>
                <w14:ligatures w14:val="none"/>
              </w:rPr>
              <w:t>ContentService.createTextOutput</w:t>
            </w:r>
            <w:proofErr w:type="spellEnd"/>
            <w:r w:rsidRPr="00DD6B41">
              <w:rPr>
                <w:rFonts w:ascii="Roboto Mono" w:eastAsia="Times New Roman" w:hAnsi="Roboto Mono" w:cs="Times New Roman"/>
                <w:kern w:val="0"/>
                <w:sz w:val="16"/>
                <w:szCs w:val="16"/>
                <w:lang w:val="en-ID" w:eastAsia="en-ID"/>
                <w14:ligatures w14:val="none"/>
              </w:rPr>
              <w:t>(</w:t>
            </w:r>
            <w:proofErr w:type="spellStart"/>
            <w:r w:rsidRPr="00DD6B41">
              <w:rPr>
                <w:rFonts w:ascii="Roboto Mono" w:eastAsia="Times New Roman" w:hAnsi="Roboto Mono" w:cs="Times New Roman"/>
                <w:kern w:val="0"/>
                <w:sz w:val="16"/>
                <w:szCs w:val="16"/>
                <w:lang w:val="en-ID" w:eastAsia="en-ID"/>
                <w14:ligatures w14:val="none"/>
              </w:rPr>
              <w:t>myList</w:t>
            </w:r>
            <w:proofErr w:type="spellEnd"/>
            <w:r w:rsidRPr="00DD6B41">
              <w:rPr>
                <w:rFonts w:ascii="Roboto Mono" w:eastAsia="Times New Roman" w:hAnsi="Roboto Mono" w:cs="Times New Roman"/>
                <w:kern w:val="0"/>
                <w:sz w:val="16"/>
                <w:szCs w:val="16"/>
                <w:lang w:val="en-ID" w:eastAsia="en-ID"/>
                <w14:ligatures w14:val="none"/>
              </w:rPr>
              <w:t>);</w:t>
            </w:r>
          </w:p>
          <w:p w14:paraId="4EDABD24"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}else{</w:t>
            </w:r>
          </w:p>
          <w:p w14:paraId="3896E0F3"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return </w:t>
            </w:r>
            <w:proofErr w:type="spellStart"/>
            <w:r w:rsidRPr="00DD6B41">
              <w:rPr>
                <w:rFonts w:ascii="Roboto Mono" w:eastAsia="Times New Roman" w:hAnsi="Roboto Mono" w:cs="Times New Roman"/>
                <w:kern w:val="0"/>
                <w:sz w:val="16"/>
                <w:szCs w:val="16"/>
                <w:lang w:val="en-ID" w:eastAsia="en-ID"/>
                <w14:ligatures w14:val="none"/>
              </w:rPr>
              <w:t>ContentService.createTextOutput</w:t>
            </w:r>
            <w:proofErr w:type="spellEnd"/>
            <w:r w:rsidRPr="00DD6B41">
              <w:rPr>
                <w:rFonts w:ascii="Roboto Mono" w:eastAsia="Times New Roman" w:hAnsi="Roboto Mono" w:cs="Times New Roman"/>
                <w:kern w:val="0"/>
                <w:sz w:val="16"/>
                <w:szCs w:val="16"/>
                <w:lang w:val="en-ID" w:eastAsia="en-ID"/>
                <w14:ligatures w14:val="none"/>
              </w:rPr>
              <w:t xml:space="preserve">("fungsi </w:t>
            </w:r>
            <w:proofErr w:type="spellStart"/>
            <w:r w:rsidRPr="00DD6B41">
              <w:rPr>
                <w:rFonts w:ascii="Roboto Mono" w:eastAsia="Times New Roman" w:hAnsi="Roboto Mono" w:cs="Times New Roman"/>
                <w:kern w:val="0"/>
                <w:sz w:val="16"/>
                <w:szCs w:val="16"/>
                <w:lang w:val="en-ID" w:eastAsia="en-ID"/>
                <w14:ligatures w14:val="none"/>
              </w:rPr>
              <w:t>blm</w:t>
            </w:r>
            <w:proofErr w:type="spellEnd"/>
            <w:r w:rsidRPr="00DD6B41">
              <w:rPr>
                <w:rFonts w:ascii="Roboto Mono" w:eastAsia="Times New Roman" w:hAnsi="Roboto Mono" w:cs="Times New Roman"/>
                <w:kern w:val="0"/>
                <w:sz w:val="16"/>
                <w:szCs w:val="16"/>
                <w:lang w:val="en-ID" w:eastAsia="en-ID"/>
                <w14:ligatures w14:val="none"/>
              </w:rPr>
              <w:t xml:space="preserve"> tersedia");</w:t>
            </w:r>
          </w:p>
          <w:p w14:paraId="0F40A013"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w:t>
            </w:r>
          </w:p>
          <w:p w14:paraId="3D49AB8E" w14:textId="77777777" w:rsidR="00DD6B41" w:rsidRPr="00DD6B41" w:rsidRDefault="00DD6B41" w:rsidP="00DD6B41">
            <w:pPr>
              <w:shd w:val="clear" w:color="auto" w:fill="F8F9FA"/>
              <w:spacing w:line="270" w:lineRule="atLeast"/>
              <w:jc w:val="left"/>
              <w:rPr>
                <w:rFonts w:ascii="Roboto Mono" w:eastAsia="Times New Roman" w:hAnsi="Roboto Mono" w:cs="Times New Roman"/>
                <w:color w:val="3C4043"/>
                <w:kern w:val="0"/>
                <w:sz w:val="20"/>
                <w:szCs w:val="20"/>
                <w:lang w:val="en-ID" w:eastAsia="en-ID"/>
                <w14:ligatures w14:val="none"/>
              </w:rPr>
            </w:pPr>
            <w:r w:rsidRPr="00DD6B41">
              <w:rPr>
                <w:rFonts w:ascii="Roboto Mono" w:eastAsia="Times New Roman" w:hAnsi="Roboto Mono" w:cs="Times New Roman"/>
                <w:kern w:val="0"/>
                <w:sz w:val="16"/>
                <w:szCs w:val="16"/>
                <w:lang w:val="en-ID" w:eastAsia="en-ID"/>
                <w14:ligatures w14:val="none"/>
              </w:rPr>
              <w:t>}</w:t>
            </w:r>
          </w:p>
          <w:p w14:paraId="4E473855" w14:textId="77777777" w:rsidR="00DD6B41" w:rsidRPr="00DD6B41" w:rsidRDefault="00DD6B41" w:rsidP="00DD6B41">
            <w:pPr>
              <w:shd w:val="clear" w:color="auto" w:fill="F8F9FA"/>
              <w:spacing w:line="270" w:lineRule="atLeast"/>
              <w:jc w:val="left"/>
              <w:rPr>
                <w:rFonts w:ascii="Roboto Mono" w:eastAsia="Times New Roman" w:hAnsi="Roboto Mono" w:cs="Times New Roman"/>
                <w:color w:val="3C4043"/>
                <w:kern w:val="0"/>
                <w:sz w:val="20"/>
                <w:szCs w:val="20"/>
                <w:lang w:val="en-ID" w:eastAsia="en-ID"/>
                <w14:ligatures w14:val="none"/>
              </w:rPr>
            </w:pPr>
          </w:p>
          <w:p w14:paraId="2EB8AFEC" w14:textId="77777777" w:rsidR="00DD6B41" w:rsidRDefault="00DD6B41" w:rsidP="00640217">
            <w:pPr>
              <w:spacing w:line="360" w:lineRule="auto"/>
              <w:jc w:val="center"/>
            </w:pPr>
          </w:p>
        </w:tc>
        <w:tc>
          <w:tcPr>
            <w:tcW w:w="3970" w:type="dxa"/>
          </w:tcPr>
          <w:p w14:paraId="7E41BAE9" w14:textId="4F0C0C63" w:rsidR="00DD6B41" w:rsidRDefault="00DD6B41" w:rsidP="00DD6B41">
            <w:pPr>
              <w:spacing w:line="360" w:lineRule="auto"/>
              <w:jc w:val="center"/>
            </w:pPr>
            <w:r>
              <w:t xml:space="preserve">Program ini untuk mengambil daftar file dalam </w:t>
            </w:r>
            <w:r w:rsidR="00930CB2" w:rsidRPr="00930CB2">
              <w:rPr>
                <w:i/>
              </w:rPr>
              <w:t>folder</w:t>
            </w:r>
            <w:r>
              <w:t xml:space="preserve"> Google Drive tertentu. Anda bisa menggunakan informasi ini untuk mengunduh file, menampilkan daftar file, atau tujuan lain yang membutuhkan daftar file dalam </w:t>
            </w:r>
            <w:r w:rsidR="00930CB2" w:rsidRPr="00930CB2">
              <w:rPr>
                <w:i/>
              </w:rPr>
              <w:t>folder</w:t>
            </w:r>
            <w:r>
              <w:t xml:space="preserve"> Google Drive</w:t>
            </w:r>
          </w:p>
        </w:tc>
      </w:tr>
      <w:tr w:rsidR="00DD6B41" w14:paraId="15626B7C" w14:textId="77777777" w:rsidTr="00DD6B41">
        <w:tc>
          <w:tcPr>
            <w:tcW w:w="3968" w:type="dxa"/>
          </w:tcPr>
          <w:p w14:paraId="5AA64ED2" w14:textId="586CEEB0"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function </w:t>
            </w:r>
            <w:proofErr w:type="spellStart"/>
            <w:r w:rsidRPr="00DD6B41">
              <w:rPr>
                <w:rFonts w:ascii="Roboto Mono" w:eastAsia="Times New Roman" w:hAnsi="Roboto Mono" w:cs="Times New Roman"/>
                <w:kern w:val="0"/>
                <w:sz w:val="16"/>
                <w:szCs w:val="16"/>
                <w:lang w:val="en-ID" w:eastAsia="en-ID"/>
                <w14:ligatures w14:val="none"/>
              </w:rPr>
              <w:t>doPost</w:t>
            </w:r>
            <w:proofErr w:type="spellEnd"/>
            <w:r w:rsidRPr="00DD6B41">
              <w:rPr>
                <w:rFonts w:ascii="Roboto Mono" w:eastAsia="Times New Roman" w:hAnsi="Roboto Mono" w:cs="Times New Roman"/>
                <w:kern w:val="0"/>
                <w:sz w:val="16"/>
                <w:szCs w:val="16"/>
                <w:lang w:val="en-ID" w:eastAsia="en-ID"/>
                <w14:ligatures w14:val="none"/>
              </w:rPr>
              <w:t>(e) {</w:t>
            </w:r>
          </w:p>
          <w:p w14:paraId="06B52018" w14:textId="7E42698F"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const</w:t>
            </w:r>
            <w:proofErr w:type="spellEnd"/>
            <w:r w:rsidRPr="00DD6B41">
              <w:rPr>
                <w:rFonts w:ascii="Roboto Mono" w:eastAsia="Times New Roman" w:hAnsi="Roboto Mono" w:cs="Times New Roman"/>
                <w:kern w:val="0"/>
                <w:sz w:val="16"/>
                <w:szCs w:val="16"/>
                <w:lang w:val="en-ID" w:eastAsia="en-ID"/>
                <w14:ligatures w14:val="none"/>
              </w:rPr>
              <w:t xml:space="preserve"> name = </w:t>
            </w:r>
            <w:proofErr w:type="spellStart"/>
            <w:r w:rsidRPr="00DD6B41">
              <w:rPr>
                <w:rFonts w:ascii="Roboto Mono" w:eastAsia="Times New Roman" w:hAnsi="Roboto Mono" w:cs="Times New Roman"/>
                <w:kern w:val="0"/>
                <w:sz w:val="16"/>
                <w:szCs w:val="16"/>
                <w:lang w:val="en-ID" w:eastAsia="en-ID"/>
                <w14:ligatures w14:val="none"/>
              </w:rPr>
              <w:t>Utilities.formatDate</w:t>
            </w:r>
            <w:proofErr w:type="spellEnd"/>
            <w:r w:rsidRPr="00DD6B41">
              <w:rPr>
                <w:rFonts w:ascii="Roboto Mono" w:eastAsia="Times New Roman" w:hAnsi="Roboto Mono" w:cs="Times New Roman"/>
                <w:kern w:val="0"/>
                <w:sz w:val="16"/>
                <w:szCs w:val="16"/>
                <w:lang w:val="en-ID" w:eastAsia="en-ID"/>
                <w14:ligatures w14:val="none"/>
              </w:rPr>
              <w:t>(new Date(), 'GMT+7', '</w:t>
            </w:r>
            <w:proofErr w:type="spellStart"/>
            <w:r w:rsidRPr="00DD6B41">
              <w:rPr>
                <w:rFonts w:ascii="Roboto Mono" w:eastAsia="Times New Roman" w:hAnsi="Roboto Mono" w:cs="Times New Roman"/>
                <w:kern w:val="0"/>
                <w:sz w:val="16"/>
                <w:szCs w:val="16"/>
                <w:lang w:val="en-ID" w:eastAsia="en-ID"/>
                <w14:ligatures w14:val="none"/>
              </w:rPr>
              <w:t>yyyyMMdd-HHmmss</w:t>
            </w:r>
            <w:proofErr w:type="spellEnd"/>
            <w:r w:rsidRPr="00DD6B41">
              <w:rPr>
                <w:rFonts w:ascii="Roboto Mono" w:eastAsia="Times New Roman" w:hAnsi="Roboto Mono" w:cs="Times New Roman"/>
                <w:kern w:val="0"/>
                <w:sz w:val="16"/>
                <w:szCs w:val="16"/>
                <w:lang w:val="en-ID" w:eastAsia="en-ID"/>
                <w14:ligatures w14:val="none"/>
              </w:rPr>
              <w:t xml:space="preserve">') + '.jpg'; </w:t>
            </w:r>
          </w:p>
          <w:p w14:paraId="3A9F42B8" w14:textId="29A19A89"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const</w:t>
            </w:r>
            <w:proofErr w:type="spellEnd"/>
            <w:r w:rsidRPr="00DD6B41">
              <w:rPr>
                <w:rFonts w:ascii="Roboto Mono" w:eastAsia="Times New Roman" w:hAnsi="Roboto Mono" w:cs="Times New Roman"/>
                <w:kern w:val="0"/>
                <w:sz w:val="16"/>
                <w:szCs w:val="16"/>
                <w:lang w:val="en-ID" w:eastAsia="en-ID"/>
                <w14:ligatures w14:val="none"/>
              </w:rPr>
              <w:t xml:space="preserve"> </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Name</w:t>
            </w:r>
            <w:proofErr w:type="spellEnd"/>
            <w:r w:rsidRPr="00DD6B41">
              <w:rPr>
                <w:rFonts w:ascii="Roboto Mono" w:eastAsia="Times New Roman" w:hAnsi="Roboto Mono" w:cs="Times New Roman"/>
                <w:kern w:val="0"/>
                <w:sz w:val="16"/>
                <w:szCs w:val="16"/>
                <w:lang w:val="en-ID" w:eastAsia="en-ID"/>
                <w14:ligatures w14:val="none"/>
              </w:rPr>
              <w:t xml:space="preserve"> = </w:t>
            </w:r>
            <w:proofErr w:type="spellStart"/>
            <w:r w:rsidRPr="00DD6B41">
              <w:rPr>
                <w:rFonts w:ascii="Roboto Mono" w:eastAsia="Times New Roman" w:hAnsi="Roboto Mono" w:cs="Times New Roman"/>
                <w:kern w:val="0"/>
                <w:sz w:val="16"/>
                <w:szCs w:val="16"/>
                <w:lang w:val="en-ID" w:eastAsia="en-ID"/>
                <w14:ligatures w14:val="none"/>
              </w:rPr>
              <w:t>e.parameters.</w:t>
            </w:r>
            <w:r w:rsidR="00930CB2" w:rsidRPr="00930CB2">
              <w:rPr>
                <w:rFonts w:ascii="Roboto Mono" w:eastAsia="Times New Roman" w:hAnsi="Roboto Mono" w:cs="Times New Roman"/>
                <w:i/>
                <w:kern w:val="0"/>
                <w:sz w:val="16"/>
                <w:szCs w:val="16"/>
                <w:lang w:val="en-ID" w:eastAsia="en-ID"/>
                <w14:ligatures w14:val="none"/>
              </w:rPr>
              <w:t>folder</w:t>
            </w:r>
            <w:proofErr w:type="spellEnd"/>
            <w:r w:rsidRPr="00DD6B41">
              <w:rPr>
                <w:rFonts w:ascii="Roboto Mono" w:eastAsia="Times New Roman" w:hAnsi="Roboto Mono" w:cs="Times New Roman"/>
                <w:kern w:val="0"/>
                <w:sz w:val="16"/>
                <w:szCs w:val="16"/>
                <w:lang w:val="en-ID" w:eastAsia="en-ID"/>
                <w14:ligatures w14:val="none"/>
              </w:rPr>
              <w:t xml:space="preserve"> || 'ESP32-CAM';</w:t>
            </w:r>
          </w:p>
          <w:p w14:paraId="0ACF6783"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const</w:t>
            </w:r>
            <w:proofErr w:type="spellEnd"/>
            <w:r w:rsidRPr="00DD6B41">
              <w:rPr>
                <w:rFonts w:ascii="Roboto Mono" w:eastAsia="Times New Roman" w:hAnsi="Roboto Mono" w:cs="Times New Roman"/>
                <w:kern w:val="0"/>
                <w:sz w:val="16"/>
                <w:szCs w:val="16"/>
                <w:lang w:val="en-ID" w:eastAsia="en-ID"/>
                <w14:ligatures w14:val="none"/>
              </w:rPr>
              <w:t xml:space="preserve"> data = Utilities.base64Decode(</w:t>
            </w:r>
            <w:proofErr w:type="spellStart"/>
            <w:r w:rsidRPr="00DD6B41">
              <w:rPr>
                <w:rFonts w:ascii="Roboto Mono" w:eastAsia="Times New Roman" w:hAnsi="Roboto Mono" w:cs="Times New Roman"/>
                <w:kern w:val="0"/>
                <w:sz w:val="16"/>
                <w:szCs w:val="16"/>
                <w:lang w:val="en-ID" w:eastAsia="en-ID"/>
                <w14:ligatures w14:val="none"/>
              </w:rPr>
              <w:t>e.postData.contents</w:t>
            </w:r>
            <w:proofErr w:type="spellEnd"/>
            <w:r w:rsidRPr="00DD6B41">
              <w:rPr>
                <w:rFonts w:ascii="Roboto Mono" w:eastAsia="Times New Roman" w:hAnsi="Roboto Mono" w:cs="Times New Roman"/>
                <w:kern w:val="0"/>
                <w:sz w:val="16"/>
                <w:szCs w:val="16"/>
                <w:lang w:val="en-ID" w:eastAsia="en-ID"/>
                <w14:ligatures w14:val="none"/>
              </w:rPr>
              <w:t>);</w:t>
            </w:r>
          </w:p>
          <w:p w14:paraId="0EF76740" w14:textId="180CCDC0"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const</w:t>
            </w:r>
            <w:proofErr w:type="spellEnd"/>
            <w:r w:rsidRPr="00DD6B41">
              <w:rPr>
                <w:rFonts w:ascii="Roboto Mono" w:eastAsia="Times New Roman" w:hAnsi="Roboto Mono" w:cs="Times New Roman"/>
                <w:kern w:val="0"/>
                <w:sz w:val="16"/>
                <w:szCs w:val="16"/>
                <w:lang w:val="en-ID" w:eastAsia="en-ID"/>
                <w14:ligatures w14:val="none"/>
              </w:rPr>
              <w:t xml:space="preserve"> blob = </w:t>
            </w:r>
            <w:proofErr w:type="spellStart"/>
            <w:r w:rsidRPr="00DD6B41">
              <w:rPr>
                <w:rFonts w:ascii="Roboto Mono" w:eastAsia="Times New Roman" w:hAnsi="Roboto Mono" w:cs="Times New Roman"/>
                <w:kern w:val="0"/>
                <w:sz w:val="16"/>
                <w:szCs w:val="16"/>
                <w:lang w:val="en-ID" w:eastAsia="en-ID"/>
                <w14:ligatures w14:val="none"/>
              </w:rPr>
              <w:t>Utilities.newBlob</w:t>
            </w:r>
            <w:proofErr w:type="spellEnd"/>
            <w:r w:rsidRPr="00DD6B41">
              <w:rPr>
                <w:rFonts w:ascii="Roboto Mono" w:eastAsia="Times New Roman" w:hAnsi="Roboto Mono" w:cs="Times New Roman"/>
                <w:kern w:val="0"/>
                <w:sz w:val="16"/>
                <w:szCs w:val="16"/>
                <w:lang w:val="en-ID" w:eastAsia="en-ID"/>
                <w14:ligatures w14:val="none"/>
              </w:rPr>
              <w:t>(data, 'image/jpg', name);</w:t>
            </w:r>
          </w:p>
          <w:p w14:paraId="4440CDA1" w14:textId="4B58E638"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let </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w:t>
            </w:r>
          </w:p>
          <w:p w14:paraId="051D68FE" w14:textId="7F1EC8E2"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const</w:t>
            </w:r>
            <w:proofErr w:type="spellEnd"/>
            <w:r w:rsidRPr="00DD6B41">
              <w:rPr>
                <w:rFonts w:ascii="Roboto Mono" w:eastAsia="Times New Roman" w:hAnsi="Roboto Mono" w:cs="Times New Roman"/>
                <w:kern w:val="0"/>
                <w:sz w:val="16"/>
                <w:szCs w:val="16"/>
                <w:lang w:val="en-ID" w:eastAsia="en-ID"/>
                <w14:ligatures w14:val="none"/>
              </w:rPr>
              <w:t xml:space="preserve"> </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 xml:space="preserve">s = </w:t>
            </w:r>
            <w:proofErr w:type="spellStart"/>
            <w:r w:rsidRPr="00DD6B41">
              <w:rPr>
                <w:rFonts w:ascii="Roboto Mono" w:eastAsia="Times New Roman" w:hAnsi="Roboto Mono" w:cs="Times New Roman"/>
                <w:kern w:val="0"/>
                <w:sz w:val="16"/>
                <w:szCs w:val="16"/>
                <w:lang w:val="en-ID" w:eastAsia="en-ID"/>
                <w14:ligatures w14:val="none"/>
              </w:rPr>
              <w:t>DriveApp.get</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sByName</w:t>
            </w:r>
            <w:proofErr w:type="spellEnd"/>
            <w:r w:rsidRPr="00DD6B41">
              <w:rPr>
                <w:rFonts w:ascii="Roboto Mono" w:eastAsia="Times New Roman" w:hAnsi="Roboto Mono" w:cs="Times New Roman"/>
                <w:kern w:val="0"/>
                <w:sz w:val="16"/>
                <w:szCs w:val="16"/>
                <w:lang w:val="en-ID" w:eastAsia="en-ID"/>
                <w14:ligatures w14:val="none"/>
              </w:rPr>
              <w:t>(</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Name</w:t>
            </w:r>
            <w:proofErr w:type="spellEnd"/>
            <w:r w:rsidRPr="00DD6B41">
              <w:rPr>
                <w:rFonts w:ascii="Roboto Mono" w:eastAsia="Times New Roman" w:hAnsi="Roboto Mono" w:cs="Times New Roman"/>
                <w:kern w:val="0"/>
                <w:sz w:val="16"/>
                <w:szCs w:val="16"/>
                <w:lang w:val="en-ID" w:eastAsia="en-ID"/>
                <w14:ligatures w14:val="none"/>
              </w:rPr>
              <w:t>);</w:t>
            </w:r>
          </w:p>
          <w:p w14:paraId="54518109" w14:textId="2F9E7ED4"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if (</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s.hasNext</w:t>
            </w:r>
            <w:proofErr w:type="spellEnd"/>
            <w:r w:rsidRPr="00DD6B41">
              <w:rPr>
                <w:rFonts w:ascii="Roboto Mono" w:eastAsia="Times New Roman" w:hAnsi="Roboto Mono" w:cs="Times New Roman"/>
                <w:kern w:val="0"/>
                <w:sz w:val="16"/>
                <w:szCs w:val="16"/>
                <w:lang w:val="en-ID" w:eastAsia="en-ID"/>
                <w14:ligatures w14:val="none"/>
              </w:rPr>
              <w:t>()) {</w:t>
            </w:r>
          </w:p>
          <w:p w14:paraId="55D008EA" w14:textId="77A07F31"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 xml:space="preserve"> = </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s.next</w:t>
            </w:r>
            <w:proofErr w:type="spellEnd"/>
            <w:r w:rsidRPr="00DD6B41">
              <w:rPr>
                <w:rFonts w:ascii="Roboto Mono" w:eastAsia="Times New Roman" w:hAnsi="Roboto Mono" w:cs="Times New Roman"/>
                <w:kern w:val="0"/>
                <w:sz w:val="16"/>
                <w:szCs w:val="16"/>
                <w:lang w:val="en-ID" w:eastAsia="en-ID"/>
                <w14:ligatures w14:val="none"/>
              </w:rPr>
              <w:t>();</w:t>
            </w:r>
          </w:p>
          <w:p w14:paraId="28F2E043"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 else {</w:t>
            </w:r>
          </w:p>
          <w:p w14:paraId="0892295C" w14:textId="672CE546"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 xml:space="preserve"> = </w:t>
            </w:r>
            <w:proofErr w:type="spellStart"/>
            <w:r w:rsidRPr="00DD6B41">
              <w:rPr>
                <w:rFonts w:ascii="Roboto Mono" w:eastAsia="Times New Roman" w:hAnsi="Roboto Mono" w:cs="Times New Roman"/>
                <w:kern w:val="0"/>
                <w:sz w:val="16"/>
                <w:szCs w:val="16"/>
                <w:lang w:val="en-ID" w:eastAsia="en-ID"/>
                <w14:ligatures w14:val="none"/>
              </w:rPr>
              <w:t>DriveApp.create</w:t>
            </w:r>
            <w:r w:rsidR="00930CB2" w:rsidRPr="00930CB2">
              <w:rPr>
                <w:rFonts w:ascii="Roboto Mono" w:eastAsia="Times New Roman" w:hAnsi="Roboto Mono" w:cs="Times New Roman"/>
                <w:i/>
                <w:kern w:val="0"/>
                <w:sz w:val="16"/>
                <w:szCs w:val="16"/>
                <w:lang w:val="en-ID" w:eastAsia="en-ID"/>
                <w14:ligatures w14:val="none"/>
              </w:rPr>
              <w:t>Folder</w:t>
            </w:r>
            <w:proofErr w:type="spellEnd"/>
            <w:r w:rsidRPr="00DD6B41">
              <w:rPr>
                <w:rFonts w:ascii="Roboto Mono" w:eastAsia="Times New Roman" w:hAnsi="Roboto Mono" w:cs="Times New Roman"/>
                <w:kern w:val="0"/>
                <w:sz w:val="16"/>
                <w:szCs w:val="16"/>
                <w:lang w:val="en-ID" w:eastAsia="en-ID"/>
                <w14:ligatures w14:val="none"/>
              </w:rPr>
              <w:t>(</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Name</w:t>
            </w:r>
            <w:proofErr w:type="spellEnd"/>
            <w:r w:rsidRPr="00DD6B41">
              <w:rPr>
                <w:rFonts w:ascii="Roboto Mono" w:eastAsia="Times New Roman" w:hAnsi="Roboto Mono" w:cs="Times New Roman"/>
                <w:kern w:val="0"/>
                <w:sz w:val="16"/>
                <w:szCs w:val="16"/>
                <w:lang w:val="en-ID" w:eastAsia="en-ID"/>
                <w14:ligatures w14:val="none"/>
              </w:rPr>
              <w:t>);</w:t>
            </w:r>
          </w:p>
          <w:p w14:paraId="037E57EA" w14:textId="412AF025"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w:t>
            </w:r>
          </w:p>
          <w:p w14:paraId="20FF4C27" w14:textId="715B70B8"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w:t>
            </w:r>
            <w:proofErr w:type="spellStart"/>
            <w:r w:rsidRPr="00DD6B41">
              <w:rPr>
                <w:rFonts w:ascii="Roboto Mono" w:eastAsia="Times New Roman" w:hAnsi="Roboto Mono" w:cs="Times New Roman"/>
                <w:kern w:val="0"/>
                <w:sz w:val="16"/>
                <w:szCs w:val="16"/>
                <w:lang w:val="en-ID" w:eastAsia="en-ID"/>
                <w14:ligatures w14:val="none"/>
              </w:rPr>
              <w:t>const</w:t>
            </w:r>
            <w:proofErr w:type="spellEnd"/>
            <w:r w:rsidRPr="00DD6B41">
              <w:rPr>
                <w:rFonts w:ascii="Roboto Mono" w:eastAsia="Times New Roman" w:hAnsi="Roboto Mono" w:cs="Times New Roman"/>
                <w:kern w:val="0"/>
                <w:sz w:val="16"/>
                <w:szCs w:val="16"/>
                <w:lang w:val="en-ID" w:eastAsia="en-ID"/>
                <w14:ligatures w14:val="none"/>
              </w:rPr>
              <w:t xml:space="preserve"> file = </w:t>
            </w:r>
            <w:proofErr w:type="spellStart"/>
            <w:r w:rsidR="00930CB2" w:rsidRPr="00930CB2">
              <w:rPr>
                <w:rFonts w:ascii="Roboto Mono" w:eastAsia="Times New Roman" w:hAnsi="Roboto Mono" w:cs="Times New Roman"/>
                <w:i/>
                <w:kern w:val="0"/>
                <w:sz w:val="16"/>
                <w:szCs w:val="16"/>
                <w:lang w:val="en-ID" w:eastAsia="en-ID"/>
                <w14:ligatures w14:val="none"/>
              </w:rPr>
              <w:t>folder</w:t>
            </w:r>
            <w:r w:rsidRPr="00DD6B41">
              <w:rPr>
                <w:rFonts w:ascii="Roboto Mono" w:eastAsia="Times New Roman" w:hAnsi="Roboto Mono" w:cs="Times New Roman"/>
                <w:kern w:val="0"/>
                <w:sz w:val="16"/>
                <w:szCs w:val="16"/>
                <w:lang w:val="en-ID" w:eastAsia="en-ID"/>
                <w14:ligatures w14:val="none"/>
              </w:rPr>
              <w:t>.createFile</w:t>
            </w:r>
            <w:proofErr w:type="spellEnd"/>
            <w:r w:rsidRPr="00DD6B41">
              <w:rPr>
                <w:rFonts w:ascii="Roboto Mono" w:eastAsia="Times New Roman" w:hAnsi="Roboto Mono" w:cs="Times New Roman"/>
                <w:kern w:val="0"/>
                <w:sz w:val="16"/>
                <w:szCs w:val="16"/>
                <w:lang w:val="en-ID" w:eastAsia="en-ID"/>
                <w14:ligatures w14:val="none"/>
              </w:rPr>
              <w:t>(blob);</w:t>
            </w:r>
          </w:p>
          <w:p w14:paraId="7D194B15"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p>
          <w:p w14:paraId="4E625971"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 Mengembalikan respon teks</w:t>
            </w:r>
          </w:p>
          <w:p w14:paraId="2E0E24C9"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 xml:space="preserve">  return </w:t>
            </w:r>
            <w:proofErr w:type="spellStart"/>
            <w:r w:rsidRPr="00DD6B41">
              <w:rPr>
                <w:rFonts w:ascii="Roboto Mono" w:eastAsia="Times New Roman" w:hAnsi="Roboto Mono" w:cs="Times New Roman"/>
                <w:kern w:val="0"/>
                <w:sz w:val="16"/>
                <w:szCs w:val="16"/>
                <w:lang w:val="en-ID" w:eastAsia="en-ID"/>
                <w14:ligatures w14:val="none"/>
              </w:rPr>
              <w:t>ContentService.createTextOutput</w:t>
            </w:r>
            <w:proofErr w:type="spellEnd"/>
            <w:r w:rsidRPr="00DD6B41">
              <w:rPr>
                <w:rFonts w:ascii="Roboto Mono" w:eastAsia="Times New Roman" w:hAnsi="Roboto Mono" w:cs="Times New Roman"/>
                <w:kern w:val="0"/>
                <w:sz w:val="16"/>
                <w:szCs w:val="16"/>
                <w:lang w:val="en-ID" w:eastAsia="en-ID"/>
                <w14:ligatures w14:val="none"/>
              </w:rPr>
              <w:t>('Done');</w:t>
            </w:r>
          </w:p>
          <w:p w14:paraId="6FA5F999" w14:textId="77777777" w:rsidR="00DD6B41" w:rsidRPr="00DD6B41" w:rsidRDefault="00DD6B41" w:rsidP="00DD6B41">
            <w:pPr>
              <w:shd w:val="clear" w:color="auto" w:fill="F8F9FA"/>
              <w:spacing w:line="270" w:lineRule="atLeast"/>
              <w:jc w:val="left"/>
              <w:rPr>
                <w:rFonts w:ascii="Roboto Mono" w:eastAsia="Times New Roman" w:hAnsi="Roboto Mono" w:cs="Times New Roman"/>
                <w:kern w:val="0"/>
                <w:sz w:val="16"/>
                <w:szCs w:val="16"/>
                <w:lang w:val="en-ID" w:eastAsia="en-ID"/>
                <w14:ligatures w14:val="none"/>
              </w:rPr>
            </w:pPr>
            <w:r w:rsidRPr="00DD6B41">
              <w:rPr>
                <w:rFonts w:ascii="Roboto Mono" w:eastAsia="Times New Roman" w:hAnsi="Roboto Mono" w:cs="Times New Roman"/>
                <w:kern w:val="0"/>
                <w:sz w:val="16"/>
                <w:szCs w:val="16"/>
                <w:lang w:val="en-ID" w:eastAsia="en-ID"/>
                <w14:ligatures w14:val="none"/>
              </w:rPr>
              <w:t>}</w:t>
            </w:r>
          </w:p>
          <w:p w14:paraId="4D6566D4" w14:textId="77777777" w:rsidR="00DD6B41" w:rsidRPr="00DD6B41" w:rsidRDefault="00DD6B41" w:rsidP="00DD6B41">
            <w:pPr>
              <w:shd w:val="clear" w:color="auto" w:fill="F8F9FA"/>
              <w:spacing w:line="270" w:lineRule="atLeast"/>
              <w:jc w:val="left"/>
              <w:rPr>
                <w:rFonts w:ascii="Roboto Mono" w:eastAsia="Times New Roman" w:hAnsi="Roboto Mono" w:cs="Times New Roman"/>
                <w:color w:val="3C4043"/>
                <w:kern w:val="0"/>
                <w:sz w:val="20"/>
                <w:szCs w:val="20"/>
                <w:lang w:val="en-ID" w:eastAsia="en-ID"/>
                <w14:ligatures w14:val="none"/>
              </w:rPr>
            </w:pPr>
          </w:p>
          <w:p w14:paraId="053BAE39" w14:textId="77777777" w:rsidR="00DD6B41" w:rsidRDefault="00DD6B41" w:rsidP="00640217">
            <w:pPr>
              <w:spacing w:line="360" w:lineRule="auto"/>
              <w:jc w:val="center"/>
            </w:pPr>
          </w:p>
        </w:tc>
        <w:tc>
          <w:tcPr>
            <w:tcW w:w="3970" w:type="dxa"/>
          </w:tcPr>
          <w:p w14:paraId="5D976DF6" w14:textId="70222792" w:rsidR="00DD6B41" w:rsidRDefault="00DD6B41" w:rsidP="00DD6B41">
            <w:pPr>
              <w:spacing w:line="360" w:lineRule="auto"/>
              <w:jc w:val="center"/>
            </w:pPr>
            <w:r>
              <w:t xml:space="preserve">Program ini berguna untuk menerima dan menyimpan gambar yang dikirim dari perangkat seperti ESP32-CAM atau perangkat lain yang dapat mengirim data gambar melalui HTTP POST. Perangkat tersebut harus mengirim gambar dalam format Base64 ke endpoint Google Apps Script, dan gambar akan disimpan di Google Drive dalam </w:t>
            </w:r>
            <w:r w:rsidR="00930CB2" w:rsidRPr="00930CB2">
              <w:rPr>
                <w:i/>
              </w:rPr>
              <w:t>folder</w:t>
            </w:r>
            <w:r>
              <w:t xml:space="preserve"> yang telah ditentukan atau </w:t>
            </w:r>
            <w:r w:rsidR="00930CB2" w:rsidRPr="00930CB2">
              <w:rPr>
                <w:i/>
              </w:rPr>
              <w:t>folder</w:t>
            </w:r>
            <w:r>
              <w:t xml:space="preserve"> default</w:t>
            </w:r>
          </w:p>
        </w:tc>
      </w:tr>
    </w:tbl>
    <w:p w14:paraId="5B6A51BC" w14:textId="7FB001C4" w:rsidR="00DD6B41" w:rsidDel="0095005E" w:rsidRDefault="0095005E">
      <w:pPr>
        <w:pStyle w:val="Caption"/>
        <w:rPr>
          <w:del w:id="664" w:author="Jingga Dewa" w:date="2024-07-28T03:46:00Z" w16du:dateUtc="2024-07-28T08:46:00Z"/>
        </w:rPr>
        <w:pPrChange w:id="665" w:author="Jingga Dewa" w:date="2024-07-28T03:46:00Z" w16du:dateUtc="2024-07-28T08:46:00Z">
          <w:pPr>
            <w:spacing w:after="0" w:line="360" w:lineRule="auto"/>
            <w:jc w:val="center"/>
          </w:pPr>
        </w:pPrChange>
      </w:pPr>
      <w:bookmarkStart w:id="666" w:name="_Toc173032698"/>
      <w:ins w:id="667" w:author="Jingga Dewa" w:date="2024-07-28T03:46:00Z" w16du:dateUtc="2024-07-28T08:46:00Z">
        <w:r w:rsidRPr="00AF78AA">
          <w:rPr>
            <w:b/>
            <w:bCs/>
            <w:szCs w:val="36"/>
            <w:rPrChange w:id="668" w:author="Jingga Dewa" w:date="2024-07-28T03:46:00Z" w16du:dateUtc="2024-07-28T08:46:00Z">
              <w:rPr/>
            </w:rPrChange>
          </w:rPr>
          <w:lastRenderedPageBreak/>
          <w:t xml:space="preserve">Lampiran </w:t>
        </w:r>
        <w:r w:rsidRPr="00AF78AA">
          <w:rPr>
            <w:b/>
            <w:bCs/>
            <w:szCs w:val="36"/>
            <w:rPrChange w:id="669" w:author="Jingga Dewa" w:date="2024-07-28T03:46:00Z" w16du:dateUtc="2024-07-28T08:46:00Z">
              <w:rPr/>
            </w:rPrChange>
          </w:rPr>
          <w:fldChar w:fldCharType="begin"/>
        </w:r>
        <w:r w:rsidRPr="00AF78AA">
          <w:rPr>
            <w:b/>
            <w:bCs/>
            <w:szCs w:val="36"/>
            <w:rPrChange w:id="670" w:author="Jingga Dewa" w:date="2024-07-28T03:46:00Z" w16du:dateUtc="2024-07-28T08:46:00Z">
              <w:rPr/>
            </w:rPrChange>
          </w:rPr>
          <w:instrText xml:space="preserve"> SEQ Lampiran \* ARABIC </w:instrText>
        </w:r>
      </w:ins>
      <w:r w:rsidRPr="00AF78AA">
        <w:rPr>
          <w:b/>
          <w:bCs/>
          <w:szCs w:val="36"/>
          <w:rPrChange w:id="671" w:author="Jingga Dewa" w:date="2024-07-28T03:46:00Z" w16du:dateUtc="2024-07-28T08:46:00Z">
            <w:rPr/>
          </w:rPrChange>
        </w:rPr>
        <w:fldChar w:fldCharType="separate"/>
      </w:r>
      <w:r w:rsidR="00C048B8">
        <w:rPr>
          <w:b/>
          <w:bCs/>
          <w:noProof/>
          <w:szCs w:val="36"/>
        </w:rPr>
        <w:t>3</w:t>
      </w:r>
      <w:ins w:id="672" w:author="Jingga Dewa" w:date="2024-07-28T03:46:00Z" w16du:dateUtc="2024-07-28T08:46:00Z">
        <w:r w:rsidRPr="00AF78AA">
          <w:rPr>
            <w:b/>
            <w:bCs/>
            <w:szCs w:val="36"/>
            <w:rPrChange w:id="673" w:author="Jingga Dewa" w:date="2024-07-28T03:46:00Z" w16du:dateUtc="2024-07-28T08:46:00Z">
              <w:rPr/>
            </w:rPrChange>
          </w:rPr>
          <w:fldChar w:fldCharType="end"/>
        </w:r>
        <w:r w:rsidRPr="00AF78AA">
          <w:rPr>
            <w:b/>
            <w:bCs/>
            <w:szCs w:val="36"/>
            <w:rPrChange w:id="674" w:author="Jingga Dewa" w:date="2024-07-28T03:46:00Z" w16du:dateUtc="2024-07-28T08:46:00Z">
              <w:rPr/>
            </w:rPrChange>
          </w:rPr>
          <w:t xml:space="preserve"> Kode Blok Aplikasi Mobil</w:t>
        </w:r>
      </w:ins>
      <w:bookmarkEnd w:id="666"/>
    </w:p>
    <w:p w14:paraId="52479E87" w14:textId="77777777" w:rsidR="004B50C8" w:rsidDel="0095005E" w:rsidRDefault="004B50C8" w:rsidP="004B50C8">
      <w:pPr>
        <w:spacing w:after="0" w:line="360" w:lineRule="auto"/>
        <w:jc w:val="center"/>
        <w:rPr>
          <w:del w:id="675" w:author="Jingga Dewa" w:date="2024-07-28T03:46:00Z" w16du:dateUtc="2024-07-28T08:46:00Z"/>
          <w:sz w:val="44"/>
          <w:szCs w:val="40"/>
        </w:rPr>
      </w:pPr>
    </w:p>
    <w:p w14:paraId="3E16FEBA" w14:textId="77777777" w:rsidR="004B50C8" w:rsidDel="0095005E" w:rsidRDefault="004B50C8" w:rsidP="004B50C8">
      <w:pPr>
        <w:spacing w:after="0" w:line="360" w:lineRule="auto"/>
        <w:jc w:val="center"/>
        <w:rPr>
          <w:del w:id="676" w:author="Jingga Dewa" w:date="2024-07-28T03:46:00Z" w16du:dateUtc="2024-07-28T08:46:00Z"/>
          <w:sz w:val="44"/>
          <w:szCs w:val="40"/>
        </w:rPr>
      </w:pPr>
    </w:p>
    <w:p w14:paraId="3F3C18F7" w14:textId="77777777" w:rsidR="004B50C8" w:rsidDel="0095005E" w:rsidRDefault="004B50C8" w:rsidP="004B50C8">
      <w:pPr>
        <w:spacing w:after="0" w:line="360" w:lineRule="auto"/>
        <w:jc w:val="center"/>
        <w:rPr>
          <w:del w:id="677" w:author="Jingga Dewa" w:date="2024-07-28T03:46:00Z" w16du:dateUtc="2024-07-28T08:46:00Z"/>
          <w:sz w:val="44"/>
          <w:szCs w:val="40"/>
        </w:rPr>
      </w:pPr>
    </w:p>
    <w:p w14:paraId="4D8D83E0" w14:textId="77777777" w:rsidR="004B50C8" w:rsidDel="0095005E" w:rsidRDefault="004B50C8" w:rsidP="004B50C8">
      <w:pPr>
        <w:spacing w:after="0" w:line="360" w:lineRule="auto"/>
        <w:jc w:val="center"/>
        <w:rPr>
          <w:del w:id="678" w:author="Jingga Dewa" w:date="2024-07-28T03:46:00Z" w16du:dateUtc="2024-07-28T08:46:00Z"/>
          <w:sz w:val="44"/>
          <w:szCs w:val="40"/>
        </w:rPr>
      </w:pPr>
    </w:p>
    <w:p w14:paraId="7C0DEDF9" w14:textId="77777777" w:rsidR="004B50C8" w:rsidDel="0095005E" w:rsidRDefault="004B50C8" w:rsidP="004B50C8">
      <w:pPr>
        <w:spacing w:after="0" w:line="360" w:lineRule="auto"/>
        <w:jc w:val="center"/>
        <w:rPr>
          <w:del w:id="679" w:author="Jingga Dewa" w:date="2024-07-28T03:46:00Z" w16du:dateUtc="2024-07-28T08:46:00Z"/>
          <w:sz w:val="44"/>
          <w:szCs w:val="40"/>
        </w:rPr>
      </w:pPr>
    </w:p>
    <w:p w14:paraId="76354A23" w14:textId="77777777" w:rsidR="004B50C8" w:rsidDel="0095005E" w:rsidRDefault="004B50C8" w:rsidP="004B50C8">
      <w:pPr>
        <w:spacing w:after="0" w:line="360" w:lineRule="auto"/>
        <w:jc w:val="center"/>
        <w:rPr>
          <w:del w:id="680" w:author="Jingga Dewa" w:date="2024-07-28T03:46:00Z" w16du:dateUtc="2024-07-28T08:46:00Z"/>
          <w:sz w:val="44"/>
          <w:szCs w:val="40"/>
        </w:rPr>
      </w:pPr>
    </w:p>
    <w:p w14:paraId="58ED0322" w14:textId="77777777" w:rsidR="004B50C8" w:rsidDel="0095005E" w:rsidRDefault="004B50C8" w:rsidP="004B50C8">
      <w:pPr>
        <w:spacing w:after="0" w:line="360" w:lineRule="auto"/>
        <w:jc w:val="center"/>
        <w:rPr>
          <w:del w:id="681" w:author="Jingga Dewa" w:date="2024-07-28T03:46:00Z" w16du:dateUtc="2024-07-28T08:46:00Z"/>
          <w:sz w:val="44"/>
          <w:szCs w:val="40"/>
        </w:rPr>
      </w:pPr>
    </w:p>
    <w:p w14:paraId="23DF1978" w14:textId="77777777" w:rsidR="004B50C8" w:rsidDel="0095005E" w:rsidRDefault="004B50C8" w:rsidP="004B50C8">
      <w:pPr>
        <w:spacing w:after="0" w:line="360" w:lineRule="auto"/>
        <w:jc w:val="center"/>
        <w:rPr>
          <w:del w:id="682" w:author="Jingga Dewa" w:date="2024-07-28T03:46:00Z" w16du:dateUtc="2024-07-28T08:46:00Z"/>
          <w:sz w:val="44"/>
          <w:szCs w:val="40"/>
        </w:rPr>
      </w:pPr>
    </w:p>
    <w:p w14:paraId="710D5EF4" w14:textId="391F52E6" w:rsidR="004B50C8" w:rsidDel="0095005E" w:rsidRDefault="004B50C8">
      <w:pPr>
        <w:spacing w:after="0" w:line="360" w:lineRule="auto"/>
        <w:rPr>
          <w:del w:id="683" w:author="Jingga Dewa" w:date="2024-07-28T03:46:00Z" w16du:dateUtc="2024-07-28T08:46:00Z"/>
          <w:sz w:val="44"/>
          <w:szCs w:val="40"/>
        </w:rPr>
        <w:pPrChange w:id="684" w:author="Jingga Dewa" w:date="2024-07-28T03:46:00Z" w16du:dateUtc="2024-07-28T08:46:00Z">
          <w:pPr>
            <w:spacing w:after="0" w:line="360" w:lineRule="auto"/>
            <w:jc w:val="center"/>
          </w:pPr>
        </w:pPrChange>
      </w:pPr>
      <w:del w:id="685" w:author="Jingga Dewa" w:date="2024-07-28T03:46:00Z" w16du:dateUtc="2024-07-28T08:46:00Z">
        <w:r w:rsidRPr="00640217" w:rsidDel="0095005E">
          <w:rPr>
            <w:sz w:val="44"/>
            <w:szCs w:val="40"/>
          </w:rPr>
          <w:delText xml:space="preserve">Lampiran </w:delText>
        </w:r>
        <w:r w:rsidDel="0095005E">
          <w:rPr>
            <w:sz w:val="44"/>
            <w:szCs w:val="40"/>
          </w:rPr>
          <w:delText>3</w:delText>
        </w:r>
        <w:r w:rsidRPr="00640217" w:rsidDel="0095005E">
          <w:rPr>
            <w:sz w:val="44"/>
            <w:szCs w:val="40"/>
          </w:rPr>
          <w:delText xml:space="preserve"> </w:delText>
        </w:r>
      </w:del>
    </w:p>
    <w:p w14:paraId="2900A1B7" w14:textId="01BC1DF2" w:rsidR="004B50C8" w:rsidRPr="00640217" w:rsidDel="0095005E" w:rsidRDefault="004B50C8">
      <w:pPr>
        <w:spacing w:after="0" w:line="360" w:lineRule="auto"/>
        <w:rPr>
          <w:del w:id="686" w:author="Jingga Dewa" w:date="2024-07-28T03:46:00Z" w16du:dateUtc="2024-07-28T08:46:00Z"/>
          <w:sz w:val="44"/>
          <w:szCs w:val="40"/>
        </w:rPr>
        <w:pPrChange w:id="687" w:author="Jingga Dewa" w:date="2024-07-28T03:46:00Z" w16du:dateUtc="2024-07-28T08:46:00Z">
          <w:pPr>
            <w:spacing w:after="0" w:line="360" w:lineRule="auto"/>
            <w:jc w:val="center"/>
          </w:pPr>
        </w:pPrChange>
      </w:pPr>
    </w:p>
    <w:p w14:paraId="175D92E0" w14:textId="28D57EF8" w:rsidR="00DD6B41" w:rsidDel="0095005E" w:rsidRDefault="004B50C8">
      <w:pPr>
        <w:pStyle w:val="Caption"/>
        <w:rPr>
          <w:del w:id="688" w:author="Jingga Dewa" w:date="2024-07-28T03:47:00Z" w16du:dateUtc="2024-07-28T08:47:00Z"/>
        </w:rPr>
        <w:pPrChange w:id="689" w:author="Jingga Dewa" w:date="2024-07-28T03:46:00Z" w16du:dateUtc="2024-07-28T08:46:00Z">
          <w:pPr>
            <w:spacing w:after="0" w:line="360" w:lineRule="auto"/>
            <w:jc w:val="center"/>
          </w:pPr>
        </w:pPrChange>
      </w:pPr>
      <w:del w:id="690" w:author="Jingga Dewa" w:date="2024-07-28T03:46:00Z" w16du:dateUtc="2024-07-28T08:46:00Z">
        <w:r w:rsidDel="0095005E">
          <w:delText>KODE BLOK APLIKASI MOBILE</w:delText>
        </w:r>
      </w:del>
    </w:p>
    <w:p w14:paraId="2326CB6A" w14:textId="77777777" w:rsidR="004B50C8" w:rsidDel="0095005E" w:rsidRDefault="004B50C8" w:rsidP="004B50C8">
      <w:pPr>
        <w:spacing w:after="0" w:line="360" w:lineRule="auto"/>
        <w:jc w:val="center"/>
        <w:rPr>
          <w:del w:id="691" w:author="Jingga Dewa" w:date="2024-07-28T03:46:00Z" w16du:dateUtc="2024-07-28T08:46:00Z"/>
          <w:sz w:val="44"/>
          <w:szCs w:val="40"/>
        </w:rPr>
      </w:pPr>
    </w:p>
    <w:p w14:paraId="69E0E159" w14:textId="77777777" w:rsidR="004B50C8" w:rsidDel="0095005E" w:rsidRDefault="004B50C8" w:rsidP="004B50C8">
      <w:pPr>
        <w:spacing w:after="0" w:line="360" w:lineRule="auto"/>
        <w:jc w:val="center"/>
        <w:rPr>
          <w:del w:id="692" w:author="Jingga Dewa" w:date="2024-07-28T03:46:00Z" w16du:dateUtc="2024-07-28T08:46:00Z"/>
          <w:sz w:val="44"/>
          <w:szCs w:val="40"/>
        </w:rPr>
      </w:pPr>
    </w:p>
    <w:p w14:paraId="60BD1C1E" w14:textId="77777777" w:rsidR="004B50C8" w:rsidDel="0095005E" w:rsidRDefault="004B50C8" w:rsidP="004B50C8">
      <w:pPr>
        <w:spacing w:after="0" w:line="360" w:lineRule="auto"/>
        <w:jc w:val="center"/>
        <w:rPr>
          <w:del w:id="693" w:author="Jingga Dewa" w:date="2024-07-28T03:46:00Z" w16du:dateUtc="2024-07-28T08:46:00Z"/>
          <w:sz w:val="44"/>
          <w:szCs w:val="40"/>
        </w:rPr>
      </w:pPr>
    </w:p>
    <w:p w14:paraId="798A99E1" w14:textId="77777777" w:rsidR="004B50C8" w:rsidDel="0095005E" w:rsidRDefault="004B50C8" w:rsidP="004B50C8">
      <w:pPr>
        <w:spacing w:after="0" w:line="360" w:lineRule="auto"/>
        <w:jc w:val="center"/>
        <w:rPr>
          <w:del w:id="694" w:author="Jingga Dewa" w:date="2024-07-28T03:46:00Z" w16du:dateUtc="2024-07-28T08:46:00Z"/>
          <w:sz w:val="44"/>
          <w:szCs w:val="40"/>
        </w:rPr>
      </w:pPr>
    </w:p>
    <w:p w14:paraId="53B2B8EF" w14:textId="77777777" w:rsidR="004B50C8" w:rsidDel="0095005E" w:rsidRDefault="004B50C8" w:rsidP="004B50C8">
      <w:pPr>
        <w:spacing w:after="0" w:line="360" w:lineRule="auto"/>
        <w:jc w:val="center"/>
        <w:rPr>
          <w:del w:id="695" w:author="Jingga Dewa" w:date="2024-07-28T03:46:00Z" w16du:dateUtc="2024-07-28T08:46:00Z"/>
          <w:sz w:val="44"/>
          <w:szCs w:val="40"/>
        </w:rPr>
      </w:pPr>
    </w:p>
    <w:p w14:paraId="25BEEAFE" w14:textId="77777777" w:rsidR="004B50C8" w:rsidDel="0095005E" w:rsidRDefault="004B50C8" w:rsidP="004B50C8">
      <w:pPr>
        <w:spacing w:after="0" w:line="360" w:lineRule="auto"/>
        <w:jc w:val="center"/>
        <w:rPr>
          <w:del w:id="696" w:author="Jingga Dewa" w:date="2024-07-28T03:46:00Z" w16du:dateUtc="2024-07-28T08:46:00Z"/>
          <w:sz w:val="44"/>
          <w:szCs w:val="40"/>
        </w:rPr>
      </w:pPr>
    </w:p>
    <w:p w14:paraId="34B22034" w14:textId="77777777" w:rsidR="004B50C8" w:rsidRDefault="004B50C8">
      <w:pPr>
        <w:pStyle w:val="Caption"/>
        <w:pPrChange w:id="697" w:author="Jingga Dewa" w:date="2024-07-28T03:47:00Z" w16du:dateUtc="2024-07-28T08:47:00Z">
          <w:pPr>
            <w:spacing w:after="0" w:line="360" w:lineRule="auto"/>
            <w:jc w:val="center"/>
          </w:pPr>
        </w:pPrChange>
      </w:pPr>
    </w:p>
    <w:tbl>
      <w:tblPr>
        <w:tblStyle w:val="TableGrid"/>
        <w:tblW w:w="0" w:type="auto"/>
        <w:tblInd w:w="108" w:type="dxa"/>
        <w:tblLook w:val="04A0" w:firstRow="1" w:lastRow="0" w:firstColumn="1" w:lastColumn="0" w:noHBand="0" w:noVBand="1"/>
      </w:tblPr>
      <w:tblGrid>
        <w:gridCol w:w="5976"/>
        <w:gridCol w:w="1962"/>
      </w:tblGrid>
      <w:tr w:rsidR="007153E6" w14:paraId="40A63AAB" w14:textId="77777777" w:rsidTr="007153E6">
        <w:tc>
          <w:tcPr>
            <w:tcW w:w="5976" w:type="dxa"/>
          </w:tcPr>
          <w:p w14:paraId="74714BAC" w14:textId="6E6CD868" w:rsidR="00F6304F" w:rsidRDefault="00F6304F" w:rsidP="00DA0E17">
            <w:pPr>
              <w:rPr>
                <w:sz w:val="44"/>
                <w:szCs w:val="40"/>
              </w:rPr>
            </w:pPr>
            <w:r w:rsidRPr="00F6304F">
              <w:rPr>
                <w:noProof/>
                <w:sz w:val="44"/>
                <w:szCs w:val="40"/>
              </w:rPr>
              <w:drawing>
                <wp:inline distT="0" distB="0" distL="0" distR="0" wp14:anchorId="0EFF6D66" wp14:editId="5333345E">
                  <wp:extent cx="2978728" cy="1350010"/>
                  <wp:effectExtent l="0" t="0" r="0" b="0"/>
                  <wp:docPr id="12143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02216" name=""/>
                          <pic:cNvPicPr/>
                        </pic:nvPicPr>
                        <pic:blipFill rotWithShape="1">
                          <a:blip r:embed="rId132"/>
                          <a:srcRect l="6244" t="12895" r="9825" b="20964"/>
                          <a:stretch/>
                        </pic:blipFill>
                        <pic:spPr bwMode="auto">
                          <a:xfrm>
                            <a:off x="0" y="0"/>
                            <a:ext cx="2980570" cy="1350845"/>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vAlign w:val="center"/>
          </w:tcPr>
          <w:p w14:paraId="39710A55" w14:textId="70749112" w:rsidR="00F6304F" w:rsidRDefault="00F6304F" w:rsidP="00F6304F">
            <w:pPr>
              <w:jc w:val="center"/>
              <w:rPr>
                <w:sz w:val="44"/>
                <w:szCs w:val="40"/>
              </w:rPr>
            </w:pPr>
            <w:r>
              <w:t xml:space="preserve">Kode fungsi </w:t>
            </w:r>
            <w:r w:rsidR="007E7DFC" w:rsidRPr="007E7DFC">
              <w:rPr>
                <w:i/>
              </w:rPr>
              <w:t>splash screen</w:t>
            </w:r>
          </w:p>
        </w:tc>
      </w:tr>
      <w:tr w:rsidR="007153E6" w14:paraId="2B243C78" w14:textId="77777777" w:rsidTr="00DF599F">
        <w:tc>
          <w:tcPr>
            <w:tcW w:w="5976" w:type="dxa"/>
          </w:tcPr>
          <w:p w14:paraId="44257927" w14:textId="731933A2" w:rsidR="00F6304F" w:rsidRDefault="00DA0E17" w:rsidP="00F6304F">
            <w:pPr>
              <w:rPr>
                <w:sz w:val="44"/>
                <w:szCs w:val="40"/>
              </w:rPr>
            </w:pPr>
            <w:r w:rsidRPr="00DA0E17">
              <w:rPr>
                <w:noProof/>
                <w:sz w:val="44"/>
                <w:szCs w:val="40"/>
              </w:rPr>
              <w:drawing>
                <wp:inline distT="0" distB="0" distL="0" distR="0" wp14:anchorId="022E130F" wp14:editId="27AB5644">
                  <wp:extent cx="3229708" cy="4815840"/>
                  <wp:effectExtent l="0" t="0" r="0" b="0"/>
                  <wp:docPr id="36250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2828" name=""/>
                          <pic:cNvPicPr/>
                        </pic:nvPicPr>
                        <pic:blipFill rotWithShape="1">
                          <a:blip r:embed="rId133"/>
                          <a:srcRect r="1431"/>
                          <a:stretch/>
                        </pic:blipFill>
                        <pic:spPr bwMode="auto">
                          <a:xfrm>
                            <a:off x="0" y="0"/>
                            <a:ext cx="3229988" cy="4816257"/>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vAlign w:val="center"/>
          </w:tcPr>
          <w:p w14:paraId="6CA5AE7F" w14:textId="4A0A79BE" w:rsidR="00F6304F" w:rsidRPr="00DF599F" w:rsidRDefault="00DF599F" w:rsidP="00DF599F">
            <w:pPr>
              <w:jc w:val="center"/>
              <w:rPr>
                <w:sz w:val="24"/>
                <w:szCs w:val="24"/>
              </w:rPr>
            </w:pPr>
            <w:r>
              <w:rPr>
                <w:sz w:val="24"/>
                <w:szCs w:val="24"/>
              </w:rPr>
              <w:t xml:space="preserve">Kode Fungsi Perpindahan ke </w:t>
            </w:r>
            <w:r w:rsidR="007E7DFC" w:rsidRPr="007E7DFC">
              <w:rPr>
                <w:i/>
                <w:sz w:val="24"/>
                <w:szCs w:val="24"/>
              </w:rPr>
              <w:t>screen</w:t>
            </w:r>
            <w:r>
              <w:rPr>
                <w:sz w:val="24"/>
                <w:szCs w:val="24"/>
              </w:rPr>
              <w:t xml:space="preserve"> 3 dan 4</w:t>
            </w:r>
          </w:p>
        </w:tc>
      </w:tr>
      <w:tr w:rsidR="007153E6" w14:paraId="7E646A02" w14:textId="77777777" w:rsidTr="005B11E5">
        <w:tc>
          <w:tcPr>
            <w:tcW w:w="5976" w:type="dxa"/>
          </w:tcPr>
          <w:p w14:paraId="4CB272C3" w14:textId="77777777" w:rsidR="00DA0E17" w:rsidRDefault="00DA0E17" w:rsidP="00F6304F">
            <w:pPr>
              <w:rPr>
                <w:sz w:val="44"/>
                <w:szCs w:val="40"/>
              </w:rPr>
            </w:pPr>
          </w:p>
          <w:p w14:paraId="283084A9" w14:textId="0162F736" w:rsidR="00F6304F" w:rsidRDefault="00DA0E17" w:rsidP="00F6304F">
            <w:pPr>
              <w:rPr>
                <w:sz w:val="44"/>
                <w:szCs w:val="40"/>
              </w:rPr>
            </w:pPr>
            <w:r w:rsidRPr="00DA0E17">
              <w:rPr>
                <w:noProof/>
                <w:sz w:val="44"/>
                <w:szCs w:val="40"/>
              </w:rPr>
              <w:lastRenderedPageBreak/>
              <w:drawing>
                <wp:inline distT="0" distB="0" distL="0" distR="0" wp14:anchorId="2F045D66" wp14:editId="213EA37E">
                  <wp:extent cx="3244850" cy="5914390"/>
                  <wp:effectExtent l="0" t="0" r="0" b="0"/>
                  <wp:docPr id="182713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8186" name=""/>
                          <pic:cNvPicPr/>
                        </pic:nvPicPr>
                        <pic:blipFill rotWithShape="1">
                          <a:blip r:embed="rId134"/>
                          <a:srcRect r="38012"/>
                          <a:stretch/>
                        </pic:blipFill>
                        <pic:spPr bwMode="auto">
                          <a:xfrm>
                            <a:off x="0" y="0"/>
                            <a:ext cx="3244850" cy="5914390"/>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vAlign w:val="center"/>
          </w:tcPr>
          <w:p w14:paraId="6D77B4AE" w14:textId="77777777" w:rsidR="00DF599F" w:rsidRDefault="00DF599F" w:rsidP="005B11E5">
            <w:pPr>
              <w:jc w:val="center"/>
              <w:rPr>
                <w:sz w:val="24"/>
                <w:szCs w:val="24"/>
              </w:rPr>
            </w:pPr>
          </w:p>
          <w:p w14:paraId="62745807" w14:textId="77777777" w:rsidR="00DF599F" w:rsidRDefault="00DF599F" w:rsidP="005B11E5">
            <w:pPr>
              <w:jc w:val="center"/>
              <w:rPr>
                <w:sz w:val="24"/>
                <w:szCs w:val="24"/>
              </w:rPr>
            </w:pPr>
          </w:p>
          <w:p w14:paraId="5CED211F" w14:textId="77777777" w:rsidR="00DF599F" w:rsidRDefault="00DF599F" w:rsidP="005B11E5">
            <w:pPr>
              <w:jc w:val="center"/>
              <w:rPr>
                <w:sz w:val="24"/>
                <w:szCs w:val="24"/>
              </w:rPr>
            </w:pPr>
          </w:p>
          <w:p w14:paraId="31898F55" w14:textId="77777777" w:rsidR="00DF599F" w:rsidRDefault="00DF599F" w:rsidP="005B11E5">
            <w:pPr>
              <w:jc w:val="center"/>
              <w:rPr>
                <w:sz w:val="24"/>
                <w:szCs w:val="24"/>
              </w:rPr>
            </w:pPr>
          </w:p>
          <w:p w14:paraId="61B9E721" w14:textId="77777777" w:rsidR="00DF599F" w:rsidRDefault="00DF599F" w:rsidP="005B11E5">
            <w:pPr>
              <w:jc w:val="center"/>
              <w:rPr>
                <w:sz w:val="24"/>
                <w:szCs w:val="24"/>
              </w:rPr>
            </w:pPr>
          </w:p>
          <w:p w14:paraId="6BA7EDC2" w14:textId="77777777" w:rsidR="00DF599F" w:rsidRDefault="00DF599F" w:rsidP="005B11E5">
            <w:pPr>
              <w:jc w:val="center"/>
              <w:rPr>
                <w:sz w:val="24"/>
                <w:szCs w:val="24"/>
              </w:rPr>
            </w:pPr>
          </w:p>
          <w:p w14:paraId="09F0BAED" w14:textId="77777777" w:rsidR="00DF599F" w:rsidRDefault="00DF599F" w:rsidP="005B11E5">
            <w:pPr>
              <w:jc w:val="center"/>
              <w:rPr>
                <w:sz w:val="24"/>
                <w:szCs w:val="24"/>
              </w:rPr>
            </w:pPr>
          </w:p>
          <w:p w14:paraId="733E65E3" w14:textId="77777777" w:rsidR="00DF599F" w:rsidRDefault="00DF599F" w:rsidP="005B11E5">
            <w:pPr>
              <w:jc w:val="center"/>
              <w:rPr>
                <w:sz w:val="24"/>
                <w:szCs w:val="24"/>
              </w:rPr>
            </w:pPr>
          </w:p>
          <w:p w14:paraId="5CD17955" w14:textId="77777777" w:rsidR="00DF599F" w:rsidRDefault="00DF599F" w:rsidP="005B11E5">
            <w:pPr>
              <w:jc w:val="center"/>
              <w:rPr>
                <w:sz w:val="24"/>
                <w:szCs w:val="24"/>
              </w:rPr>
            </w:pPr>
          </w:p>
          <w:p w14:paraId="10A11FB2" w14:textId="77777777" w:rsidR="00DF599F" w:rsidRDefault="00DF599F" w:rsidP="005B11E5">
            <w:pPr>
              <w:jc w:val="center"/>
              <w:rPr>
                <w:sz w:val="24"/>
                <w:szCs w:val="24"/>
              </w:rPr>
            </w:pPr>
          </w:p>
          <w:p w14:paraId="755D5E3A" w14:textId="77777777" w:rsidR="00DF599F" w:rsidRDefault="00DF599F" w:rsidP="005B11E5">
            <w:pPr>
              <w:jc w:val="center"/>
              <w:rPr>
                <w:sz w:val="24"/>
                <w:szCs w:val="24"/>
              </w:rPr>
            </w:pPr>
          </w:p>
          <w:p w14:paraId="618323B5" w14:textId="77777777" w:rsidR="00DF599F" w:rsidRDefault="00DF599F" w:rsidP="005B11E5">
            <w:pPr>
              <w:jc w:val="center"/>
              <w:rPr>
                <w:sz w:val="24"/>
                <w:szCs w:val="24"/>
              </w:rPr>
            </w:pPr>
          </w:p>
          <w:p w14:paraId="6A0433FE" w14:textId="77777777" w:rsidR="00DF599F" w:rsidRDefault="00DF599F" w:rsidP="005B11E5">
            <w:pPr>
              <w:jc w:val="center"/>
              <w:rPr>
                <w:sz w:val="24"/>
                <w:szCs w:val="24"/>
              </w:rPr>
            </w:pPr>
          </w:p>
          <w:p w14:paraId="754F715E" w14:textId="77777777" w:rsidR="00DF599F" w:rsidRDefault="00DF599F" w:rsidP="005B11E5">
            <w:pPr>
              <w:jc w:val="center"/>
              <w:rPr>
                <w:sz w:val="24"/>
                <w:szCs w:val="24"/>
              </w:rPr>
            </w:pPr>
          </w:p>
          <w:p w14:paraId="685E22A8" w14:textId="678EAF9D" w:rsidR="00F6304F" w:rsidRDefault="00DF599F" w:rsidP="005B11E5">
            <w:pPr>
              <w:jc w:val="center"/>
              <w:rPr>
                <w:sz w:val="44"/>
                <w:szCs w:val="40"/>
              </w:rPr>
            </w:pPr>
            <w:r>
              <w:rPr>
                <w:sz w:val="24"/>
                <w:szCs w:val="24"/>
              </w:rPr>
              <w:t xml:space="preserve">Kode Fungsi </w:t>
            </w:r>
            <w:proofErr w:type="spellStart"/>
            <w:r>
              <w:rPr>
                <w:sz w:val="24"/>
                <w:szCs w:val="24"/>
              </w:rPr>
              <w:t>Inisialisai</w:t>
            </w:r>
            <w:proofErr w:type="spellEnd"/>
            <w:r>
              <w:rPr>
                <w:sz w:val="24"/>
                <w:szCs w:val="24"/>
              </w:rPr>
              <w:t xml:space="preserve"> Ke </w:t>
            </w:r>
            <w:r w:rsidR="00930CB2" w:rsidRPr="00930CB2">
              <w:rPr>
                <w:i/>
                <w:sz w:val="24"/>
                <w:szCs w:val="24"/>
              </w:rPr>
              <w:t>firebase</w:t>
            </w:r>
          </w:p>
        </w:tc>
      </w:tr>
      <w:tr w:rsidR="007153E6" w14:paraId="17FC90C5" w14:textId="77777777" w:rsidTr="00DF599F">
        <w:tc>
          <w:tcPr>
            <w:tcW w:w="5976" w:type="dxa"/>
          </w:tcPr>
          <w:p w14:paraId="6D43CCE7" w14:textId="0E8784D6" w:rsidR="00F6304F" w:rsidRDefault="007153E6" w:rsidP="00F6304F">
            <w:pPr>
              <w:rPr>
                <w:sz w:val="44"/>
                <w:szCs w:val="40"/>
              </w:rPr>
            </w:pPr>
            <w:r w:rsidRPr="007153E6">
              <w:rPr>
                <w:noProof/>
                <w:sz w:val="44"/>
                <w:szCs w:val="40"/>
              </w:rPr>
              <w:lastRenderedPageBreak/>
              <w:drawing>
                <wp:inline distT="0" distB="0" distL="0" distR="0" wp14:anchorId="7FFFC6DA" wp14:editId="0370DEC4">
                  <wp:extent cx="3458048" cy="4248150"/>
                  <wp:effectExtent l="0" t="0" r="0" b="0"/>
                  <wp:docPr id="20049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4496" name=""/>
                          <pic:cNvPicPr/>
                        </pic:nvPicPr>
                        <pic:blipFill>
                          <a:blip r:embed="rId135"/>
                          <a:stretch>
                            <a:fillRect/>
                          </a:stretch>
                        </pic:blipFill>
                        <pic:spPr>
                          <a:xfrm>
                            <a:off x="0" y="0"/>
                            <a:ext cx="3465809" cy="4257684"/>
                          </a:xfrm>
                          <a:prstGeom prst="rect">
                            <a:avLst/>
                          </a:prstGeom>
                        </pic:spPr>
                      </pic:pic>
                    </a:graphicData>
                  </a:graphic>
                </wp:inline>
              </w:drawing>
            </w:r>
          </w:p>
        </w:tc>
        <w:tc>
          <w:tcPr>
            <w:tcW w:w="1962" w:type="dxa"/>
            <w:vAlign w:val="center"/>
          </w:tcPr>
          <w:p w14:paraId="5D18B5A0" w14:textId="19D630E3" w:rsidR="00F6304F" w:rsidRDefault="00DF599F" w:rsidP="00DF599F">
            <w:pPr>
              <w:jc w:val="center"/>
              <w:rPr>
                <w:sz w:val="44"/>
                <w:szCs w:val="40"/>
              </w:rPr>
            </w:pPr>
            <w:r>
              <w:rPr>
                <w:sz w:val="24"/>
                <w:szCs w:val="24"/>
              </w:rPr>
              <w:t xml:space="preserve">Kode Fungsi mengambil nilai dari </w:t>
            </w:r>
            <w:r w:rsidR="00930CB2" w:rsidRPr="00930CB2">
              <w:rPr>
                <w:i/>
                <w:sz w:val="24"/>
                <w:szCs w:val="24"/>
              </w:rPr>
              <w:t>firebase</w:t>
            </w:r>
          </w:p>
        </w:tc>
      </w:tr>
      <w:tr w:rsidR="007153E6" w14:paraId="45609112" w14:textId="77777777" w:rsidTr="005B11E5">
        <w:tc>
          <w:tcPr>
            <w:tcW w:w="5976" w:type="dxa"/>
          </w:tcPr>
          <w:p w14:paraId="4F4AA0A5" w14:textId="4B811527" w:rsidR="00F6304F" w:rsidRDefault="007153E6" w:rsidP="00F6304F">
            <w:pPr>
              <w:rPr>
                <w:sz w:val="44"/>
                <w:szCs w:val="40"/>
              </w:rPr>
            </w:pPr>
            <w:r w:rsidRPr="007153E6">
              <w:rPr>
                <w:noProof/>
                <w:sz w:val="44"/>
                <w:szCs w:val="40"/>
              </w:rPr>
              <w:drawing>
                <wp:inline distT="0" distB="0" distL="0" distR="0" wp14:anchorId="32155375" wp14:editId="6581632F">
                  <wp:extent cx="3344545" cy="3000694"/>
                  <wp:effectExtent l="0" t="0" r="0" b="0"/>
                  <wp:docPr id="16868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6515" name=""/>
                          <pic:cNvPicPr/>
                        </pic:nvPicPr>
                        <pic:blipFill>
                          <a:blip r:embed="rId136"/>
                          <a:stretch>
                            <a:fillRect/>
                          </a:stretch>
                        </pic:blipFill>
                        <pic:spPr>
                          <a:xfrm>
                            <a:off x="0" y="0"/>
                            <a:ext cx="3353139" cy="3008405"/>
                          </a:xfrm>
                          <a:prstGeom prst="rect">
                            <a:avLst/>
                          </a:prstGeom>
                        </pic:spPr>
                      </pic:pic>
                    </a:graphicData>
                  </a:graphic>
                </wp:inline>
              </w:drawing>
            </w:r>
          </w:p>
        </w:tc>
        <w:tc>
          <w:tcPr>
            <w:tcW w:w="1962" w:type="dxa"/>
            <w:vAlign w:val="center"/>
          </w:tcPr>
          <w:p w14:paraId="7D01B3ED" w14:textId="31AB2F3B" w:rsidR="00F6304F" w:rsidRDefault="00DF599F" w:rsidP="005B11E5">
            <w:pPr>
              <w:jc w:val="center"/>
              <w:rPr>
                <w:sz w:val="44"/>
                <w:szCs w:val="40"/>
              </w:rPr>
            </w:pPr>
            <w:r>
              <w:rPr>
                <w:sz w:val="24"/>
                <w:szCs w:val="24"/>
              </w:rPr>
              <w:t xml:space="preserve">Kode Fungsi </w:t>
            </w:r>
            <w:proofErr w:type="spellStart"/>
            <w:r>
              <w:rPr>
                <w:sz w:val="24"/>
                <w:szCs w:val="24"/>
              </w:rPr>
              <w:t>inisialisai</w:t>
            </w:r>
            <w:proofErr w:type="spellEnd"/>
            <w:r>
              <w:rPr>
                <w:sz w:val="24"/>
                <w:szCs w:val="24"/>
              </w:rPr>
              <w:t xml:space="preserve"> google scrip</w:t>
            </w:r>
          </w:p>
        </w:tc>
      </w:tr>
      <w:tr w:rsidR="007153E6" w14:paraId="084F3BB9" w14:textId="77777777" w:rsidTr="00DF599F">
        <w:tc>
          <w:tcPr>
            <w:tcW w:w="5976" w:type="dxa"/>
          </w:tcPr>
          <w:p w14:paraId="24AA30B0" w14:textId="06F197EA" w:rsidR="00F6304F" w:rsidRDefault="007153E6" w:rsidP="00F6304F">
            <w:pPr>
              <w:rPr>
                <w:sz w:val="44"/>
                <w:szCs w:val="40"/>
              </w:rPr>
            </w:pPr>
            <w:r w:rsidRPr="007153E6">
              <w:rPr>
                <w:noProof/>
                <w:sz w:val="44"/>
                <w:szCs w:val="40"/>
              </w:rPr>
              <w:lastRenderedPageBreak/>
              <w:drawing>
                <wp:inline distT="0" distB="0" distL="0" distR="0" wp14:anchorId="7D5D978A" wp14:editId="4E584142">
                  <wp:extent cx="3657600" cy="3118891"/>
                  <wp:effectExtent l="0" t="0" r="0" b="0"/>
                  <wp:docPr id="12691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124" name=""/>
                          <pic:cNvPicPr/>
                        </pic:nvPicPr>
                        <pic:blipFill>
                          <a:blip r:embed="rId137"/>
                          <a:stretch>
                            <a:fillRect/>
                          </a:stretch>
                        </pic:blipFill>
                        <pic:spPr>
                          <a:xfrm>
                            <a:off x="0" y="0"/>
                            <a:ext cx="3667272" cy="3127138"/>
                          </a:xfrm>
                          <a:prstGeom prst="rect">
                            <a:avLst/>
                          </a:prstGeom>
                        </pic:spPr>
                      </pic:pic>
                    </a:graphicData>
                  </a:graphic>
                </wp:inline>
              </w:drawing>
            </w:r>
          </w:p>
        </w:tc>
        <w:tc>
          <w:tcPr>
            <w:tcW w:w="1962" w:type="dxa"/>
            <w:vAlign w:val="center"/>
          </w:tcPr>
          <w:p w14:paraId="301A9EEA" w14:textId="03DFF8C9" w:rsidR="00F6304F" w:rsidRDefault="00DF599F" w:rsidP="00DF599F">
            <w:pPr>
              <w:jc w:val="center"/>
              <w:rPr>
                <w:sz w:val="44"/>
                <w:szCs w:val="40"/>
              </w:rPr>
            </w:pPr>
            <w:r>
              <w:rPr>
                <w:sz w:val="24"/>
                <w:szCs w:val="24"/>
              </w:rPr>
              <w:t>Kode Fungsi mengambil gambar dari google drive</w:t>
            </w:r>
          </w:p>
        </w:tc>
      </w:tr>
    </w:tbl>
    <w:p w14:paraId="41118769" w14:textId="77777777" w:rsidR="004B50C8" w:rsidRDefault="004B50C8" w:rsidP="00F6304F">
      <w:pPr>
        <w:rPr>
          <w:sz w:val="44"/>
          <w:szCs w:val="40"/>
        </w:rPr>
      </w:pPr>
    </w:p>
    <w:p w14:paraId="4378288A" w14:textId="77777777" w:rsidR="00DF599F" w:rsidRDefault="00DF599F" w:rsidP="00F6304F">
      <w:pPr>
        <w:rPr>
          <w:sz w:val="44"/>
          <w:szCs w:val="40"/>
        </w:rPr>
      </w:pPr>
    </w:p>
    <w:p w14:paraId="772FB64A" w14:textId="77777777" w:rsidR="00DF599F" w:rsidRDefault="00DF599F" w:rsidP="00F6304F">
      <w:pPr>
        <w:rPr>
          <w:sz w:val="44"/>
          <w:szCs w:val="40"/>
        </w:rPr>
      </w:pPr>
    </w:p>
    <w:p w14:paraId="1DCF2196" w14:textId="77777777" w:rsidR="00DF599F" w:rsidRDefault="00DF599F" w:rsidP="00F6304F">
      <w:pPr>
        <w:rPr>
          <w:sz w:val="44"/>
          <w:szCs w:val="40"/>
        </w:rPr>
      </w:pPr>
    </w:p>
    <w:p w14:paraId="24B8DA55" w14:textId="77777777" w:rsidR="00DF599F" w:rsidRDefault="00DF599F" w:rsidP="00F6304F">
      <w:pPr>
        <w:rPr>
          <w:sz w:val="44"/>
          <w:szCs w:val="40"/>
        </w:rPr>
      </w:pPr>
    </w:p>
    <w:p w14:paraId="313DAA01" w14:textId="77777777" w:rsidR="00DF599F" w:rsidRDefault="00DF599F" w:rsidP="00F6304F">
      <w:pPr>
        <w:rPr>
          <w:sz w:val="44"/>
          <w:szCs w:val="40"/>
        </w:rPr>
      </w:pPr>
    </w:p>
    <w:p w14:paraId="5FBD78F6" w14:textId="77777777" w:rsidR="00DF599F" w:rsidRDefault="00DF599F" w:rsidP="00F6304F">
      <w:pPr>
        <w:rPr>
          <w:sz w:val="44"/>
          <w:szCs w:val="40"/>
        </w:rPr>
      </w:pPr>
    </w:p>
    <w:p w14:paraId="739C4FA8" w14:textId="77777777" w:rsidR="004B50C8" w:rsidRDefault="004B50C8" w:rsidP="004B50C8">
      <w:pPr>
        <w:spacing w:after="0" w:line="360" w:lineRule="auto"/>
        <w:jc w:val="center"/>
        <w:rPr>
          <w:sz w:val="44"/>
          <w:szCs w:val="40"/>
        </w:rPr>
      </w:pPr>
    </w:p>
    <w:p w14:paraId="3C0EB93E" w14:textId="77777777" w:rsidR="004B50C8" w:rsidRDefault="004B50C8" w:rsidP="004B50C8">
      <w:pPr>
        <w:spacing w:after="0" w:line="360" w:lineRule="auto"/>
        <w:jc w:val="center"/>
        <w:rPr>
          <w:sz w:val="44"/>
          <w:szCs w:val="40"/>
        </w:rPr>
      </w:pPr>
    </w:p>
    <w:p w14:paraId="46D34B47" w14:textId="77777777" w:rsidR="004B50C8" w:rsidRDefault="004B50C8" w:rsidP="004B50C8">
      <w:pPr>
        <w:spacing w:after="0" w:line="360" w:lineRule="auto"/>
        <w:jc w:val="center"/>
        <w:rPr>
          <w:sz w:val="44"/>
          <w:szCs w:val="40"/>
        </w:rPr>
      </w:pPr>
    </w:p>
    <w:p w14:paraId="002131C6" w14:textId="77777777" w:rsidR="004B50C8" w:rsidRDefault="004B50C8" w:rsidP="004B50C8">
      <w:pPr>
        <w:spacing w:after="0" w:line="360" w:lineRule="auto"/>
        <w:jc w:val="center"/>
        <w:rPr>
          <w:sz w:val="44"/>
          <w:szCs w:val="40"/>
        </w:rPr>
      </w:pPr>
    </w:p>
    <w:p w14:paraId="7035E82A" w14:textId="77777777" w:rsidR="004B50C8" w:rsidRDefault="004B50C8" w:rsidP="004B50C8">
      <w:pPr>
        <w:spacing w:after="0" w:line="360" w:lineRule="auto"/>
        <w:jc w:val="center"/>
        <w:rPr>
          <w:sz w:val="44"/>
          <w:szCs w:val="40"/>
        </w:rPr>
      </w:pPr>
    </w:p>
    <w:p w14:paraId="4B1FA3B6" w14:textId="36F520C4" w:rsidR="004B50C8" w:rsidDel="0095005E" w:rsidRDefault="0095005E">
      <w:pPr>
        <w:pStyle w:val="Caption"/>
        <w:rPr>
          <w:del w:id="698" w:author="Jingga Dewa" w:date="2024-07-28T03:47:00Z" w16du:dateUtc="2024-07-28T08:47:00Z"/>
        </w:rPr>
        <w:pPrChange w:id="699" w:author="Jingga Dewa" w:date="2024-07-28T03:47:00Z" w16du:dateUtc="2024-07-28T08:47:00Z">
          <w:pPr>
            <w:spacing w:after="0" w:line="360" w:lineRule="auto"/>
            <w:jc w:val="center"/>
          </w:pPr>
        </w:pPrChange>
      </w:pPr>
      <w:bookmarkStart w:id="700" w:name="_Toc173032699"/>
      <w:ins w:id="701" w:author="Jingga Dewa" w:date="2024-07-28T03:47:00Z" w16du:dateUtc="2024-07-28T08:47:00Z">
        <w:r w:rsidRPr="00AF78AA">
          <w:rPr>
            <w:b/>
            <w:bCs/>
            <w:szCs w:val="36"/>
            <w:rPrChange w:id="702" w:author="Jingga Dewa" w:date="2024-07-28T03:47:00Z" w16du:dateUtc="2024-07-28T08:47:00Z">
              <w:rPr/>
            </w:rPrChange>
          </w:rPr>
          <w:lastRenderedPageBreak/>
          <w:t xml:space="preserve">Lampiran </w:t>
        </w:r>
        <w:r w:rsidRPr="00AF78AA">
          <w:rPr>
            <w:b/>
            <w:bCs/>
            <w:szCs w:val="36"/>
            <w:rPrChange w:id="703" w:author="Jingga Dewa" w:date="2024-07-28T03:47:00Z" w16du:dateUtc="2024-07-28T08:47:00Z">
              <w:rPr/>
            </w:rPrChange>
          </w:rPr>
          <w:fldChar w:fldCharType="begin"/>
        </w:r>
        <w:r w:rsidRPr="00AF78AA">
          <w:rPr>
            <w:b/>
            <w:bCs/>
            <w:szCs w:val="36"/>
            <w:rPrChange w:id="704" w:author="Jingga Dewa" w:date="2024-07-28T03:47:00Z" w16du:dateUtc="2024-07-28T08:47:00Z">
              <w:rPr/>
            </w:rPrChange>
          </w:rPr>
          <w:instrText xml:space="preserve"> SEQ Lampiran \* ARABIC </w:instrText>
        </w:r>
      </w:ins>
      <w:r w:rsidRPr="00AF78AA">
        <w:rPr>
          <w:b/>
          <w:bCs/>
          <w:szCs w:val="36"/>
          <w:rPrChange w:id="705" w:author="Jingga Dewa" w:date="2024-07-28T03:47:00Z" w16du:dateUtc="2024-07-28T08:47:00Z">
            <w:rPr/>
          </w:rPrChange>
        </w:rPr>
        <w:fldChar w:fldCharType="separate"/>
      </w:r>
      <w:r w:rsidR="00C048B8">
        <w:rPr>
          <w:b/>
          <w:bCs/>
          <w:noProof/>
          <w:szCs w:val="36"/>
        </w:rPr>
        <w:t>4</w:t>
      </w:r>
      <w:ins w:id="706" w:author="Jingga Dewa" w:date="2024-07-28T03:47:00Z" w16du:dateUtc="2024-07-28T08:47:00Z">
        <w:r w:rsidRPr="00AF78AA">
          <w:rPr>
            <w:b/>
            <w:bCs/>
            <w:szCs w:val="36"/>
            <w:rPrChange w:id="707" w:author="Jingga Dewa" w:date="2024-07-28T03:47:00Z" w16du:dateUtc="2024-07-28T08:47:00Z">
              <w:rPr/>
            </w:rPrChange>
          </w:rPr>
          <w:fldChar w:fldCharType="end"/>
        </w:r>
        <w:r w:rsidRPr="00AF78AA">
          <w:rPr>
            <w:b/>
            <w:bCs/>
            <w:szCs w:val="36"/>
            <w:rPrChange w:id="708" w:author="Jingga Dewa" w:date="2024-07-28T03:47:00Z" w16du:dateUtc="2024-07-28T08:47:00Z">
              <w:rPr/>
            </w:rPrChange>
          </w:rPr>
          <w:t xml:space="preserve"> Datasheet </w:t>
        </w:r>
        <w:proofErr w:type="spellStart"/>
        <w:r w:rsidRPr="00AF78AA">
          <w:rPr>
            <w:b/>
            <w:bCs/>
            <w:szCs w:val="36"/>
            <w:rPrChange w:id="709" w:author="Jingga Dewa" w:date="2024-07-28T03:47:00Z" w16du:dateUtc="2024-07-28T08:47:00Z">
              <w:rPr/>
            </w:rPrChange>
          </w:rPr>
          <w:t>Mikrokontroller</w:t>
        </w:r>
      </w:ins>
      <w:bookmarkEnd w:id="700"/>
      <w:proofErr w:type="spellEnd"/>
    </w:p>
    <w:p w14:paraId="5A7BE98E" w14:textId="77777777" w:rsidR="00DF599F" w:rsidDel="0095005E" w:rsidRDefault="00DF599F" w:rsidP="00DF599F">
      <w:pPr>
        <w:spacing w:after="0" w:line="360" w:lineRule="auto"/>
        <w:jc w:val="center"/>
        <w:rPr>
          <w:del w:id="710" w:author="Jingga Dewa" w:date="2024-07-28T03:47:00Z" w16du:dateUtc="2024-07-28T08:47:00Z"/>
          <w:sz w:val="44"/>
          <w:szCs w:val="40"/>
        </w:rPr>
      </w:pPr>
    </w:p>
    <w:p w14:paraId="67221976" w14:textId="77777777" w:rsidR="00DF599F" w:rsidDel="0095005E" w:rsidRDefault="00DF599F" w:rsidP="00DF599F">
      <w:pPr>
        <w:spacing w:after="0" w:line="360" w:lineRule="auto"/>
        <w:jc w:val="center"/>
        <w:rPr>
          <w:del w:id="711" w:author="Jingga Dewa" w:date="2024-07-28T03:47:00Z" w16du:dateUtc="2024-07-28T08:47:00Z"/>
          <w:sz w:val="44"/>
          <w:szCs w:val="40"/>
        </w:rPr>
      </w:pPr>
    </w:p>
    <w:p w14:paraId="4FCB9F53" w14:textId="77777777" w:rsidR="00DF599F" w:rsidDel="0095005E" w:rsidRDefault="00DF599F" w:rsidP="00DF599F">
      <w:pPr>
        <w:spacing w:after="0" w:line="360" w:lineRule="auto"/>
        <w:jc w:val="center"/>
        <w:rPr>
          <w:del w:id="712" w:author="Jingga Dewa" w:date="2024-07-28T03:47:00Z" w16du:dateUtc="2024-07-28T08:47:00Z"/>
          <w:sz w:val="44"/>
          <w:szCs w:val="40"/>
        </w:rPr>
      </w:pPr>
    </w:p>
    <w:p w14:paraId="4FE2E4CD" w14:textId="77777777" w:rsidR="00DF599F" w:rsidDel="0095005E" w:rsidRDefault="00DF599F" w:rsidP="00DF599F">
      <w:pPr>
        <w:spacing w:after="0" w:line="360" w:lineRule="auto"/>
        <w:jc w:val="center"/>
        <w:rPr>
          <w:del w:id="713" w:author="Jingga Dewa" w:date="2024-07-28T03:47:00Z" w16du:dateUtc="2024-07-28T08:47:00Z"/>
          <w:sz w:val="44"/>
          <w:szCs w:val="40"/>
        </w:rPr>
      </w:pPr>
    </w:p>
    <w:p w14:paraId="473D51D0" w14:textId="57C9EB25" w:rsidR="00DF599F" w:rsidDel="0095005E" w:rsidRDefault="00DF599F">
      <w:pPr>
        <w:spacing w:after="0" w:line="360" w:lineRule="auto"/>
        <w:rPr>
          <w:del w:id="714" w:author="Jingga Dewa" w:date="2024-07-28T03:47:00Z" w16du:dateUtc="2024-07-28T08:47:00Z"/>
          <w:sz w:val="44"/>
          <w:szCs w:val="40"/>
        </w:rPr>
        <w:pPrChange w:id="715" w:author="Jingga Dewa" w:date="2024-07-28T03:47:00Z" w16du:dateUtc="2024-07-28T08:47:00Z">
          <w:pPr>
            <w:spacing w:after="0" w:line="360" w:lineRule="auto"/>
            <w:jc w:val="center"/>
          </w:pPr>
        </w:pPrChange>
      </w:pPr>
    </w:p>
    <w:p w14:paraId="28A6AA1D" w14:textId="784ED284" w:rsidR="00DF599F" w:rsidDel="0095005E" w:rsidRDefault="00DF599F">
      <w:pPr>
        <w:spacing w:after="0" w:line="360" w:lineRule="auto"/>
        <w:rPr>
          <w:del w:id="716" w:author="Jingga Dewa" w:date="2024-07-28T03:47:00Z" w16du:dateUtc="2024-07-28T08:47:00Z"/>
          <w:sz w:val="44"/>
          <w:szCs w:val="40"/>
        </w:rPr>
        <w:pPrChange w:id="717" w:author="Jingga Dewa" w:date="2024-07-28T03:47:00Z" w16du:dateUtc="2024-07-28T08:47:00Z">
          <w:pPr>
            <w:spacing w:after="0" w:line="360" w:lineRule="auto"/>
            <w:jc w:val="center"/>
          </w:pPr>
        </w:pPrChange>
      </w:pPr>
    </w:p>
    <w:p w14:paraId="5DEF8659" w14:textId="530AD789" w:rsidR="00DF599F" w:rsidDel="0095005E" w:rsidRDefault="00DF599F">
      <w:pPr>
        <w:spacing w:after="0" w:line="360" w:lineRule="auto"/>
        <w:rPr>
          <w:del w:id="718" w:author="Jingga Dewa" w:date="2024-07-28T03:47:00Z" w16du:dateUtc="2024-07-28T08:47:00Z"/>
          <w:sz w:val="44"/>
          <w:szCs w:val="40"/>
        </w:rPr>
        <w:pPrChange w:id="719" w:author="Jingga Dewa" w:date="2024-07-28T03:47:00Z" w16du:dateUtc="2024-07-28T08:47:00Z">
          <w:pPr>
            <w:spacing w:after="0" w:line="360" w:lineRule="auto"/>
            <w:jc w:val="center"/>
          </w:pPr>
        </w:pPrChange>
      </w:pPr>
      <w:del w:id="720" w:author="Jingga Dewa" w:date="2024-07-28T03:47:00Z" w16du:dateUtc="2024-07-28T08:47:00Z">
        <w:r w:rsidRPr="00640217" w:rsidDel="0095005E">
          <w:rPr>
            <w:sz w:val="44"/>
            <w:szCs w:val="40"/>
          </w:rPr>
          <w:delText xml:space="preserve">Lampiran </w:delText>
        </w:r>
        <w:r w:rsidDel="0095005E">
          <w:rPr>
            <w:sz w:val="44"/>
            <w:szCs w:val="40"/>
          </w:rPr>
          <w:delText>4</w:delText>
        </w:r>
      </w:del>
    </w:p>
    <w:p w14:paraId="4901E0CB" w14:textId="61FB7497" w:rsidR="00DF599F" w:rsidRPr="00640217" w:rsidDel="0095005E" w:rsidRDefault="00DF599F">
      <w:pPr>
        <w:spacing w:after="0" w:line="360" w:lineRule="auto"/>
        <w:rPr>
          <w:del w:id="721" w:author="Jingga Dewa" w:date="2024-07-28T03:47:00Z" w16du:dateUtc="2024-07-28T08:47:00Z"/>
          <w:sz w:val="44"/>
          <w:szCs w:val="40"/>
        </w:rPr>
        <w:pPrChange w:id="722" w:author="Jingga Dewa" w:date="2024-07-28T03:47:00Z" w16du:dateUtc="2024-07-28T08:47:00Z">
          <w:pPr>
            <w:spacing w:after="0" w:line="360" w:lineRule="auto"/>
            <w:jc w:val="center"/>
          </w:pPr>
        </w:pPrChange>
      </w:pPr>
    </w:p>
    <w:p w14:paraId="2CE0BA5B" w14:textId="5C3E4D0E" w:rsidR="00DF599F" w:rsidDel="0095005E" w:rsidRDefault="00DF599F">
      <w:pPr>
        <w:rPr>
          <w:del w:id="723" w:author="Jingga Dewa" w:date="2024-07-28T03:47:00Z" w16du:dateUtc="2024-07-28T08:47:00Z"/>
          <w:rFonts w:cs="Times New Roman"/>
          <w:sz w:val="48"/>
          <w:szCs w:val="48"/>
        </w:rPr>
        <w:pPrChange w:id="724" w:author="Jingga Dewa" w:date="2024-07-28T03:47:00Z" w16du:dateUtc="2024-07-28T08:47:00Z">
          <w:pPr>
            <w:jc w:val="center"/>
          </w:pPr>
        </w:pPrChange>
      </w:pPr>
      <w:del w:id="725" w:author="Jingga Dewa" w:date="2024-07-28T03:47:00Z" w16du:dateUtc="2024-07-28T08:47:00Z">
        <w:r w:rsidRPr="0059710E" w:rsidDel="0095005E">
          <w:rPr>
            <w:rFonts w:cs="Times New Roman"/>
            <w:sz w:val="48"/>
            <w:szCs w:val="48"/>
          </w:rPr>
          <w:delText>DATASHEET MIKROKONTROLLER</w:delText>
        </w:r>
      </w:del>
    </w:p>
    <w:p w14:paraId="6819AB21" w14:textId="0A0DC994" w:rsidR="00DF599F" w:rsidDel="0095005E" w:rsidRDefault="00DF599F">
      <w:pPr>
        <w:spacing w:after="0" w:line="360" w:lineRule="auto"/>
        <w:rPr>
          <w:del w:id="726" w:author="Jingga Dewa" w:date="2024-07-28T03:47:00Z" w16du:dateUtc="2024-07-28T08:47:00Z"/>
          <w:rFonts w:cs="Times New Roman"/>
          <w:sz w:val="48"/>
          <w:szCs w:val="48"/>
        </w:rPr>
        <w:pPrChange w:id="727" w:author="Jingga Dewa" w:date="2024-07-28T03:47:00Z" w16du:dateUtc="2024-07-28T08:47:00Z">
          <w:pPr>
            <w:spacing w:after="0" w:line="360" w:lineRule="auto"/>
            <w:jc w:val="center"/>
          </w:pPr>
        </w:pPrChange>
      </w:pPr>
      <w:del w:id="728" w:author="Jingga Dewa" w:date="2024-07-28T03:47:00Z" w16du:dateUtc="2024-07-28T08:47:00Z">
        <w:r w:rsidRPr="0059710E" w:rsidDel="0095005E">
          <w:rPr>
            <w:rFonts w:cs="Times New Roman"/>
            <w:sz w:val="48"/>
            <w:szCs w:val="48"/>
          </w:rPr>
          <w:delText xml:space="preserve"> ESP 32</w:delText>
        </w:r>
      </w:del>
    </w:p>
    <w:p w14:paraId="3CB34C42" w14:textId="77777777" w:rsidR="00DF599F" w:rsidDel="0095005E" w:rsidRDefault="00DF599F">
      <w:pPr>
        <w:spacing w:after="0" w:line="360" w:lineRule="auto"/>
        <w:rPr>
          <w:del w:id="729" w:author="Jingga Dewa" w:date="2024-07-28T03:47:00Z" w16du:dateUtc="2024-07-28T08:47:00Z"/>
          <w:rFonts w:cs="Times New Roman"/>
          <w:sz w:val="48"/>
          <w:szCs w:val="48"/>
        </w:rPr>
        <w:pPrChange w:id="730" w:author="Jingga Dewa" w:date="2024-07-28T03:47:00Z" w16du:dateUtc="2024-07-28T08:47:00Z">
          <w:pPr>
            <w:spacing w:after="0" w:line="360" w:lineRule="auto"/>
            <w:jc w:val="center"/>
          </w:pPr>
        </w:pPrChange>
      </w:pPr>
    </w:p>
    <w:p w14:paraId="0DC15FB7" w14:textId="77777777" w:rsidR="00DF599F" w:rsidDel="0095005E" w:rsidRDefault="00DF599F" w:rsidP="00DF599F">
      <w:pPr>
        <w:spacing w:after="0" w:line="360" w:lineRule="auto"/>
        <w:jc w:val="center"/>
        <w:rPr>
          <w:del w:id="731" w:author="Jingga Dewa" w:date="2024-07-28T03:47:00Z" w16du:dateUtc="2024-07-28T08:47:00Z"/>
          <w:rFonts w:cs="Times New Roman"/>
          <w:sz w:val="48"/>
          <w:szCs w:val="48"/>
        </w:rPr>
      </w:pPr>
    </w:p>
    <w:p w14:paraId="5DBD0987" w14:textId="77777777" w:rsidR="00DF599F" w:rsidDel="0095005E" w:rsidRDefault="00DF599F">
      <w:pPr>
        <w:rPr>
          <w:del w:id="732" w:author="Jingga Dewa" w:date="2024-07-28T03:47:00Z" w16du:dateUtc="2024-07-28T08:47:00Z"/>
          <w:rFonts w:cs="Times New Roman"/>
          <w:sz w:val="48"/>
          <w:szCs w:val="48"/>
        </w:rPr>
        <w:pPrChange w:id="733" w:author="Jingga Dewa" w:date="2024-07-28T03:47:00Z" w16du:dateUtc="2024-07-28T08:47:00Z">
          <w:pPr>
            <w:spacing w:after="0" w:line="360" w:lineRule="auto"/>
            <w:jc w:val="center"/>
          </w:pPr>
        </w:pPrChange>
      </w:pPr>
    </w:p>
    <w:p w14:paraId="432737A4" w14:textId="77777777" w:rsidR="00DF599F" w:rsidDel="0095005E" w:rsidRDefault="00DF599F" w:rsidP="00DF599F">
      <w:pPr>
        <w:spacing w:after="0" w:line="360" w:lineRule="auto"/>
        <w:jc w:val="center"/>
        <w:rPr>
          <w:del w:id="734" w:author="Jingga Dewa" w:date="2024-07-28T03:47:00Z" w16du:dateUtc="2024-07-28T08:47:00Z"/>
          <w:rFonts w:cs="Times New Roman"/>
          <w:sz w:val="48"/>
          <w:szCs w:val="48"/>
        </w:rPr>
      </w:pPr>
    </w:p>
    <w:p w14:paraId="3965E3C8" w14:textId="77777777" w:rsidR="00DF599F" w:rsidDel="0095005E" w:rsidRDefault="00DF599F" w:rsidP="00DF599F">
      <w:pPr>
        <w:spacing w:after="0" w:line="360" w:lineRule="auto"/>
        <w:jc w:val="center"/>
        <w:rPr>
          <w:del w:id="735" w:author="Jingga Dewa" w:date="2024-07-28T03:47:00Z" w16du:dateUtc="2024-07-28T08:47:00Z"/>
          <w:rFonts w:cs="Times New Roman"/>
          <w:sz w:val="48"/>
          <w:szCs w:val="48"/>
        </w:rPr>
      </w:pPr>
    </w:p>
    <w:p w14:paraId="791D5993" w14:textId="77777777" w:rsidR="00DF599F" w:rsidRDefault="00DF599F">
      <w:pPr>
        <w:pStyle w:val="Caption"/>
        <w:pPrChange w:id="736" w:author="Jingga Dewa" w:date="2024-07-28T03:47:00Z" w16du:dateUtc="2024-07-28T08:47:00Z">
          <w:pPr>
            <w:spacing w:after="0" w:line="360" w:lineRule="auto"/>
            <w:jc w:val="center"/>
          </w:pPr>
        </w:pPrChange>
      </w:pPr>
    </w:p>
    <w:p w14:paraId="54F20942" w14:textId="78E70DD1" w:rsidR="00DF599F" w:rsidRDefault="00DF599F" w:rsidP="00DF599F">
      <w:pPr>
        <w:spacing w:after="0" w:line="360" w:lineRule="auto"/>
        <w:rPr>
          <w:rFonts w:cs="Times New Roman"/>
          <w:sz w:val="48"/>
          <w:szCs w:val="48"/>
        </w:rPr>
      </w:pPr>
      <w:r w:rsidRPr="0059710E">
        <w:rPr>
          <w:noProof/>
        </w:rPr>
        <w:drawing>
          <wp:inline distT="0" distB="0" distL="0" distR="0" wp14:anchorId="530A0030" wp14:editId="1B9EBB47">
            <wp:extent cx="4985304" cy="6128657"/>
            <wp:effectExtent l="0" t="0" r="0" b="0"/>
            <wp:docPr id="62631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7796" name=""/>
                    <pic:cNvPicPr/>
                  </pic:nvPicPr>
                  <pic:blipFill>
                    <a:blip r:embed="rId138"/>
                    <a:stretch>
                      <a:fillRect/>
                    </a:stretch>
                  </pic:blipFill>
                  <pic:spPr>
                    <a:xfrm>
                      <a:off x="0" y="0"/>
                      <a:ext cx="5006538" cy="6154761"/>
                    </a:xfrm>
                    <a:prstGeom prst="rect">
                      <a:avLst/>
                    </a:prstGeom>
                  </pic:spPr>
                </pic:pic>
              </a:graphicData>
            </a:graphic>
          </wp:inline>
        </w:drawing>
      </w:r>
    </w:p>
    <w:p w14:paraId="6C2ADD98" w14:textId="77777777" w:rsidR="00DF599F" w:rsidRDefault="00DF599F" w:rsidP="00DF599F">
      <w:pPr>
        <w:spacing w:after="0" w:line="360" w:lineRule="auto"/>
        <w:jc w:val="center"/>
        <w:rPr>
          <w:rFonts w:cs="Times New Roman"/>
          <w:sz w:val="48"/>
          <w:szCs w:val="48"/>
        </w:rPr>
      </w:pPr>
    </w:p>
    <w:p w14:paraId="3C6591C2" w14:textId="77777777" w:rsidR="00DF599F" w:rsidRDefault="00DF599F" w:rsidP="00DF599F">
      <w:pPr>
        <w:spacing w:after="0" w:line="360" w:lineRule="auto"/>
        <w:jc w:val="center"/>
        <w:rPr>
          <w:rFonts w:cs="Times New Roman"/>
          <w:sz w:val="48"/>
          <w:szCs w:val="48"/>
        </w:rPr>
      </w:pPr>
    </w:p>
    <w:p w14:paraId="48167662" w14:textId="77777777" w:rsidR="00DF599F" w:rsidRDefault="00DF599F" w:rsidP="00DF599F">
      <w:pPr>
        <w:spacing w:after="0" w:line="360" w:lineRule="auto"/>
        <w:jc w:val="center"/>
        <w:rPr>
          <w:rFonts w:cs="Times New Roman"/>
          <w:sz w:val="48"/>
          <w:szCs w:val="48"/>
        </w:rPr>
      </w:pPr>
    </w:p>
    <w:p w14:paraId="4451BEEB" w14:textId="77777777" w:rsidR="00DF599F" w:rsidRDefault="00DF599F" w:rsidP="00DF599F">
      <w:pPr>
        <w:spacing w:after="0" w:line="360" w:lineRule="auto"/>
        <w:jc w:val="center"/>
        <w:rPr>
          <w:sz w:val="44"/>
          <w:szCs w:val="40"/>
        </w:rPr>
      </w:pPr>
    </w:p>
    <w:p w14:paraId="510E5580" w14:textId="54E71B18" w:rsidR="00DF599F" w:rsidRDefault="00DF599F" w:rsidP="00DF599F">
      <w:pPr>
        <w:spacing w:after="0" w:line="360" w:lineRule="auto"/>
        <w:jc w:val="center"/>
        <w:rPr>
          <w:sz w:val="44"/>
          <w:szCs w:val="40"/>
        </w:rPr>
      </w:pPr>
      <w:r w:rsidRPr="0059710E">
        <w:rPr>
          <w:noProof/>
        </w:rPr>
        <w:lastRenderedPageBreak/>
        <w:drawing>
          <wp:inline distT="0" distB="0" distL="0" distR="0" wp14:anchorId="41074814" wp14:editId="7C0C2E84">
            <wp:extent cx="5039995" cy="7783728"/>
            <wp:effectExtent l="0" t="0" r="0" b="0"/>
            <wp:docPr id="4714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45164" name=""/>
                    <pic:cNvPicPr/>
                  </pic:nvPicPr>
                  <pic:blipFill>
                    <a:blip r:embed="rId139"/>
                    <a:stretch>
                      <a:fillRect/>
                    </a:stretch>
                  </pic:blipFill>
                  <pic:spPr>
                    <a:xfrm>
                      <a:off x="0" y="0"/>
                      <a:ext cx="5039995" cy="7783728"/>
                    </a:xfrm>
                    <a:prstGeom prst="rect">
                      <a:avLst/>
                    </a:prstGeom>
                  </pic:spPr>
                </pic:pic>
              </a:graphicData>
            </a:graphic>
          </wp:inline>
        </w:drawing>
      </w:r>
    </w:p>
    <w:p w14:paraId="5D1F070F" w14:textId="77777777" w:rsidR="00DF599F" w:rsidRDefault="00DF599F" w:rsidP="00DF599F">
      <w:pPr>
        <w:spacing w:after="0" w:line="360" w:lineRule="auto"/>
        <w:jc w:val="center"/>
        <w:rPr>
          <w:sz w:val="44"/>
          <w:szCs w:val="40"/>
        </w:rPr>
      </w:pPr>
    </w:p>
    <w:p w14:paraId="75E550AD" w14:textId="537C0547" w:rsidR="00DF599F" w:rsidRDefault="00DF599F" w:rsidP="00DF599F">
      <w:pPr>
        <w:spacing w:after="0" w:line="360" w:lineRule="auto"/>
      </w:pPr>
      <w:r w:rsidRPr="0059710E">
        <w:rPr>
          <w:noProof/>
        </w:rPr>
        <w:lastRenderedPageBreak/>
        <w:drawing>
          <wp:inline distT="0" distB="0" distL="0" distR="0" wp14:anchorId="57E35FA4" wp14:editId="2275EAA1">
            <wp:extent cx="5039995" cy="4380422"/>
            <wp:effectExtent l="0" t="0" r="0" b="0"/>
            <wp:docPr id="2445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0305" name=""/>
                    <pic:cNvPicPr/>
                  </pic:nvPicPr>
                  <pic:blipFill>
                    <a:blip r:embed="rId140"/>
                    <a:stretch>
                      <a:fillRect/>
                    </a:stretch>
                  </pic:blipFill>
                  <pic:spPr>
                    <a:xfrm>
                      <a:off x="0" y="0"/>
                      <a:ext cx="5039995" cy="4380422"/>
                    </a:xfrm>
                    <a:prstGeom prst="rect">
                      <a:avLst/>
                    </a:prstGeom>
                  </pic:spPr>
                </pic:pic>
              </a:graphicData>
            </a:graphic>
          </wp:inline>
        </w:drawing>
      </w:r>
    </w:p>
    <w:p w14:paraId="07B6275A" w14:textId="77777777" w:rsidR="00DF599F" w:rsidRDefault="00DF599F" w:rsidP="00DF599F">
      <w:pPr>
        <w:spacing w:after="0" w:line="360" w:lineRule="auto"/>
      </w:pPr>
    </w:p>
    <w:p w14:paraId="7A8BE160" w14:textId="77777777" w:rsidR="00DF599F" w:rsidRDefault="00DF599F" w:rsidP="00DF599F">
      <w:pPr>
        <w:spacing w:after="0" w:line="360" w:lineRule="auto"/>
      </w:pPr>
    </w:p>
    <w:p w14:paraId="5EAB87C6" w14:textId="77777777" w:rsidR="00DF599F" w:rsidRDefault="00DF599F" w:rsidP="00DF599F">
      <w:pPr>
        <w:spacing w:after="0" w:line="360" w:lineRule="auto"/>
      </w:pPr>
    </w:p>
    <w:p w14:paraId="10964393" w14:textId="77777777" w:rsidR="00DF599F" w:rsidRDefault="00DF599F" w:rsidP="00DF599F">
      <w:pPr>
        <w:spacing w:after="0" w:line="360" w:lineRule="auto"/>
      </w:pPr>
    </w:p>
    <w:p w14:paraId="29C071AC" w14:textId="77777777" w:rsidR="00DF599F" w:rsidRDefault="00DF599F" w:rsidP="00DF599F">
      <w:pPr>
        <w:spacing w:after="0" w:line="360" w:lineRule="auto"/>
      </w:pPr>
    </w:p>
    <w:p w14:paraId="59E0AEF1" w14:textId="77777777" w:rsidR="00DF599F" w:rsidRDefault="00DF599F" w:rsidP="00DF599F">
      <w:pPr>
        <w:spacing w:after="0" w:line="360" w:lineRule="auto"/>
      </w:pPr>
    </w:p>
    <w:p w14:paraId="06093483" w14:textId="77777777" w:rsidR="00DF599F" w:rsidRDefault="00DF599F" w:rsidP="00DF599F">
      <w:pPr>
        <w:spacing w:after="0" w:line="360" w:lineRule="auto"/>
      </w:pPr>
    </w:p>
    <w:p w14:paraId="14E50B8D" w14:textId="77777777" w:rsidR="00DF599F" w:rsidRDefault="00DF599F" w:rsidP="00DF599F">
      <w:pPr>
        <w:spacing w:after="0" w:line="360" w:lineRule="auto"/>
      </w:pPr>
    </w:p>
    <w:p w14:paraId="34C6CA34" w14:textId="77777777" w:rsidR="00DF599F" w:rsidRDefault="00DF599F" w:rsidP="00DF599F">
      <w:pPr>
        <w:spacing w:after="0" w:line="360" w:lineRule="auto"/>
      </w:pPr>
    </w:p>
    <w:p w14:paraId="6C2B5A9C" w14:textId="77777777" w:rsidR="00DF599F" w:rsidRDefault="00DF599F" w:rsidP="00DF599F">
      <w:pPr>
        <w:spacing w:after="0" w:line="360" w:lineRule="auto"/>
      </w:pPr>
    </w:p>
    <w:p w14:paraId="724F16A2" w14:textId="77777777" w:rsidR="00DF599F" w:rsidRDefault="00DF599F" w:rsidP="00DF599F">
      <w:pPr>
        <w:spacing w:after="0" w:line="360" w:lineRule="auto"/>
      </w:pPr>
    </w:p>
    <w:p w14:paraId="0E968F1C" w14:textId="77777777" w:rsidR="00DF599F" w:rsidRDefault="00DF599F" w:rsidP="00DF599F">
      <w:pPr>
        <w:spacing w:after="0" w:line="360" w:lineRule="auto"/>
      </w:pPr>
    </w:p>
    <w:p w14:paraId="3D6F5CBB" w14:textId="77777777" w:rsidR="00DF599F" w:rsidRDefault="00DF599F" w:rsidP="00DF599F">
      <w:pPr>
        <w:spacing w:after="0" w:line="360" w:lineRule="auto"/>
      </w:pPr>
    </w:p>
    <w:p w14:paraId="1EF7B972" w14:textId="77777777" w:rsidR="00DF599F" w:rsidRDefault="00DF599F" w:rsidP="00DF599F">
      <w:pPr>
        <w:spacing w:after="0" w:line="360" w:lineRule="auto"/>
      </w:pPr>
    </w:p>
    <w:p w14:paraId="11FD6FB3" w14:textId="77777777" w:rsidR="00DF599F" w:rsidRDefault="00DF599F" w:rsidP="00DF599F">
      <w:pPr>
        <w:spacing w:after="0" w:line="360" w:lineRule="auto"/>
      </w:pPr>
    </w:p>
    <w:p w14:paraId="62CA95F9" w14:textId="10E85976" w:rsidR="00DF599F" w:rsidRDefault="00DF599F" w:rsidP="00DF599F">
      <w:pPr>
        <w:spacing w:after="0" w:line="360" w:lineRule="auto"/>
      </w:pPr>
      <w:r w:rsidRPr="0059710E">
        <w:rPr>
          <w:noProof/>
        </w:rPr>
        <w:lastRenderedPageBreak/>
        <w:drawing>
          <wp:inline distT="0" distB="0" distL="0" distR="0" wp14:anchorId="3CBCBBD7" wp14:editId="2184EC19">
            <wp:extent cx="5039995" cy="7980884"/>
            <wp:effectExtent l="0" t="0" r="0" b="0"/>
            <wp:docPr id="178354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0743" name=""/>
                    <pic:cNvPicPr/>
                  </pic:nvPicPr>
                  <pic:blipFill>
                    <a:blip r:embed="rId141"/>
                    <a:stretch>
                      <a:fillRect/>
                    </a:stretch>
                  </pic:blipFill>
                  <pic:spPr>
                    <a:xfrm>
                      <a:off x="0" y="0"/>
                      <a:ext cx="5039995" cy="7980884"/>
                    </a:xfrm>
                    <a:prstGeom prst="rect">
                      <a:avLst/>
                    </a:prstGeom>
                  </pic:spPr>
                </pic:pic>
              </a:graphicData>
            </a:graphic>
          </wp:inline>
        </w:drawing>
      </w:r>
    </w:p>
    <w:p w14:paraId="6C66CA2A" w14:textId="77777777" w:rsidR="00DF599F" w:rsidRDefault="00DF599F" w:rsidP="00DF599F">
      <w:pPr>
        <w:spacing w:after="0" w:line="360" w:lineRule="auto"/>
      </w:pPr>
    </w:p>
    <w:p w14:paraId="037E209A" w14:textId="77777777" w:rsidR="00DF599F" w:rsidRDefault="00DF599F" w:rsidP="00DF599F">
      <w:pPr>
        <w:spacing w:after="0" w:line="360" w:lineRule="auto"/>
      </w:pPr>
    </w:p>
    <w:p w14:paraId="02224DDA" w14:textId="60FBB6EB" w:rsidR="00DF599F" w:rsidRDefault="00DF599F" w:rsidP="00DF599F">
      <w:pPr>
        <w:spacing w:after="0" w:line="360" w:lineRule="auto"/>
      </w:pPr>
      <w:r w:rsidRPr="0059710E">
        <w:rPr>
          <w:noProof/>
        </w:rPr>
        <w:lastRenderedPageBreak/>
        <w:drawing>
          <wp:inline distT="0" distB="0" distL="0" distR="0" wp14:anchorId="33A532BC" wp14:editId="33DC9986">
            <wp:extent cx="5039995" cy="6834860"/>
            <wp:effectExtent l="0" t="0" r="0" b="0"/>
            <wp:docPr id="5878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2918" name=""/>
                    <pic:cNvPicPr/>
                  </pic:nvPicPr>
                  <pic:blipFill>
                    <a:blip r:embed="rId142"/>
                    <a:stretch>
                      <a:fillRect/>
                    </a:stretch>
                  </pic:blipFill>
                  <pic:spPr>
                    <a:xfrm>
                      <a:off x="0" y="0"/>
                      <a:ext cx="5039995" cy="6834860"/>
                    </a:xfrm>
                    <a:prstGeom prst="rect">
                      <a:avLst/>
                    </a:prstGeom>
                  </pic:spPr>
                </pic:pic>
              </a:graphicData>
            </a:graphic>
          </wp:inline>
        </w:drawing>
      </w:r>
    </w:p>
    <w:p w14:paraId="270FEDAC" w14:textId="77777777" w:rsidR="00DF599F" w:rsidRDefault="00DF599F" w:rsidP="00DF599F">
      <w:pPr>
        <w:spacing w:after="0" w:line="360" w:lineRule="auto"/>
      </w:pPr>
    </w:p>
    <w:p w14:paraId="1133496E" w14:textId="77777777" w:rsidR="00DF599F" w:rsidRDefault="00DF599F" w:rsidP="00DF599F">
      <w:pPr>
        <w:spacing w:after="0" w:line="360" w:lineRule="auto"/>
      </w:pPr>
    </w:p>
    <w:p w14:paraId="1E2E861F" w14:textId="77777777" w:rsidR="00DF599F" w:rsidRDefault="00DF599F" w:rsidP="00DF599F">
      <w:pPr>
        <w:spacing w:after="0" w:line="360" w:lineRule="auto"/>
      </w:pPr>
    </w:p>
    <w:p w14:paraId="0B7F355E" w14:textId="77777777" w:rsidR="00DF599F" w:rsidRDefault="00DF599F" w:rsidP="00DF599F">
      <w:pPr>
        <w:spacing w:after="0" w:line="360" w:lineRule="auto"/>
      </w:pPr>
    </w:p>
    <w:p w14:paraId="694FF273" w14:textId="77777777" w:rsidR="00DF599F" w:rsidRDefault="00DF599F" w:rsidP="00DF599F">
      <w:pPr>
        <w:spacing w:after="0" w:line="360" w:lineRule="auto"/>
      </w:pPr>
    </w:p>
    <w:p w14:paraId="35DF1B4D" w14:textId="77777777" w:rsidR="00DF599F" w:rsidRDefault="00DF599F" w:rsidP="00DF599F">
      <w:pPr>
        <w:spacing w:after="0" w:line="360" w:lineRule="auto"/>
      </w:pPr>
    </w:p>
    <w:p w14:paraId="721C90B0" w14:textId="42847E23" w:rsidR="00DF599F" w:rsidRDefault="00DF599F" w:rsidP="00DF599F">
      <w:pPr>
        <w:spacing w:after="0" w:line="360" w:lineRule="auto"/>
      </w:pPr>
      <w:r w:rsidRPr="0059710E">
        <w:rPr>
          <w:noProof/>
        </w:rPr>
        <w:lastRenderedPageBreak/>
        <w:drawing>
          <wp:inline distT="0" distB="0" distL="0" distR="0" wp14:anchorId="6FE7DF73" wp14:editId="2B375125">
            <wp:extent cx="5039995" cy="7017228"/>
            <wp:effectExtent l="0" t="0" r="0" b="0"/>
            <wp:docPr id="187765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1686" name=""/>
                    <pic:cNvPicPr/>
                  </pic:nvPicPr>
                  <pic:blipFill>
                    <a:blip r:embed="rId143"/>
                    <a:stretch>
                      <a:fillRect/>
                    </a:stretch>
                  </pic:blipFill>
                  <pic:spPr>
                    <a:xfrm>
                      <a:off x="0" y="0"/>
                      <a:ext cx="5039995" cy="7017228"/>
                    </a:xfrm>
                    <a:prstGeom prst="rect">
                      <a:avLst/>
                    </a:prstGeom>
                  </pic:spPr>
                </pic:pic>
              </a:graphicData>
            </a:graphic>
          </wp:inline>
        </w:drawing>
      </w:r>
    </w:p>
    <w:p w14:paraId="5F564D75" w14:textId="77777777" w:rsidR="00DF599F" w:rsidRDefault="00DF599F" w:rsidP="00DF599F">
      <w:pPr>
        <w:spacing w:after="0" w:line="360" w:lineRule="auto"/>
      </w:pPr>
    </w:p>
    <w:p w14:paraId="7E2B1B0A" w14:textId="77777777" w:rsidR="00DF599F" w:rsidRDefault="00DF599F" w:rsidP="00DF599F">
      <w:pPr>
        <w:spacing w:after="0" w:line="360" w:lineRule="auto"/>
      </w:pPr>
    </w:p>
    <w:p w14:paraId="1E5A162F" w14:textId="77777777" w:rsidR="00DF599F" w:rsidRDefault="00DF599F" w:rsidP="00DF599F">
      <w:pPr>
        <w:spacing w:after="0" w:line="360" w:lineRule="auto"/>
      </w:pPr>
    </w:p>
    <w:p w14:paraId="2238CADA" w14:textId="77777777" w:rsidR="00DF599F" w:rsidRDefault="00DF599F" w:rsidP="00DF599F">
      <w:pPr>
        <w:spacing w:after="0" w:line="360" w:lineRule="auto"/>
      </w:pPr>
    </w:p>
    <w:p w14:paraId="3A3FAD49" w14:textId="77777777" w:rsidR="00DF599F" w:rsidRDefault="00DF599F" w:rsidP="00DF599F">
      <w:pPr>
        <w:spacing w:after="0" w:line="360" w:lineRule="auto"/>
      </w:pPr>
    </w:p>
    <w:p w14:paraId="4B3C6010" w14:textId="6974A92A" w:rsidR="00DF599F" w:rsidRDefault="00DF599F" w:rsidP="00DF599F">
      <w:pPr>
        <w:spacing w:after="0" w:line="360" w:lineRule="auto"/>
      </w:pPr>
      <w:r w:rsidRPr="0059710E">
        <w:rPr>
          <w:noProof/>
        </w:rPr>
        <w:lastRenderedPageBreak/>
        <w:drawing>
          <wp:inline distT="0" distB="0" distL="0" distR="0" wp14:anchorId="3B8AB1F6" wp14:editId="52A56278">
            <wp:extent cx="5039995" cy="8196682"/>
            <wp:effectExtent l="0" t="0" r="0" b="0"/>
            <wp:docPr id="9780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99377" name=""/>
                    <pic:cNvPicPr/>
                  </pic:nvPicPr>
                  <pic:blipFill>
                    <a:blip r:embed="rId144"/>
                    <a:stretch>
                      <a:fillRect/>
                    </a:stretch>
                  </pic:blipFill>
                  <pic:spPr>
                    <a:xfrm>
                      <a:off x="0" y="0"/>
                      <a:ext cx="5039995" cy="8196682"/>
                    </a:xfrm>
                    <a:prstGeom prst="rect">
                      <a:avLst/>
                    </a:prstGeom>
                  </pic:spPr>
                </pic:pic>
              </a:graphicData>
            </a:graphic>
          </wp:inline>
        </w:drawing>
      </w:r>
    </w:p>
    <w:p w14:paraId="75F5767F" w14:textId="77777777" w:rsidR="00DF599F" w:rsidRDefault="00DF599F" w:rsidP="00DF599F">
      <w:pPr>
        <w:spacing w:after="0" w:line="360" w:lineRule="auto"/>
      </w:pPr>
    </w:p>
    <w:p w14:paraId="1429875C" w14:textId="2B983343" w:rsidR="00DF599F" w:rsidRDefault="00DF599F" w:rsidP="00DF599F">
      <w:pPr>
        <w:spacing w:after="0" w:line="360" w:lineRule="auto"/>
      </w:pPr>
      <w:r w:rsidRPr="0059710E">
        <w:rPr>
          <w:noProof/>
        </w:rPr>
        <w:lastRenderedPageBreak/>
        <w:drawing>
          <wp:inline distT="0" distB="0" distL="0" distR="0" wp14:anchorId="08F364BD" wp14:editId="7C6C6080">
            <wp:extent cx="4924425" cy="7855906"/>
            <wp:effectExtent l="0" t="0" r="0" b="0"/>
            <wp:docPr id="2216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3655" name=""/>
                    <pic:cNvPicPr/>
                  </pic:nvPicPr>
                  <pic:blipFill>
                    <a:blip r:embed="rId145"/>
                    <a:stretch>
                      <a:fillRect/>
                    </a:stretch>
                  </pic:blipFill>
                  <pic:spPr>
                    <a:xfrm>
                      <a:off x="0" y="0"/>
                      <a:ext cx="4928654" cy="7862652"/>
                    </a:xfrm>
                    <a:prstGeom prst="rect">
                      <a:avLst/>
                    </a:prstGeom>
                  </pic:spPr>
                </pic:pic>
              </a:graphicData>
            </a:graphic>
          </wp:inline>
        </w:drawing>
      </w:r>
    </w:p>
    <w:p w14:paraId="06B77C47" w14:textId="77777777" w:rsidR="00DF599F" w:rsidRDefault="00DF599F" w:rsidP="00DF599F">
      <w:pPr>
        <w:spacing w:after="0" w:line="360" w:lineRule="auto"/>
      </w:pPr>
    </w:p>
    <w:p w14:paraId="28381556" w14:textId="77777777" w:rsidR="00DF599F" w:rsidDel="006C0102" w:rsidRDefault="00DF599F" w:rsidP="00DF599F">
      <w:pPr>
        <w:spacing w:after="0" w:line="360" w:lineRule="auto"/>
        <w:rPr>
          <w:del w:id="737" w:author="Jingga Dewa" w:date="2024-07-28T03:48:00Z" w16du:dateUtc="2024-07-28T08:48:00Z"/>
        </w:rPr>
      </w:pPr>
    </w:p>
    <w:p w14:paraId="6B96C215" w14:textId="77777777" w:rsidR="00DF599F" w:rsidDel="006C0102" w:rsidRDefault="00DF599F" w:rsidP="00DF599F">
      <w:pPr>
        <w:spacing w:after="0" w:line="360" w:lineRule="auto"/>
        <w:rPr>
          <w:del w:id="738" w:author="Jingga Dewa" w:date="2024-07-28T03:48:00Z" w16du:dateUtc="2024-07-28T08:48:00Z"/>
        </w:rPr>
      </w:pPr>
    </w:p>
    <w:p w14:paraId="59E9E282" w14:textId="77777777" w:rsidR="00DF599F" w:rsidDel="006C0102" w:rsidRDefault="00DF599F" w:rsidP="00DF599F">
      <w:pPr>
        <w:spacing w:after="0" w:line="360" w:lineRule="auto"/>
        <w:rPr>
          <w:del w:id="739" w:author="Jingga Dewa" w:date="2024-07-28T03:48:00Z" w16du:dateUtc="2024-07-28T08:48:00Z"/>
        </w:rPr>
      </w:pPr>
    </w:p>
    <w:p w14:paraId="2513CEE9" w14:textId="77777777" w:rsidR="00DF599F" w:rsidRDefault="00DF599F" w:rsidP="00DF599F">
      <w:pPr>
        <w:spacing w:after="0" w:line="360" w:lineRule="auto"/>
      </w:pPr>
    </w:p>
    <w:p w14:paraId="7CA241D7" w14:textId="77C4DB00" w:rsidR="00DF599F" w:rsidRDefault="00DF599F" w:rsidP="00DF599F">
      <w:pPr>
        <w:spacing w:after="0" w:line="360" w:lineRule="auto"/>
      </w:pPr>
      <w:r w:rsidRPr="0059710E">
        <w:rPr>
          <w:noProof/>
        </w:rPr>
        <w:lastRenderedPageBreak/>
        <w:drawing>
          <wp:inline distT="0" distB="0" distL="0" distR="0" wp14:anchorId="56127F9E" wp14:editId="1EB6AA8A">
            <wp:extent cx="4717318" cy="7839075"/>
            <wp:effectExtent l="0" t="0" r="7620" b="0"/>
            <wp:docPr id="798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61964" name=""/>
                    <pic:cNvPicPr/>
                  </pic:nvPicPr>
                  <pic:blipFill>
                    <a:blip r:embed="rId146"/>
                    <a:stretch>
                      <a:fillRect/>
                    </a:stretch>
                  </pic:blipFill>
                  <pic:spPr>
                    <a:xfrm>
                      <a:off x="0" y="0"/>
                      <a:ext cx="4725411" cy="7852524"/>
                    </a:xfrm>
                    <a:prstGeom prst="rect">
                      <a:avLst/>
                    </a:prstGeom>
                  </pic:spPr>
                </pic:pic>
              </a:graphicData>
            </a:graphic>
          </wp:inline>
        </w:drawing>
      </w:r>
    </w:p>
    <w:p w14:paraId="666BB5B0" w14:textId="77777777" w:rsidR="00DF599F" w:rsidRDefault="00DF599F" w:rsidP="00DF599F">
      <w:pPr>
        <w:spacing w:after="0" w:line="360" w:lineRule="auto"/>
      </w:pPr>
    </w:p>
    <w:p w14:paraId="4593D025" w14:textId="77777777" w:rsidR="00DF599F" w:rsidRDefault="00DF599F" w:rsidP="00DF599F">
      <w:pPr>
        <w:spacing w:after="0" w:line="360" w:lineRule="auto"/>
      </w:pPr>
    </w:p>
    <w:p w14:paraId="323F633A" w14:textId="7B27B7F6" w:rsidR="00B12CE3" w:rsidRPr="00AF78AA" w:rsidDel="006C0102" w:rsidRDefault="006C0102">
      <w:pPr>
        <w:pStyle w:val="Caption"/>
        <w:rPr>
          <w:del w:id="740" w:author="Jingga Dewa" w:date="2024-07-28T03:49:00Z" w16du:dateUtc="2024-07-28T08:49:00Z"/>
          <w:rFonts w:cs="Times New Roman"/>
          <w:szCs w:val="24"/>
        </w:rPr>
        <w:pPrChange w:id="741" w:author="Jingga Dewa" w:date="2024-07-28T03:49:00Z" w16du:dateUtc="2024-07-28T08:49:00Z">
          <w:pPr>
            <w:jc w:val="center"/>
          </w:pPr>
        </w:pPrChange>
      </w:pPr>
      <w:bookmarkStart w:id="742" w:name="_Toc173032700"/>
      <w:ins w:id="743" w:author="Jingga Dewa" w:date="2024-07-28T03:49:00Z" w16du:dateUtc="2024-07-28T08:49:00Z">
        <w:r w:rsidRPr="00AF78AA">
          <w:rPr>
            <w:b/>
            <w:bCs/>
            <w:szCs w:val="24"/>
            <w:rPrChange w:id="744" w:author="Jingga Dewa" w:date="2024-07-28T03:49:00Z" w16du:dateUtc="2024-07-28T08:49:00Z">
              <w:rPr/>
            </w:rPrChange>
          </w:rPr>
          <w:lastRenderedPageBreak/>
          <w:t xml:space="preserve">Lampiran </w:t>
        </w:r>
        <w:r w:rsidRPr="00AF78AA">
          <w:rPr>
            <w:b/>
            <w:bCs/>
            <w:szCs w:val="24"/>
            <w:rPrChange w:id="745" w:author="Jingga Dewa" w:date="2024-07-28T03:49:00Z" w16du:dateUtc="2024-07-28T08:49:00Z">
              <w:rPr/>
            </w:rPrChange>
          </w:rPr>
          <w:fldChar w:fldCharType="begin"/>
        </w:r>
        <w:r w:rsidRPr="00AF78AA">
          <w:rPr>
            <w:b/>
            <w:bCs/>
            <w:szCs w:val="24"/>
            <w:rPrChange w:id="746" w:author="Jingga Dewa" w:date="2024-07-28T03:49:00Z" w16du:dateUtc="2024-07-28T08:49:00Z">
              <w:rPr/>
            </w:rPrChange>
          </w:rPr>
          <w:instrText xml:space="preserve"> SEQ Lampiran \* ARABIC </w:instrText>
        </w:r>
      </w:ins>
      <w:r w:rsidRPr="00AF78AA">
        <w:rPr>
          <w:b/>
          <w:bCs/>
          <w:szCs w:val="24"/>
          <w:rPrChange w:id="747" w:author="Jingga Dewa" w:date="2024-07-28T03:49:00Z" w16du:dateUtc="2024-07-28T08:49:00Z">
            <w:rPr/>
          </w:rPrChange>
        </w:rPr>
        <w:fldChar w:fldCharType="separate"/>
      </w:r>
      <w:r w:rsidR="00C048B8">
        <w:rPr>
          <w:b/>
          <w:bCs/>
          <w:iCs w:val="0"/>
          <w:noProof/>
          <w:szCs w:val="24"/>
        </w:rPr>
        <w:t>5</w:t>
      </w:r>
      <w:ins w:id="748" w:author="Jingga Dewa" w:date="2024-07-28T03:49:00Z" w16du:dateUtc="2024-07-28T08:49:00Z">
        <w:r w:rsidRPr="00AF78AA">
          <w:rPr>
            <w:b/>
            <w:bCs/>
            <w:szCs w:val="24"/>
            <w:rPrChange w:id="749" w:author="Jingga Dewa" w:date="2024-07-28T03:49:00Z" w16du:dateUtc="2024-07-28T08:49:00Z">
              <w:rPr/>
            </w:rPrChange>
          </w:rPr>
          <w:fldChar w:fldCharType="end"/>
        </w:r>
        <w:r w:rsidRPr="00AF78AA">
          <w:rPr>
            <w:b/>
            <w:bCs/>
            <w:szCs w:val="24"/>
            <w:rPrChange w:id="750" w:author="Jingga Dewa" w:date="2024-07-28T03:49:00Z" w16du:dateUtc="2024-07-28T08:49:00Z">
              <w:rPr/>
            </w:rPrChange>
          </w:rPr>
          <w:t xml:space="preserve"> Datasheet </w:t>
        </w:r>
      </w:ins>
      <w:r w:rsidR="00930CB2" w:rsidRPr="00930CB2">
        <w:rPr>
          <w:b/>
          <w:bCs/>
          <w:i/>
          <w:iCs w:val="0"/>
          <w:szCs w:val="24"/>
        </w:rPr>
        <w:t>Sensor</w:t>
      </w:r>
      <w:ins w:id="751" w:author="Jingga Dewa" w:date="2024-07-28T03:49:00Z" w16du:dateUtc="2024-07-28T08:49:00Z">
        <w:r w:rsidRPr="00AF78AA">
          <w:rPr>
            <w:b/>
            <w:bCs/>
            <w:szCs w:val="24"/>
            <w:rPrChange w:id="752" w:author="Jingga Dewa" w:date="2024-07-28T03:49:00Z" w16du:dateUtc="2024-07-28T08:49:00Z">
              <w:rPr/>
            </w:rPrChange>
          </w:rPr>
          <w:t xml:space="preserve"> GPS NEO N8M</w:t>
        </w:r>
      </w:ins>
      <w:bookmarkEnd w:id="742"/>
    </w:p>
    <w:p w14:paraId="4021476A" w14:textId="77777777" w:rsidR="00B12CE3" w:rsidRPr="00AF78AA" w:rsidDel="006C0102" w:rsidRDefault="00B12CE3">
      <w:pPr>
        <w:pStyle w:val="Caption"/>
        <w:rPr>
          <w:del w:id="753" w:author="Jingga Dewa" w:date="2024-07-28T03:49:00Z" w16du:dateUtc="2024-07-28T08:49:00Z"/>
          <w:szCs w:val="24"/>
        </w:rPr>
        <w:pPrChange w:id="754" w:author="Jingga Dewa" w:date="2024-07-28T03:49:00Z" w16du:dateUtc="2024-07-28T08:49:00Z">
          <w:pPr>
            <w:jc w:val="center"/>
          </w:pPr>
        </w:pPrChange>
      </w:pPr>
    </w:p>
    <w:p w14:paraId="1B40A70D" w14:textId="77777777" w:rsidR="00B12CE3" w:rsidRPr="00AF78AA" w:rsidDel="006C0102" w:rsidRDefault="00B12CE3" w:rsidP="00B12CE3">
      <w:pPr>
        <w:jc w:val="center"/>
        <w:rPr>
          <w:del w:id="755" w:author="Jingga Dewa" w:date="2024-07-28T03:49:00Z" w16du:dateUtc="2024-07-28T08:49:00Z"/>
          <w:rFonts w:cs="Times New Roman"/>
          <w:szCs w:val="24"/>
        </w:rPr>
      </w:pPr>
    </w:p>
    <w:p w14:paraId="59C4D8E9" w14:textId="77777777" w:rsidR="00B12CE3" w:rsidRPr="00AF78AA" w:rsidDel="006C0102" w:rsidRDefault="00B12CE3" w:rsidP="00B12CE3">
      <w:pPr>
        <w:jc w:val="center"/>
        <w:rPr>
          <w:del w:id="756" w:author="Jingga Dewa" w:date="2024-07-28T03:49:00Z" w16du:dateUtc="2024-07-28T08:49:00Z"/>
          <w:rFonts w:cs="Times New Roman"/>
          <w:szCs w:val="24"/>
        </w:rPr>
      </w:pPr>
    </w:p>
    <w:p w14:paraId="08CB1BE8" w14:textId="77777777" w:rsidR="00B12CE3" w:rsidRPr="00AF78AA" w:rsidDel="006C0102" w:rsidRDefault="00B12CE3" w:rsidP="00B12CE3">
      <w:pPr>
        <w:jc w:val="center"/>
        <w:rPr>
          <w:del w:id="757" w:author="Jingga Dewa" w:date="2024-07-28T03:49:00Z" w16du:dateUtc="2024-07-28T08:49:00Z"/>
          <w:rFonts w:cs="Times New Roman"/>
          <w:szCs w:val="24"/>
        </w:rPr>
      </w:pPr>
    </w:p>
    <w:p w14:paraId="0445EB80" w14:textId="77777777" w:rsidR="00B12CE3" w:rsidRPr="00AF78AA" w:rsidDel="006C0102" w:rsidRDefault="00B12CE3" w:rsidP="00B12CE3">
      <w:pPr>
        <w:jc w:val="center"/>
        <w:rPr>
          <w:del w:id="758" w:author="Jingga Dewa" w:date="2024-07-28T03:49:00Z" w16du:dateUtc="2024-07-28T08:49:00Z"/>
          <w:rFonts w:cs="Times New Roman"/>
          <w:szCs w:val="24"/>
        </w:rPr>
      </w:pPr>
    </w:p>
    <w:p w14:paraId="7FD68562" w14:textId="77777777" w:rsidR="00B12CE3" w:rsidRPr="00AF78AA" w:rsidDel="006C0102" w:rsidRDefault="00B12CE3" w:rsidP="00B12CE3">
      <w:pPr>
        <w:jc w:val="center"/>
        <w:rPr>
          <w:del w:id="759" w:author="Jingga Dewa" w:date="2024-07-28T03:49:00Z" w16du:dateUtc="2024-07-28T08:49:00Z"/>
          <w:rFonts w:cs="Times New Roman"/>
          <w:szCs w:val="24"/>
        </w:rPr>
      </w:pPr>
    </w:p>
    <w:p w14:paraId="0D2F556D" w14:textId="77777777" w:rsidR="00B12CE3" w:rsidRPr="00AF78AA" w:rsidDel="006C0102" w:rsidRDefault="00B12CE3" w:rsidP="00B12CE3">
      <w:pPr>
        <w:jc w:val="center"/>
        <w:rPr>
          <w:del w:id="760" w:author="Jingga Dewa" w:date="2024-07-28T03:49:00Z" w16du:dateUtc="2024-07-28T08:49:00Z"/>
          <w:rFonts w:cs="Times New Roman"/>
          <w:szCs w:val="24"/>
        </w:rPr>
      </w:pPr>
    </w:p>
    <w:p w14:paraId="72CC49B0" w14:textId="1F5A6C5A" w:rsidR="00B12CE3" w:rsidRPr="00AF78AA" w:rsidDel="006C0102" w:rsidRDefault="00B12CE3">
      <w:pPr>
        <w:rPr>
          <w:del w:id="761" w:author="Jingga Dewa" w:date="2024-07-28T03:49:00Z" w16du:dateUtc="2024-07-28T08:49:00Z"/>
          <w:rFonts w:cs="Times New Roman"/>
          <w:szCs w:val="24"/>
        </w:rPr>
        <w:pPrChange w:id="762" w:author="Jingga Dewa" w:date="2024-07-28T03:49:00Z" w16du:dateUtc="2024-07-28T08:49:00Z">
          <w:pPr>
            <w:jc w:val="center"/>
          </w:pPr>
        </w:pPrChange>
      </w:pPr>
      <w:del w:id="763" w:author="Jingga Dewa" w:date="2024-07-28T03:49:00Z" w16du:dateUtc="2024-07-28T08:49:00Z">
        <w:r w:rsidRPr="00AF78AA" w:rsidDel="006C0102">
          <w:rPr>
            <w:rFonts w:cs="Times New Roman"/>
            <w:szCs w:val="24"/>
          </w:rPr>
          <w:delText xml:space="preserve">Lampiran 5 </w:delText>
        </w:r>
      </w:del>
    </w:p>
    <w:p w14:paraId="4921B3C9" w14:textId="6AFB7409" w:rsidR="00B12CE3" w:rsidRPr="00AF78AA" w:rsidDel="006C0102" w:rsidRDefault="00B12CE3">
      <w:pPr>
        <w:rPr>
          <w:del w:id="764" w:author="Jingga Dewa" w:date="2024-07-28T03:49:00Z" w16du:dateUtc="2024-07-28T08:49:00Z"/>
          <w:rFonts w:cs="Times New Roman"/>
          <w:szCs w:val="24"/>
        </w:rPr>
        <w:pPrChange w:id="765" w:author="Jingga Dewa" w:date="2024-07-28T03:49:00Z" w16du:dateUtc="2024-07-28T08:49:00Z">
          <w:pPr>
            <w:jc w:val="center"/>
          </w:pPr>
        </w:pPrChange>
      </w:pPr>
    </w:p>
    <w:p w14:paraId="2233DBC7" w14:textId="3FCE6604" w:rsidR="00B12CE3" w:rsidRPr="00AF78AA" w:rsidDel="006C0102" w:rsidRDefault="00B12CE3">
      <w:pPr>
        <w:rPr>
          <w:del w:id="766" w:author="Jingga Dewa" w:date="2024-07-28T03:49:00Z" w16du:dateUtc="2024-07-28T08:49:00Z"/>
          <w:rFonts w:cs="Times New Roman"/>
          <w:szCs w:val="24"/>
        </w:rPr>
        <w:pPrChange w:id="767" w:author="Jingga Dewa" w:date="2024-07-28T03:49:00Z" w16du:dateUtc="2024-07-28T08:49:00Z">
          <w:pPr>
            <w:jc w:val="center"/>
          </w:pPr>
        </w:pPrChange>
      </w:pPr>
      <w:del w:id="768" w:author="Jingga Dewa" w:date="2024-07-28T03:49:00Z" w16du:dateUtc="2024-07-28T08:49:00Z">
        <w:r w:rsidRPr="00AF78AA" w:rsidDel="006C0102">
          <w:rPr>
            <w:rFonts w:cs="Times New Roman"/>
            <w:szCs w:val="24"/>
          </w:rPr>
          <w:delText>DATASHEET SENSOR GPS NEO</w:delText>
        </w:r>
      </w:del>
    </w:p>
    <w:p w14:paraId="3A831811" w14:textId="6C2C7D9E" w:rsidR="00B12CE3" w:rsidRPr="00AF78AA" w:rsidDel="006C0102" w:rsidRDefault="00B12CE3">
      <w:pPr>
        <w:rPr>
          <w:del w:id="769" w:author="Jingga Dewa" w:date="2024-07-28T03:49:00Z" w16du:dateUtc="2024-07-28T08:49:00Z"/>
          <w:rFonts w:cs="Times New Roman"/>
          <w:szCs w:val="24"/>
        </w:rPr>
        <w:pPrChange w:id="770" w:author="Jingga Dewa" w:date="2024-07-28T03:49:00Z" w16du:dateUtc="2024-07-28T08:49:00Z">
          <w:pPr>
            <w:jc w:val="center"/>
          </w:pPr>
        </w:pPrChange>
      </w:pPr>
      <w:del w:id="771" w:author="Jingga Dewa" w:date="2024-07-28T03:49:00Z" w16du:dateUtc="2024-07-28T08:49:00Z">
        <w:r w:rsidRPr="00AF78AA" w:rsidDel="006C0102">
          <w:rPr>
            <w:rFonts w:cs="Times New Roman"/>
            <w:szCs w:val="24"/>
          </w:rPr>
          <w:delText xml:space="preserve"> M8N</w:delText>
        </w:r>
      </w:del>
    </w:p>
    <w:p w14:paraId="61EB0606" w14:textId="77777777" w:rsidR="00DF599F" w:rsidRPr="00AF78AA" w:rsidDel="006C0102" w:rsidRDefault="00DF599F" w:rsidP="00DF599F">
      <w:pPr>
        <w:spacing w:after="0" w:line="360" w:lineRule="auto"/>
        <w:rPr>
          <w:del w:id="772" w:author="Jingga Dewa" w:date="2024-07-28T03:49:00Z" w16du:dateUtc="2024-07-28T08:49:00Z"/>
          <w:szCs w:val="24"/>
        </w:rPr>
      </w:pPr>
    </w:p>
    <w:p w14:paraId="7B252671" w14:textId="77777777" w:rsidR="00B12CE3" w:rsidRPr="00AF78AA" w:rsidDel="006C0102" w:rsidRDefault="00B12CE3" w:rsidP="00DF599F">
      <w:pPr>
        <w:spacing w:after="0" w:line="360" w:lineRule="auto"/>
        <w:rPr>
          <w:del w:id="773" w:author="Jingga Dewa" w:date="2024-07-28T03:49:00Z" w16du:dateUtc="2024-07-28T08:49:00Z"/>
          <w:szCs w:val="24"/>
        </w:rPr>
      </w:pPr>
    </w:p>
    <w:p w14:paraId="5F4445F1" w14:textId="77777777" w:rsidR="00B12CE3" w:rsidRPr="00AF78AA" w:rsidDel="006C0102" w:rsidRDefault="00B12CE3" w:rsidP="00DF599F">
      <w:pPr>
        <w:spacing w:after="0" w:line="360" w:lineRule="auto"/>
        <w:rPr>
          <w:del w:id="774" w:author="Jingga Dewa" w:date="2024-07-28T03:49:00Z" w16du:dateUtc="2024-07-28T08:49:00Z"/>
          <w:szCs w:val="24"/>
        </w:rPr>
      </w:pPr>
    </w:p>
    <w:p w14:paraId="6F0C56A5" w14:textId="77777777" w:rsidR="00B12CE3" w:rsidRPr="00AF78AA" w:rsidDel="006C0102" w:rsidRDefault="00B12CE3" w:rsidP="00DF599F">
      <w:pPr>
        <w:spacing w:after="0" w:line="360" w:lineRule="auto"/>
        <w:rPr>
          <w:del w:id="775" w:author="Jingga Dewa" w:date="2024-07-28T03:49:00Z" w16du:dateUtc="2024-07-28T08:49:00Z"/>
          <w:szCs w:val="24"/>
        </w:rPr>
      </w:pPr>
    </w:p>
    <w:p w14:paraId="04D5F48B" w14:textId="77777777" w:rsidR="00B12CE3" w:rsidRPr="00AF78AA" w:rsidDel="006C0102" w:rsidRDefault="00B12CE3" w:rsidP="00DF599F">
      <w:pPr>
        <w:spacing w:after="0" w:line="360" w:lineRule="auto"/>
        <w:rPr>
          <w:del w:id="776" w:author="Jingga Dewa" w:date="2024-07-28T03:49:00Z" w16du:dateUtc="2024-07-28T08:49:00Z"/>
          <w:szCs w:val="24"/>
        </w:rPr>
      </w:pPr>
    </w:p>
    <w:p w14:paraId="3E11DB0D" w14:textId="77777777" w:rsidR="00B12CE3" w:rsidRPr="00AF78AA" w:rsidDel="006C0102" w:rsidRDefault="00B12CE3">
      <w:pPr>
        <w:rPr>
          <w:del w:id="777" w:author="Jingga Dewa" w:date="2024-07-28T03:49:00Z" w16du:dateUtc="2024-07-28T08:49:00Z"/>
          <w:szCs w:val="24"/>
        </w:rPr>
        <w:pPrChange w:id="778" w:author="Jingga Dewa" w:date="2024-07-28T03:49:00Z" w16du:dateUtc="2024-07-28T08:49:00Z">
          <w:pPr>
            <w:spacing w:after="0" w:line="360" w:lineRule="auto"/>
          </w:pPr>
        </w:pPrChange>
      </w:pPr>
    </w:p>
    <w:p w14:paraId="712558FE" w14:textId="77777777" w:rsidR="00B12CE3" w:rsidRPr="00AF78AA" w:rsidRDefault="00B12CE3" w:rsidP="00DF599F">
      <w:pPr>
        <w:spacing w:after="0" w:line="360" w:lineRule="auto"/>
        <w:rPr>
          <w:szCs w:val="24"/>
        </w:rPr>
      </w:pPr>
    </w:p>
    <w:p w14:paraId="1D6ACF47" w14:textId="35803A29" w:rsidR="00B12CE3" w:rsidDel="006C0102" w:rsidRDefault="00B12CE3" w:rsidP="00DF599F">
      <w:pPr>
        <w:spacing w:after="0" w:line="360" w:lineRule="auto"/>
        <w:rPr>
          <w:del w:id="779" w:author="Jingga Dewa" w:date="2024-07-28T03:49:00Z" w16du:dateUtc="2024-07-28T08:49:00Z"/>
        </w:rPr>
      </w:pPr>
    </w:p>
    <w:p w14:paraId="530232FF" w14:textId="77777777" w:rsidR="00B12CE3" w:rsidDel="006C0102" w:rsidRDefault="00B12CE3" w:rsidP="00DF599F">
      <w:pPr>
        <w:spacing w:after="0" w:line="360" w:lineRule="auto"/>
        <w:rPr>
          <w:del w:id="780" w:author="Jingga Dewa" w:date="2024-07-28T03:49:00Z" w16du:dateUtc="2024-07-28T08:49:00Z"/>
        </w:rPr>
      </w:pPr>
    </w:p>
    <w:p w14:paraId="2EA5DE57" w14:textId="3C95363C" w:rsidR="00B12CE3" w:rsidDel="006C0102" w:rsidRDefault="00B12CE3" w:rsidP="00DF599F">
      <w:pPr>
        <w:spacing w:after="0" w:line="360" w:lineRule="auto"/>
        <w:rPr>
          <w:del w:id="781" w:author="Jingga Dewa" w:date="2024-07-28T03:49:00Z" w16du:dateUtc="2024-07-28T08:49:00Z"/>
        </w:rPr>
      </w:pPr>
    </w:p>
    <w:p w14:paraId="02BD4790" w14:textId="470F3874" w:rsidR="00B12CE3" w:rsidRDefault="00B12CE3" w:rsidP="00B12CE3">
      <w:pPr>
        <w:spacing w:after="0" w:line="360" w:lineRule="auto"/>
        <w:jc w:val="center"/>
      </w:pPr>
      <w:r w:rsidRPr="0059710E">
        <w:rPr>
          <w:noProof/>
        </w:rPr>
        <w:drawing>
          <wp:inline distT="0" distB="0" distL="0" distR="0" wp14:anchorId="2DF5A092" wp14:editId="431DC021">
            <wp:extent cx="4756663" cy="7589520"/>
            <wp:effectExtent l="0" t="0" r="6350" b="0"/>
            <wp:docPr id="80056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65091" name=""/>
                    <pic:cNvPicPr/>
                  </pic:nvPicPr>
                  <pic:blipFill>
                    <a:blip r:embed="rId147"/>
                    <a:stretch>
                      <a:fillRect/>
                    </a:stretch>
                  </pic:blipFill>
                  <pic:spPr>
                    <a:xfrm>
                      <a:off x="0" y="0"/>
                      <a:ext cx="4765384" cy="7603435"/>
                    </a:xfrm>
                    <a:prstGeom prst="rect">
                      <a:avLst/>
                    </a:prstGeom>
                  </pic:spPr>
                </pic:pic>
              </a:graphicData>
            </a:graphic>
          </wp:inline>
        </w:drawing>
      </w:r>
    </w:p>
    <w:p w14:paraId="6B80F1EC" w14:textId="77777777" w:rsidR="00B12CE3" w:rsidRDefault="00B12CE3" w:rsidP="00DF599F">
      <w:pPr>
        <w:spacing w:after="0" w:line="360" w:lineRule="auto"/>
      </w:pPr>
    </w:p>
    <w:p w14:paraId="5C62BE40" w14:textId="77777777" w:rsidR="00B12CE3" w:rsidRDefault="00B12CE3" w:rsidP="00DF599F">
      <w:pPr>
        <w:spacing w:after="0" w:line="360" w:lineRule="auto"/>
      </w:pPr>
    </w:p>
    <w:p w14:paraId="7B907F15" w14:textId="77777777" w:rsidR="00B12CE3" w:rsidRDefault="00B12CE3" w:rsidP="00DF599F">
      <w:pPr>
        <w:spacing w:after="0" w:line="360" w:lineRule="auto"/>
      </w:pPr>
    </w:p>
    <w:p w14:paraId="28CFDE35" w14:textId="7E12611A" w:rsidR="00B12CE3" w:rsidRDefault="00B12CE3" w:rsidP="00B12CE3">
      <w:pPr>
        <w:spacing w:after="0" w:line="360" w:lineRule="auto"/>
        <w:jc w:val="center"/>
      </w:pPr>
      <w:r w:rsidRPr="0059710E">
        <w:rPr>
          <w:noProof/>
        </w:rPr>
        <w:drawing>
          <wp:inline distT="0" distB="0" distL="0" distR="0" wp14:anchorId="22240ECB" wp14:editId="5C584E65">
            <wp:extent cx="4672965" cy="7451909"/>
            <wp:effectExtent l="0" t="0" r="0" b="0"/>
            <wp:docPr id="154011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4875" name=""/>
                    <pic:cNvPicPr/>
                  </pic:nvPicPr>
                  <pic:blipFill rotWithShape="1">
                    <a:blip r:embed="rId148"/>
                    <a:srcRect t="1708"/>
                    <a:stretch/>
                  </pic:blipFill>
                  <pic:spPr bwMode="auto">
                    <a:xfrm>
                      <a:off x="0" y="0"/>
                      <a:ext cx="4678220" cy="7460289"/>
                    </a:xfrm>
                    <a:prstGeom prst="rect">
                      <a:avLst/>
                    </a:prstGeom>
                    <a:ln>
                      <a:noFill/>
                    </a:ln>
                    <a:extLst>
                      <a:ext uri="{53640926-AAD7-44D8-BBD7-CCE9431645EC}">
                        <a14:shadowObscured xmlns:a14="http://schemas.microsoft.com/office/drawing/2010/main"/>
                      </a:ext>
                    </a:extLst>
                  </pic:spPr>
                </pic:pic>
              </a:graphicData>
            </a:graphic>
          </wp:inline>
        </w:drawing>
      </w:r>
    </w:p>
    <w:p w14:paraId="5AB56E24" w14:textId="77777777" w:rsidR="00DF599F" w:rsidRDefault="00DF599F" w:rsidP="00DF599F">
      <w:pPr>
        <w:spacing w:after="0" w:line="360" w:lineRule="auto"/>
      </w:pPr>
    </w:p>
    <w:p w14:paraId="020FCBDE" w14:textId="77777777" w:rsidR="00B12CE3" w:rsidRDefault="00B12CE3" w:rsidP="00DF599F">
      <w:pPr>
        <w:spacing w:after="0" w:line="360" w:lineRule="auto"/>
      </w:pPr>
    </w:p>
    <w:p w14:paraId="08A90A07" w14:textId="77777777" w:rsidR="00B12CE3" w:rsidRDefault="00B12CE3" w:rsidP="00DF599F">
      <w:pPr>
        <w:spacing w:after="0" w:line="360" w:lineRule="auto"/>
      </w:pPr>
    </w:p>
    <w:p w14:paraId="094DE3FE" w14:textId="77777777" w:rsidR="00B12CE3" w:rsidRDefault="00B12CE3" w:rsidP="00DF599F">
      <w:pPr>
        <w:spacing w:after="0" w:line="360" w:lineRule="auto"/>
      </w:pPr>
    </w:p>
    <w:p w14:paraId="2FE63976" w14:textId="7F24D7CA" w:rsidR="00B12CE3" w:rsidRDefault="00B12CE3" w:rsidP="00B12CE3">
      <w:pPr>
        <w:spacing w:after="0" w:line="360" w:lineRule="auto"/>
        <w:jc w:val="center"/>
      </w:pPr>
      <w:r w:rsidRPr="0059710E">
        <w:rPr>
          <w:noProof/>
        </w:rPr>
        <w:drawing>
          <wp:inline distT="0" distB="0" distL="0" distR="0" wp14:anchorId="4377660E" wp14:editId="2A1C37F0">
            <wp:extent cx="5039995" cy="7787673"/>
            <wp:effectExtent l="0" t="0" r="0" b="0"/>
            <wp:docPr id="79689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3892" name=""/>
                    <pic:cNvPicPr/>
                  </pic:nvPicPr>
                  <pic:blipFill>
                    <a:blip r:embed="rId149"/>
                    <a:stretch>
                      <a:fillRect/>
                    </a:stretch>
                  </pic:blipFill>
                  <pic:spPr>
                    <a:xfrm>
                      <a:off x="0" y="0"/>
                      <a:ext cx="5039995" cy="7787673"/>
                    </a:xfrm>
                    <a:prstGeom prst="rect">
                      <a:avLst/>
                    </a:prstGeom>
                  </pic:spPr>
                </pic:pic>
              </a:graphicData>
            </a:graphic>
          </wp:inline>
        </w:drawing>
      </w:r>
    </w:p>
    <w:p w14:paraId="11E452BC" w14:textId="77777777" w:rsidR="00302DCC" w:rsidRDefault="00302DCC" w:rsidP="00DF599F">
      <w:pPr>
        <w:spacing w:after="0" w:line="360" w:lineRule="auto"/>
      </w:pPr>
    </w:p>
    <w:p w14:paraId="24422BE1" w14:textId="09178907" w:rsidR="00B12CE3" w:rsidDel="00910D06" w:rsidRDefault="00910D06">
      <w:pPr>
        <w:pStyle w:val="Caption"/>
        <w:rPr>
          <w:del w:id="782" w:author="Jingga Dewa" w:date="2024-07-28T03:50:00Z" w16du:dateUtc="2024-07-28T08:50:00Z"/>
        </w:rPr>
        <w:pPrChange w:id="783" w:author="Jingga Dewa" w:date="2024-07-28T03:49:00Z" w16du:dateUtc="2024-07-28T08:49:00Z">
          <w:pPr>
            <w:spacing w:after="0" w:line="360" w:lineRule="auto"/>
          </w:pPr>
        </w:pPrChange>
      </w:pPr>
      <w:bookmarkStart w:id="784" w:name="_Toc173032701"/>
      <w:ins w:id="785" w:author="Jingga Dewa" w:date="2024-07-28T03:49:00Z" w16du:dateUtc="2024-07-28T08:49:00Z">
        <w:r w:rsidRPr="00AF78AA">
          <w:rPr>
            <w:b/>
            <w:bCs/>
            <w:szCs w:val="36"/>
            <w:rPrChange w:id="786" w:author="Jingga Dewa" w:date="2024-07-28T03:50:00Z" w16du:dateUtc="2024-07-28T08:50:00Z">
              <w:rPr/>
            </w:rPrChange>
          </w:rPr>
          <w:lastRenderedPageBreak/>
          <w:t xml:space="preserve">Lampiran </w:t>
        </w:r>
        <w:r w:rsidRPr="00AF78AA">
          <w:rPr>
            <w:b/>
            <w:bCs/>
            <w:szCs w:val="36"/>
            <w:rPrChange w:id="787" w:author="Jingga Dewa" w:date="2024-07-28T03:50:00Z" w16du:dateUtc="2024-07-28T08:50:00Z">
              <w:rPr/>
            </w:rPrChange>
          </w:rPr>
          <w:fldChar w:fldCharType="begin"/>
        </w:r>
        <w:r w:rsidRPr="00AF78AA">
          <w:rPr>
            <w:b/>
            <w:bCs/>
            <w:szCs w:val="36"/>
            <w:rPrChange w:id="788" w:author="Jingga Dewa" w:date="2024-07-28T03:50:00Z" w16du:dateUtc="2024-07-28T08:50:00Z">
              <w:rPr/>
            </w:rPrChange>
          </w:rPr>
          <w:instrText xml:space="preserve"> SEQ Lampiran \* ARABIC </w:instrText>
        </w:r>
      </w:ins>
      <w:r w:rsidRPr="00AF78AA">
        <w:rPr>
          <w:b/>
          <w:bCs/>
          <w:szCs w:val="36"/>
          <w:rPrChange w:id="789" w:author="Jingga Dewa" w:date="2024-07-28T03:50:00Z" w16du:dateUtc="2024-07-28T08:50:00Z">
            <w:rPr/>
          </w:rPrChange>
        </w:rPr>
        <w:fldChar w:fldCharType="separate"/>
      </w:r>
      <w:r w:rsidR="00C048B8">
        <w:rPr>
          <w:b/>
          <w:bCs/>
          <w:iCs w:val="0"/>
          <w:noProof/>
          <w:szCs w:val="36"/>
        </w:rPr>
        <w:t>6</w:t>
      </w:r>
      <w:ins w:id="790" w:author="Jingga Dewa" w:date="2024-07-28T03:49:00Z" w16du:dateUtc="2024-07-28T08:49:00Z">
        <w:r w:rsidRPr="00AF78AA">
          <w:rPr>
            <w:b/>
            <w:bCs/>
            <w:szCs w:val="36"/>
            <w:rPrChange w:id="791" w:author="Jingga Dewa" w:date="2024-07-28T03:50:00Z" w16du:dateUtc="2024-07-28T08:50:00Z">
              <w:rPr/>
            </w:rPrChange>
          </w:rPr>
          <w:fldChar w:fldCharType="end"/>
        </w:r>
        <w:r w:rsidRPr="00AF78AA">
          <w:rPr>
            <w:b/>
            <w:bCs/>
            <w:szCs w:val="36"/>
            <w:rPrChange w:id="792" w:author="Jingga Dewa" w:date="2024-07-28T03:50:00Z" w16du:dateUtc="2024-07-28T08:50:00Z">
              <w:rPr/>
            </w:rPrChange>
          </w:rPr>
          <w:t xml:space="preserve"> Datasheet Arduino</w:t>
        </w:r>
      </w:ins>
      <w:bookmarkEnd w:id="784"/>
    </w:p>
    <w:p w14:paraId="0D62E130" w14:textId="77777777" w:rsidR="00B12CE3" w:rsidDel="00910D06" w:rsidRDefault="00B12CE3" w:rsidP="00B12CE3">
      <w:pPr>
        <w:jc w:val="center"/>
        <w:rPr>
          <w:del w:id="793" w:author="Jingga Dewa" w:date="2024-07-28T03:50:00Z" w16du:dateUtc="2024-07-28T08:50:00Z"/>
          <w:rFonts w:cs="Times New Roman"/>
          <w:sz w:val="48"/>
          <w:szCs w:val="48"/>
        </w:rPr>
      </w:pPr>
    </w:p>
    <w:p w14:paraId="72981DB4" w14:textId="77777777" w:rsidR="00B12CE3" w:rsidDel="00910D06" w:rsidRDefault="00B12CE3" w:rsidP="00B12CE3">
      <w:pPr>
        <w:jc w:val="center"/>
        <w:rPr>
          <w:del w:id="794" w:author="Jingga Dewa" w:date="2024-07-28T03:50:00Z" w16du:dateUtc="2024-07-28T08:50:00Z"/>
          <w:rFonts w:cs="Times New Roman"/>
          <w:sz w:val="48"/>
          <w:szCs w:val="48"/>
        </w:rPr>
      </w:pPr>
    </w:p>
    <w:p w14:paraId="4EBC5251" w14:textId="77777777" w:rsidR="00B12CE3" w:rsidDel="00910D06" w:rsidRDefault="00B12CE3" w:rsidP="00B12CE3">
      <w:pPr>
        <w:jc w:val="center"/>
        <w:rPr>
          <w:del w:id="795" w:author="Jingga Dewa" w:date="2024-07-28T03:50:00Z" w16du:dateUtc="2024-07-28T08:50:00Z"/>
          <w:rFonts w:cs="Times New Roman"/>
          <w:sz w:val="48"/>
          <w:szCs w:val="48"/>
        </w:rPr>
      </w:pPr>
    </w:p>
    <w:p w14:paraId="31A6674C" w14:textId="77777777" w:rsidR="00B12CE3" w:rsidDel="00910D06" w:rsidRDefault="00B12CE3" w:rsidP="00B12CE3">
      <w:pPr>
        <w:jc w:val="center"/>
        <w:rPr>
          <w:del w:id="796" w:author="Jingga Dewa" w:date="2024-07-28T03:50:00Z" w16du:dateUtc="2024-07-28T08:50:00Z"/>
          <w:rFonts w:cs="Times New Roman"/>
          <w:sz w:val="48"/>
          <w:szCs w:val="48"/>
        </w:rPr>
      </w:pPr>
    </w:p>
    <w:p w14:paraId="3A52F975" w14:textId="77777777" w:rsidR="00B12CE3" w:rsidDel="00910D06" w:rsidRDefault="00B12CE3" w:rsidP="00B12CE3">
      <w:pPr>
        <w:jc w:val="center"/>
        <w:rPr>
          <w:del w:id="797" w:author="Jingga Dewa" w:date="2024-07-28T03:50:00Z" w16du:dateUtc="2024-07-28T08:50:00Z"/>
          <w:rFonts w:cs="Times New Roman"/>
          <w:sz w:val="48"/>
          <w:szCs w:val="48"/>
        </w:rPr>
      </w:pPr>
    </w:p>
    <w:p w14:paraId="4D7EA78F" w14:textId="77777777" w:rsidR="00B12CE3" w:rsidDel="00910D06" w:rsidRDefault="00B12CE3" w:rsidP="00B12CE3">
      <w:pPr>
        <w:jc w:val="center"/>
        <w:rPr>
          <w:del w:id="798" w:author="Jingga Dewa" w:date="2024-07-28T03:50:00Z" w16du:dateUtc="2024-07-28T08:50:00Z"/>
          <w:rFonts w:cs="Times New Roman"/>
          <w:sz w:val="48"/>
          <w:szCs w:val="48"/>
        </w:rPr>
      </w:pPr>
    </w:p>
    <w:p w14:paraId="02A54160" w14:textId="77777777" w:rsidR="00B12CE3" w:rsidDel="00910D06" w:rsidRDefault="00B12CE3">
      <w:pPr>
        <w:pStyle w:val="Caption"/>
        <w:rPr>
          <w:del w:id="799" w:author="Jingga Dewa" w:date="2024-07-28T03:50:00Z" w16du:dateUtc="2024-07-28T08:50:00Z"/>
        </w:rPr>
        <w:pPrChange w:id="800" w:author="Jingga Dewa" w:date="2024-07-28T03:50:00Z" w16du:dateUtc="2024-07-28T08:50:00Z">
          <w:pPr>
            <w:jc w:val="center"/>
          </w:pPr>
        </w:pPrChange>
      </w:pPr>
    </w:p>
    <w:p w14:paraId="52EE1C59" w14:textId="62551FED" w:rsidR="00B12CE3" w:rsidDel="00910D06" w:rsidRDefault="00B12CE3">
      <w:pPr>
        <w:rPr>
          <w:del w:id="801" w:author="Jingga Dewa" w:date="2024-07-28T03:50:00Z" w16du:dateUtc="2024-07-28T08:50:00Z"/>
          <w:rFonts w:cs="Times New Roman"/>
          <w:sz w:val="48"/>
          <w:szCs w:val="48"/>
        </w:rPr>
        <w:pPrChange w:id="802" w:author="Jingga Dewa" w:date="2024-07-28T03:50:00Z" w16du:dateUtc="2024-07-28T08:50:00Z">
          <w:pPr>
            <w:jc w:val="center"/>
          </w:pPr>
        </w:pPrChange>
      </w:pPr>
      <w:del w:id="803" w:author="Jingga Dewa" w:date="2024-07-28T03:50:00Z" w16du:dateUtc="2024-07-28T08:50:00Z">
        <w:r w:rsidRPr="0059710E" w:rsidDel="00910D06">
          <w:rPr>
            <w:rFonts w:cs="Times New Roman"/>
            <w:sz w:val="48"/>
            <w:szCs w:val="48"/>
          </w:rPr>
          <w:delText xml:space="preserve">Lampiran 6 </w:delText>
        </w:r>
      </w:del>
    </w:p>
    <w:p w14:paraId="485D3008" w14:textId="76B6A295" w:rsidR="00B12CE3" w:rsidDel="00910D06" w:rsidRDefault="00B12CE3">
      <w:pPr>
        <w:rPr>
          <w:del w:id="804" w:author="Jingga Dewa" w:date="2024-07-28T03:50:00Z" w16du:dateUtc="2024-07-28T08:50:00Z"/>
          <w:rFonts w:cs="Times New Roman"/>
          <w:sz w:val="48"/>
          <w:szCs w:val="48"/>
        </w:rPr>
        <w:pPrChange w:id="805" w:author="Jingga Dewa" w:date="2024-07-28T03:50:00Z" w16du:dateUtc="2024-07-28T08:50:00Z">
          <w:pPr>
            <w:jc w:val="center"/>
          </w:pPr>
        </w:pPrChange>
      </w:pPr>
    </w:p>
    <w:p w14:paraId="13C26B89" w14:textId="03D8C4C1" w:rsidR="00B12CE3" w:rsidDel="00910D06" w:rsidRDefault="00B12CE3">
      <w:pPr>
        <w:rPr>
          <w:del w:id="806" w:author="Jingga Dewa" w:date="2024-07-28T03:50:00Z" w16du:dateUtc="2024-07-28T08:50:00Z"/>
          <w:rFonts w:cs="Times New Roman"/>
          <w:sz w:val="48"/>
          <w:szCs w:val="48"/>
        </w:rPr>
        <w:pPrChange w:id="807" w:author="Jingga Dewa" w:date="2024-07-28T03:50:00Z" w16du:dateUtc="2024-07-28T08:50:00Z">
          <w:pPr>
            <w:jc w:val="center"/>
          </w:pPr>
        </w:pPrChange>
      </w:pPr>
      <w:del w:id="808" w:author="Jingga Dewa" w:date="2024-07-28T03:50:00Z" w16du:dateUtc="2024-07-28T08:50:00Z">
        <w:r w:rsidRPr="0059710E" w:rsidDel="00910D06">
          <w:rPr>
            <w:rFonts w:cs="Times New Roman"/>
            <w:sz w:val="48"/>
            <w:szCs w:val="48"/>
          </w:rPr>
          <w:delText xml:space="preserve">DATASHEET </w:delText>
        </w:r>
        <w:r w:rsidDel="00910D06">
          <w:rPr>
            <w:rFonts w:cs="Times New Roman"/>
            <w:sz w:val="48"/>
            <w:szCs w:val="48"/>
          </w:rPr>
          <w:delText xml:space="preserve">ARDUINO </w:delText>
        </w:r>
      </w:del>
    </w:p>
    <w:p w14:paraId="0B0C8B3B" w14:textId="2E00C4C1" w:rsidR="00B12CE3" w:rsidDel="00910D06" w:rsidRDefault="00B12CE3">
      <w:pPr>
        <w:rPr>
          <w:del w:id="809" w:author="Jingga Dewa" w:date="2024-07-28T03:50:00Z" w16du:dateUtc="2024-07-28T08:50:00Z"/>
          <w:rFonts w:cs="Times New Roman"/>
          <w:sz w:val="48"/>
          <w:szCs w:val="48"/>
        </w:rPr>
        <w:pPrChange w:id="810" w:author="Jingga Dewa" w:date="2024-07-28T03:50:00Z" w16du:dateUtc="2024-07-28T08:50:00Z">
          <w:pPr>
            <w:jc w:val="center"/>
          </w:pPr>
        </w:pPrChange>
      </w:pPr>
      <w:del w:id="811" w:author="Jingga Dewa" w:date="2024-07-28T03:50:00Z" w16du:dateUtc="2024-07-28T08:50:00Z">
        <w:r w:rsidDel="00910D06">
          <w:rPr>
            <w:rFonts w:cs="Times New Roman"/>
            <w:sz w:val="48"/>
            <w:szCs w:val="48"/>
          </w:rPr>
          <w:delText>v.3</w:delText>
        </w:r>
      </w:del>
    </w:p>
    <w:p w14:paraId="46E561E0" w14:textId="77777777" w:rsidR="00B12CE3" w:rsidDel="00910D06" w:rsidRDefault="00B12CE3" w:rsidP="00DF599F">
      <w:pPr>
        <w:spacing w:after="0" w:line="360" w:lineRule="auto"/>
        <w:rPr>
          <w:del w:id="812" w:author="Jingga Dewa" w:date="2024-07-28T03:50:00Z" w16du:dateUtc="2024-07-28T08:50:00Z"/>
        </w:rPr>
      </w:pPr>
    </w:p>
    <w:p w14:paraId="6AABC065" w14:textId="77777777" w:rsidR="00B12CE3" w:rsidDel="00910D06" w:rsidRDefault="00B12CE3" w:rsidP="00DF599F">
      <w:pPr>
        <w:spacing w:after="0" w:line="360" w:lineRule="auto"/>
        <w:rPr>
          <w:del w:id="813" w:author="Jingga Dewa" w:date="2024-07-28T03:50:00Z" w16du:dateUtc="2024-07-28T08:50:00Z"/>
        </w:rPr>
      </w:pPr>
    </w:p>
    <w:p w14:paraId="6DBCEBFE" w14:textId="77777777" w:rsidR="00B12CE3" w:rsidDel="00910D06" w:rsidRDefault="00B12CE3" w:rsidP="00DF599F">
      <w:pPr>
        <w:spacing w:after="0" w:line="360" w:lineRule="auto"/>
        <w:rPr>
          <w:del w:id="814" w:author="Jingga Dewa" w:date="2024-07-28T03:50:00Z" w16du:dateUtc="2024-07-28T08:50:00Z"/>
        </w:rPr>
      </w:pPr>
    </w:p>
    <w:p w14:paraId="0652EA5A" w14:textId="77777777" w:rsidR="00B12CE3" w:rsidDel="00910D06" w:rsidRDefault="00B12CE3" w:rsidP="00DF599F">
      <w:pPr>
        <w:spacing w:after="0" w:line="360" w:lineRule="auto"/>
        <w:rPr>
          <w:del w:id="815" w:author="Jingga Dewa" w:date="2024-07-28T03:50:00Z" w16du:dateUtc="2024-07-28T08:50:00Z"/>
        </w:rPr>
      </w:pPr>
    </w:p>
    <w:p w14:paraId="1CB79AF5" w14:textId="77777777" w:rsidR="00B12CE3" w:rsidDel="00910D06" w:rsidRDefault="00B12CE3">
      <w:pPr>
        <w:rPr>
          <w:del w:id="816" w:author="Jingga Dewa" w:date="2024-07-28T03:50:00Z" w16du:dateUtc="2024-07-28T08:50:00Z"/>
        </w:rPr>
        <w:pPrChange w:id="817" w:author="Jingga Dewa" w:date="2024-07-28T03:50:00Z" w16du:dateUtc="2024-07-28T08:50:00Z">
          <w:pPr>
            <w:spacing w:after="0" w:line="360" w:lineRule="auto"/>
          </w:pPr>
        </w:pPrChange>
      </w:pPr>
    </w:p>
    <w:p w14:paraId="535D6D30" w14:textId="77777777" w:rsidR="00B12CE3" w:rsidDel="00910D06" w:rsidRDefault="00B12CE3" w:rsidP="00DF599F">
      <w:pPr>
        <w:spacing w:after="0" w:line="360" w:lineRule="auto"/>
        <w:rPr>
          <w:del w:id="818" w:author="Jingga Dewa" w:date="2024-07-28T03:50:00Z" w16du:dateUtc="2024-07-28T08:50:00Z"/>
        </w:rPr>
      </w:pPr>
    </w:p>
    <w:p w14:paraId="2C67A2DF" w14:textId="77777777" w:rsidR="00B12CE3" w:rsidDel="00910D06" w:rsidRDefault="00B12CE3" w:rsidP="00DF599F">
      <w:pPr>
        <w:spacing w:after="0" w:line="360" w:lineRule="auto"/>
        <w:rPr>
          <w:del w:id="819" w:author="Jingga Dewa" w:date="2024-07-28T03:50:00Z" w16du:dateUtc="2024-07-28T08:50:00Z"/>
        </w:rPr>
      </w:pPr>
    </w:p>
    <w:p w14:paraId="143AE355" w14:textId="77777777" w:rsidR="00B12CE3" w:rsidDel="00910D06" w:rsidRDefault="00B12CE3" w:rsidP="00DF599F">
      <w:pPr>
        <w:spacing w:after="0" w:line="360" w:lineRule="auto"/>
        <w:rPr>
          <w:del w:id="820" w:author="Jingga Dewa" w:date="2024-07-28T03:50:00Z" w16du:dateUtc="2024-07-28T08:50:00Z"/>
        </w:rPr>
      </w:pPr>
    </w:p>
    <w:p w14:paraId="728382F6" w14:textId="77777777" w:rsidR="00B12CE3" w:rsidDel="00910D06" w:rsidRDefault="00B12CE3" w:rsidP="00DF599F">
      <w:pPr>
        <w:spacing w:after="0" w:line="360" w:lineRule="auto"/>
        <w:rPr>
          <w:del w:id="821" w:author="Jingga Dewa" w:date="2024-07-28T03:50:00Z" w16du:dateUtc="2024-07-28T08:50:00Z"/>
        </w:rPr>
      </w:pPr>
    </w:p>
    <w:p w14:paraId="5F69034F" w14:textId="77777777" w:rsidR="00B12CE3" w:rsidDel="00910D06" w:rsidRDefault="00B12CE3" w:rsidP="00DF599F">
      <w:pPr>
        <w:spacing w:after="0" w:line="360" w:lineRule="auto"/>
        <w:rPr>
          <w:del w:id="822" w:author="Jingga Dewa" w:date="2024-07-28T03:50:00Z" w16du:dateUtc="2024-07-28T08:50:00Z"/>
        </w:rPr>
      </w:pPr>
    </w:p>
    <w:p w14:paraId="4A796F97" w14:textId="77777777" w:rsidR="00B12CE3" w:rsidDel="00910D06" w:rsidRDefault="00B12CE3" w:rsidP="00DF599F">
      <w:pPr>
        <w:spacing w:after="0" w:line="360" w:lineRule="auto"/>
        <w:rPr>
          <w:del w:id="823" w:author="Jingga Dewa" w:date="2024-07-28T03:50:00Z" w16du:dateUtc="2024-07-28T08:50:00Z"/>
        </w:rPr>
      </w:pPr>
    </w:p>
    <w:p w14:paraId="2C3B59CB" w14:textId="77777777" w:rsidR="00B12CE3" w:rsidRDefault="00B12CE3" w:rsidP="00DF599F">
      <w:pPr>
        <w:spacing w:after="0" w:line="360" w:lineRule="auto"/>
      </w:pPr>
    </w:p>
    <w:p w14:paraId="58925C39" w14:textId="5E514982" w:rsidR="00B12CE3" w:rsidRDefault="00B12CE3" w:rsidP="00DF599F">
      <w:pPr>
        <w:spacing w:after="0" w:line="360" w:lineRule="auto"/>
      </w:pPr>
      <w:r w:rsidRPr="00DD1C88">
        <w:rPr>
          <w:noProof/>
        </w:rPr>
        <w:drawing>
          <wp:inline distT="0" distB="0" distL="0" distR="0" wp14:anchorId="6F7DE321" wp14:editId="50122225">
            <wp:extent cx="5039995" cy="6932668"/>
            <wp:effectExtent l="0" t="0" r="0" b="0"/>
            <wp:docPr id="188343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0351" name=""/>
                    <pic:cNvPicPr/>
                  </pic:nvPicPr>
                  <pic:blipFill>
                    <a:blip r:embed="rId150"/>
                    <a:stretch>
                      <a:fillRect/>
                    </a:stretch>
                  </pic:blipFill>
                  <pic:spPr>
                    <a:xfrm>
                      <a:off x="0" y="0"/>
                      <a:ext cx="5039995" cy="6932668"/>
                    </a:xfrm>
                    <a:prstGeom prst="rect">
                      <a:avLst/>
                    </a:prstGeom>
                  </pic:spPr>
                </pic:pic>
              </a:graphicData>
            </a:graphic>
          </wp:inline>
        </w:drawing>
      </w:r>
    </w:p>
    <w:p w14:paraId="5DC30371" w14:textId="77777777" w:rsidR="00B12CE3" w:rsidRDefault="00B12CE3" w:rsidP="00DF599F">
      <w:pPr>
        <w:spacing w:after="0" w:line="360" w:lineRule="auto"/>
      </w:pPr>
    </w:p>
    <w:p w14:paraId="35DF8CAD" w14:textId="77777777" w:rsidR="00B12CE3" w:rsidRDefault="00B12CE3" w:rsidP="00DF599F">
      <w:pPr>
        <w:spacing w:after="0" w:line="360" w:lineRule="auto"/>
      </w:pPr>
    </w:p>
    <w:p w14:paraId="765A3141" w14:textId="77777777" w:rsidR="00B12CE3" w:rsidRDefault="00B12CE3" w:rsidP="00DF599F">
      <w:pPr>
        <w:spacing w:after="0" w:line="360" w:lineRule="auto"/>
      </w:pPr>
    </w:p>
    <w:p w14:paraId="60D41E03" w14:textId="77777777" w:rsidR="00B12CE3" w:rsidRDefault="00B12CE3" w:rsidP="00DF599F">
      <w:pPr>
        <w:spacing w:after="0" w:line="360" w:lineRule="auto"/>
      </w:pPr>
    </w:p>
    <w:p w14:paraId="6F76B2A9" w14:textId="77777777" w:rsidR="00B12CE3" w:rsidDel="006C51B9" w:rsidRDefault="00B12CE3" w:rsidP="00DF599F">
      <w:pPr>
        <w:spacing w:after="0" w:line="360" w:lineRule="auto"/>
        <w:rPr>
          <w:del w:id="824" w:author="Jingga Dewa" w:date="2024-07-28T03:50:00Z" w16du:dateUtc="2024-07-28T08:50:00Z"/>
        </w:rPr>
      </w:pPr>
    </w:p>
    <w:p w14:paraId="1796DB07" w14:textId="77777777" w:rsidR="00B12CE3" w:rsidRDefault="00B12CE3" w:rsidP="00DF599F">
      <w:pPr>
        <w:spacing w:after="0" w:line="360" w:lineRule="auto"/>
      </w:pPr>
    </w:p>
    <w:p w14:paraId="454851FF" w14:textId="4AD8C521" w:rsidR="00B12CE3" w:rsidRDefault="00B12CE3" w:rsidP="00DF599F">
      <w:pPr>
        <w:spacing w:after="0" w:line="360" w:lineRule="auto"/>
      </w:pPr>
      <w:r w:rsidRPr="00DD1C88">
        <w:rPr>
          <w:noProof/>
        </w:rPr>
        <w:lastRenderedPageBreak/>
        <w:drawing>
          <wp:inline distT="0" distB="0" distL="0" distR="0" wp14:anchorId="167D0217" wp14:editId="6D0BEA63">
            <wp:extent cx="5039995" cy="6545448"/>
            <wp:effectExtent l="0" t="0" r="0" b="0"/>
            <wp:docPr id="211679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2472" name=""/>
                    <pic:cNvPicPr/>
                  </pic:nvPicPr>
                  <pic:blipFill>
                    <a:blip r:embed="rId151"/>
                    <a:stretch>
                      <a:fillRect/>
                    </a:stretch>
                  </pic:blipFill>
                  <pic:spPr>
                    <a:xfrm>
                      <a:off x="0" y="0"/>
                      <a:ext cx="5039995" cy="6545448"/>
                    </a:xfrm>
                    <a:prstGeom prst="rect">
                      <a:avLst/>
                    </a:prstGeom>
                  </pic:spPr>
                </pic:pic>
              </a:graphicData>
            </a:graphic>
          </wp:inline>
        </w:drawing>
      </w:r>
      <w:r w:rsidRPr="00DD1C88">
        <w:rPr>
          <w:noProof/>
        </w:rPr>
        <w:lastRenderedPageBreak/>
        <w:drawing>
          <wp:inline distT="0" distB="0" distL="0" distR="0" wp14:anchorId="0804C75E" wp14:editId="530A3D26">
            <wp:extent cx="5039995" cy="7174047"/>
            <wp:effectExtent l="0" t="0" r="0" b="0"/>
            <wp:docPr id="5797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47717" name=""/>
                    <pic:cNvPicPr/>
                  </pic:nvPicPr>
                  <pic:blipFill>
                    <a:blip r:embed="rId152"/>
                    <a:stretch>
                      <a:fillRect/>
                    </a:stretch>
                  </pic:blipFill>
                  <pic:spPr>
                    <a:xfrm>
                      <a:off x="0" y="0"/>
                      <a:ext cx="5039995" cy="7174047"/>
                    </a:xfrm>
                    <a:prstGeom prst="rect">
                      <a:avLst/>
                    </a:prstGeom>
                  </pic:spPr>
                </pic:pic>
              </a:graphicData>
            </a:graphic>
          </wp:inline>
        </w:drawing>
      </w:r>
    </w:p>
    <w:p w14:paraId="477B7BB1" w14:textId="77777777" w:rsidR="00B12CE3" w:rsidRDefault="00B12CE3" w:rsidP="00DF599F">
      <w:pPr>
        <w:spacing w:after="0" w:line="360" w:lineRule="auto"/>
      </w:pPr>
    </w:p>
    <w:p w14:paraId="624B3F41" w14:textId="77777777" w:rsidR="00B12CE3" w:rsidRDefault="00B12CE3" w:rsidP="00DF599F">
      <w:pPr>
        <w:spacing w:after="0" w:line="360" w:lineRule="auto"/>
      </w:pPr>
    </w:p>
    <w:p w14:paraId="5BF6335E" w14:textId="77777777" w:rsidR="00B12CE3" w:rsidRDefault="00B12CE3" w:rsidP="00DF599F">
      <w:pPr>
        <w:spacing w:after="0" w:line="360" w:lineRule="auto"/>
      </w:pPr>
    </w:p>
    <w:p w14:paraId="25123C44" w14:textId="77777777" w:rsidR="00B12CE3" w:rsidRDefault="00B12CE3" w:rsidP="00DF599F">
      <w:pPr>
        <w:spacing w:after="0" w:line="360" w:lineRule="auto"/>
      </w:pPr>
    </w:p>
    <w:p w14:paraId="304C4A31" w14:textId="77777777" w:rsidR="00B12CE3" w:rsidRDefault="00B12CE3" w:rsidP="00DF599F">
      <w:pPr>
        <w:spacing w:after="0" w:line="360" w:lineRule="auto"/>
      </w:pPr>
    </w:p>
    <w:p w14:paraId="62D0E8B3" w14:textId="229167B6" w:rsidR="00B12CE3" w:rsidRDefault="00B12CE3" w:rsidP="00B12CE3">
      <w:pPr>
        <w:spacing w:after="0" w:line="360" w:lineRule="auto"/>
        <w:jc w:val="center"/>
      </w:pPr>
      <w:r w:rsidRPr="00DD1C88">
        <w:rPr>
          <w:noProof/>
        </w:rPr>
        <w:lastRenderedPageBreak/>
        <w:drawing>
          <wp:inline distT="0" distB="0" distL="0" distR="0" wp14:anchorId="3F44638B" wp14:editId="3DABAEB4">
            <wp:extent cx="4486275" cy="6263640"/>
            <wp:effectExtent l="0" t="0" r="9525" b="3810"/>
            <wp:docPr id="3006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83708" name=""/>
                    <pic:cNvPicPr/>
                  </pic:nvPicPr>
                  <pic:blipFill rotWithShape="1">
                    <a:blip r:embed="rId153"/>
                    <a:srcRect l="6405" r="12050"/>
                    <a:stretch/>
                  </pic:blipFill>
                  <pic:spPr bwMode="auto">
                    <a:xfrm>
                      <a:off x="0" y="0"/>
                      <a:ext cx="4486664" cy="6264183"/>
                    </a:xfrm>
                    <a:prstGeom prst="rect">
                      <a:avLst/>
                    </a:prstGeom>
                    <a:ln>
                      <a:noFill/>
                    </a:ln>
                    <a:extLst>
                      <a:ext uri="{53640926-AAD7-44D8-BBD7-CCE9431645EC}">
                        <a14:shadowObscured xmlns:a14="http://schemas.microsoft.com/office/drawing/2010/main"/>
                      </a:ext>
                    </a:extLst>
                  </pic:spPr>
                </pic:pic>
              </a:graphicData>
            </a:graphic>
          </wp:inline>
        </w:drawing>
      </w:r>
    </w:p>
    <w:p w14:paraId="3FDD9F6A" w14:textId="77777777" w:rsidR="00B12CE3" w:rsidRDefault="00B12CE3" w:rsidP="00DF599F">
      <w:pPr>
        <w:spacing w:after="0" w:line="360" w:lineRule="auto"/>
      </w:pPr>
    </w:p>
    <w:p w14:paraId="02F7D156" w14:textId="77777777" w:rsidR="00B12CE3" w:rsidRDefault="00B12CE3" w:rsidP="00DF599F">
      <w:pPr>
        <w:spacing w:after="0" w:line="360" w:lineRule="auto"/>
      </w:pPr>
    </w:p>
    <w:p w14:paraId="7761897B" w14:textId="77777777" w:rsidR="00B12CE3" w:rsidRDefault="00B12CE3" w:rsidP="00DF599F">
      <w:pPr>
        <w:spacing w:after="0" w:line="360" w:lineRule="auto"/>
      </w:pPr>
    </w:p>
    <w:p w14:paraId="15C1108A" w14:textId="77777777" w:rsidR="00B12CE3" w:rsidRDefault="00B12CE3" w:rsidP="00DF599F">
      <w:pPr>
        <w:spacing w:after="0" w:line="360" w:lineRule="auto"/>
      </w:pPr>
    </w:p>
    <w:p w14:paraId="7BC494AA" w14:textId="77777777" w:rsidR="00B12CE3" w:rsidRDefault="00B12CE3" w:rsidP="00DF599F">
      <w:pPr>
        <w:spacing w:after="0" w:line="360" w:lineRule="auto"/>
      </w:pPr>
    </w:p>
    <w:p w14:paraId="661776A2" w14:textId="77777777" w:rsidR="00B12CE3" w:rsidRDefault="00B12CE3" w:rsidP="00DF599F">
      <w:pPr>
        <w:spacing w:after="0" w:line="360" w:lineRule="auto"/>
      </w:pPr>
    </w:p>
    <w:p w14:paraId="01ED1B72" w14:textId="77777777" w:rsidR="00B12CE3" w:rsidRDefault="00B12CE3" w:rsidP="00DF599F">
      <w:pPr>
        <w:spacing w:after="0" w:line="360" w:lineRule="auto"/>
      </w:pPr>
    </w:p>
    <w:p w14:paraId="178D2333" w14:textId="77777777" w:rsidR="00B12CE3" w:rsidRDefault="00B12CE3" w:rsidP="00DF599F">
      <w:pPr>
        <w:spacing w:after="0" w:line="360" w:lineRule="auto"/>
      </w:pPr>
    </w:p>
    <w:p w14:paraId="484FC490" w14:textId="6D47FBA4" w:rsidR="00B12CE3" w:rsidRDefault="00B12CE3" w:rsidP="00B12CE3">
      <w:pPr>
        <w:spacing w:after="0" w:line="360" w:lineRule="auto"/>
        <w:jc w:val="center"/>
      </w:pPr>
      <w:r w:rsidRPr="00453193">
        <w:rPr>
          <w:noProof/>
        </w:rPr>
        <w:lastRenderedPageBreak/>
        <w:drawing>
          <wp:inline distT="0" distB="0" distL="0" distR="0" wp14:anchorId="7D8DC566" wp14:editId="3FCD31D8">
            <wp:extent cx="5039995" cy="7357068"/>
            <wp:effectExtent l="0" t="0" r="0" b="0"/>
            <wp:docPr id="148387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6546" name=""/>
                    <pic:cNvPicPr/>
                  </pic:nvPicPr>
                  <pic:blipFill>
                    <a:blip r:embed="rId154"/>
                    <a:stretch>
                      <a:fillRect/>
                    </a:stretch>
                  </pic:blipFill>
                  <pic:spPr>
                    <a:xfrm>
                      <a:off x="0" y="0"/>
                      <a:ext cx="5039995" cy="7357068"/>
                    </a:xfrm>
                    <a:prstGeom prst="rect">
                      <a:avLst/>
                    </a:prstGeom>
                  </pic:spPr>
                </pic:pic>
              </a:graphicData>
            </a:graphic>
          </wp:inline>
        </w:drawing>
      </w:r>
    </w:p>
    <w:p w14:paraId="783DAF59" w14:textId="77777777" w:rsidR="00B12CE3" w:rsidRDefault="00B12CE3" w:rsidP="00DF599F">
      <w:pPr>
        <w:spacing w:after="0" w:line="360" w:lineRule="auto"/>
      </w:pPr>
    </w:p>
    <w:p w14:paraId="5D7FFC50" w14:textId="77777777" w:rsidR="00B12CE3" w:rsidRDefault="00B12CE3" w:rsidP="00DF599F">
      <w:pPr>
        <w:spacing w:after="0" w:line="360" w:lineRule="auto"/>
      </w:pPr>
    </w:p>
    <w:p w14:paraId="574C3749" w14:textId="77777777" w:rsidR="00B12CE3" w:rsidRDefault="00B12CE3" w:rsidP="00DF599F">
      <w:pPr>
        <w:spacing w:after="0" w:line="360" w:lineRule="auto"/>
      </w:pPr>
    </w:p>
    <w:p w14:paraId="52ABD1EA" w14:textId="77777777" w:rsidR="00B12CE3" w:rsidRDefault="00B12CE3" w:rsidP="00DF599F">
      <w:pPr>
        <w:spacing w:after="0" w:line="360" w:lineRule="auto"/>
      </w:pPr>
    </w:p>
    <w:p w14:paraId="487FDD46" w14:textId="77777777" w:rsidR="00B12CE3" w:rsidRDefault="00B12CE3" w:rsidP="00DF599F">
      <w:pPr>
        <w:spacing w:after="0" w:line="360" w:lineRule="auto"/>
      </w:pPr>
    </w:p>
    <w:p w14:paraId="1DAD7864" w14:textId="0F6839E5" w:rsidR="00B12CE3" w:rsidRDefault="00B12CE3" w:rsidP="00DF599F">
      <w:pPr>
        <w:spacing w:after="0" w:line="360" w:lineRule="auto"/>
      </w:pPr>
      <w:r w:rsidRPr="00453193">
        <w:rPr>
          <w:noProof/>
        </w:rPr>
        <w:drawing>
          <wp:inline distT="0" distB="0" distL="0" distR="0" wp14:anchorId="2C81B5C6" wp14:editId="07272D86">
            <wp:extent cx="4989379" cy="7581900"/>
            <wp:effectExtent l="0" t="0" r="1905" b="0"/>
            <wp:docPr id="5610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5933" name=""/>
                    <pic:cNvPicPr/>
                  </pic:nvPicPr>
                  <pic:blipFill>
                    <a:blip r:embed="rId155"/>
                    <a:stretch>
                      <a:fillRect/>
                    </a:stretch>
                  </pic:blipFill>
                  <pic:spPr>
                    <a:xfrm>
                      <a:off x="0" y="0"/>
                      <a:ext cx="5001636" cy="7600527"/>
                    </a:xfrm>
                    <a:prstGeom prst="rect">
                      <a:avLst/>
                    </a:prstGeom>
                  </pic:spPr>
                </pic:pic>
              </a:graphicData>
            </a:graphic>
          </wp:inline>
        </w:drawing>
      </w:r>
    </w:p>
    <w:p w14:paraId="12225450" w14:textId="77777777" w:rsidR="00B12CE3" w:rsidRDefault="00B12CE3" w:rsidP="00DF599F">
      <w:pPr>
        <w:spacing w:after="0" w:line="360" w:lineRule="auto"/>
      </w:pPr>
    </w:p>
    <w:p w14:paraId="3F110487" w14:textId="77777777" w:rsidR="00B12CE3" w:rsidRDefault="00B12CE3" w:rsidP="00DF599F">
      <w:pPr>
        <w:spacing w:after="0" w:line="360" w:lineRule="auto"/>
      </w:pPr>
    </w:p>
    <w:p w14:paraId="6CA3D87E" w14:textId="64B539FB" w:rsidR="00B12CE3" w:rsidRDefault="00B12CE3" w:rsidP="00DF599F">
      <w:pPr>
        <w:spacing w:after="0" w:line="360" w:lineRule="auto"/>
      </w:pPr>
      <w:r w:rsidRPr="00453193">
        <w:rPr>
          <w:noProof/>
        </w:rPr>
        <w:lastRenderedPageBreak/>
        <w:drawing>
          <wp:inline distT="0" distB="0" distL="0" distR="0" wp14:anchorId="177E34B8" wp14:editId="488651C5">
            <wp:extent cx="5039995" cy="7675216"/>
            <wp:effectExtent l="0" t="0" r="0" b="0"/>
            <wp:docPr id="26125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3835" name=""/>
                    <pic:cNvPicPr/>
                  </pic:nvPicPr>
                  <pic:blipFill>
                    <a:blip r:embed="rId156"/>
                    <a:stretch>
                      <a:fillRect/>
                    </a:stretch>
                  </pic:blipFill>
                  <pic:spPr>
                    <a:xfrm>
                      <a:off x="0" y="0"/>
                      <a:ext cx="5039995" cy="7675216"/>
                    </a:xfrm>
                    <a:prstGeom prst="rect">
                      <a:avLst/>
                    </a:prstGeom>
                  </pic:spPr>
                </pic:pic>
              </a:graphicData>
            </a:graphic>
          </wp:inline>
        </w:drawing>
      </w:r>
    </w:p>
    <w:p w14:paraId="4FF70B45" w14:textId="77777777" w:rsidR="00B12CE3" w:rsidRDefault="00B12CE3" w:rsidP="00DF599F">
      <w:pPr>
        <w:spacing w:after="0" w:line="360" w:lineRule="auto"/>
      </w:pPr>
    </w:p>
    <w:p w14:paraId="44400F8C" w14:textId="77777777" w:rsidR="00B12CE3" w:rsidRDefault="00B12CE3" w:rsidP="00DF599F">
      <w:pPr>
        <w:spacing w:after="0" w:line="360" w:lineRule="auto"/>
      </w:pPr>
    </w:p>
    <w:p w14:paraId="10F770CB" w14:textId="77777777" w:rsidR="00B12CE3" w:rsidRPr="00AF78AA" w:rsidRDefault="00B12CE3" w:rsidP="00DF599F">
      <w:pPr>
        <w:spacing w:after="0" w:line="360" w:lineRule="auto"/>
        <w:rPr>
          <w:sz w:val="32"/>
          <w:szCs w:val="28"/>
        </w:rPr>
      </w:pPr>
    </w:p>
    <w:p w14:paraId="721F5A8E" w14:textId="7A72243A" w:rsidR="00B12CE3" w:rsidRPr="00637EB7" w:rsidDel="00637EB7" w:rsidRDefault="00637EB7">
      <w:pPr>
        <w:spacing w:after="0" w:line="360" w:lineRule="auto"/>
        <w:rPr>
          <w:del w:id="825" w:author="Jingga Dewa" w:date="2024-07-28T03:54:00Z" w16du:dateUtc="2024-07-28T08:54:00Z"/>
          <w:b/>
          <w:bCs/>
          <w:iCs/>
          <w:color w:val="000000" w:themeColor="text1"/>
          <w:sz w:val="18"/>
          <w:szCs w:val="18"/>
          <w:rPrChange w:id="826" w:author="Jingga Dewa" w:date="2024-07-28T03:54:00Z" w16du:dateUtc="2024-07-28T08:54:00Z">
            <w:rPr>
              <w:del w:id="827" w:author="Jingga Dewa" w:date="2024-07-28T03:54:00Z" w16du:dateUtc="2024-07-28T08:54:00Z"/>
            </w:rPr>
          </w:rPrChange>
        </w:rPr>
      </w:pPr>
      <w:bookmarkStart w:id="828" w:name="_Toc173032702"/>
      <w:ins w:id="829" w:author="Jingga Dewa" w:date="2024-07-28T03:54:00Z" w16du:dateUtc="2024-07-28T08:54:00Z">
        <w:r w:rsidRPr="00AF78AA">
          <w:rPr>
            <w:b/>
            <w:bCs/>
            <w:iCs/>
            <w:color w:val="000000" w:themeColor="text1"/>
            <w:szCs w:val="36"/>
            <w:rPrChange w:id="830" w:author="Jingga Dewa" w:date="2024-07-28T03:54:00Z" w16du:dateUtc="2024-07-28T08:54:00Z">
              <w:rPr/>
            </w:rPrChange>
          </w:rPr>
          <w:lastRenderedPageBreak/>
          <w:t xml:space="preserve">Lampiran </w:t>
        </w:r>
        <w:r w:rsidRPr="00AF78AA">
          <w:rPr>
            <w:b/>
            <w:bCs/>
            <w:iCs/>
            <w:color w:val="000000" w:themeColor="text1"/>
            <w:szCs w:val="36"/>
            <w:rPrChange w:id="831" w:author="Jingga Dewa" w:date="2024-07-28T03:54:00Z" w16du:dateUtc="2024-07-28T08:54:00Z">
              <w:rPr/>
            </w:rPrChange>
          </w:rPr>
          <w:fldChar w:fldCharType="begin"/>
        </w:r>
        <w:r w:rsidRPr="00AF78AA">
          <w:rPr>
            <w:b/>
            <w:bCs/>
            <w:iCs/>
            <w:color w:val="000000" w:themeColor="text1"/>
            <w:szCs w:val="36"/>
            <w:rPrChange w:id="832" w:author="Jingga Dewa" w:date="2024-07-28T03:54:00Z" w16du:dateUtc="2024-07-28T08:54:00Z">
              <w:rPr/>
            </w:rPrChange>
          </w:rPr>
          <w:instrText xml:space="preserve"> SEQ Lampiran \* ARABIC </w:instrText>
        </w:r>
      </w:ins>
      <w:r w:rsidRPr="00AF78AA">
        <w:rPr>
          <w:b/>
          <w:bCs/>
          <w:iCs/>
          <w:color w:val="000000" w:themeColor="text1"/>
          <w:szCs w:val="36"/>
          <w:rPrChange w:id="833" w:author="Jingga Dewa" w:date="2024-07-28T03:54:00Z" w16du:dateUtc="2024-07-28T08:54:00Z">
            <w:rPr/>
          </w:rPrChange>
        </w:rPr>
        <w:fldChar w:fldCharType="separate"/>
      </w:r>
      <w:r w:rsidR="00C048B8">
        <w:rPr>
          <w:b/>
          <w:bCs/>
          <w:noProof/>
          <w:szCs w:val="36"/>
        </w:rPr>
        <w:t>7</w:t>
      </w:r>
      <w:ins w:id="834" w:author="Jingga Dewa" w:date="2024-07-28T03:54:00Z" w16du:dateUtc="2024-07-28T08:54:00Z">
        <w:r w:rsidRPr="00AF78AA">
          <w:rPr>
            <w:b/>
            <w:bCs/>
            <w:iCs/>
            <w:color w:val="000000" w:themeColor="text1"/>
            <w:szCs w:val="36"/>
            <w:rPrChange w:id="835" w:author="Jingga Dewa" w:date="2024-07-28T03:54:00Z" w16du:dateUtc="2024-07-28T08:54:00Z">
              <w:rPr/>
            </w:rPrChange>
          </w:rPr>
          <w:fldChar w:fldCharType="end"/>
        </w:r>
        <w:r w:rsidRPr="00AF78AA">
          <w:rPr>
            <w:b/>
            <w:bCs/>
            <w:iCs/>
            <w:color w:val="000000" w:themeColor="text1"/>
            <w:szCs w:val="36"/>
            <w:rPrChange w:id="836" w:author="Jingga Dewa" w:date="2024-07-28T03:54:00Z" w16du:dateUtc="2024-07-28T08:54:00Z">
              <w:rPr/>
            </w:rPrChange>
          </w:rPr>
          <w:t xml:space="preserve"> Datasheet Buzzer CMI-1295-85T</w:t>
        </w:r>
      </w:ins>
      <w:bookmarkEnd w:id="828"/>
    </w:p>
    <w:p w14:paraId="73F0FD01" w14:textId="77777777" w:rsidR="00B12CE3" w:rsidDel="00637EB7" w:rsidRDefault="00B12CE3" w:rsidP="00B12CE3">
      <w:pPr>
        <w:jc w:val="center"/>
        <w:rPr>
          <w:del w:id="837" w:author="Jingga Dewa" w:date="2024-07-28T03:54:00Z" w16du:dateUtc="2024-07-28T08:54:00Z"/>
          <w:rFonts w:cs="Times New Roman"/>
          <w:sz w:val="48"/>
          <w:szCs w:val="48"/>
        </w:rPr>
      </w:pPr>
    </w:p>
    <w:p w14:paraId="193C5776" w14:textId="77777777" w:rsidR="00B12CE3" w:rsidDel="00637EB7" w:rsidRDefault="00B12CE3" w:rsidP="00B12CE3">
      <w:pPr>
        <w:jc w:val="center"/>
        <w:rPr>
          <w:del w:id="838" w:author="Jingga Dewa" w:date="2024-07-28T03:54:00Z" w16du:dateUtc="2024-07-28T08:54:00Z"/>
          <w:rFonts w:cs="Times New Roman"/>
          <w:sz w:val="48"/>
          <w:szCs w:val="48"/>
        </w:rPr>
      </w:pPr>
    </w:p>
    <w:p w14:paraId="3FCECDAC" w14:textId="77777777" w:rsidR="00B12CE3" w:rsidDel="00637EB7" w:rsidRDefault="00B12CE3" w:rsidP="00B12CE3">
      <w:pPr>
        <w:jc w:val="center"/>
        <w:rPr>
          <w:del w:id="839" w:author="Jingga Dewa" w:date="2024-07-28T03:54:00Z" w16du:dateUtc="2024-07-28T08:54:00Z"/>
          <w:rFonts w:cs="Times New Roman"/>
          <w:sz w:val="48"/>
          <w:szCs w:val="48"/>
        </w:rPr>
      </w:pPr>
    </w:p>
    <w:p w14:paraId="6D2C1BBC" w14:textId="77777777" w:rsidR="00B12CE3" w:rsidDel="00637EB7" w:rsidRDefault="00B12CE3" w:rsidP="00B12CE3">
      <w:pPr>
        <w:jc w:val="center"/>
        <w:rPr>
          <w:del w:id="840" w:author="Jingga Dewa" w:date="2024-07-28T03:54:00Z" w16du:dateUtc="2024-07-28T08:54:00Z"/>
          <w:rFonts w:cs="Times New Roman"/>
          <w:sz w:val="48"/>
          <w:szCs w:val="48"/>
        </w:rPr>
      </w:pPr>
    </w:p>
    <w:p w14:paraId="0294AA98" w14:textId="77777777" w:rsidR="00B12CE3" w:rsidDel="00637EB7" w:rsidRDefault="00B12CE3" w:rsidP="00B12CE3">
      <w:pPr>
        <w:jc w:val="center"/>
        <w:rPr>
          <w:del w:id="841" w:author="Jingga Dewa" w:date="2024-07-28T03:54:00Z" w16du:dateUtc="2024-07-28T08:54:00Z"/>
          <w:rFonts w:cs="Times New Roman"/>
          <w:sz w:val="48"/>
          <w:szCs w:val="48"/>
        </w:rPr>
      </w:pPr>
    </w:p>
    <w:p w14:paraId="5B1FD64B" w14:textId="77777777" w:rsidR="00B12CE3" w:rsidDel="00637EB7" w:rsidRDefault="00B12CE3" w:rsidP="00B12CE3">
      <w:pPr>
        <w:jc w:val="center"/>
        <w:rPr>
          <w:del w:id="842" w:author="Jingga Dewa" w:date="2024-07-28T03:54:00Z" w16du:dateUtc="2024-07-28T08:54:00Z"/>
          <w:rFonts w:cs="Times New Roman"/>
          <w:sz w:val="48"/>
          <w:szCs w:val="48"/>
        </w:rPr>
      </w:pPr>
    </w:p>
    <w:p w14:paraId="3CDB82CE" w14:textId="77777777" w:rsidR="00B12CE3" w:rsidRDefault="00B12CE3">
      <w:pPr>
        <w:pStyle w:val="Caption"/>
        <w:pPrChange w:id="843" w:author="Jingga Dewa" w:date="2024-07-28T03:54:00Z" w16du:dateUtc="2024-07-28T08:54:00Z">
          <w:pPr>
            <w:jc w:val="center"/>
          </w:pPr>
        </w:pPrChange>
      </w:pPr>
    </w:p>
    <w:p w14:paraId="27F4D650" w14:textId="068100D8" w:rsidR="00B12CE3" w:rsidDel="00637EB7" w:rsidRDefault="00B12CE3" w:rsidP="00B12CE3">
      <w:pPr>
        <w:jc w:val="center"/>
        <w:rPr>
          <w:del w:id="844" w:author="Jingga Dewa" w:date="2024-07-28T03:54:00Z" w16du:dateUtc="2024-07-28T08:54:00Z"/>
          <w:rFonts w:cs="Times New Roman"/>
          <w:sz w:val="48"/>
          <w:szCs w:val="48"/>
        </w:rPr>
      </w:pPr>
      <w:del w:id="845" w:author="Jingga Dewa" w:date="2024-07-28T03:54:00Z" w16du:dateUtc="2024-07-28T08:54:00Z">
        <w:r w:rsidRPr="0059710E" w:rsidDel="00637EB7">
          <w:rPr>
            <w:rFonts w:cs="Times New Roman"/>
            <w:sz w:val="48"/>
            <w:szCs w:val="48"/>
          </w:rPr>
          <w:delText xml:space="preserve">Lampiran </w:delText>
        </w:r>
        <w:r w:rsidDel="00637EB7">
          <w:rPr>
            <w:rFonts w:cs="Times New Roman"/>
            <w:sz w:val="48"/>
            <w:szCs w:val="48"/>
          </w:rPr>
          <w:delText>7</w:delText>
        </w:r>
        <w:r w:rsidRPr="0059710E" w:rsidDel="00637EB7">
          <w:rPr>
            <w:rFonts w:cs="Times New Roman"/>
            <w:sz w:val="48"/>
            <w:szCs w:val="48"/>
          </w:rPr>
          <w:delText xml:space="preserve"> </w:delText>
        </w:r>
      </w:del>
    </w:p>
    <w:p w14:paraId="3366DDBC" w14:textId="1E0A0E20" w:rsidR="00B12CE3" w:rsidDel="00637EB7" w:rsidRDefault="00B12CE3" w:rsidP="00B12CE3">
      <w:pPr>
        <w:jc w:val="center"/>
        <w:rPr>
          <w:del w:id="846" w:author="Jingga Dewa" w:date="2024-07-28T03:54:00Z" w16du:dateUtc="2024-07-28T08:54:00Z"/>
          <w:rFonts w:cs="Times New Roman"/>
          <w:sz w:val="48"/>
          <w:szCs w:val="48"/>
        </w:rPr>
      </w:pPr>
    </w:p>
    <w:p w14:paraId="76CE8A1C" w14:textId="44A6AAFD" w:rsidR="00B12CE3" w:rsidDel="00637EB7" w:rsidRDefault="00B12CE3" w:rsidP="00B12CE3">
      <w:pPr>
        <w:jc w:val="center"/>
        <w:rPr>
          <w:del w:id="847" w:author="Jingga Dewa" w:date="2024-07-28T03:54:00Z" w16du:dateUtc="2024-07-28T08:54:00Z"/>
          <w:rFonts w:cs="Times New Roman"/>
          <w:sz w:val="48"/>
          <w:szCs w:val="48"/>
        </w:rPr>
      </w:pPr>
      <w:del w:id="848" w:author="Jingga Dewa" w:date="2024-07-28T03:54:00Z" w16du:dateUtc="2024-07-28T08:54:00Z">
        <w:r w:rsidRPr="0059710E" w:rsidDel="00637EB7">
          <w:rPr>
            <w:rFonts w:cs="Times New Roman"/>
            <w:sz w:val="48"/>
            <w:szCs w:val="48"/>
          </w:rPr>
          <w:delText xml:space="preserve">DATASHEET </w:delText>
        </w:r>
        <w:r w:rsidDel="00637EB7">
          <w:rPr>
            <w:rFonts w:cs="Times New Roman"/>
            <w:sz w:val="48"/>
            <w:szCs w:val="48"/>
          </w:rPr>
          <w:delText>BUZZER</w:delText>
        </w:r>
      </w:del>
    </w:p>
    <w:p w14:paraId="6C954636" w14:textId="4D6B34A4" w:rsidR="00B12CE3" w:rsidDel="00637EB7" w:rsidRDefault="00B12CE3" w:rsidP="00B12CE3">
      <w:pPr>
        <w:jc w:val="center"/>
        <w:rPr>
          <w:del w:id="849" w:author="Jingga Dewa" w:date="2024-07-28T03:54:00Z" w16du:dateUtc="2024-07-28T08:54:00Z"/>
        </w:rPr>
      </w:pPr>
      <w:del w:id="850" w:author="Jingga Dewa" w:date="2024-07-28T03:54:00Z" w16du:dateUtc="2024-07-28T08:54:00Z">
        <w:r w:rsidDel="00637EB7">
          <w:rPr>
            <w:rFonts w:cs="Times New Roman"/>
            <w:sz w:val="48"/>
            <w:szCs w:val="48"/>
          </w:rPr>
          <w:delText>CMI-1295-85T</w:delText>
        </w:r>
      </w:del>
    </w:p>
    <w:p w14:paraId="7178204D" w14:textId="77777777" w:rsidR="00B12CE3" w:rsidDel="00637EB7" w:rsidRDefault="00B12CE3">
      <w:pPr>
        <w:jc w:val="center"/>
        <w:rPr>
          <w:del w:id="851" w:author="Jingga Dewa" w:date="2024-07-28T03:54:00Z" w16du:dateUtc="2024-07-28T08:54:00Z"/>
        </w:rPr>
        <w:pPrChange w:id="852" w:author="Jingga Dewa" w:date="2024-07-28T03:54:00Z" w16du:dateUtc="2024-07-28T08:54:00Z">
          <w:pPr>
            <w:spacing w:after="0" w:line="360" w:lineRule="auto"/>
          </w:pPr>
        </w:pPrChange>
      </w:pPr>
    </w:p>
    <w:p w14:paraId="49644E48" w14:textId="77777777" w:rsidR="00B12CE3" w:rsidDel="00637EB7" w:rsidRDefault="00B12CE3" w:rsidP="00DF599F">
      <w:pPr>
        <w:spacing w:after="0" w:line="360" w:lineRule="auto"/>
        <w:rPr>
          <w:del w:id="853" w:author="Jingga Dewa" w:date="2024-07-28T03:54:00Z" w16du:dateUtc="2024-07-28T08:54:00Z"/>
        </w:rPr>
      </w:pPr>
    </w:p>
    <w:p w14:paraId="565DA5C5" w14:textId="77777777" w:rsidR="00B12CE3" w:rsidDel="00637EB7" w:rsidRDefault="00B12CE3" w:rsidP="00DF599F">
      <w:pPr>
        <w:spacing w:after="0" w:line="360" w:lineRule="auto"/>
        <w:rPr>
          <w:del w:id="854" w:author="Jingga Dewa" w:date="2024-07-28T03:54:00Z" w16du:dateUtc="2024-07-28T08:54:00Z"/>
        </w:rPr>
      </w:pPr>
    </w:p>
    <w:p w14:paraId="53765A7C" w14:textId="77777777" w:rsidR="00B12CE3" w:rsidDel="00637EB7" w:rsidRDefault="00B12CE3" w:rsidP="00DF599F">
      <w:pPr>
        <w:spacing w:after="0" w:line="360" w:lineRule="auto"/>
        <w:rPr>
          <w:del w:id="855" w:author="Jingga Dewa" w:date="2024-07-28T03:54:00Z" w16du:dateUtc="2024-07-28T08:54:00Z"/>
        </w:rPr>
      </w:pPr>
    </w:p>
    <w:p w14:paraId="2DDF3B0D" w14:textId="77777777" w:rsidR="00B12CE3" w:rsidDel="00637EB7" w:rsidRDefault="00B12CE3" w:rsidP="00DF599F">
      <w:pPr>
        <w:spacing w:after="0" w:line="360" w:lineRule="auto"/>
        <w:rPr>
          <w:del w:id="856" w:author="Jingga Dewa" w:date="2024-07-28T03:54:00Z" w16du:dateUtc="2024-07-28T08:54:00Z"/>
        </w:rPr>
      </w:pPr>
    </w:p>
    <w:p w14:paraId="7A065053" w14:textId="77777777" w:rsidR="00B12CE3" w:rsidDel="00637EB7" w:rsidRDefault="00B12CE3" w:rsidP="00DF599F">
      <w:pPr>
        <w:spacing w:after="0" w:line="360" w:lineRule="auto"/>
        <w:rPr>
          <w:del w:id="857" w:author="Jingga Dewa" w:date="2024-07-28T03:54:00Z" w16du:dateUtc="2024-07-28T08:54:00Z"/>
        </w:rPr>
      </w:pPr>
    </w:p>
    <w:p w14:paraId="62AF2CC9" w14:textId="27D2F3C7" w:rsidR="00B12CE3" w:rsidDel="00637EB7" w:rsidRDefault="00B12CE3" w:rsidP="00DF599F">
      <w:pPr>
        <w:spacing w:after="0" w:line="360" w:lineRule="auto"/>
        <w:rPr>
          <w:del w:id="858" w:author="Jingga Dewa" w:date="2024-07-28T03:54:00Z" w16du:dateUtc="2024-07-28T08:54:00Z"/>
        </w:rPr>
      </w:pPr>
    </w:p>
    <w:p w14:paraId="008DABD8" w14:textId="158E94F8" w:rsidR="00B12CE3" w:rsidDel="00637EB7" w:rsidRDefault="00B12CE3" w:rsidP="00DF599F">
      <w:pPr>
        <w:spacing w:after="0" w:line="360" w:lineRule="auto"/>
        <w:rPr>
          <w:del w:id="859" w:author="Jingga Dewa" w:date="2024-07-28T03:54:00Z" w16du:dateUtc="2024-07-28T08:54:00Z"/>
        </w:rPr>
      </w:pPr>
    </w:p>
    <w:p w14:paraId="464B88B1" w14:textId="77777777" w:rsidR="00B12CE3" w:rsidDel="00637EB7" w:rsidRDefault="00B12CE3" w:rsidP="00DF599F">
      <w:pPr>
        <w:spacing w:after="0" w:line="360" w:lineRule="auto"/>
        <w:rPr>
          <w:del w:id="860" w:author="Jingga Dewa" w:date="2024-07-28T03:54:00Z" w16du:dateUtc="2024-07-28T08:54:00Z"/>
        </w:rPr>
      </w:pPr>
    </w:p>
    <w:p w14:paraId="3C8F87AD" w14:textId="52F3177C" w:rsidR="00B12CE3" w:rsidDel="00637EB7" w:rsidRDefault="00B12CE3" w:rsidP="00DF599F">
      <w:pPr>
        <w:spacing w:after="0" w:line="360" w:lineRule="auto"/>
        <w:rPr>
          <w:del w:id="861" w:author="Jingga Dewa" w:date="2024-07-28T03:54:00Z" w16du:dateUtc="2024-07-28T08:54:00Z"/>
        </w:rPr>
      </w:pPr>
    </w:p>
    <w:p w14:paraId="6A69EC72" w14:textId="7CA0B36B" w:rsidR="00B12CE3" w:rsidRDefault="00B12CE3" w:rsidP="00DF599F">
      <w:pPr>
        <w:spacing w:after="0" w:line="360" w:lineRule="auto"/>
      </w:pPr>
      <w:r w:rsidRPr="00453193">
        <w:rPr>
          <w:noProof/>
        </w:rPr>
        <w:drawing>
          <wp:inline distT="0" distB="0" distL="0" distR="0" wp14:anchorId="3C100030" wp14:editId="7E12E19B">
            <wp:extent cx="5039995" cy="4993687"/>
            <wp:effectExtent l="0" t="0" r="0" b="0"/>
            <wp:docPr id="212884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8315" name=""/>
                    <pic:cNvPicPr/>
                  </pic:nvPicPr>
                  <pic:blipFill>
                    <a:blip r:embed="rId157"/>
                    <a:stretch>
                      <a:fillRect/>
                    </a:stretch>
                  </pic:blipFill>
                  <pic:spPr>
                    <a:xfrm>
                      <a:off x="0" y="0"/>
                      <a:ext cx="5039995" cy="4993687"/>
                    </a:xfrm>
                    <a:prstGeom prst="rect">
                      <a:avLst/>
                    </a:prstGeom>
                  </pic:spPr>
                </pic:pic>
              </a:graphicData>
            </a:graphic>
          </wp:inline>
        </w:drawing>
      </w:r>
    </w:p>
    <w:p w14:paraId="3E0076F4" w14:textId="77777777" w:rsidR="00B12CE3" w:rsidRDefault="00B12CE3" w:rsidP="00DF599F">
      <w:pPr>
        <w:spacing w:after="0" w:line="360" w:lineRule="auto"/>
      </w:pPr>
    </w:p>
    <w:p w14:paraId="3F5F8AEC" w14:textId="77777777" w:rsidR="00B12CE3" w:rsidRDefault="00B12CE3" w:rsidP="00DF599F">
      <w:pPr>
        <w:spacing w:after="0" w:line="360" w:lineRule="auto"/>
      </w:pPr>
    </w:p>
    <w:p w14:paraId="644EB2BA" w14:textId="77777777" w:rsidR="00B12CE3" w:rsidRDefault="00B12CE3" w:rsidP="00DF599F">
      <w:pPr>
        <w:spacing w:after="0" w:line="360" w:lineRule="auto"/>
      </w:pPr>
    </w:p>
    <w:p w14:paraId="327C8C2C" w14:textId="77777777" w:rsidR="00B12CE3" w:rsidRDefault="00B12CE3" w:rsidP="00DF599F">
      <w:pPr>
        <w:spacing w:after="0" w:line="360" w:lineRule="auto"/>
      </w:pPr>
    </w:p>
    <w:p w14:paraId="5ECC6D76" w14:textId="77777777" w:rsidR="00B12CE3" w:rsidRDefault="00B12CE3" w:rsidP="00DF599F">
      <w:pPr>
        <w:spacing w:after="0" w:line="360" w:lineRule="auto"/>
      </w:pPr>
    </w:p>
    <w:p w14:paraId="2DE251FA" w14:textId="77777777" w:rsidR="00B12CE3" w:rsidRDefault="00B12CE3" w:rsidP="00DF599F">
      <w:pPr>
        <w:spacing w:after="0" w:line="360" w:lineRule="auto"/>
      </w:pPr>
    </w:p>
    <w:p w14:paraId="7C1738BE" w14:textId="77777777" w:rsidR="00B12CE3" w:rsidRDefault="00B12CE3" w:rsidP="00DF599F">
      <w:pPr>
        <w:spacing w:after="0" w:line="360" w:lineRule="auto"/>
      </w:pPr>
    </w:p>
    <w:p w14:paraId="7873950F" w14:textId="77777777" w:rsidR="00B12CE3" w:rsidRDefault="00B12CE3" w:rsidP="00DF599F">
      <w:pPr>
        <w:spacing w:after="0" w:line="360" w:lineRule="auto"/>
      </w:pPr>
    </w:p>
    <w:p w14:paraId="4668D160" w14:textId="77777777" w:rsidR="00B12CE3" w:rsidRDefault="00B12CE3" w:rsidP="00DF599F">
      <w:pPr>
        <w:spacing w:after="0" w:line="360" w:lineRule="auto"/>
      </w:pPr>
    </w:p>
    <w:p w14:paraId="1B1AA5CC" w14:textId="77777777" w:rsidR="00B12CE3" w:rsidRDefault="00B12CE3" w:rsidP="00DF599F">
      <w:pPr>
        <w:spacing w:after="0" w:line="360" w:lineRule="auto"/>
      </w:pPr>
    </w:p>
    <w:p w14:paraId="784E2233" w14:textId="77777777" w:rsidR="00B12CE3" w:rsidRDefault="00B12CE3" w:rsidP="00DF599F">
      <w:pPr>
        <w:spacing w:after="0" w:line="360" w:lineRule="auto"/>
      </w:pPr>
    </w:p>
    <w:p w14:paraId="03454B57" w14:textId="77777777" w:rsidR="00B12CE3" w:rsidDel="002E6EBD" w:rsidRDefault="00B12CE3" w:rsidP="00DF599F">
      <w:pPr>
        <w:spacing w:after="0" w:line="360" w:lineRule="auto"/>
        <w:rPr>
          <w:del w:id="862" w:author="Jingga Dewa" w:date="2024-07-28T03:54:00Z" w16du:dateUtc="2024-07-28T08:54:00Z"/>
        </w:rPr>
      </w:pPr>
    </w:p>
    <w:p w14:paraId="721F3BBE" w14:textId="77777777" w:rsidR="00B12CE3" w:rsidDel="002E6EBD" w:rsidRDefault="00B12CE3" w:rsidP="00DF599F">
      <w:pPr>
        <w:spacing w:after="0" w:line="360" w:lineRule="auto"/>
        <w:rPr>
          <w:del w:id="863" w:author="Jingga Dewa" w:date="2024-07-28T03:54:00Z" w16du:dateUtc="2024-07-28T08:54:00Z"/>
        </w:rPr>
      </w:pPr>
    </w:p>
    <w:p w14:paraId="4E8FD20F" w14:textId="77777777" w:rsidR="00B12CE3" w:rsidDel="002E6EBD" w:rsidRDefault="00B12CE3" w:rsidP="00DF599F">
      <w:pPr>
        <w:spacing w:after="0" w:line="360" w:lineRule="auto"/>
        <w:rPr>
          <w:del w:id="864" w:author="Jingga Dewa" w:date="2024-07-28T03:54:00Z" w16du:dateUtc="2024-07-28T08:54:00Z"/>
        </w:rPr>
      </w:pPr>
    </w:p>
    <w:p w14:paraId="3950F345" w14:textId="77777777" w:rsidR="00B12CE3" w:rsidRDefault="00B12CE3" w:rsidP="00DF599F">
      <w:pPr>
        <w:spacing w:after="0" w:line="360" w:lineRule="auto"/>
      </w:pPr>
    </w:p>
    <w:p w14:paraId="73759F2D" w14:textId="02687A10" w:rsidR="00B12CE3" w:rsidRDefault="00B12CE3" w:rsidP="00DF599F">
      <w:pPr>
        <w:spacing w:after="0" w:line="360" w:lineRule="auto"/>
      </w:pPr>
      <w:r w:rsidRPr="00453193">
        <w:rPr>
          <w:noProof/>
        </w:rPr>
        <w:lastRenderedPageBreak/>
        <w:drawing>
          <wp:inline distT="0" distB="0" distL="0" distR="0" wp14:anchorId="7D1F5CE6" wp14:editId="453D0226">
            <wp:extent cx="5039995" cy="6286896"/>
            <wp:effectExtent l="0" t="0" r="0" b="0"/>
            <wp:docPr id="55074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42201" name=""/>
                    <pic:cNvPicPr/>
                  </pic:nvPicPr>
                  <pic:blipFill>
                    <a:blip r:embed="rId158"/>
                    <a:stretch>
                      <a:fillRect/>
                    </a:stretch>
                  </pic:blipFill>
                  <pic:spPr>
                    <a:xfrm>
                      <a:off x="0" y="0"/>
                      <a:ext cx="5039995" cy="6286896"/>
                    </a:xfrm>
                    <a:prstGeom prst="rect">
                      <a:avLst/>
                    </a:prstGeom>
                  </pic:spPr>
                </pic:pic>
              </a:graphicData>
            </a:graphic>
          </wp:inline>
        </w:drawing>
      </w:r>
    </w:p>
    <w:p w14:paraId="496AB949" w14:textId="77777777" w:rsidR="00B12CE3" w:rsidRDefault="00B12CE3" w:rsidP="00DF599F">
      <w:pPr>
        <w:spacing w:after="0" w:line="360" w:lineRule="auto"/>
      </w:pPr>
    </w:p>
    <w:p w14:paraId="70800513" w14:textId="77777777" w:rsidR="00B12CE3" w:rsidRDefault="00B12CE3" w:rsidP="00DF599F">
      <w:pPr>
        <w:spacing w:after="0" w:line="360" w:lineRule="auto"/>
      </w:pPr>
    </w:p>
    <w:p w14:paraId="5C072D85" w14:textId="77777777" w:rsidR="00B12CE3" w:rsidRDefault="00B12CE3" w:rsidP="00DF599F">
      <w:pPr>
        <w:spacing w:after="0" w:line="360" w:lineRule="auto"/>
      </w:pPr>
    </w:p>
    <w:p w14:paraId="78F919FD" w14:textId="77777777" w:rsidR="00B12CE3" w:rsidRDefault="00B12CE3" w:rsidP="00DF599F">
      <w:pPr>
        <w:spacing w:after="0" w:line="360" w:lineRule="auto"/>
      </w:pPr>
    </w:p>
    <w:p w14:paraId="122B31C1" w14:textId="77777777" w:rsidR="00B12CE3" w:rsidRDefault="00B12CE3" w:rsidP="00DF599F">
      <w:pPr>
        <w:spacing w:after="0" w:line="360" w:lineRule="auto"/>
      </w:pPr>
    </w:p>
    <w:p w14:paraId="5F9BEFE0" w14:textId="77777777" w:rsidR="00B12CE3" w:rsidDel="002E6EBD" w:rsidRDefault="00B12CE3" w:rsidP="00DF599F">
      <w:pPr>
        <w:spacing w:after="0" w:line="360" w:lineRule="auto"/>
        <w:rPr>
          <w:del w:id="865" w:author="Jingga Dewa" w:date="2024-07-28T03:54:00Z" w16du:dateUtc="2024-07-28T08:54:00Z"/>
        </w:rPr>
      </w:pPr>
    </w:p>
    <w:p w14:paraId="7DCB0848" w14:textId="77777777" w:rsidR="00B12CE3" w:rsidDel="002E6EBD" w:rsidRDefault="00B12CE3" w:rsidP="00B12CE3">
      <w:pPr>
        <w:jc w:val="center"/>
        <w:rPr>
          <w:del w:id="866" w:author="Jingga Dewa" w:date="2024-07-28T03:54:00Z" w16du:dateUtc="2024-07-28T08:54:00Z"/>
          <w:rFonts w:cs="Times New Roman"/>
          <w:sz w:val="48"/>
          <w:szCs w:val="48"/>
        </w:rPr>
      </w:pPr>
    </w:p>
    <w:p w14:paraId="1A03FCA7" w14:textId="77777777" w:rsidR="00B12CE3" w:rsidRDefault="00B12CE3">
      <w:pPr>
        <w:rPr>
          <w:rFonts w:cs="Times New Roman"/>
          <w:sz w:val="48"/>
          <w:szCs w:val="48"/>
        </w:rPr>
        <w:pPrChange w:id="867" w:author="Jingga Dewa" w:date="2024-07-28T03:54:00Z" w16du:dateUtc="2024-07-28T08:54:00Z">
          <w:pPr>
            <w:jc w:val="center"/>
          </w:pPr>
        </w:pPrChange>
      </w:pPr>
    </w:p>
    <w:p w14:paraId="78249658" w14:textId="77777777" w:rsidR="00B12CE3" w:rsidRDefault="00B12CE3" w:rsidP="00B12CE3">
      <w:pPr>
        <w:jc w:val="center"/>
        <w:rPr>
          <w:rFonts w:cs="Times New Roman"/>
          <w:sz w:val="48"/>
          <w:szCs w:val="48"/>
        </w:rPr>
      </w:pPr>
    </w:p>
    <w:p w14:paraId="191A5521" w14:textId="4C66E337" w:rsidR="00B12CE3" w:rsidRPr="002E6EBD" w:rsidDel="002E6EBD" w:rsidRDefault="002E6EBD">
      <w:pPr>
        <w:spacing w:after="0" w:line="360" w:lineRule="auto"/>
        <w:rPr>
          <w:del w:id="868" w:author="Jingga Dewa" w:date="2024-07-28T03:55:00Z" w16du:dateUtc="2024-07-28T08:55:00Z"/>
          <w:rFonts w:cs="Times New Roman"/>
          <w:b/>
          <w:bCs/>
          <w:iCs/>
          <w:color w:val="000000" w:themeColor="text1"/>
          <w:sz w:val="48"/>
          <w:szCs w:val="48"/>
          <w:rPrChange w:id="869" w:author="Jingga Dewa" w:date="2024-07-28T03:55:00Z" w16du:dateUtc="2024-07-28T08:55:00Z">
            <w:rPr>
              <w:del w:id="870" w:author="Jingga Dewa" w:date="2024-07-28T03:55:00Z" w16du:dateUtc="2024-07-28T08:55:00Z"/>
              <w:rFonts w:cs="Times New Roman"/>
              <w:sz w:val="48"/>
              <w:szCs w:val="48"/>
            </w:rPr>
          </w:rPrChange>
        </w:rPr>
        <w:pPrChange w:id="871" w:author="Jingga Dewa" w:date="2024-07-28T03:55:00Z" w16du:dateUtc="2024-07-28T08:55:00Z">
          <w:pPr>
            <w:jc w:val="center"/>
          </w:pPr>
        </w:pPrChange>
      </w:pPr>
      <w:bookmarkStart w:id="872" w:name="_Toc173032703"/>
      <w:ins w:id="873" w:author="Jingga Dewa" w:date="2024-07-28T03:55:00Z" w16du:dateUtc="2024-07-28T08:55:00Z">
        <w:r w:rsidRPr="00302DCC">
          <w:rPr>
            <w:b/>
            <w:bCs/>
            <w:iCs/>
            <w:color w:val="000000" w:themeColor="text1"/>
            <w:sz w:val="22"/>
            <w:szCs w:val="32"/>
            <w:rPrChange w:id="874" w:author="Jingga Dewa" w:date="2024-07-28T03:55:00Z" w16du:dateUtc="2024-07-28T08:55:00Z">
              <w:rPr/>
            </w:rPrChange>
          </w:rPr>
          <w:lastRenderedPageBreak/>
          <w:t xml:space="preserve">Lampiran </w:t>
        </w:r>
        <w:r w:rsidRPr="00302DCC">
          <w:rPr>
            <w:b/>
            <w:bCs/>
            <w:iCs/>
            <w:color w:val="000000" w:themeColor="text1"/>
            <w:sz w:val="22"/>
            <w:szCs w:val="32"/>
            <w:rPrChange w:id="875" w:author="Jingga Dewa" w:date="2024-07-28T03:55:00Z" w16du:dateUtc="2024-07-28T08:55:00Z">
              <w:rPr/>
            </w:rPrChange>
          </w:rPr>
          <w:fldChar w:fldCharType="begin"/>
        </w:r>
        <w:r w:rsidRPr="00302DCC">
          <w:rPr>
            <w:b/>
            <w:bCs/>
            <w:iCs/>
            <w:color w:val="000000" w:themeColor="text1"/>
            <w:sz w:val="22"/>
            <w:szCs w:val="32"/>
            <w:rPrChange w:id="876" w:author="Jingga Dewa" w:date="2024-07-28T03:55:00Z" w16du:dateUtc="2024-07-28T08:55:00Z">
              <w:rPr/>
            </w:rPrChange>
          </w:rPr>
          <w:instrText xml:space="preserve"> SEQ Lampiran \* ARABIC </w:instrText>
        </w:r>
      </w:ins>
      <w:r w:rsidRPr="00302DCC">
        <w:rPr>
          <w:b/>
          <w:bCs/>
          <w:iCs/>
          <w:color w:val="000000" w:themeColor="text1"/>
          <w:sz w:val="22"/>
          <w:szCs w:val="32"/>
          <w:rPrChange w:id="877" w:author="Jingga Dewa" w:date="2024-07-28T03:55:00Z" w16du:dateUtc="2024-07-28T08:55:00Z">
            <w:rPr/>
          </w:rPrChange>
        </w:rPr>
        <w:fldChar w:fldCharType="separate"/>
      </w:r>
      <w:r w:rsidR="00C048B8">
        <w:rPr>
          <w:b/>
          <w:bCs/>
          <w:noProof/>
          <w:sz w:val="22"/>
          <w:szCs w:val="32"/>
        </w:rPr>
        <w:t>8</w:t>
      </w:r>
      <w:ins w:id="878" w:author="Jingga Dewa" w:date="2024-07-28T03:55:00Z" w16du:dateUtc="2024-07-28T08:55:00Z">
        <w:r w:rsidRPr="00302DCC">
          <w:rPr>
            <w:b/>
            <w:bCs/>
            <w:iCs/>
            <w:color w:val="000000" w:themeColor="text1"/>
            <w:sz w:val="22"/>
            <w:szCs w:val="32"/>
            <w:rPrChange w:id="879" w:author="Jingga Dewa" w:date="2024-07-28T03:55:00Z" w16du:dateUtc="2024-07-28T08:55:00Z">
              <w:rPr/>
            </w:rPrChange>
          </w:rPr>
          <w:fldChar w:fldCharType="end"/>
        </w:r>
        <w:r w:rsidRPr="00302DCC">
          <w:rPr>
            <w:b/>
            <w:bCs/>
            <w:iCs/>
            <w:color w:val="000000" w:themeColor="text1"/>
            <w:sz w:val="22"/>
            <w:szCs w:val="32"/>
            <w:rPrChange w:id="880" w:author="Jingga Dewa" w:date="2024-07-28T03:55:00Z" w16du:dateUtc="2024-07-28T08:55:00Z">
              <w:rPr/>
            </w:rPrChange>
          </w:rPr>
          <w:t xml:space="preserve"> Servo SG 90</w:t>
        </w:r>
      </w:ins>
      <w:bookmarkEnd w:id="872"/>
    </w:p>
    <w:p w14:paraId="22871CFB" w14:textId="77777777" w:rsidR="00B12CE3" w:rsidDel="002E6EBD" w:rsidRDefault="00B12CE3" w:rsidP="00B12CE3">
      <w:pPr>
        <w:jc w:val="center"/>
        <w:rPr>
          <w:del w:id="881" w:author="Jingga Dewa" w:date="2024-07-28T03:55:00Z" w16du:dateUtc="2024-07-28T08:55:00Z"/>
          <w:rFonts w:cs="Times New Roman"/>
          <w:sz w:val="48"/>
          <w:szCs w:val="48"/>
        </w:rPr>
      </w:pPr>
    </w:p>
    <w:p w14:paraId="34B7C970" w14:textId="77777777" w:rsidR="00B12CE3" w:rsidDel="002E6EBD" w:rsidRDefault="00B12CE3" w:rsidP="00B12CE3">
      <w:pPr>
        <w:jc w:val="center"/>
        <w:rPr>
          <w:del w:id="882" w:author="Jingga Dewa" w:date="2024-07-28T03:55:00Z" w16du:dateUtc="2024-07-28T08:55:00Z"/>
          <w:rFonts w:cs="Times New Roman"/>
          <w:sz w:val="48"/>
          <w:szCs w:val="48"/>
        </w:rPr>
      </w:pPr>
    </w:p>
    <w:p w14:paraId="63A02EDD" w14:textId="77777777" w:rsidR="00B12CE3" w:rsidDel="002E6EBD" w:rsidRDefault="00B12CE3" w:rsidP="00B12CE3">
      <w:pPr>
        <w:jc w:val="center"/>
        <w:rPr>
          <w:del w:id="883" w:author="Jingga Dewa" w:date="2024-07-28T03:55:00Z" w16du:dateUtc="2024-07-28T08:55:00Z"/>
          <w:rFonts w:cs="Times New Roman"/>
          <w:sz w:val="48"/>
          <w:szCs w:val="48"/>
        </w:rPr>
      </w:pPr>
    </w:p>
    <w:p w14:paraId="1B8DE4F2" w14:textId="77777777" w:rsidR="00B12CE3" w:rsidDel="002E6EBD" w:rsidRDefault="00B12CE3" w:rsidP="00B12CE3">
      <w:pPr>
        <w:jc w:val="center"/>
        <w:rPr>
          <w:del w:id="884" w:author="Jingga Dewa" w:date="2024-07-28T03:55:00Z" w16du:dateUtc="2024-07-28T08:55:00Z"/>
          <w:rFonts w:cs="Times New Roman"/>
          <w:sz w:val="48"/>
          <w:szCs w:val="48"/>
        </w:rPr>
      </w:pPr>
    </w:p>
    <w:p w14:paraId="2F495062" w14:textId="4070B874" w:rsidR="00B12CE3" w:rsidDel="002E6EBD" w:rsidRDefault="00B12CE3" w:rsidP="00B12CE3">
      <w:pPr>
        <w:jc w:val="center"/>
        <w:rPr>
          <w:del w:id="885" w:author="Jingga Dewa" w:date="2024-07-28T03:55:00Z" w16du:dateUtc="2024-07-28T08:55:00Z"/>
          <w:rFonts w:cs="Times New Roman"/>
          <w:sz w:val="48"/>
          <w:szCs w:val="48"/>
        </w:rPr>
      </w:pPr>
      <w:del w:id="886" w:author="Jingga Dewa" w:date="2024-07-28T03:55:00Z" w16du:dateUtc="2024-07-28T08:55:00Z">
        <w:r w:rsidRPr="0059710E" w:rsidDel="002E6EBD">
          <w:rPr>
            <w:rFonts w:cs="Times New Roman"/>
            <w:sz w:val="48"/>
            <w:szCs w:val="48"/>
          </w:rPr>
          <w:delText xml:space="preserve">Lampiran </w:delText>
        </w:r>
        <w:r w:rsidDel="002E6EBD">
          <w:rPr>
            <w:rFonts w:cs="Times New Roman"/>
            <w:sz w:val="48"/>
            <w:szCs w:val="48"/>
          </w:rPr>
          <w:delText>8</w:delText>
        </w:r>
      </w:del>
    </w:p>
    <w:p w14:paraId="4638B717" w14:textId="3F610512" w:rsidR="00B12CE3" w:rsidDel="002E6EBD" w:rsidRDefault="00B12CE3" w:rsidP="00B12CE3">
      <w:pPr>
        <w:jc w:val="center"/>
        <w:rPr>
          <w:del w:id="887" w:author="Jingga Dewa" w:date="2024-07-28T03:55:00Z" w16du:dateUtc="2024-07-28T08:55:00Z"/>
          <w:rFonts w:cs="Times New Roman"/>
          <w:sz w:val="48"/>
          <w:szCs w:val="48"/>
        </w:rPr>
      </w:pPr>
    </w:p>
    <w:p w14:paraId="2A9D7F4B" w14:textId="4B78312F" w:rsidR="00B12CE3" w:rsidDel="002E6EBD" w:rsidRDefault="00B12CE3" w:rsidP="00B12CE3">
      <w:pPr>
        <w:jc w:val="center"/>
        <w:rPr>
          <w:del w:id="888" w:author="Jingga Dewa" w:date="2024-07-28T03:55:00Z" w16du:dateUtc="2024-07-28T08:55:00Z"/>
          <w:rFonts w:cs="Times New Roman"/>
          <w:sz w:val="48"/>
          <w:szCs w:val="48"/>
        </w:rPr>
      </w:pPr>
      <w:del w:id="889" w:author="Jingga Dewa" w:date="2024-07-28T03:55:00Z" w16du:dateUtc="2024-07-28T08:55:00Z">
        <w:r w:rsidDel="002E6EBD">
          <w:rPr>
            <w:rFonts w:cs="Times New Roman"/>
            <w:sz w:val="48"/>
            <w:szCs w:val="48"/>
          </w:rPr>
          <w:delText>SERVO</w:delText>
        </w:r>
        <w:r w:rsidRPr="0059710E" w:rsidDel="002E6EBD">
          <w:rPr>
            <w:rFonts w:cs="Times New Roman"/>
            <w:sz w:val="48"/>
            <w:szCs w:val="48"/>
          </w:rPr>
          <w:delText xml:space="preserve"> </w:delText>
        </w:r>
        <w:r w:rsidDel="002E6EBD">
          <w:rPr>
            <w:rFonts w:cs="Times New Roman"/>
            <w:sz w:val="48"/>
            <w:szCs w:val="48"/>
          </w:rPr>
          <w:delText>SG 90</w:delText>
        </w:r>
      </w:del>
    </w:p>
    <w:p w14:paraId="5A0C91FC" w14:textId="77777777" w:rsidR="00B12CE3" w:rsidDel="002E6EBD" w:rsidRDefault="00B12CE3" w:rsidP="00DF599F">
      <w:pPr>
        <w:spacing w:after="0" w:line="360" w:lineRule="auto"/>
        <w:rPr>
          <w:del w:id="890" w:author="Jingga Dewa" w:date="2024-07-28T03:55:00Z" w16du:dateUtc="2024-07-28T08:55:00Z"/>
        </w:rPr>
      </w:pPr>
    </w:p>
    <w:p w14:paraId="40AA68BC" w14:textId="77777777" w:rsidR="00B12CE3" w:rsidDel="002E6EBD" w:rsidRDefault="00B12CE3" w:rsidP="00DF599F">
      <w:pPr>
        <w:spacing w:after="0" w:line="360" w:lineRule="auto"/>
        <w:rPr>
          <w:del w:id="891" w:author="Jingga Dewa" w:date="2024-07-28T03:55:00Z" w16du:dateUtc="2024-07-28T08:55:00Z"/>
        </w:rPr>
      </w:pPr>
    </w:p>
    <w:p w14:paraId="393DAB3F" w14:textId="77777777" w:rsidR="00B12CE3" w:rsidDel="002E6EBD" w:rsidRDefault="00B12CE3" w:rsidP="00DF599F">
      <w:pPr>
        <w:spacing w:after="0" w:line="360" w:lineRule="auto"/>
        <w:rPr>
          <w:del w:id="892" w:author="Jingga Dewa" w:date="2024-07-28T03:55:00Z" w16du:dateUtc="2024-07-28T08:55:00Z"/>
        </w:rPr>
      </w:pPr>
    </w:p>
    <w:p w14:paraId="4CA0507F" w14:textId="77777777" w:rsidR="00B12CE3" w:rsidDel="002E6EBD" w:rsidRDefault="00B12CE3" w:rsidP="00DF599F">
      <w:pPr>
        <w:spacing w:after="0" w:line="360" w:lineRule="auto"/>
        <w:rPr>
          <w:del w:id="893" w:author="Jingga Dewa" w:date="2024-07-28T03:55:00Z" w16du:dateUtc="2024-07-28T08:55:00Z"/>
        </w:rPr>
      </w:pPr>
    </w:p>
    <w:p w14:paraId="64EE0312" w14:textId="77777777" w:rsidR="00B12CE3" w:rsidDel="002E6EBD" w:rsidRDefault="00B12CE3" w:rsidP="00DF599F">
      <w:pPr>
        <w:spacing w:after="0" w:line="360" w:lineRule="auto"/>
        <w:rPr>
          <w:del w:id="894" w:author="Jingga Dewa" w:date="2024-07-28T03:55:00Z" w16du:dateUtc="2024-07-28T08:55:00Z"/>
        </w:rPr>
      </w:pPr>
    </w:p>
    <w:p w14:paraId="742A6031" w14:textId="77777777" w:rsidR="00B12CE3" w:rsidDel="002E6EBD" w:rsidRDefault="00B12CE3" w:rsidP="00DF599F">
      <w:pPr>
        <w:spacing w:after="0" w:line="360" w:lineRule="auto"/>
        <w:rPr>
          <w:del w:id="895" w:author="Jingga Dewa" w:date="2024-07-28T03:55:00Z" w16du:dateUtc="2024-07-28T08:55:00Z"/>
        </w:rPr>
      </w:pPr>
    </w:p>
    <w:p w14:paraId="1076206D" w14:textId="77777777" w:rsidR="00B12CE3" w:rsidDel="002E6EBD" w:rsidRDefault="00B12CE3" w:rsidP="00DF599F">
      <w:pPr>
        <w:spacing w:after="0" w:line="360" w:lineRule="auto"/>
        <w:rPr>
          <w:del w:id="896" w:author="Jingga Dewa" w:date="2024-07-28T03:55:00Z" w16du:dateUtc="2024-07-28T08:55:00Z"/>
        </w:rPr>
      </w:pPr>
    </w:p>
    <w:p w14:paraId="48BB13C5" w14:textId="77777777" w:rsidR="00B12CE3" w:rsidDel="002E6EBD" w:rsidRDefault="00B12CE3" w:rsidP="00DF599F">
      <w:pPr>
        <w:spacing w:after="0" w:line="360" w:lineRule="auto"/>
        <w:rPr>
          <w:del w:id="897" w:author="Jingga Dewa" w:date="2024-07-28T03:55:00Z" w16du:dateUtc="2024-07-28T08:55:00Z"/>
        </w:rPr>
      </w:pPr>
    </w:p>
    <w:p w14:paraId="27E5BC91" w14:textId="77777777" w:rsidR="00B12CE3" w:rsidDel="002E6EBD" w:rsidRDefault="00B12CE3" w:rsidP="00DF599F">
      <w:pPr>
        <w:spacing w:after="0" w:line="360" w:lineRule="auto"/>
        <w:rPr>
          <w:del w:id="898" w:author="Jingga Dewa" w:date="2024-07-28T03:55:00Z" w16du:dateUtc="2024-07-28T08:55:00Z"/>
        </w:rPr>
      </w:pPr>
    </w:p>
    <w:p w14:paraId="4B3CA07B" w14:textId="77777777" w:rsidR="00B12CE3" w:rsidRDefault="00B12CE3">
      <w:pPr>
        <w:pStyle w:val="Caption"/>
        <w:pPrChange w:id="899" w:author="Jingga Dewa" w:date="2024-07-28T03:55:00Z" w16du:dateUtc="2024-07-28T08:55:00Z">
          <w:pPr>
            <w:spacing w:after="0" w:line="360" w:lineRule="auto"/>
          </w:pPr>
        </w:pPrChange>
      </w:pPr>
    </w:p>
    <w:p w14:paraId="4D13236E" w14:textId="77777777" w:rsidR="00B12CE3" w:rsidDel="002E6EBD" w:rsidRDefault="00B12CE3" w:rsidP="00DF599F">
      <w:pPr>
        <w:spacing w:after="0" w:line="360" w:lineRule="auto"/>
        <w:rPr>
          <w:del w:id="900" w:author="Jingga Dewa" w:date="2024-07-28T03:55:00Z" w16du:dateUtc="2024-07-28T08:55:00Z"/>
        </w:rPr>
      </w:pPr>
    </w:p>
    <w:p w14:paraId="142EC50A" w14:textId="4CDF7083" w:rsidR="00B12CE3" w:rsidDel="002E6EBD" w:rsidRDefault="00B12CE3" w:rsidP="00DF599F">
      <w:pPr>
        <w:spacing w:after="0" w:line="360" w:lineRule="auto"/>
        <w:rPr>
          <w:del w:id="901" w:author="Jingga Dewa" w:date="2024-07-28T03:55:00Z" w16du:dateUtc="2024-07-28T08:55:00Z"/>
        </w:rPr>
      </w:pPr>
    </w:p>
    <w:p w14:paraId="68C99740" w14:textId="1CAE3822" w:rsidR="00B12CE3" w:rsidRDefault="00B12CE3" w:rsidP="00DF599F">
      <w:pPr>
        <w:spacing w:after="0" w:line="360" w:lineRule="auto"/>
      </w:pPr>
      <w:r w:rsidRPr="00453193">
        <w:rPr>
          <w:noProof/>
        </w:rPr>
        <w:drawing>
          <wp:inline distT="0" distB="0" distL="0" distR="0" wp14:anchorId="62AC33A3" wp14:editId="23658A0B">
            <wp:extent cx="5039995" cy="6780810"/>
            <wp:effectExtent l="0" t="0" r="0" b="0"/>
            <wp:docPr id="161298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86861" name=""/>
                    <pic:cNvPicPr/>
                  </pic:nvPicPr>
                  <pic:blipFill>
                    <a:blip r:embed="rId159"/>
                    <a:stretch>
                      <a:fillRect/>
                    </a:stretch>
                  </pic:blipFill>
                  <pic:spPr>
                    <a:xfrm>
                      <a:off x="0" y="0"/>
                      <a:ext cx="5039995" cy="6780810"/>
                    </a:xfrm>
                    <a:prstGeom prst="rect">
                      <a:avLst/>
                    </a:prstGeom>
                  </pic:spPr>
                </pic:pic>
              </a:graphicData>
            </a:graphic>
          </wp:inline>
        </w:drawing>
      </w:r>
    </w:p>
    <w:p w14:paraId="1006E33F" w14:textId="77777777" w:rsidR="00B12CE3" w:rsidRDefault="00B12CE3" w:rsidP="00DF599F">
      <w:pPr>
        <w:spacing w:after="0" w:line="360" w:lineRule="auto"/>
      </w:pPr>
    </w:p>
    <w:p w14:paraId="465CEF59" w14:textId="77777777" w:rsidR="00B12CE3" w:rsidRDefault="00B12CE3" w:rsidP="00DF599F">
      <w:pPr>
        <w:spacing w:after="0" w:line="360" w:lineRule="auto"/>
      </w:pPr>
    </w:p>
    <w:p w14:paraId="4C2E9433" w14:textId="77777777" w:rsidR="00B12CE3" w:rsidRDefault="00B12CE3" w:rsidP="00DF599F">
      <w:pPr>
        <w:spacing w:after="0" w:line="360" w:lineRule="auto"/>
      </w:pPr>
    </w:p>
    <w:p w14:paraId="1E86A5C2" w14:textId="77777777" w:rsidR="00B12CE3" w:rsidRDefault="00B12CE3" w:rsidP="00DF599F">
      <w:pPr>
        <w:spacing w:after="0" w:line="360" w:lineRule="auto"/>
      </w:pPr>
    </w:p>
    <w:p w14:paraId="2B09F370" w14:textId="77777777" w:rsidR="00B12CE3" w:rsidDel="00E562F2" w:rsidRDefault="00B12CE3" w:rsidP="00DF599F">
      <w:pPr>
        <w:spacing w:after="0" w:line="360" w:lineRule="auto"/>
        <w:rPr>
          <w:del w:id="902" w:author="Jingga Dewa" w:date="2024-07-28T03:55:00Z" w16du:dateUtc="2024-07-28T08:55:00Z"/>
        </w:rPr>
      </w:pPr>
    </w:p>
    <w:p w14:paraId="498124BA" w14:textId="77777777" w:rsidR="00B12CE3" w:rsidRDefault="00B12CE3" w:rsidP="00DF599F">
      <w:pPr>
        <w:spacing w:after="0" w:line="360" w:lineRule="auto"/>
      </w:pPr>
    </w:p>
    <w:p w14:paraId="6D12356E" w14:textId="7C8AE41B" w:rsidR="00B12CE3" w:rsidRDefault="00B12CE3" w:rsidP="00B12CE3">
      <w:pPr>
        <w:spacing w:after="0" w:line="360" w:lineRule="auto"/>
        <w:jc w:val="center"/>
      </w:pPr>
      <w:r w:rsidRPr="004C48D1">
        <w:rPr>
          <w:noProof/>
        </w:rPr>
        <w:lastRenderedPageBreak/>
        <w:drawing>
          <wp:inline distT="0" distB="0" distL="0" distR="0" wp14:anchorId="775DCC3A" wp14:editId="2B5F2F69">
            <wp:extent cx="5039995" cy="7182038"/>
            <wp:effectExtent l="0" t="0" r="0" b="0"/>
            <wp:docPr id="7276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5557" name=""/>
                    <pic:cNvPicPr/>
                  </pic:nvPicPr>
                  <pic:blipFill>
                    <a:blip r:embed="rId160"/>
                    <a:stretch>
                      <a:fillRect/>
                    </a:stretch>
                  </pic:blipFill>
                  <pic:spPr>
                    <a:xfrm>
                      <a:off x="0" y="0"/>
                      <a:ext cx="5039995" cy="7182038"/>
                    </a:xfrm>
                    <a:prstGeom prst="rect">
                      <a:avLst/>
                    </a:prstGeom>
                  </pic:spPr>
                </pic:pic>
              </a:graphicData>
            </a:graphic>
          </wp:inline>
        </w:drawing>
      </w:r>
    </w:p>
    <w:p w14:paraId="05F5E012" w14:textId="77777777" w:rsidR="00B12CE3" w:rsidRDefault="00B12CE3" w:rsidP="00DF599F">
      <w:pPr>
        <w:spacing w:after="0" w:line="360" w:lineRule="auto"/>
      </w:pPr>
    </w:p>
    <w:p w14:paraId="125ED40E" w14:textId="77777777" w:rsidR="00B12CE3" w:rsidRDefault="00B12CE3" w:rsidP="00DF599F">
      <w:pPr>
        <w:spacing w:after="0" w:line="360" w:lineRule="auto"/>
      </w:pPr>
    </w:p>
    <w:p w14:paraId="3FDC524A" w14:textId="77777777" w:rsidR="00B12CE3" w:rsidRDefault="00B12CE3" w:rsidP="00DF599F">
      <w:pPr>
        <w:spacing w:after="0" w:line="360" w:lineRule="auto"/>
      </w:pPr>
    </w:p>
    <w:p w14:paraId="7CF5465F" w14:textId="77777777" w:rsidR="00B12CE3" w:rsidRDefault="00B12CE3" w:rsidP="00DF599F">
      <w:pPr>
        <w:spacing w:after="0" w:line="360" w:lineRule="auto"/>
      </w:pPr>
    </w:p>
    <w:p w14:paraId="6BEC037F" w14:textId="77777777" w:rsidR="00B12CE3" w:rsidRDefault="00B12CE3" w:rsidP="00DF599F">
      <w:pPr>
        <w:spacing w:after="0" w:line="360" w:lineRule="auto"/>
      </w:pPr>
    </w:p>
    <w:p w14:paraId="7BF964A1" w14:textId="7012BC67" w:rsidR="00B12CE3" w:rsidRDefault="00B12CE3" w:rsidP="00B12CE3">
      <w:pPr>
        <w:spacing w:after="0" w:line="360" w:lineRule="auto"/>
        <w:jc w:val="center"/>
      </w:pPr>
      <w:r w:rsidRPr="004C48D1">
        <w:rPr>
          <w:noProof/>
        </w:rPr>
        <w:lastRenderedPageBreak/>
        <w:drawing>
          <wp:inline distT="0" distB="0" distL="0" distR="0" wp14:anchorId="19D2B1F5" wp14:editId="60DCCC16">
            <wp:extent cx="5039995" cy="7544159"/>
            <wp:effectExtent l="0" t="0" r="0" b="0"/>
            <wp:docPr id="18079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5038" name=""/>
                    <pic:cNvPicPr/>
                  </pic:nvPicPr>
                  <pic:blipFill>
                    <a:blip r:embed="rId161"/>
                    <a:stretch>
                      <a:fillRect/>
                    </a:stretch>
                  </pic:blipFill>
                  <pic:spPr>
                    <a:xfrm>
                      <a:off x="0" y="0"/>
                      <a:ext cx="5039995" cy="7544159"/>
                    </a:xfrm>
                    <a:prstGeom prst="rect">
                      <a:avLst/>
                    </a:prstGeom>
                  </pic:spPr>
                </pic:pic>
              </a:graphicData>
            </a:graphic>
          </wp:inline>
        </w:drawing>
      </w:r>
    </w:p>
    <w:p w14:paraId="1B6BE3F0" w14:textId="77777777" w:rsidR="00B12CE3" w:rsidRDefault="00B12CE3" w:rsidP="00B12CE3">
      <w:pPr>
        <w:spacing w:after="0" w:line="360" w:lineRule="auto"/>
        <w:jc w:val="center"/>
      </w:pPr>
    </w:p>
    <w:p w14:paraId="43EB7F6F" w14:textId="77777777" w:rsidR="00B12CE3" w:rsidRDefault="00B12CE3" w:rsidP="00B12CE3">
      <w:pPr>
        <w:spacing w:after="0" w:line="360" w:lineRule="auto"/>
        <w:jc w:val="center"/>
      </w:pPr>
    </w:p>
    <w:p w14:paraId="467C0433" w14:textId="77777777" w:rsidR="00B12CE3" w:rsidRDefault="00B12CE3" w:rsidP="00B12CE3">
      <w:pPr>
        <w:spacing w:after="0" w:line="360" w:lineRule="auto"/>
        <w:jc w:val="center"/>
      </w:pPr>
    </w:p>
    <w:p w14:paraId="5BE4D0BA" w14:textId="57332121" w:rsidR="00B12CE3" w:rsidRDefault="00B12CE3" w:rsidP="00B12CE3">
      <w:pPr>
        <w:spacing w:after="0" w:line="360" w:lineRule="auto"/>
        <w:jc w:val="center"/>
      </w:pPr>
      <w:r w:rsidRPr="008D0EB7">
        <w:rPr>
          <w:noProof/>
        </w:rPr>
        <w:lastRenderedPageBreak/>
        <w:drawing>
          <wp:inline distT="0" distB="0" distL="0" distR="0" wp14:anchorId="5F8AC741" wp14:editId="7990DA43">
            <wp:extent cx="5039995" cy="6584564"/>
            <wp:effectExtent l="0" t="0" r="0" b="0"/>
            <wp:docPr id="1978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9654" name=""/>
                    <pic:cNvPicPr/>
                  </pic:nvPicPr>
                  <pic:blipFill>
                    <a:blip r:embed="rId162"/>
                    <a:stretch>
                      <a:fillRect/>
                    </a:stretch>
                  </pic:blipFill>
                  <pic:spPr>
                    <a:xfrm>
                      <a:off x="0" y="0"/>
                      <a:ext cx="5039995" cy="6584564"/>
                    </a:xfrm>
                    <a:prstGeom prst="rect">
                      <a:avLst/>
                    </a:prstGeom>
                  </pic:spPr>
                </pic:pic>
              </a:graphicData>
            </a:graphic>
          </wp:inline>
        </w:drawing>
      </w:r>
    </w:p>
    <w:p w14:paraId="4C6386F9" w14:textId="77777777" w:rsidR="00B12CE3" w:rsidRDefault="00B12CE3" w:rsidP="00B12CE3">
      <w:pPr>
        <w:spacing w:after="0" w:line="360" w:lineRule="auto"/>
        <w:jc w:val="center"/>
      </w:pPr>
    </w:p>
    <w:p w14:paraId="6445594C" w14:textId="77777777" w:rsidR="00B12CE3" w:rsidRDefault="00B12CE3" w:rsidP="00B12CE3">
      <w:pPr>
        <w:spacing w:after="0" w:line="360" w:lineRule="auto"/>
        <w:jc w:val="center"/>
      </w:pPr>
    </w:p>
    <w:p w14:paraId="63A5CEF8" w14:textId="77777777" w:rsidR="00B12CE3" w:rsidRDefault="00B12CE3" w:rsidP="00B12CE3">
      <w:pPr>
        <w:spacing w:after="0" w:line="360" w:lineRule="auto"/>
        <w:jc w:val="center"/>
      </w:pPr>
    </w:p>
    <w:p w14:paraId="432BFF50" w14:textId="77777777" w:rsidR="00B12CE3" w:rsidRDefault="00B12CE3" w:rsidP="00B12CE3">
      <w:pPr>
        <w:spacing w:after="0" w:line="360" w:lineRule="auto"/>
        <w:jc w:val="center"/>
      </w:pPr>
    </w:p>
    <w:p w14:paraId="1C37AB0F" w14:textId="77777777" w:rsidR="00B12CE3" w:rsidRDefault="00B12CE3" w:rsidP="00B12CE3">
      <w:pPr>
        <w:spacing w:after="0" w:line="360" w:lineRule="auto"/>
        <w:jc w:val="center"/>
      </w:pPr>
    </w:p>
    <w:p w14:paraId="7F8F6AF8" w14:textId="77777777" w:rsidR="00B12CE3" w:rsidRDefault="00B12CE3" w:rsidP="00B12CE3">
      <w:pPr>
        <w:spacing w:after="0" w:line="360" w:lineRule="auto"/>
        <w:jc w:val="center"/>
      </w:pPr>
    </w:p>
    <w:p w14:paraId="0EB1629E" w14:textId="77777777" w:rsidR="00B12CE3" w:rsidRDefault="00B12CE3" w:rsidP="00B12CE3">
      <w:pPr>
        <w:spacing w:after="0" w:line="360" w:lineRule="auto"/>
        <w:jc w:val="center"/>
      </w:pPr>
    </w:p>
    <w:p w14:paraId="79D51A16" w14:textId="455A36A1" w:rsidR="00B12CE3" w:rsidRDefault="00B12CE3" w:rsidP="00B12CE3">
      <w:pPr>
        <w:spacing w:after="0" w:line="360" w:lineRule="auto"/>
        <w:jc w:val="center"/>
      </w:pPr>
      <w:r w:rsidRPr="008D0EB7">
        <w:rPr>
          <w:noProof/>
        </w:rPr>
        <w:lastRenderedPageBreak/>
        <w:drawing>
          <wp:inline distT="0" distB="0" distL="0" distR="0" wp14:anchorId="30EEA2E5" wp14:editId="5C6767E9">
            <wp:extent cx="5039995" cy="6586634"/>
            <wp:effectExtent l="0" t="0" r="0" b="0"/>
            <wp:docPr id="39855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1315" name=""/>
                    <pic:cNvPicPr/>
                  </pic:nvPicPr>
                  <pic:blipFill>
                    <a:blip r:embed="rId163"/>
                    <a:stretch>
                      <a:fillRect/>
                    </a:stretch>
                  </pic:blipFill>
                  <pic:spPr>
                    <a:xfrm>
                      <a:off x="0" y="0"/>
                      <a:ext cx="5039995" cy="6586634"/>
                    </a:xfrm>
                    <a:prstGeom prst="rect">
                      <a:avLst/>
                    </a:prstGeom>
                  </pic:spPr>
                </pic:pic>
              </a:graphicData>
            </a:graphic>
          </wp:inline>
        </w:drawing>
      </w:r>
    </w:p>
    <w:p w14:paraId="3ED0EA38" w14:textId="77777777" w:rsidR="00B12CE3" w:rsidRDefault="00B12CE3" w:rsidP="00B12CE3">
      <w:pPr>
        <w:spacing w:after="0" w:line="360" w:lineRule="auto"/>
        <w:jc w:val="center"/>
      </w:pPr>
    </w:p>
    <w:p w14:paraId="522AFE6E" w14:textId="77777777" w:rsidR="00B12CE3" w:rsidRDefault="00B12CE3" w:rsidP="00B12CE3">
      <w:pPr>
        <w:spacing w:after="0" w:line="360" w:lineRule="auto"/>
        <w:jc w:val="center"/>
      </w:pPr>
    </w:p>
    <w:p w14:paraId="149323CF" w14:textId="77777777" w:rsidR="00B12CE3" w:rsidRDefault="00B12CE3" w:rsidP="00B12CE3">
      <w:pPr>
        <w:spacing w:after="0" w:line="360" w:lineRule="auto"/>
        <w:jc w:val="center"/>
      </w:pPr>
    </w:p>
    <w:p w14:paraId="5E3A200F" w14:textId="77777777" w:rsidR="00B12CE3" w:rsidRDefault="00B12CE3" w:rsidP="00B12CE3">
      <w:pPr>
        <w:spacing w:after="0" w:line="360" w:lineRule="auto"/>
        <w:jc w:val="center"/>
      </w:pPr>
    </w:p>
    <w:p w14:paraId="755BBD38" w14:textId="77777777" w:rsidR="00B12CE3" w:rsidRDefault="00B12CE3" w:rsidP="00B12CE3">
      <w:pPr>
        <w:spacing w:after="0" w:line="360" w:lineRule="auto"/>
        <w:jc w:val="center"/>
      </w:pPr>
    </w:p>
    <w:p w14:paraId="0212FCD1" w14:textId="77777777" w:rsidR="00B12CE3" w:rsidRDefault="00B12CE3" w:rsidP="00B12CE3">
      <w:pPr>
        <w:spacing w:after="0" w:line="360" w:lineRule="auto"/>
        <w:jc w:val="center"/>
      </w:pPr>
    </w:p>
    <w:p w14:paraId="2B059704" w14:textId="77777777" w:rsidR="00B12CE3" w:rsidRDefault="00B12CE3" w:rsidP="00B12CE3">
      <w:pPr>
        <w:spacing w:after="0" w:line="360" w:lineRule="auto"/>
        <w:jc w:val="center"/>
      </w:pPr>
    </w:p>
    <w:p w14:paraId="09992780" w14:textId="590C2FAA" w:rsidR="00B12CE3" w:rsidRPr="00302DCC" w:rsidDel="00E53480" w:rsidRDefault="00E53480">
      <w:pPr>
        <w:spacing w:after="0" w:line="360" w:lineRule="auto"/>
        <w:rPr>
          <w:del w:id="903" w:author="Jingga Dewa" w:date="2024-07-28T03:56:00Z" w16du:dateUtc="2024-07-28T08:56:00Z"/>
          <w:b/>
          <w:bCs/>
          <w:iCs/>
          <w:color w:val="000000" w:themeColor="text1"/>
          <w:sz w:val="22"/>
          <w:szCs w:val="32"/>
          <w:rPrChange w:id="904" w:author="Jingga Dewa" w:date="2024-07-28T03:56:00Z" w16du:dateUtc="2024-07-28T08:56:00Z">
            <w:rPr>
              <w:del w:id="905" w:author="Jingga Dewa" w:date="2024-07-28T03:56:00Z" w16du:dateUtc="2024-07-28T08:56:00Z"/>
              <w:rFonts w:cs="Times New Roman"/>
              <w:sz w:val="48"/>
              <w:szCs w:val="48"/>
            </w:rPr>
          </w:rPrChange>
        </w:rPr>
        <w:pPrChange w:id="906" w:author="Jingga Dewa" w:date="2024-07-28T03:56:00Z" w16du:dateUtc="2024-07-28T08:56:00Z">
          <w:pPr>
            <w:jc w:val="center"/>
          </w:pPr>
        </w:pPrChange>
      </w:pPr>
      <w:bookmarkStart w:id="907" w:name="_Toc173032704"/>
      <w:ins w:id="908" w:author="Jingga Dewa" w:date="2024-07-28T03:56:00Z" w16du:dateUtc="2024-07-28T08:56:00Z">
        <w:r w:rsidRPr="00AF78AA">
          <w:rPr>
            <w:b/>
            <w:bCs/>
            <w:iCs/>
            <w:color w:val="000000" w:themeColor="text1"/>
            <w:szCs w:val="36"/>
            <w:rPrChange w:id="909" w:author="Jingga Dewa" w:date="2024-07-28T03:56:00Z" w16du:dateUtc="2024-07-28T08:56:00Z">
              <w:rPr/>
            </w:rPrChange>
          </w:rPr>
          <w:lastRenderedPageBreak/>
          <w:t xml:space="preserve">Lampiran </w:t>
        </w:r>
        <w:r w:rsidRPr="00AF78AA">
          <w:rPr>
            <w:b/>
            <w:bCs/>
            <w:iCs/>
            <w:color w:val="000000" w:themeColor="text1"/>
            <w:szCs w:val="36"/>
            <w:rPrChange w:id="910" w:author="Jingga Dewa" w:date="2024-07-28T03:56:00Z" w16du:dateUtc="2024-07-28T08:56:00Z">
              <w:rPr/>
            </w:rPrChange>
          </w:rPr>
          <w:fldChar w:fldCharType="begin"/>
        </w:r>
        <w:r w:rsidRPr="00AF78AA">
          <w:rPr>
            <w:b/>
            <w:bCs/>
            <w:iCs/>
            <w:color w:val="000000" w:themeColor="text1"/>
            <w:szCs w:val="36"/>
            <w:rPrChange w:id="911" w:author="Jingga Dewa" w:date="2024-07-28T03:56:00Z" w16du:dateUtc="2024-07-28T08:56:00Z">
              <w:rPr/>
            </w:rPrChange>
          </w:rPr>
          <w:instrText xml:space="preserve"> SEQ Lampiran \* ARABIC </w:instrText>
        </w:r>
      </w:ins>
      <w:r w:rsidRPr="00AF78AA">
        <w:rPr>
          <w:b/>
          <w:bCs/>
          <w:iCs/>
          <w:color w:val="000000" w:themeColor="text1"/>
          <w:szCs w:val="36"/>
          <w:rPrChange w:id="912" w:author="Jingga Dewa" w:date="2024-07-28T03:56:00Z" w16du:dateUtc="2024-07-28T08:56:00Z">
            <w:rPr/>
          </w:rPrChange>
        </w:rPr>
        <w:fldChar w:fldCharType="separate"/>
      </w:r>
      <w:r w:rsidR="00C048B8">
        <w:rPr>
          <w:b/>
          <w:bCs/>
          <w:noProof/>
          <w:szCs w:val="36"/>
        </w:rPr>
        <w:t>9</w:t>
      </w:r>
      <w:ins w:id="913" w:author="Jingga Dewa" w:date="2024-07-28T03:56:00Z" w16du:dateUtc="2024-07-28T08:56:00Z">
        <w:r w:rsidRPr="00AF78AA">
          <w:rPr>
            <w:b/>
            <w:bCs/>
            <w:iCs/>
            <w:color w:val="000000" w:themeColor="text1"/>
            <w:szCs w:val="36"/>
            <w:rPrChange w:id="914" w:author="Jingga Dewa" w:date="2024-07-28T03:56:00Z" w16du:dateUtc="2024-07-28T08:56:00Z">
              <w:rPr/>
            </w:rPrChange>
          </w:rPr>
          <w:fldChar w:fldCharType="end"/>
        </w:r>
        <w:r w:rsidRPr="00AF78AA">
          <w:rPr>
            <w:b/>
            <w:bCs/>
            <w:iCs/>
            <w:color w:val="000000" w:themeColor="text1"/>
            <w:szCs w:val="36"/>
            <w:rPrChange w:id="915" w:author="Jingga Dewa" w:date="2024-07-28T03:56:00Z" w16du:dateUtc="2024-07-28T08:56:00Z">
              <w:rPr/>
            </w:rPrChange>
          </w:rPr>
          <w:t xml:space="preserve"> ESP 32 CAM</w:t>
        </w:r>
      </w:ins>
      <w:bookmarkEnd w:id="907"/>
    </w:p>
    <w:p w14:paraId="65BEBE69" w14:textId="77777777" w:rsidR="00B12CE3" w:rsidRPr="00302DCC" w:rsidDel="00E53480" w:rsidRDefault="00B12CE3" w:rsidP="00302DCC">
      <w:pPr>
        <w:spacing w:after="0" w:line="360" w:lineRule="auto"/>
        <w:rPr>
          <w:del w:id="916" w:author="Jingga Dewa" w:date="2024-07-28T03:56:00Z" w16du:dateUtc="2024-07-28T08:56:00Z"/>
          <w:b/>
          <w:bCs/>
          <w:sz w:val="22"/>
          <w:szCs w:val="32"/>
        </w:rPr>
      </w:pPr>
    </w:p>
    <w:p w14:paraId="2F228604" w14:textId="77777777" w:rsidR="00B12CE3" w:rsidRPr="00302DCC" w:rsidDel="00E53480" w:rsidRDefault="00B12CE3" w:rsidP="00302DCC">
      <w:pPr>
        <w:spacing w:after="0" w:line="360" w:lineRule="auto"/>
        <w:rPr>
          <w:del w:id="917" w:author="Jingga Dewa" w:date="2024-07-28T03:56:00Z" w16du:dateUtc="2024-07-28T08:56:00Z"/>
          <w:b/>
          <w:bCs/>
          <w:sz w:val="22"/>
          <w:szCs w:val="32"/>
        </w:rPr>
      </w:pPr>
    </w:p>
    <w:p w14:paraId="632AD90D" w14:textId="77777777" w:rsidR="00B12CE3" w:rsidRPr="00302DCC" w:rsidDel="00E53480" w:rsidRDefault="00B12CE3" w:rsidP="00302DCC">
      <w:pPr>
        <w:spacing w:after="0" w:line="360" w:lineRule="auto"/>
        <w:rPr>
          <w:del w:id="918" w:author="Jingga Dewa" w:date="2024-07-28T03:56:00Z" w16du:dateUtc="2024-07-28T08:56:00Z"/>
          <w:b/>
          <w:bCs/>
          <w:sz w:val="22"/>
          <w:szCs w:val="32"/>
        </w:rPr>
      </w:pPr>
    </w:p>
    <w:p w14:paraId="0A64234E" w14:textId="77777777" w:rsidR="00B12CE3" w:rsidRPr="00302DCC" w:rsidDel="00E53480" w:rsidRDefault="00B12CE3" w:rsidP="00302DCC">
      <w:pPr>
        <w:spacing w:after="0" w:line="360" w:lineRule="auto"/>
        <w:rPr>
          <w:del w:id="919" w:author="Jingga Dewa" w:date="2024-07-28T03:56:00Z" w16du:dateUtc="2024-07-28T08:56:00Z"/>
          <w:b/>
          <w:bCs/>
          <w:sz w:val="22"/>
          <w:szCs w:val="32"/>
        </w:rPr>
      </w:pPr>
    </w:p>
    <w:p w14:paraId="434D84F6" w14:textId="77777777" w:rsidR="00B12CE3" w:rsidRPr="00302DCC" w:rsidDel="00E53480" w:rsidRDefault="00B12CE3" w:rsidP="00302DCC">
      <w:pPr>
        <w:spacing w:after="0" w:line="360" w:lineRule="auto"/>
        <w:rPr>
          <w:del w:id="920" w:author="Jingga Dewa" w:date="2024-07-28T03:56:00Z" w16du:dateUtc="2024-07-28T08:56:00Z"/>
          <w:b/>
          <w:bCs/>
          <w:sz w:val="22"/>
          <w:szCs w:val="32"/>
        </w:rPr>
      </w:pPr>
    </w:p>
    <w:p w14:paraId="6BD29F98" w14:textId="5B8AAD44" w:rsidR="00B12CE3" w:rsidRPr="00302DCC" w:rsidDel="00E53480" w:rsidRDefault="00B12CE3">
      <w:pPr>
        <w:spacing w:after="0" w:line="360" w:lineRule="auto"/>
        <w:rPr>
          <w:del w:id="921" w:author="Jingga Dewa" w:date="2024-07-28T03:56:00Z" w16du:dateUtc="2024-07-28T08:56:00Z"/>
          <w:b/>
          <w:bCs/>
          <w:sz w:val="22"/>
          <w:szCs w:val="32"/>
        </w:rPr>
        <w:pPrChange w:id="922" w:author="Jingga Dewa" w:date="2024-07-28T03:56:00Z" w16du:dateUtc="2024-07-28T08:56:00Z">
          <w:pPr>
            <w:jc w:val="center"/>
          </w:pPr>
        </w:pPrChange>
      </w:pPr>
    </w:p>
    <w:p w14:paraId="2CAB95EE" w14:textId="34EFE224" w:rsidR="00B12CE3" w:rsidRPr="00302DCC" w:rsidDel="00E53480" w:rsidRDefault="00B12CE3">
      <w:pPr>
        <w:spacing w:after="0" w:line="360" w:lineRule="auto"/>
        <w:rPr>
          <w:del w:id="923" w:author="Jingga Dewa" w:date="2024-07-28T03:56:00Z" w16du:dateUtc="2024-07-28T08:56:00Z"/>
          <w:b/>
          <w:bCs/>
          <w:sz w:val="22"/>
          <w:szCs w:val="32"/>
        </w:rPr>
        <w:pPrChange w:id="924" w:author="Jingga Dewa" w:date="2024-07-28T03:56:00Z" w16du:dateUtc="2024-07-28T08:56:00Z">
          <w:pPr>
            <w:jc w:val="center"/>
          </w:pPr>
        </w:pPrChange>
      </w:pPr>
      <w:del w:id="925" w:author="Jingga Dewa" w:date="2024-07-28T03:56:00Z" w16du:dateUtc="2024-07-28T08:56:00Z">
        <w:r w:rsidRPr="00302DCC" w:rsidDel="00E53480">
          <w:rPr>
            <w:b/>
            <w:bCs/>
            <w:sz w:val="22"/>
            <w:szCs w:val="32"/>
          </w:rPr>
          <w:delText xml:space="preserve">Lampiran 6 </w:delText>
        </w:r>
      </w:del>
    </w:p>
    <w:p w14:paraId="422B4873" w14:textId="71C3473B" w:rsidR="00B12CE3" w:rsidRPr="00302DCC" w:rsidDel="00E53480" w:rsidRDefault="00B12CE3">
      <w:pPr>
        <w:spacing w:after="0" w:line="360" w:lineRule="auto"/>
        <w:rPr>
          <w:del w:id="926" w:author="Jingga Dewa" w:date="2024-07-28T03:56:00Z" w16du:dateUtc="2024-07-28T08:56:00Z"/>
          <w:b/>
          <w:bCs/>
          <w:sz w:val="22"/>
          <w:szCs w:val="32"/>
        </w:rPr>
        <w:pPrChange w:id="927" w:author="Jingga Dewa" w:date="2024-07-28T03:56:00Z" w16du:dateUtc="2024-07-28T08:56:00Z">
          <w:pPr>
            <w:jc w:val="center"/>
          </w:pPr>
        </w:pPrChange>
      </w:pPr>
    </w:p>
    <w:p w14:paraId="4DA38C80" w14:textId="6B909F90" w:rsidR="00B12CE3" w:rsidRPr="00302DCC" w:rsidDel="00E53480" w:rsidRDefault="00B12CE3">
      <w:pPr>
        <w:spacing w:after="0" w:line="360" w:lineRule="auto"/>
        <w:rPr>
          <w:del w:id="928" w:author="Jingga Dewa" w:date="2024-07-28T03:56:00Z" w16du:dateUtc="2024-07-28T08:56:00Z"/>
          <w:b/>
          <w:bCs/>
          <w:sz w:val="22"/>
          <w:szCs w:val="32"/>
        </w:rPr>
        <w:pPrChange w:id="929" w:author="Jingga Dewa" w:date="2024-07-28T03:56:00Z" w16du:dateUtc="2024-07-28T08:56:00Z">
          <w:pPr>
            <w:jc w:val="center"/>
          </w:pPr>
        </w:pPrChange>
      </w:pPr>
      <w:del w:id="930" w:author="Jingga Dewa" w:date="2024-07-28T03:56:00Z" w16du:dateUtc="2024-07-28T08:56:00Z">
        <w:r w:rsidRPr="00302DCC" w:rsidDel="00E53480">
          <w:rPr>
            <w:b/>
            <w:bCs/>
            <w:sz w:val="22"/>
            <w:szCs w:val="32"/>
          </w:rPr>
          <w:delText>ESP 32 CAM</w:delText>
        </w:r>
      </w:del>
    </w:p>
    <w:p w14:paraId="7EEB64EA" w14:textId="77777777" w:rsidR="00B12CE3" w:rsidRPr="00302DCC" w:rsidDel="00E53480" w:rsidRDefault="00B12CE3" w:rsidP="00302DCC">
      <w:pPr>
        <w:spacing w:after="0" w:line="360" w:lineRule="auto"/>
        <w:rPr>
          <w:del w:id="931" w:author="Jingga Dewa" w:date="2024-07-28T03:56:00Z" w16du:dateUtc="2024-07-28T08:56:00Z"/>
          <w:b/>
          <w:bCs/>
          <w:sz w:val="22"/>
          <w:szCs w:val="32"/>
        </w:rPr>
      </w:pPr>
    </w:p>
    <w:p w14:paraId="2F3C7F47" w14:textId="77777777" w:rsidR="00B12CE3" w:rsidRPr="00302DCC" w:rsidDel="00E53480" w:rsidRDefault="00B12CE3">
      <w:pPr>
        <w:spacing w:after="0" w:line="360" w:lineRule="auto"/>
        <w:rPr>
          <w:del w:id="932" w:author="Jingga Dewa" w:date="2024-07-28T03:56:00Z" w16du:dateUtc="2024-07-28T08:56:00Z"/>
          <w:b/>
          <w:bCs/>
          <w:sz w:val="22"/>
          <w:szCs w:val="32"/>
        </w:rPr>
        <w:pPrChange w:id="933" w:author="Jingga Dewa" w:date="2024-07-28T03:56:00Z" w16du:dateUtc="2024-07-28T08:56:00Z">
          <w:pPr>
            <w:spacing w:after="0" w:line="360" w:lineRule="auto"/>
            <w:jc w:val="center"/>
          </w:pPr>
        </w:pPrChange>
      </w:pPr>
    </w:p>
    <w:p w14:paraId="70E893BC" w14:textId="77777777" w:rsidR="00B12CE3" w:rsidRPr="00302DCC" w:rsidDel="00E53480" w:rsidRDefault="00B12CE3" w:rsidP="00302DCC">
      <w:pPr>
        <w:spacing w:after="0" w:line="360" w:lineRule="auto"/>
        <w:rPr>
          <w:del w:id="934" w:author="Jingga Dewa" w:date="2024-07-28T03:56:00Z" w16du:dateUtc="2024-07-28T08:56:00Z"/>
          <w:b/>
          <w:bCs/>
          <w:sz w:val="22"/>
          <w:szCs w:val="32"/>
        </w:rPr>
      </w:pPr>
    </w:p>
    <w:p w14:paraId="1DD3866B" w14:textId="77777777" w:rsidR="00B12CE3" w:rsidRPr="00302DCC" w:rsidDel="00E53480" w:rsidRDefault="00B12CE3" w:rsidP="00302DCC">
      <w:pPr>
        <w:spacing w:after="0" w:line="360" w:lineRule="auto"/>
        <w:rPr>
          <w:del w:id="935" w:author="Jingga Dewa" w:date="2024-07-28T03:56:00Z" w16du:dateUtc="2024-07-28T08:56:00Z"/>
          <w:b/>
          <w:bCs/>
          <w:sz w:val="22"/>
          <w:szCs w:val="32"/>
        </w:rPr>
      </w:pPr>
    </w:p>
    <w:p w14:paraId="4AE7224D" w14:textId="77777777" w:rsidR="00B12CE3" w:rsidRPr="00302DCC" w:rsidDel="00E53480" w:rsidRDefault="00B12CE3" w:rsidP="00302DCC">
      <w:pPr>
        <w:spacing w:after="0" w:line="360" w:lineRule="auto"/>
        <w:rPr>
          <w:del w:id="936" w:author="Jingga Dewa" w:date="2024-07-28T03:56:00Z" w16du:dateUtc="2024-07-28T08:56:00Z"/>
          <w:b/>
          <w:bCs/>
          <w:sz w:val="22"/>
          <w:szCs w:val="32"/>
        </w:rPr>
      </w:pPr>
    </w:p>
    <w:p w14:paraId="635C0596" w14:textId="77777777" w:rsidR="00B12CE3" w:rsidRPr="00302DCC" w:rsidDel="00E53480" w:rsidRDefault="00B12CE3" w:rsidP="00302DCC">
      <w:pPr>
        <w:spacing w:after="0" w:line="360" w:lineRule="auto"/>
        <w:rPr>
          <w:del w:id="937" w:author="Jingga Dewa" w:date="2024-07-28T03:56:00Z" w16du:dateUtc="2024-07-28T08:56:00Z"/>
          <w:b/>
          <w:bCs/>
          <w:sz w:val="22"/>
          <w:szCs w:val="32"/>
        </w:rPr>
      </w:pPr>
    </w:p>
    <w:p w14:paraId="65F001AD" w14:textId="77777777" w:rsidR="00B12CE3" w:rsidRPr="00302DCC" w:rsidDel="00E53480" w:rsidRDefault="00B12CE3" w:rsidP="00302DCC">
      <w:pPr>
        <w:spacing w:after="0" w:line="360" w:lineRule="auto"/>
        <w:rPr>
          <w:del w:id="938" w:author="Jingga Dewa" w:date="2024-07-28T03:56:00Z" w16du:dateUtc="2024-07-28T08:56:00Z"/>
          <w:b/>
          <w:bCs/>
          <w:sz w:val="22"/>
          <w:szCs w:val="32"/>
        </w:rPr>
      </w:pPr>
    </w:p>
    <w:p w14:paraId="33CEBD1A" w14:textId="77777777" w:rsidR="00B12CE3" w:rsidRPr="00302DCC" w:rsidDel="00E53480" w:rsidRDefault="00B12CE3" w:rsidP="00302DCC">
      <w:pPr>
        <w:spacing w:after="0" w:line="360" w:lineRule="auto"/>
        <w:rPr>
          <w:del w:id="939" w:author="Jingga Dewa" w:date="2024-07-28T03:56:00Z" w16du:dateUtc="2024-07-28T08:56:00Z"/>
          <w:b/>
          <w:bCs/>
          <w:sz w:val="22"/>
          <w:szCs w:val="32"/>
        </w:rPr>
      </w:pPr>
    </w:p>
    <w:p w14:paraId="3B185016" w14:textId="77777777" w:rsidR="00B12CE3" w:rsidRPr="00302DCC" w:rsidDel="00E53480" w:rsidRDefault="00B12CE3" w:rsidP="00302DCC">
      <w:pPr>
        <w:spacing w:after="0" w:line="360" w:lineRule="auto"/>
        <w:rPr>
          <w:del w:id="940" w:author="Jingga Dewa" w:date="2024-07-28T03:56:00Z" w16du:dateUtc="2024-07-28T08:56:00Z"/>
          <w:b/>
          <w:bCs/>
          <w:sz w:val="22"/>
          <w:szCs w:val="32"/>
        </w:rPr>
      </w:pPr>
    </w:p>
    <w:p w14:paraId="5B98819D" w14:textId="77777777" w:rsidR="00B12CE3" w:rsidRPr="00302DCC" w:rsidDel="00E53480" w:rsidRDefault="00B12CE3" w:rsidP="00302DCC">
      <w:pPr>
        <w:spacing w:after="0" w:line="360" w:lineRule="auto"/>
        <w:rPr>
          <w:del w:id="941" w:author="Jingga Dewa" w:date="2024-07-28T03:56:00Z" w16du:dateUtc="2024-07-28T08:56:00Z"/>
          <w:b/>
          <w:bCs/>
          <w:sz w:val="22"/>
          <w:szCs w:val="32"/>
        </w:rPr>
      </w:pPr>
    </w:p>
    <w:p w14:paraId="21AA8900" w14:textId="77777777" w:rsidR="00B12CE3" w:rsidRPr="00302DCC" w:rsidDel="00E53480" w:rsidRDefault="00B12CE3" w:rsidP="00302DCC">
      <w:pPr>
        <w:spacing w:after="0" w:line="360" w:lineRule="auto"/>
        <w:rPr>
          <w:del w:id="942" w:author="Jingga Dewa" w:date="2024-07-28T03:56:00Z" w16du:dateUtc="2024-07-28T08:56:00Z"/>
          <w:b/>
          <w:bCs/>
          <w:sz w:val="22"/>
          <w:szCs w:val="32"/>
        </w:rPr>
      </w:pPr>
    </w:p>
    <w:p w14:paraId="636357EC" w14:textId="77777777" w:rsidR="00B12CE3" w:rsidRPr="00302DCC" w:rsidDel="00E53480" w:rsidRDefault="00B12CE3" w:rsidP="00302DCC">
      <w:pPr>
        <w:spacing w:after="0" w:line="360" w:lineRule="auto"/>
        <w:rPr>
          <w:del w:id="943" w:author="Jingga Dewa" w:date="2024-07-28T03:56:00Z" w16du:dateUtc="2024-07-28T08:56:00Z"/>
          <w:b/>
          <w:bCs/>
          <w:sz w:val="22"/>
          <w:szCs w:val="32"/>
        </w:rPr>
      </w:pPr>
    </w:p>
    <w:p w14:paraId="71639106" w14:textId="77777777" w:rsidR="00B12CE3" w:rsidRPr="00302DCC" w:rsidDel="00E53480" w:rsidRDefault="00B12CE3" w:rsidP="00302DCC">
      <w:pPr>
        <w:spacing w:after="0" w:line="360" w:lineRule="auto"/>
        <w:rPr>
          <w:del w:id="944" w:author="Jingga Dewa" w:date="2024-07-28T03:56:00Z" w16du:dateUtc="2024-07-28T08:56:00Z"/>
          <w:b/>
          <w:bCs/>
          <w:sz w:val="22"/>
          <w:szCs w:val="32"/>
        </w:rPr>
      </w:pPr>
    </w:p>
    <w:p w14:paraId="342D4EE3" w14:textId="77777777" w:rsidR="00B12CE3" w:rsidRDefault="00B12CE3">
      <w:pPr>
        <w:pStyle w:val="Caption"/>
        <w:pPrChange w:id="945" w:author="Jingga Dewa" w:date="2024-07-28T03:56:00Z" w16du:dateUtc="2024-07-28T08:56:00Z">
          <w:pPr>
            <w:spacing w:after="0" w:line="360" w:lineRule="auto"/>
            <w:jc w:val="center"/>
          </w:pPr>
        </w:pPrChange>
      </w:pPr>
    </w:p>
    <w:p w14:paraId="0D46B9FC" w14:textId="20B1ED15" w:rsidR="00B12CE3" w:rsidRDefault="00B12CE3" w:rsidP="00B12CE3">
      <w:pPr>
        <w:spacing w:after="0" w:line="360" w:lineRule="auto"/>
        <w:jc w:val="center"/>
      </w:pPr>
      <w:r w:rsidRPr="008D0EB7">
        <w:rPr>
          <w:noProof/>
        </w:rPr>
        <w:drawing>
          <wp:inline distT="0" distB="0" distL="0" distR="0" wp14:anchorId="64E1001D" wp14:editId="0F4AD0FE">
            <wp:extent cx="5039995" cy="6385464"/>
            <wp:effectExtent l="0" t="0" r="0" b="0"/>
            <wp:docPr id="214596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7677" name=""/>
                    <pic:cNvPicPr/>
                  </pic:nvPicPr>
                  <pic:blipFill>
                    <a:blip r:embed="rId164"/>
                    <a:stretch>
                      <a:fillRect/>
                    </a:stretch>
                  </pic:blipFill>
                  <pic:spPr>
                    <a:xfrm>
                      <a:off x="0" y="0"/>
                      <a:ext cx="5039995" cy="6385464"/>
                    </a:xfrm>
                    <a:prstGeom prst="rect">
                      <a:avLst/>
                    </a:prstGeom>
                  </pic:spPr>
                </pic:pic>
              </a:graphicData>
            </a:graphic>
          </wp:inline>
        </w:drawing>
      </w:r>
    </w:p>
    <w:p w14:paraId="3B5C38AE" w14:textId="77777777" w:rsidR="00B12CE3" w:rsidRDefault="00B12CE3" w:rsidP="00B12CE3">
      <w:pPr>
        <w:spacing w:after="0" w:line="360" w:lineRule="auto"/>
        <w:jc w:val="center"/>
      </w:pPr>
    </w:p>
    <w:p w14:paraId="731BDB72" w14:textId="77777777" w:rsidR="00B12CE3" w:rsidRDefault="00B12CE3" w:rsidP="00B12CE3">
      <w:pPr>
        <w:spacing w:after="0" w:line="360" w:lineRule="auto"/>
        <w:jc w:val="center"/>
      </w:pPr>
    </w:p>
    <w:p w14:paraId="3FF81304" w14:textId="77777777" w:rsidR="00B12CE3" w:rsidRDefault="00B12CE3" w:rsidP="00B12CE3">
      <w:pPr>
        <w:spacing w:after="0" w:line="360" w:lineRule="auto"/>
        <w:jc w:val="center"/>
      </w:pPr>
    </w:p>
    <w:p w14:paraId="781A809A" w14:textId="77777777" w:rsidR="00B12CE3" w:rsidRDefault="00B12CE3" w:rsidP="00B12CE3">
      <w:pPr>
        <w:spacing w:after="0" w:line="360" w:lineRule="auto"/>
        <w:jc w:val="center"/>
      </w:pPr>
    </w:p>
    <w:p w14:paraId="2B77D564" w14:textId="77777777" w:rsidR="00B12CE3" w:rsidRDefault="00B12CE3" w:rsidP="00B12CE3">
      <w:pPr>
        <w:spacing w:after="0" w:line="360" w:lineRule="auto"/>
        <w:jc w:val="center"/>
      </w:pPr>
    </w:p>
    <w:p w14:paraId="1540985D" w14:textId="77777777" w:rsidR="00B12CE3" w:rsidRDefault="00B12CE3" w:rsidP="00B12CE3">
      <w:pPr>
        <w:spacing w:after="0" w:line="360" w:lineRule="auto"/>
        <w:jc w:val="center"/>
      </w:pPr>
    </w:p>
    <w:p w14:paraId="312A3C66" w14:textId="77777777" w:rsidR="00B12CE3" w:rsidRDefault="00B12CE3" w:rsidP="00B12CE3">
      <w:pPr>
        <w:spacing w:after="0" w:line="360" w:lineRule="auto"/>
        <w:jc w:val="center"/>
      </w:pPr>
    </w:p>
    <w:p w14:paraId="2D0B42D3" w14:textId="77777777" w:rsidR="00B12CE3" w:rsidRDefault="00B12CE3" w:rsidP="00B12CE3">
      <w:pPr>
        <w:spacing w:after="0" w:line="360" w:lineRule="auto"/>
        <w:jc w:val="center"/>
      </w:pPr>
    </w:p>
    <w:p w14:paraId="7B66AE75" w14:textId="002FF350" w:rsidR="00B12CE3" w:rsidRDefault="00B12CE3" w:rsidP="00B12CE3">
      <w:pPr>
        <w:spacing w:after="0" w:line="360" w:lineRule="auto"/>
        <w:jc w:val="center"/>
      </w:pPr>
      <w:r w:rsidRPr="008D0EB7">
        <w:rPr>
          <w:noProof/>
        </w:rPr>
        <w:drawing>
          <wp:inline distT="0" distB="0" distL="0" distR="0" wp14:anchorId="4A95E747" wp14:editId="32870FCE">
            <wp:extent cx="5039995" cy="6730536"/>
            <wp:effectExtent l="0" t="0" r="0" b="0"/>
            <wp:docPr id="53217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6400" name=""/>
                    <pic:cNvPicPr/>
                  </pic:nvPicPr>
                  <pic:blipFill>
                    <a:blip r:embed="rId165"/>
                    <a:stretch>
                      <a:fillRect/>
                    </a:stretch>
                  </pic:blipFill>
                  <pic:spPr>
                    <a:xfrm>
                      <a:off x="0" y="0"/>
                      <a:ext cx="5039995" cy="6730536"/>
                    </a:xfrm>
                    <a:prstGeom prst="rect">
                      <a:avLst/>
                    </a:prstGeom>
                  </pic:spPr>
                </pic:pic>
              </a:graphicData>
            </a:graphic>
          </wp:inline>
        </w:drawing>
      </w:r>
    </w:p>
    <w:p w14:paraId="7FCC2B5C" w14:textId="77777777" w:rsidR="00B12CE3" w:rsidRDefault="00B12CE3" w:rsidP="00B12CE3">
      <w:pPr>
        <w:spacing w:after="0" w:line="360" w:lineRule="auto"/>
        <w:jc w:val="center"/>
      </w:pPr>
    </w:p>
    <w:p w14:paraId="1489420C" w14:textId="77777777" w:rsidR="00B12CE3" w:rsidRDefault="00B12CE3" w:rsidP="00B12CE3">
      <w:pPr>
        <w:spacing w:after="0" w:line="360" w:lineRule="auto"/>
        <w:jc w:val="center"/>
      </w:pPr>
    </w:p>
    <w:p w14:paraId="0B4B13F4" w14:textId="77777777" w:rsidR="00B12CE3" w:rsidRDefault="00B12CE3" w:rsidP="00B12CE3">
      <w:pPr>
        <w:spacing w:after="0" w:line="360" w:lineRule="auto"/>
        <w:jc w:val="center"/>
      </w:pPr>
    </w:p>
    <w:p w14:paraId="444183FA" w14:textId="77777777" w:rsidR="00B12CE3" w:rsidRDefault="00B12CE3" w:rsidP="00B12CE3">
      <w:pPr>
        <w:spacing w:after="0" w:line="360" w:lineRule="auto"/>
        <w:jc w:val="center"/>
      </w:pPr>
    </w:p>
    <w:p w14:paraId="27A1E27D" w14:textId="77777777" w:rsidR="00B12CE3" w:rsidRDefault="00B12CE3" w:rsidP="00B12CE3">
      <w:pPr>
        <w:spacing w:after="0" w:line="360" w:lineRule="auto"/>
        <w:jc w:val="center"/>
      </w:pPr>
    </w:p>
    <w:p w14:paraId="63F5AF31" w14:textId="77777777" w:rsidR="00B12CE3" w:rsidRDefault="00B12CE3" w:rsidP="00B12CE3">
      <w:pPr>
        <w:spacing w:after="0" w:line="360" w:lineRule="auto"/>
        <w:jc w:val="center"/>
      </w:pPr>
    </w:p>
    <w:p w14:paraId="5FD1F9A3" w14:textId="1B8C7840" w:rsidR="00B12CE3" w:rsidRDefault="00B12CE3" w:rsidP="00B12CE3">
      <w:pPr>
        <w:spacing w:after="0" w:line="360" w:lineRule="auto"/>
        <w:jc w:val="center"/>
      </w:pPr>
      <w:r w:rsidRPr="008D0EB7">
        <w:rPr>
          <w:noProof/>
        </w:rPr>
        <w:drawing>
          <wp:inline distT="0" distB="0" distL="0" distR="0" wp14:anchorId="76EDE6B2" wp14:editId="3D7E9053">
            <wp:extent cx="5039995" cy="6947681"/>
            <wp:effectExtent l="0" t="0" r="0" b="0"/>
            <wp:docPr id="15276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9481" name=""/>
                    <pic:cNvPicPr/>
                  </pic:nvPicPr>
                  <pic:blipFill>
                    <a:blip r:embed="rId166"/>
                    <a:stretch>
                      <a:fillRect/>
                    </a:stretch>
                  </pic:blipFill>
                  <pic:spPr>
                    <a:xfrm>
                      <a:off x="0" y="0"/>
                      <a:ext cx="5039995" cy="6947681"/>
                    </a:xfrm>
                    <a:prstGeom prst="rect">
                      <a:avLst/>
                    </a:prstGeom>
                  </pic:spPr>
                </pic:pic>
              </a:graphicData>
            </a:graphic>
          </wp:inline>
        </w:drawing>
      </w:r>
    </w:p>
    <w:p w14:paraId="099E4233" w14:textId="77777777" w:rsidR="00B12CE3" w:rsidRDefault="00B12CE3" w:rsidP="00B12CE3">
      <w:pPr>
        <w:spacing w:after="0" w:line="360" w:lineRule="auto"/>
        <w:jc w:val="center"/>
      </w:pPr>
    </w:p>
    <w:p w14:paraId="5E09C9E2" w14:textId="77777777" w:rsidR="00B12CE3" w:rsidRDefault="00B12CE3" w:rsidP="00B12CE3">
      <w:pPr>
        <w:spacing w:after="0" w:line="360" w:lineRule="auto"/>
        <w:jc w:val="center"/>
      </w:pPr>
    </w:p>
    <w:p w14:paraId="7133520A" w14:textId="77777777" w:rsidR="00B12CE3" w:rsidRDefault="00B12CE3" w:rsidP="00B12CE3">
      <w:pPr>
        <w:spacing w:after="0" w:line="360" w:lineRule="auto"/>
        <w:jc w:val="center"/>
      </w:pPr>
    </w:p>
    <w:p w14:paraId="057472B5" w14:textId="77777777" w:rsidR="00B12CE3" w:rsidRDefault="00B12CE3" w:rsidP="00B12CE3">
      <w:pPr>
        <w:spacing w:after="0" w:line="360" w:lineRule="auto"/>
        <w:jc w:val="center"/>
      </w:pPr>
    </w:p>
    <w:p w14:paraId="31206A7A" w14:textId="77777777" w:rsidR="00B12CE3" w:rsidRDefault="00B12CE3" w:rsidP="00B12CE3">
      <w:pPr>
        <w:spacing w:after="0" w:line="360" w:lineRule="auto"/>
        <w:jc w:val="center"/>
      </w:pPr>
    </w:p>
    <w:p w14:paraId="292101B8" w14:textId="77777777" w:rsidR="00B12CE3" w:rsidRDefault="00B12CE3" w:rsidP="00B12CE3">
      <w:pPr>
        <w:spacing w:after="0" w:line="360" w:lineRule="auto"/>
        <w:jc w:val="center"/>
      </w:pPr>
    </w:p>
    <w:p w14:paraId="5C04641B" w14:textId="650EA35B" w:rsidR="00B12CE3" w:rsidRDefault="00B12CE3" w:rsidP="00B12CE3">
      <w:pPr>
        <w:spacing w:after="0" w:line="360" w:lineRule="auto"/>
        <w:jc w:val="center"/>
      </w:pPr>
      <w:r w:rsidRPr="0041517D">
        <w:rPr>
          <w:noProof/>
        </w:rPr>
        <w:drawing>
          <wp:inline distT="0" distB="0" distL="0" distR="0" wp14:anchorId="7D9DD4A3" wp14:editId="5CD1BFFB">
            <wp:extent cx="5039995" cy="7065458"/>
            <wp:effectExtent l="0" t="0" r="0" b="0"/>
            <wp:docPr id="174561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3610" name=""/>
                    <pic:cNvPicPr/>
                  </pic:nvPicPr>
                  <pic:blipFill>
                    <a:blip r:embed="rId167"/>
                    <a:stretch>
                      <a:fillRect/>
                    </a:stretch>
                  </pic:blipFill>
                  <pic:spPr>
                    <a:xfrm>
                      <a:off x="0" y="0"/>
                      <a:ext cx="5039995" cy="7065458"/>
                    </a:xfrm>
                    <a:prstGeom prst="rect">
                      <a:avLst/>
                    </a:prstGeom>
                  </pic:spPr>
                </pic:pic>
              </a:graphicData>
            </a:graphic>
          </wp:inline>
        </w:drawing>
      </w:r>
    </w:p>
    <w:p w14:paraId="0BEF2295" w14:textId="77777777" w:rsidR="00B12CE3" w:rsidRDefault="00B12CE3" w:rsidP="00B12CE3">
      <w:pPr>
        <w:spacing w:after="0" w:line="360" w:lineRule="auto"/>
        <w:jc w:val="center"/>
      </w:pPr>
    </w:p>
    <w:p w14:paraId="74B1B2BC" w14:textId="77777777" w:rsidR="00B12CE3" w:rsidRDefault="00B12CE3" w:rsidP="00B12CE3">
      <w:pPr>
        <w:spacing w:after="0" w:line="360" w:lineRule="auto"/>
        <w:jc w:val="center"/>
      </w:pPr>
    </w:p>
    <w:p w14:paraId="30C2DE52" w14:textId="77777777" w:rsidR="00B12CE3" w:rsidRDefault="00B12CE3" w:rsidP="00B12CE3">
      <w:pPr>
        <w:spacing w:after="0" w:line="360" w:lineRule="auto"/>
        <w:jc w:val="center"/>
      </w:pPr>
    </w:p>
    <w:p w14:paraId="24D7A233" w14:textId="77777777" w:rsidR="00B12CE3" w:rsidRDefault="00B12CE3" w:rsidP="00B12CE3">
      <w:pPr>
        <w:spacing w:after="0" w:line="360" w:lineRule="auto"/>
        <w:jc w:val="center"/>
      </w:pPr>
    </w:p>
    <w:p w14:paraId="7651CC0C" w14:textId="77777777" w:rsidR="00B12CE3" w:rsidRDefault="00B12CE3" w:rsidP="00B12CE3">
      <w:pPr>
        <w:spacing w:after="0" w:line="360" w:lineRule="auto"/>
        <w:jc w:val="center"/>
      </w:pPr>
    </w:p>
    <w:p w14:paraId="1E0D402B" w14:textId="7D636D1C" w:rsidR="00B12CE3" w:rsidRDefault="00B12CE3" w:rsidP="00B12CE3">
      <w:pPr>
        <w:spacing w:after="0" w:line="360" w:lineRule="auto"/>
        <w:jc w:val="center"/>
      </w:pPr>
      <w:r w:rsidRPr="0041517D">
        <w:rPr>
          <w:noProof/>
        </w:rPr>
        <w:drawing>
          <wp:inline distT="0" distB="0" distL="0" distR="0" wp14:anchorId="6A5DD3EA" wp14:editId="7B02B209">
            <wp:extent cx="5039995" cy="4337431"/>
            <wp:effectExtent l="0" t="0" r="0" b="0"/>
            <wp:docPr id="207228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84770" name=""/>
                    <pic:cNvPicPr/>
                  </pic:nvPicPr>
                  <pic:blipFill rotWithShape="1">
                    <a:blip r:embed="rId168"/>
                    <a:srcRect l="2924" t="1804" r="6444" b="15687"/>
                    <a:stretch/>
                  </pic:blipFill>
                  <pic:spPr bwMode="auto">
                    <a:xfrm>
                      <a:off x="0" y="0"/>
                      <a:ext cx="5039995" cy="4337431"/>
                    </a:xfrm>
                    <a:prstGeom prst="rect">
                      <a:avLst/>
                    </a:prstGeom>
                    <a:ln>
                      <a:noFill/>
                    </a:ln>
                    <a:extLst>
                      <a:ext uri="{53640926-AAD7-44D8-BBD7-CCE9431645EC}">
                        <a14:shadowObscured xmlns:a14="http://schemas.microsoft.com/office/drawing/2010/main"/>
                      </a:ext>
                    </a:extLst>
                  </pic:spPr>
                </pic:pic>
              </a:graphicData>
            </a:graphic>
          </wp:inline>
        </w:drawing>
      </w:r>
    </w:p>
    <w:p w14:paraId="17F5A81E" w14:textId="77777777" w:rsidR="00B12CE3" w:rsidRDefault="00B12CE3" w:rsidP="00B12CE3">
      <w:pPr>
        <w:spacing w:after="0" w:line="360" w:lineRule="auto"/>
        <w:jc w:val="center"/>
      </w:pPr>
    </w:p>
    <w:p w14:paraId="70F64BFF" w14:textId="77777777" w:rsidR="00B12CE3" w:rsidRDefault="00B12CE3" w:rsidP="00B12CE3">
      <w:pPr>
        <w:spacing w:after="0" w:line="360" w:lineRule="auto"/>
        <w:jc w:val="center"/>
      </w:pPr>
    </w:p>
    <w:p w14:paraId="0E331CD4" w14:textId="77777777" w:rsidR="00B12CE3" w:rsidRDefault="00B12CE3" w:rsidP="00B12CE3">
      <w:pPr>
        <w:spacing w:after="0" w:line="360" w:lineRule="auto"/>
        <w:jc w:val="center"/>
      </w:pPr>
    </w:p>
    <w:p w14:paraId="5D1D4254" w14:textId="77777777" w:rsidR="00B12CE3" w:rsidRDefault="00B12CE3" w:rsidP="00B12CE3">
      <w:pPr>
        <w:spacing w:after="0" w:line="360" w:lineRule="auto"/>
        <w:jc w:val="center"/>
      </w:pPr>
    </w:p>
    <w:p w14:paraId="2E93CC42" w14:textId="77777777" w:rsidR="00B12CE3" w:rsidRDefault="00B12CE3" w:rsidP="00B12CE3">
      <w:pPr>
        <w:spacing w:after="0" w:line="360" w:lineRule="auto"/>
        <w:jc w:val="center"/>
      </w:pPr>
    </w:p>
    <w:p w14:paraId="320AC7CE" w14:textId="77777777" w:rsidR="00B12CE3" w:rsidRDefault="00B12CE3" w:rsidP="00B12CE3">
      <w:pPr>
        <w:spacing w:after="0" w:line="360" w:lineRule="auto"/>
        <w:jc w:val="center"/>
      </w:pPr>
    </w:p>
    <w:p w14:paraId="2B1F4A8B" w14:textId="77777777" w:rsidR="00B12CE3" w:rsidRDefault="00B12CE3" w:rsidP="00B12CE3">
      <w:pPr>
        <w:spacing w:after="0" w:line="360" w:lineRule="auto"/>
        <w:jc w:val="center"/>
      </w:pPr>
    </w:p>
    <w:p w14:paraId="218B02D9" w14:textId="77777777" w:rsidR="00B12CE3" w:rsidRDefault="00B12CE3" w:rsidP="00B12CE3">
      <w:pPr>
        <w:spacing w:after="0" w:line="360" w:lineRule="auto"/>
        <w:jc w:val="center"/>
      </w:pPr>
    </w:p>
    <w:p w14:paraId="27014087" w14:textId="77777777" w:rsidR="00B12CE3" w:rsidRDefault="00B12CE3" w:rsidP="00B12CE3">
      <w:pPr>
        <w:spacing w:after="0" w:line="360" w:lineRule="auto"/>
        <w:jc w:val="center"/>
      </w:pPr>
    </w:p>
    <w:p w14:paraId="2697EB20" w14:textId="77777777" w:rsidR="00B12CE3" w:rsidRDefault="00B12CE3" w:rsidP="00B12CE3">
      <w:pPr>
        <w:spacing w:after="0" w:line="360" w:lineRule="auto"/>
        <w:jc w:val="center"/>
      </w:pPr>
    </w:p>
    <w:p w14:paraId="599E1CF8" w14:textId="77777777" w:rsidR="00B12CE3" w:rsidRDefault="00B12CE3" w:rsidP="00B12CE3">
      <w:pPr>
        <w:spacing w:after="0" w:line="360" w:lineRule="auto"/>
        <w:jc w:val="center"/>
      </w:pPr>
    </w:p>
    <w:p w14:paraId="68AE46AE" w14:textId="77777777" w:rsidR="00B12CE3" w:rsidRDefault="00B12CE3" w:rsidP="00B12CE3">
      <w:pPr>
        <w:spacing w:after="0" w:line="360" w:lineRule="auto"/>
        <w:jc w:val="center"/>
      </w:pPr>
    </w:p>
    <w:p w14:paraId="54794CAB" w14:textId="77777777" w:rsidR="00B12CE3" w:rsidRDefault="00B12CE3" w:rsidP="00B12CE3">
      <w:pPr>
        <w:spacing w:after="0" w:line="360" w:lineRule="auto"/>
        <w:jc w:val="center"/>
      </w:pPr>
    </w:p>
    <w:p w14:paraId="2A09BBAD" w14:textId="77777777" w:rsidR="00302DCC" w:rsidRDefault="00302DCC" w:rsidP="000E078A">
      <w:pPr>
        <w:spacing w:after="0" w:line="360" w:lineRule="auto"/>
      </w:pPr>
    </w:p>
    <w:p w14:paraId="76D2ACDE" w14:textId="77777777" w:rsidR="000E078A" w:rsidRDefault="000E078A">
      <w:pPr>
        <w:spacing w:after="0" w:line="360" w:lineRule="auto"/>
        <w:pPrChange w:id="946" w:author="Jingga Dewa" w:date="2024-07-28T03:58:00Z" w16du:dateUtc="2024-07-28T08:58:00Z">
          <w:pPr>
            <w:spacing w:after="0" w:line="360" w:lineRule="auto"/>
            <w:jc w:val="center"/>
          </w:pPr>
        </w:pPrChange>
      </w:pPr>
    </w:p>
    <w:p w14:paraId="4F10AC72" w14:textId="26F43342" w:rsidR="00B12CE3" w:rsidRPr="007E2D13" w:rsidDel="007E2D13" w:rsidRDefault="007E2D13">
      <w:pPr>
        <w:pStyle w:val="Caption"/>
        <w:spacing w:after="0" w:line="360" w:lineRule="auto"/>
        <w:rPr>
          <w:del w:id="947" w:author="Jingga Dewa" w:date="2024-07-28T03:58:00Z" w16du:dateUtc="2024-07-28T08:58:00Z"/>
          <w:b/>
          <w:rPrChange w:id="948" w:author="Jingga Dewa" w:date="2024-07-28T03:58:00Z" w16du:dateUtc="2024-07-28T08:58:00Z">
            <w:rPr>
              <w:del w:id="949" w:author="Jingga Dewa" w:date="2024-07-28T03:58:00Z" w16du:dateUtc="2024-07-28T08:58:00Z"/>
            </w:rPr>
          </w:rPrChange>
        </w:rPr>
        <w:pPrChange w:id="950" w:author="Jingga Dewa" w:date="2024-07-28T03:57:00Z" w16du:dateUtc="2024-07-28T08:57:00Z">
          <w:pPr>
            <w:spacing w:after="0" w:line="360" w:lineRule="auto"/>
            <w:jc w:val="center"/>
          </w:pPr>
        </w:pPrChange>
      </w:pPr>
      <w:bookmarkStart w:id="951" w:name="_Toc173032705"/>
      <w:ins w:id="952" w:author="Jingga Dewa" w:date="2024-07-28T03:57:00Z" w16du:dateUtc="2024-07-28T08:57:00Z">
        <w:r w:rsidRPr="00AF78AA">
          <w:rPr>
            <w:b/>
            <w:bCs/>
            <w:szCs w:val="36"/>
            <w:rPrChange w:id="953" w:author="Jingga Dewa" w:date="2024-07-28T03:58:00Z" w16du:dateUtc="2024-07-28T08:58:00Z">
              <w:rPr/>
            </w:rPrChange>
          </w:rPr>
          <w:t xml:space="preserve">Lampiran </w:t>
        </w:r>
        <w:r w:rsidRPr="00AF78AA">
          <w:rPr>
            <w:b/>
            <w:bCs/>
            <w:szCs w:val="36"/>
            <w:rPrChange w:id="954" w:author="Jingga Dewa" w:date="2024-07-28T03:58:00Z" w16du:dateUtc="2024-07-28T08:58:00Z">
              <w:rPr/>
            </w:rPrChange>
          </w:rPr>
          <w:fldChar w:fldCharType="begin"/>
        </w:r>
        <w:r w:rsidRPr="00AF78AA">
          <w:rPr>
            <w:b/>
            <w:bCs/>
            <w:szCs w:val="36"/>
            <w:rPrChange w:id="955" w:author="Jingga Dewa" w:date="2024-07-28T03:58:00Z" w16du:dateUtc="2024-07-28T08:58:00Z">
              <w:rPr/>
            </w:rPrChange>
          </w:rPr>
          <w:instrText xml:space="preserve"> SEQ Lampiran \* ARABIC </w:instrText>
        </w:r>
      </w:ins>
      <w:r w:rsidRPr="00AF78AA">
        <w:rPr>
          <w:b/>
          <w:bCs/>
          <w:szCs w:val="36"/>
          <w:rPrChange w:id="956" w:author="Jingga Dewa" w:date="2024-07-28T03:58:00Z" w16du:dateUtc="2024-07-28T08:58:00Z">
            <w:rPr/>
          </w:rPrChange>
        </w:rPr>
        <w:fldChar w:fldCharType="separate"/>
      </w:r>
      <w:r w:rsidR="00C048B8">
        <w:rPr>
          <w:b/>
          <w:bCs/>
          <w:iCs w:val="0"/>
          <w:noProof/>
          <w:szCs w:val="36"/>
        </w:rPr>
        <w:t>10</w:t>
      </w:r>
      <w:ins w:id="957" w:author="Jingga Dewa" w:date="2024-07-28T03:57:00Z" w16du:dateUtc="2024-07-28T08:57:00Z">
        <w:r w:rsidRPr="00AF78AA">
          <w:rPr>
            <w:b/>
            <w:bCs/>
            <w:szCs w:val="36"/>
            <w:rPrChange w:id="958" w:author="Jingga Dewa" w:date="2024-07-28T03:58:00Z" w16du:dateUtc="2024-07-28T08:58:00Z">
              <w:rPr/>
            </w:rPrChange>
          </w:rPr>
          <w:fldChar w:fldCharType="end"/>
        </w:r>
        <w:r w:rsidRPr="00AF78AA">
          <w:rPr>
            <w:b/>
            <w:bCs/>
            <w:szCs w:val="36"/>
            <w:rPrChange w:id="959" w:author="Jingga Dewa" w:date="2024-07-28T03:58:00Z" w16du:dateUtc="2024-07-28T08:58:00Z">
              <w:rPr/>
            </w:rPrChange>
          </w:rPr>
          <w:t xml:space="preserve"> Modul HC-05</w:t>
        </w:r>
      </w:ins>
      <w:bookmarkEnd w:id="951"/>
    </w:p>
    <w:p w14:paraId="1EC27FEF" w14:textId="77777777" w:rsidR="00B12CE3" w:rsidRPr="007E2D13" w:rsidDel="007E2D13" w:rsidRDefault="00B12CE3">
      <w:pPr>
        <w:pStyle w:val="Caption"/>
        <w:rPr>
          <w:del w:id="960" w:author="Jingga Dewa" w:date="2024-07-28T03:58:00Z" w16du:dateUtc="2024-07-28T08:58:00Z"/>
          <w:b/>
          <w:rPrChange w:id="961" w:author="Jingga Dewa" w:date="2024-07-28T03:58:00Z" w16du:dateUtc="2024-07-28T08:58:00Z">
            <w:rPr>
              <w:del w:id="962" w:author="Jingga Dewa" w:date="2024-07-28T03:58:00Z" w16du:dateUtc="2024-07-28T08:58:00Z"/>
            </w:rPr>
          </w:rPrChange>
        </w:rPr>
        <w:pPrChange w:id="963" w:author="Jingga Dewa" w:date="2024-07-28T03:58:00Z" w16du:dateUtc="2024-07-28T08:58:00Z">
          <w:pPr>
            <w:spacing w:after="0" w:line="360" w:lineRule="auto"/>
            <w:jc w:val="center"/>
          </w:pPr>
        </w:pPrChange>
      </w:pPr>
    </w:p>
    <w:p w14:paraId="6F114517" w14:textId="77777777" w:rsidR="00B12CE3" w:rsidDel="007E2D13" w:rsidRDefault="00B12CE3" w:rsidP="00B12CE3">
      <w:pPr>
        <w:jc w:val="center"/>
        <w:rPr>
          <w:del w:id="964" w:author="Jingga Dewa" w:date="2024-07-28T03:58:00Z" w16du:dateUtc="2024-07-28T08:58:00Z"/>
          <w:rFonts w:cs="Times New Roman"/>
          <w:sz w:val="48"/>
          <w:szCs w:val="48"/>
        </w:rPr>
      </w:pPr>
    </w:p>
    <w:p w14:paraId="4CF2DFE0" w14:textId="77777777" w:rsidR="00B12CE3" w:rsidDel="007E2D13" w:rsidRDefault="00B12CE3" w:rsidP="00B12CE3">
      <w:pPr>
        <w:jc w:val="center"/>
        <w:rPr>
          <w:del w:id="965" w:author="Jingga Dewa" w:date="2024-07-28T03:58:00Z" w16du:dateUtc="2024-07-28T08:58:00Z"/>
          <w:rFonts w:cs="Times New Roman"/>
          <w:sz w:val="48"/>
          <w:szCs w:val="48"/>
        </w:rPr>
      </w:pPr>
    </w:p>
    <w:p w14:paraId="7AA094B5" w14:textId="77777777" w:rsidR="00B12CE3" w:rsidDel="007E2D13" w:rsidRDefault="00B12CE3" w:rsidP="00B12CE3">
      <w:pPr>
        <w:jc w:val="center"/>
        <w:rPr>
          <w:del w:id="966" w:author="Jingga Dewa" w:date="2024-07-28T03:58:00Z" w16du:dateUtc="2024-07-28T08:58:00Z"/>
          <w:rFonts w:cs="Times New Roman"/>
          <w:sz w:val="48"/>
          <w:szCs w:val="48"/>
        </w:rPr>
      </w:pPr>
    </w:p>
    <w:p w14:paraId="2E3B653D" w14:textId="77777777" w:rsidR="00B12CE3" w:rsidDel="007E2D13" w:rsidRDefault="00B12CE3" w:rsidP="00B12CE3">
      <w:pPr>
        <w:jc w:val="center"/>
        <w:rPr>
          <w:del w:id="967" w:author="Jingga Dewa" w:date="2024-07-28T03:58:00Z" w16du:dateUtc="2024-07-28T08:58:00Z"/>
          <w:rFonts w:cs="Times New Roman"/>
          <w:sz w:val="48"/>
          <w:szCs w:val="48"/>
        </w:rPr>
      </w:pPr>
    </w:p>
    <w:p w14:paraId="34B27E8A" w14:textId="77777777" w:rsidR="00B12CE3" w:rsidDel="007E2D13" w:rsidRDefault="00B12CE3" w:rsidP="00B12CE3">
      <w:pPr>
        <w:jc w:val="center"/>
        <w:rPr>
          <w:del w:id="968" w:author="Jingga Dewa" w:date="2024-07-28T03:58:00Z" w16du:dateUtc="2024-07-28T08:58:00Z"/>
          <w:rFonts w:cs="Times New Roman"/>
          <w:sz w:val="48"/>
          <w:szCs w:val="48"/>
        </w:rPr>
      </w:pPr>
    </w:p>
    <w:p w14:paraId="168CFE0D" w14:textId="0B466CCC" w:rsidR="00B12CE3" w:rsidDel="007E2D13" w:rsidRDefault="00B12CE3">
      <w:pPr>
        <w:rPr>
          <w:del w:id="969" w:author="Jingga Dewa" w:date="2024-07-28T03:58:00Z" w16du:dateUtc="2024-07-28T08:58:00Z"/>
          <w:rFonts w:cs="Times New Roman"/>
          <w:sz w:val="48"/>
          <w:szCs w:val="48"/>
        </w:rPr>
        <w:pPrChange w:id="970" w:author="Jingga Dewa" w:date="2024-07-28T03:58:00Z" w16du:dateUtc="2024-07-28T08:58:00Z">
          <w:pPr>
            <w:jc w:val="center"/>
          </w:pPr>
        </w:pPrChange>
      </w:pPr>
    </w:p>
    <w:p w14:paraId="50BDF455" w14:textId="5502E7ED" w:rsidR="00B12CE3" w:rsidDel="00FC22F2" w:rsidRDefault="00B12CE3">
      <w:pPr>
        <w:rPr>
          <w:del w:id="971" w:author="Jingga Dewa" w:date="2024-07-28T03:39:00Z" w16du:dateUtc="2024-07-28T08:39:00Z"/>
          <w:rFonts w:cs="Times New Roman"/>
          <w:sz w:val="48"/>
          <w:szCs w:val="48"/>
        </w:rPr>
        <w:pPrChange w:id="972" w:author="Jingga Dewa" w:date="2024-07-28T03:58:00Z" w16du:dateUtc="2024-07-28T08:58:00Z">
          <w:pPr>
            <w:jc w:val="center"/>
          </w:pPr>
        </w:pPrChange>
      </w:pPr>
      <w:del w:id="973" w:author="Jingga Dewa" w:date="2024-07-28T03:58:00Z" w16du:dateUtc="2024-07-28T08:58:00Z">
        <w:r w:rsidRPr="0059710E" w:rsidDel="007E2D13">
          <w:rPr>
            <w:rFonts w:cs="Times New Roman"/>
            <w:sz w:val="48"/>
            <w:szCs w:val="48"/>
          </w:rPr>
          <w:delText xml:space="preserve">Lampiran </w:delText>
        </w:r>
        <w:r w:rsidDel="007E2D13">
          <w:rPr>
            <w:rFonts w:cs="Times New Roman"/>
            <w:sz w:val="48"/>
            <w:szCs w:val="48"/>
          </w:rPr>
          <w:delText>10</w:delText>
        </w:r>
      </w:del>
    </w:p>
    <w:p w14:paraId="2FA26EFB" w14:textId="6B88578C" w:rsidR="00B12CE3" w:rsidDel="007E2D13" w:rsidRDefault="00B12CE3">
      <w:pPr>
        <w:rPr>
          <w:del w:id="974" w:author="Jingga Dewa" w:date="2024-07-28T03:58:00Z" w16du:dateUtc="2024-07-28T08:58:00Z"/>
          <w:rFonts w:cs="Times New Roman"/>
          <w:sz w:val="48"/>
          <w:szCs w:val="48"/>
        </w:rPr>
        <w:pPrChange w:id="975" w:author="Jingga Dewa" w:date="2024-07-28T03:58:00Z" w16du:dateUtc="2024-07-28T08:58:00Z">
          <w:pPr>
            <w:jc w:val="center"/>
          </w:pPr>
        </w:pPrChange>
      </w:pPr>
    </w:p>
    <w:p w14:paraId="225352EC" w14:textId="7C61AA10" w:rsidR="00B12CE3" w:rsidDel="007E2D13" w:rsidRDefault="00B12CE3">
      <w:pPr>
        <w:rPr>
          <w:del w:id="976" w:author="Jingga Dewa" w:date="2024-07-28T03:58:00Z" w16du:dateUtc="2024-07-28T08:58:00Z"/>
          <w:rFonts w:cs="Times New Roman"/>
          <w:sz w:val="48"/>
          <w:szCs w:val="48"/>
        </w:rPr>
        <w:pPrChange w:id="977" w:author="Jingga Dewa" w:date="2024-07-28T03:58:00Z" w16du:dateUtc="2024-07-28T08:58:00Z">
          <w:pPr>
            <w:jc w:val="center"/>
          </w:pPr>
        </w:pPrChange>
      </w:pPr>
      <w:del w:id="978" w:author="Jingga Dewa" w:date="2024-07-28T03:58:00Z" w16du:dateUtc="2024-07-28T08:58:00Z">
        <w:r w:rsidDel="007E2D13">
          <w:rPr>
            <w:rFonts w:cs="Times New Roman"/>
            <w:sz w:val="48"/>
            <w:szCs w:val="48"/>
          </w:rPr>
          <w:delText>Modul HC-05</w:delText>
        </w:r>
      </w:del>
    </w:p>
    <w:p w14:paraId="2F27E261" w14:textId="77777777" w:rsidR="00B12CE3" w:rsidDel="007E2D13" w:rsidRDefault="00B12CE3" w:rsidP="00B12CE3">
      <w:pPr>
        <w:spacing w:after="0" w:line="360" w:lineRule="auto"/>
        <w:jc w:val="center"/>
        <w:rPr>
          <w:del w:id="979" w:author="Jingga Dewa" w:date="2024-07-28T03:58:00Z" w16du:dateUtc="2024-07-28T08:58:00Z"/>
        </w:rPr>
      </w:pPr>
    </w:p>
    <w:p w14:paraId="26CC19C9" w14:textId="77777777" w:rsidR="00B12CE3" w:rsidDel="007E2D13" w:rsidRDefault="00B12CE3" w:rsidP="00B12CE3">
      <w:pPr>
        <w:spacing w:after="0" w:line="360" w:lineRule="auto"/>
        <w:jc w:val="center"/>
        <w:rPr>
          <w:del w:id="980" w:author="Jingga Dewa" w:date="2024-07-28T03:58:00Z" w16du:dateUtc="2024-07-28T08:58:00Z"/>
        </w:rPr>
      </w:pPr>
    </w:p>
    <w:p w14:paraId="241B1BF2" w14:textId="77777777" w:rsidR="00B12CE3" w:rsidDel="007E2D13" w:rsidRDefault="00B12CE3" w:rsidP="00B12CE3">
      <w:pPr>
        <w:spacing w:after="0" w:line="360" w:lineRule="auto"/>
        <w:jc w:val="center"/>
        <w:rPr>
          <w:del w:id="981" w:author="Jingga Dewa" w:date="2024-07-28T03:58:00Z" w16du:dateUtc="2024-07-28T08:58:00Z"/>
        </w:rPr>
      </w:pPr>
    </w:p>
    <w:p w14:paraId="420BB8E5" w14:textId="77777777" w:rsidR="00B12CE3" w:rsidDel="007E2D13" w:rsidRDefault="00B12CE3" w:rsidP="00B12CE3">
      <w:pPr>
        <w:spacing w:after="0" w:line="360" w:lineRule="auto"/>
        <w:jc w:val="center"/>
        <w:rPr>
          <w:del w:id="982" w:author="Jingga Dewa" w:date="2024-07-28T03:58:00Z" w16du:dateUtc="2024-07-28T08:58:00Z"/>
        </w:rPr>
      </w:pPr>
    </w:p>
    <w:p w14:paraId="47F9C06B" w14:textId="77777777" w:rsidR="00B12CE3" w:rsidDel="007E2D13" w:rsidRDefault="00B12CE3" w:rsidP="00B12CE3">
      <w:pPr>
        <w:spacing w:after="0" w:line="360" w:lineRule="auto"/>
        <w:jc w:val="center"/>
        <w:rPr>
          <w:del w:id="983" w:author="Jingga Dewa" w:date="2024-07-28T03:58:00Z" w16du:dateUtc="2024-07-28T08:58:00Z"/>
        </w:rPr>
      </w:pPr>
    </w:p>
    <w:p w14:paraId="66825556" w14:textId="77777777" w:rsidR="00B12CE3" w:rsidDel="007E2D13" w:rsidRDefault="00B12CE3" w:rsidP="00B12CE3">
      <w:pPr>
        <w:spacing w:after="0" w:line="360" w:lineRule="auto"/>
        <w:jc w:val="center"/>
        <w:rPr>
          <w:del w:id="984" w:author="Jingga Dewa" w:date="2024-07-28T03:58:00Z" w16du:dateUtc="2024-07-28T08:58:00Z"/>
        </w:rPr>
      </w:pPr>
    </w:p>
    <w:p w14:paraId="679885C3" w14:textId="77777777" w:rsidR="00B12CE3" w:rsidDel="007E2D13" w:rsidRDefault="00B12CE3" w:rsidP="00B12CE3">
      <w:pPr>
        <w:spacing w:after="0" w:line="360" w:lineRule="auto"/>
        <w:jc w:val="center"/>
        <w:rPr>
          <w:del w:id="985" w:author="Jingga Dewa" w:date="2024-07-28T03:58:00Z" w16du:dateUtc="2024-07-28T08:58:00Z"/>
        </w:rPr>
      </w:pPr>
    </w:p>
    <w:p w14:paraId="6690BEE9" w14:textId="77777777" w:rsidR="00B12CE3" w:rsidDel="007E2D13" w:rsidRDefault="00B12CE3" w:rsidP="00B12CE3">
      <w:pPr>
        <w:spacing w:after="0" w:line="360" w:lineRule="auto"/>
        <w:jc w:val="center"/>
        <w:rPr>
          <w:del w:id="986" w:author="Jingga Dewa" w:date="2024-07-28T03:58:00Z" w16du:dateUtc="2024-07-28T08:58:00Z"/>
        </w:rPr>
      </w:pPr>
    </w:p>
    <w:p w14:paraId="3DCF4B6B" w14:textId="77777777" w:rsidR="00B12CE3" w:rsidDel="007E2D13" w:rsidRDefault="00B12CE3" w:rsidP="00B12CE3">
      <w:pPr>
        <w:spacing w:after="0" w:line="360" w:lineRule="auto"/>
        <w:jc w:val="center"/>
        <w:rPr>
          <w:del w:id="987" w:author="Jingga Dewa" w:date="2024-07-28T03:58:00Z" w16du:dateUtc="2024-07-28T08:58:00Z"/>
        </w:rPr>
      </w:pPr>
    </w:p>
    <w:p w14:paraId="45BA9022" w14:textId="77777777" w:rsidR="00B12CE3" w:rsidDel="007E2D13" w:rsidRDefault="00B12CE3" w:rsidP="00B12CE3">
      <w:pPr>
        <w:spacing w:after="0" w:line="360" w:lineRule="auto"/>
        <w:jc w:val="center"/>
        <w:rPr>
          <w:del w:id="988" w:author="Jingga Dewa" w:date="2024-07-28T03:58:00Z" w16du:dateUtc="2024-07-28T08:58:00Z"/>
        </w:rPr>
      </w:pPr>
    </w:p>
    <w:p w14:paraId="07025B75" w14:textId="77777777" w:rsidR="00B12CE3" w:rsidDel="007E2D13" w:rsidRDefault="00B12CE3" w:rsidP="00B12CE3">
      <w:pPr>
        <w:spacing w:after="0" w:line="360" w:lineRule="auto"/>
        <w:jc w:val="center"/>
        <w:rPr>
          <w:del w:id="989" w:author="Jingga Dewa" w:date="2024-07-28T03:58:00Z" w16du:dateUtc="2024-07-28T08:58:00Z"/>
        </w:rPr>
      </w:pPr>
    </w:p>
    <w:p w14:paraId="16DB3B22" w14:textId="77777777" w:rsidR="00B12CE3" w:rsidDel="007E2D13" w:rsidRDefault="00B12CE3" w:rsidP="00B12CE3">
      <w:pPr>
        <w:spacing w:after="0" w:line="360" w:lineRule="auto"/>
        <w:jc w:val="center"/>
        <w:rPr>
          <w:del w:id="990" w:author="Jingga Dewa" w:date="2024-07-28T03:58:00Z" w16du:dateUtc="2024-07-28T08:58:00Z"/>
        </w:rPr>
      </w:pPr>
    </w:p>
    <w:p w14:paraId="661F7811" w14:textId="77777777" w:rsidR="00B12CE3" w:rsidDel="007E2D13" w:rsidRDefault="00B12CE3" w:rsidP="00B12CE3">
      <w:pPr>
        <w:spacing w:after="0" w:line="360" w:lineRule="auto"/>
        <w:jc w:val="center"/>
        <w:rPr>
          <w:del w:id="991" w:author="Jingga Dewa" w:date="2024-07-28T03:58:00Z" w16du:dateUtc="2024-07-28T08:58:00Z"/>
        </w:rPr>
      </w:pPr>
    </w:p>
    <w:p w14:paraId="2E8089D0" w14:textId="77777777" w:rsidR="00B12CE3" w:rsidDel="007E2D13" w:rsidRDefault="00B12CE3" w:rsidP="00B12CE3">
      <w:pPr>
        <w:spacing w:after="0" w:line="360" w:lineRule="auto"/>
        <w:jc w:val="center"/>
        <w:rPr>
          <w:del w:id="992" w:author="Jingga Dewa" w:date="2024-07-28T03:58:00Z" w16du:dateUtc="2024-07-28T08:58:00Z"/>
        </w:rPr>
      </w:pPr>
    </w:p>
    <w:p w14:paraId="1E118F52" w14:textId="77777777" w:rsidR="00B12CE3" w:rsidRDefault="00B12CE3">
      <w:pPr>
        <w:pPrChange w:id="993" w:author="Jingga Dewa" w:date="2024-07-28T03:58:00Z" w16du:dateUtc="2024-07-28T08:58:00Z">
          <w:pPr>
            <w:spacing w:after="0" w:line="360" w:lineRule="auto"/>
            <w:jc w:val="center"/>
          </w:pPr>
        </w:pPrChange>
      </w:pPr>
    </w:p>
    <w:p w14:paraId="70428243" w14:textId="0722A75B" w:rsidR="00B12CE3" w:rsidRDefault="00B12CE3" w:rsidP="00B12CE3">
      <w:pPr>
        <w:spacing w:after="0" w:line="360" w:lineRule="auto"/>
        <w:jc w:val="center"/>
      </w:pPr>
      <w:r w:rsidRPr="0041517D">
        <w:rPr>
          <w:noProof/>
        </w:rPr>
        <w:drawing>
          <wp:inline distT="0" distB="0" distL="0" distR="0" wp14:anchorId="577AF70B" wp14:editId="750C832E">
            <wp:extent cx="5039995" cy="7463635"/>
            <wp:effectExtent l="0" t="0" r="0" b="0"/>
            <wp:docPr id="44587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3404" name=""/>
                    <pic:cNvPicPr/>
                  </pic:nvPicPr>
                  <pic:blipFill>
                    <a:blip r:embed="rId169"/>
                    <a:stretch>
                      <a:fillRect/>
                    </a:stretch>
                  </pic:blipFill>
                  <pic:spPr>
                    <a:xfrm>
                      <a:off x="0" y="0"/>
                      <a:ext cx="5039995" cy="7463635"/>
                    </a:xfrm>
                    <a:prstGeom prst="rect">
                      <a:avLst/>
                    </a:prstGeom>
                  </pic:spPr>
                </pic:pic>
              </a:graphicData>
            </a:graphic>
          </wp:inline>
        </w:drawing>
      </w:r>
    </w:p>
    <w:p w14:paraId="1A56986F" w14:textId="77777777" w:rsidR="00B12CE3" w:rsidRDefault="00B12CE3" w:rsidP="00B12CE3">
      <w:pPr>
        <w:spacing w:after="0" w:line="360" w:lineRule="auto"/>
        <w:jc w:val="center"/>
      </w:pPr>
    </w:p>
    <w:p w14:paraId="41D1FF89" w14:textId="77777777" w:rsidR="00B12CE3" w:rsidDel="00FB319D" w:rsidRDefault="00B12CE3" w:rsidP="00B12CE3">
      <w:pPr>
        <w:spacing w:after="0" w:line="360" w:lineRule="auto"/>
        <w:jc w:val="center"/>
        <w:rPr>
          <w:del w:id="994" w:author="Jingga Dewa" w:date="2024-07-28T03:58:00Z" w16du:dateUtc="2024-07-28T08:58:00Z"/>
        </w:rPr>
      </w:pPr>
    </w:p>
    <w:p w14:paraId="63F3D927" w14:textId="77777777" w:rsidR="00B12CE3" w:rsidDel="00FB319D" w:rsidRDefault="00B12CE3" w:rsidP="00B12CE3">
      <w:pPr>
        <w:spacing w:after="0" w:line="360" w:lineRule="auto"/>
        <w:jc w:val="center"/>
        <w:rPr>
          <w:del w:id="995" w:author="Jingga Dewa" w:date="2024-07-28T03:58:00Z" w16du:dateUtc="2024-07-28T08:58:00Z"/>
        </w:rPr>
      </w:pPr>
    </w:p>
    <w:p w14:paraId="201C2755" w14:textId="77777777" w:rsidR="00B12CE3" w:rsidRDefault="00B12CE3">
      <w:pPr>
        <w:spacing w:after="0" w:line="360" w:lineRule="auto"/>
        <w:pPrChange w:id="996" w:author="Jingga Dewa" w:date="2024-07-28T03:58:00Z" w16du:dateUtc="2024-07-28T08:58:00Z">
          <w:pPr>
            <w:spacing w:after="0" w:line="360" w:lineRule="auto"/>
            <w:jc w:val="center"/>
          </w:pPr>
        </w:pPrChange>
      </w:pPr>
    </w:p>
    <w:p w14:paraId="536A71E2" w14:textId="1EBF6375" w:rsidR="00B12CE3" w:rsidRDefault="00B12CE3" w:rsidP="00B12CE3">
      <w:pPr>
        <w:spacing w:after="0" w:line="360" w:lineRule="auto"/>
        <w:jc w:val="center"/>
      </w:pPr>
      <w:r w:rsidRPr="00E40BB3">
        <w:rPr>
          <w:noProof/>
        </w:rPr>
        <w:lastRenderedPageBreak/>
        <w:drawing>
          <wp:inline distT="0" distB="0" distL="0" distR="0" wp14:anchorId="2F574DE1" wp14:editId="14E686E8">
            <wp:extent cx="5039995" cy="7672610"/>
            <wp:effectExtent l="0" t="0" r="0" b="0"/>
            <wp:docPr id="29109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9213" name=""/>
                    <pic:cNvPicPr/>
                  </pic:nvPicPr>
                  <pic:blipFill>
                    <a:blip r:embed="rId170"/>
                    <a:stretch>
                      <a:fillRect/>
                    </a:stretch>
                  </pic:blipFill>
                  <pic:spPr>
                    <a:xfrm>
                      <a:off x="0" y="0"/>
                      <a:ext cx="5039995" cy="7672610"/>
                    </a:xfrm>
                    <a:prstGeom prst="rect">
                      <a:avLst/>
                    </a:prstGeom>
                  </pic:spPr>
                </pic:pic>
              </a:graphicData>
            </a:graphic>
          </wp:inline>
        </w:drawing>
      </w:r>
    </w:p>
    <w:p w14:paraId="4E44985C" w14:textId="77777777" w:rsidR="00B12CE3" w:rsidRDefault="00B12CE3" w:rsidP="00B12CE3">
      <w:pPr>
        <w:spacing w:after="0" w:line="360" w:lineRule="auto"/>
        <w:jc w:val="center"/>
      </w:pPr>
    </w:p>
    <w:p w14:paraId="67D5AD56" w14:textId="77777777" w:rsidR="00B12CE3" w:rsidRDefault="00B12CE3" w:rsidP="00B12CE3">
      <w:pPr>
        <w:spacing w:after="0" w:line="360" w:lineRule="auto"/>
        <w:jc w:val="center"/>
      </w:pPr>
    </w:p>
    <w:p w14:paraId="6FD57AA9" w14:textId="77777777" w:rsidR="00B12CE3" w:rsidRDefault="00B12CE3" w:rsidP="00B12CE3">
      <w:pPr>
        <w:spacing w:after="0" w:line="360" w:lineRule="auto"/>
        <w:jc w:val="center"/>
      </w:pPr>
    </w:p>
    <w:p w14:paraId="148738FF" w14:textId="4E787844" w:rsidR="00B12CE3" w:rsidRDefault="00B12CE3" w:rsidP="00B12CE3">
      <w:pPr>
        <w:spacing w:after="0" w:line="360" w:lineRule="auto"/>
        <w:jc w:val="center"/>
      </w:pPr>
      <w:r w:rsidRPr="00E40BB3">
        <w:rPr>
          <w:noProof/>
        </w:rPr>
        <w:lastRenderedPageBreak/>
        <w:drawing>
          <wp:inline distT="0" distB="0" distL="0" distR="0" wp14:anchorId="7EAA9C52" wp14:editId="723BEAE6">
            <wp:extent cx="4657725" cy="4287931"/>
            <wp:effectExtent l="0" t="0" r="0" b="0"/>
            <wp:docPr id="181203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5105" name=""/>
                    <pic:cNvPicPr/>
                  </pic:nvPicPr>
                  <pic:blipFill rotWithShape="1">
                    <a:blip r:embed="rId171"/>
                    <a:srcRect l="4865" t="4436" r="3630" b="21131"/>
                    <a:stretch/>
                  </pic:blipFill>
                  <pic:spPr bwMode="auto">
                    <a:xfrm>
                      <a:off x="0" y="0"/>
                      <a:ext cx="4658129" cy="4288303"/>
                    </a:xfrm>
                    <a:prstGeom prst="rect">
                      <a:avLst/>
                    </a:prstGeom>
                    <a:ln>
                      <a:noFill/>
                    </a:ln>
                    <a:extLst>
                      <a:ext uri="{53640926-AAD7-44D8-BBD7-CCE9431645EC}">
                        <a14:shadowObscured xmlns:a14="http://schemas.microsoft.com/office/drawing/2010/main"/>
                      </a:ext>
                    </a:extLst>
                  </pic:spPr>
                </pic:pic>
              </a:graphicData>
            </a:graphic>
          </wp:inline>
        </w:drawing>
      </w:r>
    </w:p>
    <w:p w14:paraId="44D22F96" w14:textId="77777777" w:rsidR="00B12CE3" w:rsidRDefault="00B12CE3" w:rsidP="00B12CE3">
      <w:pPr>
        <w:spacing w:after="0" w:line="360" w:lineRule="auto"/>
        <w:jc w:val="center"/>
      </w:pPr>
    </w:p>
    <w:p w14:paraId="408D24AF" w14:textId="77777777" w:rsidR="00B12CE3" w:rsidRDefault="00B12CE3" w:rsidP="00B12CE3">
      <w:pPr>
        <w:spacing w:after="0" w:line="360" w:lineRule="auto"/>
        <w:jc w:val="center"/>
      </w:pPr>
    </w:p>
    <w:p w14:paraId="00CB5E9C" w14:textId="77777777" w:rsidR="00B12CE3" w:rsidRDefault="00B12CE3" w:rsidP="00B12CE3">
      <w:pPr>
        <w:spacing w:after="0" w:line="360" w:lineRule="auto"/>
        <w:jc w:val="center"/>
      </w:pPr>
    </w:p>
    <w:p w14:paraId="38BFC665" w14:textId="77777777" w:rsidR="00B12CE3" w:rsidRDefault="00B12CE3" w:rsidP="00B12CE3">
      <w:pPr>
        <w:spacing w:after="0" w:line="360" w:lineRule="auto"/>
        <w:jc w:val="center"/>
      </w:pPr>
    </w:p>
    <w:p w14:paraId="7AA14F8C" w14:textId="77777777" w:rsidR="00B12CE3" w:rsidRDefault="00B12CE3" w:rsidP="00B12CE3">
      <w:pPr>
        <w:spacing w:after="0" w:line="360" w:lineRule="auto"/>
        <w:jc w:val="center"/>
      </w:pPr>
    </w:p>
    <w:p w14:paraId="51617C0B" w14:textId="77777777" w:rsidR="00B12CE3" w:rsidRDefault="00B12CE3" w:rsidP="00B12CE3">
      <w:pPr>
        <w:spacing w:after="0" w:line="360" w:lineRule="auto"/>
        <w:jc w:val="center"/>
      </w:pPr>
    </w:p>
    <w:p w14:paraId="79897517" w14:textId="77777777" w:rsidR="00B12CE3" w:rsidRDefault="00B12CE3" w:rsidP="00B12CE3">
      <w:pPr>
        <w:spacing w:after="0" w:line="360" w:lineRule="auto"/>
        <w:jc w:val="center"/>
      </w:pPr>
    </w:p>
    <w:p w14:paraId="13E56BAB" w14:textId="77777777" w:rsidR="00B12CE3" w:rsidRDefault="00B12CE3" w:rsidP="00B12CE3">
      <w:pPr>
        <w:spacing w:after="0" w:line="360" w:lineRule="auto"/>
        <w:jc w:val="center"/>
      </w:pPr>
    </w:p>
    <w:p w14:paraId="7D877D7B" w14:textId="77777777" w:rsidR="00B12CE3" w:rsidRDefault="00B12CE3" w:rsidP="00B12CE3">
      <w:pPr>
        <w:spacing w:after="0" w:line="360" w:lineRule="auto"/>
        <w:jc w:val="center"/>
      </w:pPr>
    </w:p>
    <w:p w14:paraId="7AD14309" w14:textId="77777777" w:rsidR="00B12CE3" w:rsidRDefault="00B12CE3" w:rsidP="00B12CE3">
      <w:pPr>
        <w:spacing w:after="0" w:line="360" w:lineRule="auto"/>
        <w:jc w:val="center"/>
      </w:pPr>
    </w:p>
    <w:p w14:paraId="7BEAF148" w14:textId="77777777" w:rsidR="00B12CE3" w:rsidRDefault="00B12CE3" w:rsidP="00B12CE3">
      <w:pPr>
        <w:spacing w:after="0" w:line="360" w:lineRule="auto"/>
        <w:jc w:val="center"/>
      </w:pPr>
    </w:p>
    <w:p w14:paraId="0910D6E5" w14:textId="77777777" w:rsidR="00B12CE3" w:rsidRDefault="00B12CE3" w:rsidP="00B12CE3">
      <w:pPr>
        <w:spacing w:after="0" w:line="360" w:lineRule="auto"/>
        <w:jc w:val="center"/>
      </w:pPr>
    </w:p>
    <w:p w14:paraId="2B67F309" w14:textId="77777777" w:rsidR="00B12CE3" w:rsidRDefault="00B12CE3" w:rsidP="00B12CE3">
      <w:pPr>
        <w:spacing w:after="0" w:line="360" w:lineRule="auto"/>
        <w:jc w:val="center"/>
      </w:pPr>
    </w:p>
    <w:p w14:paraId="2AD61596" w14:textId="77777777" w:rsidR="00B12CE3" w:rsidRDefault="00B12CE3" w:rsidP="00B12CE3">
      <w:pPr>
        <w:spacing w:after="0" w:line="360" w:lineRule="auto"/>
        <w:jc w:val="center"/>
      </w:pPr>
    </w:p>
    <w:p w14:paraId="0EB11E8E" w14:textId="77777777" w:rsidR="00B12CE3" w:rsidRDefault="00B12CE3" w:rsidP="00B12CE3">
      <w:pPr>
        <w:spacing w:after="0" w:line="360" w:lineRule="auto"/>
        <w:jc w:val="center"/>
      </w:pPr>
    </w:p>
    <w:p w14:paraId="327AD67B" w14:textId="77777777" w:rsidR="00B12CE3" w:rsidRDefault="00B12CE3" w:rsidP="00B12CE3">
      <w:pPr>
        <w:spacing w:after="0" w:line="360" w:lineRule="auto"/>
        <w:jc w:val="center"/>
      </w:pPr>
    </w:p>
    <w:p w14:paraId="16FFCFF5" w14:textId="6ED9AA5D" w:rsidR="00B12CE3" w:rsidRDefault="00B12CE3" w:rsidP="00B12CE3">
      <w:pPr>
        <w:spacing w:after="0" w:line="360" w:lineRule="auto"/>
        <w:jc w:val="center"/>
      </w:pPr>
      <w:r w:rsidRPr="00E40BB3">
        <w:rPr>
          <w:noProof/>
        </w:rPr>
        <w:lastRenderedPageBreak/>
        <w:drawing>
          <wp:inline distT="0" distB="0" distL="0" distR="0" wp14:anchorId="2F69B31D" wp14:editId="050926CC">
            <wp:extent cx="4892464" cy="6111770"/>
            <wp:effectExtent l="0" t="0" r="3810" b="3810"/>
            <wp:docPr id="67674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4711" name=""/>
                    <pic:cNvPicPr/>
                  </pic:nvPicPr>
                  <pic:blipFill>
                    <a:blip r:embed="rId172"/>
                    <a:stretch>
                      <a:fillRect/>
                    </a:stretch>
                  </pic:blipFill>
                  <pic:spPr>
                    <a:xfrm>
                      <a:off x="0" y="0"/>
                      <a:ext cx="4892464" cy="6111770"/>
                    </a:xfrm>
                    <a:prstGeom prst="rect">
                      <a:avLst/>
                    </a:prstGeom>
                  </pic:spPr>
                </pic:pic>
              </a:graphicData>
            </a:graphic>
          </wp:inline>
        </w:drawing>
      </w:r>
    </w:p>
    <w:p w14:paraId="02E5E418" w14:textId="77777777" w:rsidR="00B12CE3" w:rsidRDefault="00B12CE3" w:rsidP="00B12CE3">
      <w:pPr>
        <w:spacing w:after="0" w:line="360" w:lineRule="auto"/>
        <w:jc w:val="center"/>
        <w:rPr>
          <w:ins w:id="997" w:author="Jingga Dewa" w:date="2024-07-28T03:30:00Z" w16du:dateUtc="2024-07-28T08:30:00Z"/>
        </w:rPr>
      </w:pPr>
    </w:p>
    <w:p w14:paraId="3455939D" w14:textId="77777777" w:rsidR="00C108B0" w:rsidRDefault="00C108B0" w:rsidP="00B12CE3">
      <w:pPr>
        <w:spacing w:after="0" w:line="360" w:lineRule="auto"/>
        <w:jc w:val="center"/>
        <w:rPr>
          <w:ins w:id="998" w:author="Jingga Dewa" w:date="2024-07-28T03:30:00Z" w16du:dateUtc="2024-07-28T08:30:00Z"/>
        </w:rPr>
      </w:pPr>
    </w:p>
    <w:p w14:paraId="6C8A86A5" w14:textId="77777777" w:rsidR="00C108B0" w:rsidRDefault="00C108B0" w:rsidP="00B12CE3">
      <w:pPr>
        <w:spacing w:after="0" w:line="360" w:lineRule="auto"/>
        <w:jc w:val="center"/>
        <w:rPr>
          <w:ins w:id="999" w:author="Jingga Dewa" w:date="2024-07-28T03:30:00Z" w16du:dateUtc="2024-07-28T08:30:00Z"/>
        </w:rPr>
      </w:pPr>
    </w:p>
    <w:p w14:paraId="26A68469" w14:textId="77777777" w:rsidR="00C108B0" w:rsidRDefault="00C108B0" w:rsidP="00B12CE3">
      <w:pPr>
        <w:spacing w:after="0" w:line="360" w:lineRule="auto"/>
        <w:jc w:val="center"/>
        <w:rPr>
          <w:ins w:id="1000" w:author="Jingga Dewa" w:date="2024-07-28T03:30:00Z" w16du:dateUtc="2024-07-28T08:30:00Z"/>
        </w:rPr>
      </w:pPr>
    </w:p>
    <w:p w14:paraId="73524357" w14:textId="77777777" w:rsidR="00C108B0" w:rsidRDefault="00C108B0" w:rsidP="00B12CE3">
      <w:pPr>
        <w:spacing w:after="0" w:line="360" w:lineRule="auto"/>
        <w:jc w:val="center"/>
        <w:rPr>
          <w:ins w:id="1001" w:author="Jingga Dewa" w:date="2024-07-28T03:30:00Z" w16du:dateUtc="2024-07-28T08:30:00Z"/>
        </w:rPr>
      </w:pPr>
    </w:p>
    <w:p w14:paraId="15DF2D1F" w14:textId="77777777" w:rsidR="00C108B0" w:rsidRDefault="00C108B0" w:rsidP="00B12CE3">
      <w:pPr>
        <w:spacing w:after="0" w:line="360" w:lineRule="auto"/>
        <w:jc w:val="center"/>
        <w:rPr>
          <w:ins w:id="1002" w:author="Jingga Dewa" w:date="2024-07-28T03:30:00Z" w16du:dateUtc="2024-07-28T08:30:00Z"/>
        </w:rPr>
      </w:pPr>
    </w:p>
    <w:p w14:paraId="070210F3" w14:textId="77777777" w:rsidR="00C108B0" w:rsidRDefault="00C108B0" w:rsidP="00B12CE3">
      <w:pPr>
        <w:spacing w:after="0" w:line="360" w:lineRule="auto"/>
        <w:jc w:val="center"/>
        <w:rPr>
          <w:ins w:id="1003" w:author="Jingga Dewa" w:date="2024-07-28T03:30:00Z" w16du:dateUtc="2024-07-28T08:30:00Z"/>
        </w:rPr>
      </w:pPr>
    </w:p>
    <w:p w14:paraId="3AD24CE7" w14:textId="77777777" w:rsidR="00C108B0" w:rsidRDefault="00C108B0" w:rsidP="00B12CE3">
      <w:pPr>
        <w:spacing w:after="0" w:line="360" w:lineRule="auto"/>
        <w:jc w:val="center"/>
        <w:rPr>
          <w:ins w:id="1004" w:author="Jingga Dewa" w:date="2024-07-28T03:30:00Z" w16du:dateUtc="2024-07-28T08:30:00Z"/>
        </w:rPr>
      </w:pPr>
    </w:p>
    <w:p w14:paraId="289CF592" w14:textId="77777777" w:rsidR="00C108B0" w:rsidRDefault="00C108B0" w:rsidP="00B12CE3">
      <w:pPr>
        <w:spacing w:after="0" w:line="360" w:lineRule="auto"/>
        <w:jc w:val="center"/>
        <w:rPr>
          <w:ins w:id="1005" w:author="Jingga Dewa" w:date="2024-07-28T03:30:00Z" w16du:dateUtc="2024-07-28T08:30:00Z"/>
        </w:rPr>
      </w:pPr>
    </w:p>
    <w:p w14:paraId="24F65228" w14:textId="5E662F06" w:rsidR="00C108B0" w:rsidRDefault="00273FAD" w:rsidP="00273FAD">
      <w:pPr>
        <w:pStyle w:val="Caption"/>
        <w:rPr>
          <w:ins w:id="1006" w:author="Jingga Dewa" w:date="2024-07-28T04:01:00Z" w16du:dateUtc="2024-07-28T09:01:00Z"/>
          <w:b/>
          <w:sz w:val="24"/>
        </w:rPr>
      </w:pPr>
      <w:bookmarkStart w:id="1007" w:name="_Toc173032706"/>
      <w:ins w:id="1008" w:author="Jingga Dewa" w:date="2024-07-28T03:59:00Z" w16du:dateUtc="2024-07-28T08:59:00Z">
        <w:r w:rsidRPr="00273FAD">
          <w:rPr>
            <w:b/>
            <w:sz w:val="24"/>
            <w:rPrChange w:id="1009" w:author="Jingga Dewa" w:date="2024-07-28T03:59:00Z" w16du:dateUtc="2024-07-28T08:59:00Z">
              <w:rPr/>
            </w:rPrChange>
          </w:rPr>
          <w:lastRenderedPageBreak/>
          <w:t xml:space="preserve">Lampiran </w:t>
        </w:r>
        <w:r w:rsidRPr="00273FAD">
          <w:rPr>
            <w:b/>
            <w:sz w:val="24"/>
            <w:rPrChange w:id="1010" w:author="Jingga Dewa" w:date="2024-07-28T03:59:00Z" w16du:dateUtc="2024-07-28T08:59:00Z">
              <w:rPr/>
            </w:rPrChange>
          </w:rPr>
          <w:fldChar w:fldCharType="begin"/>
        </w:r>
        <w:r w:rsidRPr="00273FAD">
          <w:rPr>
            <w:b/>
            <w:sz w:val="24"/>
            <w:rPrChange w:id="1011" w:author="Jingga Dewa" w:date="2024-07-28T03:59:00Z" w16du:dateUtc="2024-07-28T08:59:00Z">
              <w:rPr/>
            </w:rPrChange>
          </w:rPr>
          <w:instrText xml:space="preserve"> SEQ Lampiran \* ARABIC </w:instrText>
        </w:r>
      </w:ins>
      <w:r w:rsidRPr="00273FAD">
        <w:rPr>
          <w:b/>
          <w:sz w:val="24"/>
          <w:rPrChange w:id="1012" w:author="Jingga Dewa" w:date="2024-07-28T03:59:00Z" w16du:dateUtc="2024-07-28T08:59:00Z">
            <w:rPr/>
          </w:rPrChange>
        </w:rPr>
        <w:fldChar w:fldCharType="separate"/>
      </w:r>
      <w:r w:rsidR="00C048B8">
        <w:rPr>
          <w:b/>
          <w:noProof/>
          <w:sz w:val="24"/>
        </w:rPr>
        <w:t>11</w:t>
      </w:r>
      <w:ins w:id="1013" w:author="Jingga Dewa" w:date="2024-07-28T03:59:00Z" w16du:dateUtc="2024-07-28T08:59:00Z">
        <w:r w:rsidRPr="00273FAD">
          <w:rPr>
            <w:b/>
            <w:sz w:val="24"/>
            <w:rPrChange w:id="1014" w:author="Jingga Dewa" w:date="2024-07-28T03:59:00Z" w16du:dateUtc="2024-07-28T08:59:00Z">
              <w:rPr/>
            </w:rPrChange>
          </w:rPr>
          <w:fldChar w:fldCharType="end"/>
        </w:r>
        <w:r w:rsidRPr="00273FAD">
          <w:rPr>
            <w:b/>
            <w:sz w:val="24"/>
            <w:rPrChange w:id="1015" w:author="Jingga Dewa" w:date="2024-07-28T03:59:00Z" w16du:dateUtc="2024-07-28T08:59:00Z">
              <w:rPr/>
            </w:rPrChange>
          </w:rPr>
          <w:t xml:space="preserve"> Daftar Riwayat Hidup</w:t>
        </w:r>
      </w:ins>
      <w:bookmarkEnd w:id="1007"/>
    </w:p>
    <w:p w14:paraId="31FC2970" w14:textId="77777777" w:rsidR="00273FAD" w:rsidRDefault="00273FAD" w:rsidP="00273FAD">
      <w:pPr>
        <w:rPr>
          <w:ins w:id="1016" w:author="Jingga Dewa" w:date="2024-07-28T04:01:00Z" w16du:dateUtc="2024-07-28T09:01:00Z"/>
        </w:rPr>
      </w:pPr>
    </w:p>
    <w:p w14:paraId="429AC40E" w14:textId="77777777" w:rsidR="00273FAD" w:rsidRDefault="00273FAD" w:rsidP="00273FAD">
      <w:pPr>
        <w:rPr>
          <w:ins w:id="1017" w:author="Jingga Dewa" w:date="2024-07-28T04:01:00Z" w16du:dateUtc="2024-07-28T09:01:00Z"/>
        </w:rPr>
      </w:pPr>
    </w:p>
    <w:p w14:paraId="0A04AA1C" w14:textId="77777777" w:rsidR="00273FAD" w:rsidRPr="00273FAD" w:rsidRDefault="00273FAD">
      <w:pPr>
        <w:rPr>
          <w:ins w:id="1018" w:author="Jingga Dewa" w:date="2024-07-28T03:30:00Z" w16du:dateUtc="2024-07-28T08:30:00Z"/>
          <w:rPrChange w:id="1019" w:author="Jingga Dewa" w:date="2024-07-28T04:01:00Z" w16du:dateUtc="2024-07-28T09:01:00Z">
            <w:rPr>
              <w:ins w:id="1020" w:author="Jingga Dewa" w:date="2024-07-28T03:30:00Z" w16du:dateUtc="2024-07-28T08:30:00Z"/>
              <w:rFonts w:cs="Times New Roman"/>
              <w:sz w:val="48"/>
              <w:szCs w:val="48"/>
            </w:rPr>
          </w:rPrChange>
        </w:rPr>
        <w:pPrChange w:id="1021" w:author="Jingga Dewa" w:date="2024-07-28T04:01:00Z" w16du:dateUtc="2024-07-28T09:01:00Z">
          <w:pPr>
            <w:spacing w:after="0" w:line="360" w:lineRule="auto"/>
            <w:jc w:val="center"/>
          </w:pPr>
        </w:pPrChange>
      </w:pPr>
    </w:p>
    <w:p w14:paraId="615FFE4B" w14:textId="2B864A24" w:rsidR="00C108B0" w:rsidDel="00273FAD" w:rsidRDefault="00273FAD" w:rsidP="00273FAD">
      <w:pPr>
        <w:spacing w:after="0" w:line="360" w:lineRule="auto"/>
        <w:jc w:val="center"/>
        <w:rPr>
          <w:del w:id="1022" w:author="Jingga Dewa" w:date="2024-07-28T03:59:00Z" w16du:dateUtc="2024-07-28T08:59:00Z"/>
          <w:rFonts w:cs="Times New Roman"/>
          <w:sz w:val="48"/>
          <w:szCs w:val="48"/>
        </w:rPr>
      </w:pPr>
      <w:ins w:id="1023" w:author="Jingga Dewa" w:date="2024-07-28T04:01:00Z" w16du:dateUtc="2024-07-28T09:01:00Z">
        <w:r>
          <w:rPr>
            <w:noProof/>
          </w:rPr>
          <w:drawing>
            <wp:inline distT="0" distB="0" distL="0" distR="0" wp14:anchorId="6B5FE310" wp14:editId="7AA911A4">
              <wp:extent cx="1250950" cy="1667933"/>
              <wp:effectExtent l="0" t="0" r="0" b="0"/>
              <wp:docPr id="840002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58014" cy="1677351"/>
                      </a:xfrm>
                      <a:prstGeom prst="rect">
                        <a:avLst/>
                      </a:prstGeom>
                      <a:noFill/>
                      <a:ln>
                        <a:noFill/>
                      </a:ln>
                    </pic:spPr>
                  </pic:pic>
                </a:graphicData>
              </a:graphic>
            </wp:inline>
          </w:drawing>
        </w:r>
      </w:ins>
      <w:del w:id="1024" w:author="Jingga Dewa" w:date="2024-07-28T03:59:00Z" w16du:dateUtc="2024-07-28T08:59:00Z">
        <w:r w:rsidR="00C108B0" w:rsidRPr="0059710E" w:rsidDel="00273FAD">
          <w:rPr>
            <w:rFonts w:cs="Times New Roman"/>
            <w:sz w:val="48"/>
            <w:szCs w:val="48"/>
          </w:rPr>
          <w:delText xml:space="preserve">Lampiran </w:delText>
        </w:r>
        <w:r w:rsidR="00C108B0" w:rsidDel="00273FAD">
          <w:rPr>
            <w:rFonts w:cs="Times New Roman"/>
            <w:sz w:val="48"/>
            <w:szCs w:val="48"/>
          </w:rPr>
          <w:delText>10</w:delText>
        </w:r>
      </w:del>
    </w:p>
    <w:p w14:paraId="17C38462" w14:textId="40227AA7" w:rsidR="00273FAD" w:rsidRDefault="0044434E" w:rsidP="00273FAD">
      <w:pPr>
        <w:spacing w:after="0" w:line="360" w:lineRule="auto"/>
        <w:jc w:val="center"/>
        <w:rPr>
          <w:ins w:id="1025" w:author="Jingga Dewa" w:date="2024-07-28T04:01:00Z" w16du:dateUtc="2024-07-28T09:01:00Z"/>
          <w:rFonts w:cs="Times New Roman"/>
          <w:sz w:val="48"/>
          <w:szCs w:val="48"/>
        </w:rPr>
      </w:pPr>
      <w:ins w:id="1026" w:author="Jingga Dewa" w:date="2024-07-28T04:16:00Z" w16du:dateUtc="2024-07-28T09:16:00Z">
        <w:r>
          <w:rPr>
            <w:rFonts w:cs="Times New Roman"/>
            <w:sz w:val="48"/>
            <w:szCs w:val="48"/>
          </w:rPr>
          <w:tab/>
        </w:r>
      </w:ins>
    </w:p>
    <w:p w14:paraId="0938A827" w14:textId="595C69AB" w:rsidR="00273FAD" w:rsidRDefault="006C2624">
      <w:pPr>
        <w:pStyle w:val="ListParagraph"/>
        <w:numPr>
          <w:ilvl w:val="0"/>
          <w:numId w:val="91"/>
        </w:numPr>
        <w:spacing w:after="0" w:line="360" w:lineRule="auto"/>
        <w:rPr>
          <w:ins w:id="1027" w:author="Jingga Dewa" w:date="2024-07-28T04:02:00Z" w16du:dateUtc="2024-07-28T09:02:00Z"/>
          <w:rFonts w:cs="Times New Roman"/>
          <w:b/>
          <w:bCs/>
          <w:sz w:val="32"/>
          <w:szCs w:val="48"/>
        </w:rPr>
        <w:pPrChange w:id="1028" w:author="Jingga Dewa" w:date="2024-07-28T04:03:00Z" w16du:dateUtc="2024-07-28T09:03:00Z">
          <w:pPr>
            <w:pStyle w:val="ListParagraph"/>
            <w:numPr>
              <w:numId w:val="91"/>
            </w:numPr>
            <w:ind w:hanging="360"/>
          </w:pPr>
        </w:pPrChange>
      </w:pPr>
      <w:ins w:id="1029" w:author="Jingga Dewa" w:date="2024-07-28T04:01:00Z" w16du:dateUtc="2024-07-28T09:01:00Z">
        <w:r w:rsidRPr="006C2624">
          <w:rPr>
            <w:rFonts w:cs="Times New Roman"/>
            <w:b/>
            <w:bCs/>
            <w:sz w:val="32"/>
            <w:szCs w:val="48"/>
            <w:rPrChange w:id="1030" w:author="Jingga Dewa" w:date="2024-07-28T04:02:00Z" w16du:dateUtc="2024-07-28T09:02:00Z">
              <w:rPr>
                <w:rFonts w:cs="Times New Roman"/>
                <w:bCs/>
                <w:szCs w:val="48"/>
              </w:rPr>
            </w:rPrChange>
          </w:rPr>
          <w:t>D</w:t>
        </w:r>
      </w:ins>
      <w:ins w:id="1031" w:author="Jingga Dewa" w:date="2024-07-28T04:08:00Z" w16du:dateUtc="2024-07-28T09:08:00Z">
        <w:r>
          <w:rPr>
            <w:rFonts w:cs="Times New Roman"/>
            <w:b/>
            <w:bCs/>
            <w:sz w:val="32"/>
            <w:szCs w:val="48"/>
          </w:rPr>
          <w:t>ATA PRIBADI</w:t>
        </w:r>
      </w:ins>
    </w:p>
    <w:p w14:paraId="2770373E" w14:textId="4C90D151" w:rsidR="006C2624" w:rsidRDefault="006C2624" w:rsidP="006C2624">
      <w:pPr>
        <w:pStyle w:val="ListParagraph"/>
        <w:spacing w:after="0" w:line="360" w:lineRule="auto"/>
        <w:rPr>
          <w:ins w:id="1032" w:author="Jingga Dewa" w:date="2024-07-28T04:03:00Z" w16du:dateUtc="2024-07-28T09:03:00Z"/>
          <w:rFonts w:cs="Times New Roman"/>
          <w:bCs/>
          <w:szCs w:val="48"/>
        </w:rPr>
      </w:pPr>
      <w:ins w:id="1033" w:author="Jingga Dewa" w:date="2024-07-28T04:02:00Z" w16du:dateUtc="2024-07-28T09:02:00Z">
        <w:r>
          <w:rPr>
            <w:rFonts w:cs="Times New Roman"/>
            <w:bCs/>
            <w:szCs w:val="48"/>
          </w:rPr>
          <w:t>Nama Lengkap</w:t>
        </w:r>
        <w:r>
          <w:rPr>
            <w:rFonts w:cs="Times New Roman"/>
            <w:bCs/>
            <w:szCs w:val="48"/>
          </w:rPr>
          <w:tab/>
        </w:r>
        <w:r>
          <w:rPr>
            <w:rFonts w:cs="Times New Roman"/>
            <w:bCs/>
            <w:szCs w:val="48"/>
          </w:rPr>
          <w:tab/>
          <w:t>: Rafli Dewantoro</w:t>
        </w:r>
      </w:ins>
    </w:p>
    <w:p w14:paraId="7E63F427" w14:textId="0DC61B8C" w:rsidR="006C2624" w:rsidRDefault="006C2624" w:rsidP="006C2624">
      <w:pPr>
        <w:pStyle w:val="ListParagraph"/>
        <w:spacing w:after="0" w:line="360" w:lineRule="auto"/>
        <w:rPr>
          <w:ins w:id="1034" w:author="Jingga Dewa" w:date="2024-07-28T04:04:00Z" w16du:dateUtc="2024-07-28T09:04:00Z"/>
          <w:rFonts w:cs="Times New Roman"/>
          <w:bCs/>
          <w:szCs w:val="48"/>
        </w:rPr>
      </w:pPr>
      <w:ins w:id="1035" w:author="Jingga Dewa" w:date="2024-07-28T04:03:00Z" w16du:dateUtc="2024-07-28T09:03:00Z">
        <w:r>
          <w:rPr>
            <w:rFonts w:cs="Times New Roman"/>
            <w:bCs/>
            <w:szCs w:val="48"/>
          </w:rPr>
          <w:t>Tempat. Tanggal Lahir</w:t>
        </w:r>
        <w:r>
          <w:rPr>
            <w:rFonts w:cs="Times New Roman"/>
            <w:bCs/>
            <w:szCs w:val="48"/>
          </w:rPr>
          <w:tab/>
          <w:t xml:space="preserve">: Tarakan, </w:t>
        </w:r>
      </w:ins>
      <w:ins w:id="1036" w:author="Jingga Dewa" w:date="2024-07-28T04:04:00Z" w16du:dateUtc="2024-07-28T09:04:00Z">
        <w:r>
          <w:rPr>
            <w:rFonts w:cs="Times New Roman"/>
            <w:bCs/>
            <w:szCs w:val="48"/>
          </w:rPr>
          <w:t>13</w:t>
        </w:r>
      </w:ins>
      <w:ins w:id="1037" w:author="Jingga Dewa" w:date="2024-07-28T04:03:00Z" w16du:dateUtc="2024-07-28T09:03:00Z">
        <w:r>
          <w:rPr>
            <w:rFonts w:cs="Times New Roman"/>
            <w:bCs/>
            <w:szCs w:val="48"/>
          </w:rPr>
          <w:t xml:space="preserve"> September 2</w:t>
        </w:r>
      </w:ins>
      <w:ins w:id="1038" w:author="Jingga Dewa" w:date="2024-07-28T04:04:00Z" w16du:dateUtc="2024-07-28T09:04:00Z">
        <w:r>
          <w:rPr>
            <w:rFonts w:cs="Times New Roman"/>
            <w:bCs/>
            <w:szCs w:val="48"/>
          </w:rPr>
          <w:t>002</w:t>
        </w:r>
      </w:ins>
    </w:p>
    <w:p w14:paraId="4BDB0594" w14:textId="008B1B23" w:rsidR="006C2624" w:rsidRDefault="006C2624" w:rsidP="006C2624">
      <w:pPr>
        <w:pStyle w:val="ListParagraph"/>
        <w:spacing w:after="0" w:line="360" w:lineRule="auto"/>
        <w:rPr>
          <w:ins w:id="1039" w:author="Jingga Dewa" w:date="2024-07-28T04:04:00Z" w16du:dateUtc="2024-07-28T09:04:00Z"/>
          <w:rFonts w:cs="Times New Roman"/>
          <w:bCs/>
          <w:szCs w:val="48"/>
        </w:rPr>
      </w:pPr>
      <w:ins w:id="1040" w:author="Jingga Dewa" w:date="2024-07-28T04:04:00Z" w16du:dateUtc="2024-07-28T09:04:00Z">
        <w:r>
          <w:rPr>
            <w:rFonts w:cs="Times New Roman"/>
            <w:bCs/>
            <w:szCs w:val="48"/>
          </w:rPr>
          <w:t>Jenis Kelamin</w:t>
        </w:r>
        <w:r>
          <w:rPr>
            <w:rFonts w:cs="Times New Roman"/>
            <w:bCs/>
            <w:szCs w:val="48"/>
          </w:rPr>
          <w:tab/>
        </w:r>
        <w:r>
          <w:rPr>
            <w:rFonts w:cs="Times New Roman"/>
            <w:bCs/>
            <w:szCs w:val="48"/>
          </w:rPr>
          <w:tab/>
        </w:r>
        <w:r>
          <w:rPr>
            <w:rFonts w:cs="Times New Roman"/>
            <w:bCs/>
            <w:szCs w:val="48"/>
          </w:rPr>
          <w:tab/>
          <w:t>: Laki-Laki</w:t>
        </w:r>
      </w:ins>
    </w:p>
    <w:p w14:paraId="786E2344" w14:textId="7F2D1DFB" w:rsidR="006C2624" w:rsidRDefault="006C2624" w:rsidP="006C2624">
      <w:pPr>
        <w:pStyle w:val="ListParagraph"/>
        <w:spacing w:after="0" w:line="360" w:lineRule="auto"/>
        <w:rPr>
          <w:ins w:id="1041" w:author="Jingga Dewa" w:date="2024-07-28T04:04:00Z" w16du:dateUtc="2024-07-28T09:04:00Z"/>
          <w:rFonts w:cs="Times New Roman"/>
          <w:bCs/>
          <w:szCs w:val="48"/>
        </w:rPr>
      </w:pPr>
      <w:ins w:id="1042" w:author="Jingga Dewa" w:date="2024-07-28T04:04:00Z" w16du:dateUtc="2024-07-28T09:04:00Z">
        <w:r>
          <w:rPr>
            <w:rFonts w:cs="Times New Roman"/>
            <w:bCs/>
            <w:szCs w:val="48"/>
          </w:rPr>
          <w:t>Kewarganegaraan</w:t>
        </w:r>
        <w:r>
          <w:rPr>
            <w:rFonts w:cs="Times New Roman"/>
            <w:bCs/>
            <w:szCs w:val="48"/>
          </w:rPr>
          <w:tab/>
        </w:r>
        <w:r>
          <w:rPr>
            <w:rFonts w:cs="Times New Roman"/>
            <w:bCs/>
            <w:szCs w:val="48"/>
          </w:rPr>
          <w:tab/>
          <w:t>: Indonesia</w:t>
        </w:r>
      </w:ins>
    </w:p>
    <w:p w14:paraId="1984C00E" w14:textId="50130505" w:rsidR="006C2624" w:rsidRDefault="006C2624" w:rsidP="006C2624">
      <w:pPr>
        <w:pStyle w:val="ListParagraph"/>
        <w:spacing w:after="0" w:line="360" w:lineRule="auto"/>
        <w:rPr>
          <w:ins w:id="1043" w:author="Jingga Dewa" w:date="2024-07-28T04:04:00Z" w16du:dateUtc="2024-07-28T09:04:00Z"/>
          <w:rFonts w:cs="Times New Roman"/>
          <w:bCs/>
          <w:szCs w:val="48"/>
        </w:rPr>
      </w:pPr>
      <w:ins w:id="1044" w:author="Jingga Dewa" w:date="2024-07-28T04:04:00Z" w16du:dateUtc="2024-07-28T09:04:00Z">
        <w:r>
          <w:rPr>
            <w:rFonts w:cs="Times New Roman"/>
            <w:bCs/>
            <w:szCs w:val="48"/>
          </w:rPr>
          <w:t>Agama</w:t>
        </w:r>
        <w:r>
          <w:rPr>
            <w:rFonts w:cs="Times New Roman"/>
            <w:bCs/>
            <w:szCs w:val="48"/>
          </w:rPr>
          <w:tab/>
        </w:r>
        <w:r>
          <w:rPr>
            <w:rFonts w:cs="Times New Roman"/>
            <w:bCs/>
            <w:szCs w:val="48"/>
          </w:rPr>
          <w:tab/>
        </w:r>
        <w:r>
          <w:rPr>
            <w:rFonts w:cs="Times New Roman"/>
            <w:bCs/>
            <w:szCs w:val="48"/>
          </w:rPr>
          <w:tab/>
        </w:r>
        <w:r>
          <w:rPr>
            <w:rFonts w:cs="Times New Roman"/>
            <w:bCs/>
            <w:szCs w:val="48"/>
          </w:rPr>
          <w:tab/>
          <w:t>: Islam</w:t>
        </w:r>
      </w:ins>
    </w:p>
    <w:p w14:paraId="7D3ADC20" w14:textId="0FF388EA" w:rsidR="006C2624" w:rsidRDefault="006C2624" w:rsidP="006C2624">
      <w:pPr>
        <w:pStyle w:val="ListParagraph"/>
        <w:spacing w:after="0" w:line="360" w:lineRule="auto"/>
        <w:ind w:left="3600" w:hanging="2880"/>
        <w:rPr>
          <w:ins w:id="1045" w:author="Jingga Dewa" w:date="2024-07-28T04:07:00Z" w16du:dateUtc="2024-07-28T09:07:00Z"/>
          <w:rFonts w:cs="Times New Roman"/>
          <w:bCs/>
          <w:szCs w:val="48"/>
        </w:rPr>
      </w:pPr>
      <w:ins w:id="1046" w:author="Jingga Dewa" w:date="2024-07-28T04:05:00Z" w16du:dateUtc="2024-07-28T09:05:00Z">
        <w:r>
          <w:rPr>
            <w:rFonts w:cs="Times New Roman"/>
            <w:bCs/>
            <w:szCs w:val="48"/>
          </w:rPr>
          <w:t>Alamat</w:t>
        </w:r>
        <w:r>
          <w:rPr>
            <w:rFonts w:cs="Times New Roman"/>
            <w:bCs/>
            <w:szCs w:val="48"/>
          </w:rPr>
          <w:tab/>
          <w:t>:</w:t>
        </w:r>
        <w:proofErr w:type="spellStart"/>
        <w:r>
          <w:rPr>
            <w:rFonts w:cs="Times New Roman"/>
            <w:bCs/>
            <w:szCs w:val="48"/>
          </w:rPr>
          <w:t>Jl.</w:t>
        </w:r>
      </w:ins>
      <w:ins w:id="1047" w:author="Jingga Dewa" w:date="2024-07-28T04:06:00Z" w16du:dateUtc="2024-07-28T09:06:00Z">
        <w:r>
          <w:rPr>
            <w:rFonts w:cs="Times New Roman"/>
            <w:bCs/>
            <w:szCs w:val="48"/>
          </w:rPr>
          <w:t>Wahab</w:t>
        </w:r>
        <w:proofErr w:type="spellEnd"/>
        <w:r>
          <w:rPr>
            <w:rFonts w:cs="Times New Roman"/>
            <w:bCs/>
            <w:szCs w:val="48"/>
          </w:rPr>
          <w:t xml:space="preserve"> </w:t>
        </w:r>
        <w:proofErr w:type="spellStart"/>
        <w:r>
          <w:rPr>
            <w:rFonts w:cs="Times New Roman"/>
            <w:bCs/>
            <w:szCs w:val="48"/>
          </w:rPr>
          <w:t>Syahrani</w:t>
        </w:r>
        <w:proofErr w:type="spellEnd"/>
        <w:r>
          <w:rPr>
            <w:rFonts w:cs="Times New Roman"/>
            <w:bCs/>
            <w:szCs w:val="48"/>
          </w:rPr>
          <w:t xml:space="preserve"> NO 87</w:t>
        </w:r>
      </w:ins>
      <w:ins w:id="1048" w:author="Jingga Dewa" w:date="2024-07-28T04:07:00Z" w16du:dateUtc="2024-07-28T09:07:00Z">
        <w:r>
          <w:rPr>
            <w:rFonts w:cs="Times New Roman"/>
            <w:bCs/>
            <w:szCs w:val="48"/>
          </w:rPr>
          <w:t xml:space="preserve"> </w:t>
        </w:r>
        <w:proofErr w:type="spellStart"/>
        <w:r>
          <w:rPr>
            <w:rFonts w:cs="Times New Roman"/>
            <w:bCs/>
            <w:szCs w:val="48"/>
          </w:rPr>
          <w:t>kec</w:t>
        </w:r>
        <w:proofErr w:type="spellEnd"/>
        <w:r>
          <w:rPr>
            <w:rFonts w:cs="Times New Roman"/>
            <w:bCs/>
            <w:szCs w:val="48"/>
          </w:rPr>
          <w:t xml:space="preserve">. Tanah </w:t>
        </w:r>
        <w:proofErr w:type="spellStart"/>
        <w:r>
          <w:rPr>
            <w:rFonts w:cs="Times New Roman"/>
            <w:bCs/>
            <w:szCs w:val="48"/>
          </w:rPr>
          <w:t>Grogot</w:t>
        </w:r>
        <w:proofErr w:type="spellEnd"/>
        <w:r>
          <w:rPr>
            <w:rFonts w:cs="Times New Roman"/>
            <w:bCs/>
            <w:szCs w:val="48"/>
          </w:rPr>
          <w:t xml:space="preserve">, Kota Tanah </w:t>
        </w:r>
        <w:proofErr w:type="spellStart"/>
        <w:r>
          <w:rPr>
            <w:rFonts w:cs="Times New Roman"/>
            <w:bCs/>
            <w:szCs w:val="48"/>
          </w:rPr>
          <w:t>Grogot</w:t>
        </w:r>
        <w:proofErr w:type="spellEnd"/>
      </w:ins>
    </w:p>
    <w:p w14:paraId="71BCA50C" w14:textId="2EDE541F" w:rsidR="007C17B6" w:rsidRPr="007C17B6" w:rsidRDefault="006C2624" w:rsidP="007C17B6">
      <w:pPr>
        <w:pStyle w:val="ListParagraph"/>
        <w:spacing w:after="0" w:line="360" w:lineRule="auto"/>
        <w:ind w:left="3600" w:hanging="2880"/>
        <w:rPr>
          <w:ins w:id="1049" w:author="Jingga Dewa" w:date="2024-07-28T04:07:00Z" w16du:dateUtc="2024-07-28T09:07:00Z"/>
          <w:rFonts w:cs="Times New Roman"/>
          <w:bCs/>
          <w:color w:val="4472C4" w:themeColor="accent1"/>
          <w:szCs w:val="48"/>
          <w:u w:val="single"/>
        </w:rPr>
      </w:pPr>
      <w:ins w:id="1050" w:author="Jingga Dewa" w:date="2024-07-28T04:07:00Z" w16du:dateUtc="2024-07-28T09:07:00Z">
        <w:r>
          <w:rPr>
            <w:rFonts w:cs="Times New Roman"/>
            <w:bCs/>
            <w:i/>
            <w:iCs/>
            <w:szCs w:val="48"/>
          </w:rPr>
          <w:t>Email</w:t>
        </w:r>
        <w:r>
          <w:rPr>
            <w:rFonts w:cs="Times New Roman"/>
            <w:bCs/>
            <w:i/>
            <w:iCs/>
            <w:szCs w:val="48"/>
          </w:rPr>
          <w:tab/>
        </w:r>
      </w:ins>
      <w:r w:rsidR="007C17B6">
        <w:rPr>
          <w:rFonts w:cs="Times New Roman"/>
          <w:bCs/>
          <w:szCs w:val="48"/>
        </w:rPr>
        <w:t>:</w:t>
      </w:r>
      <w:r w:rsidR="007C17B6" w:rsidRPr="007C17B6">
        <w:rPr>
          <w:rFonts w:cs="Times New Roman"/>
          <w:bCs/>
          <w:color w:val="4472C4" w:themeColor="accent1"/>
          <w:szCs w:val="48"/>
          <w:u w:val="single"/>
        </w:rPr>
        <w:t>wasedaboy</w:t>
      </w:r>
      <w:r w:rsidR="007C17B6">
        <w:rPr>
          <w:rFonts w:cs="Times New Roman"/>
          <w:bCs/>
          <w:color w:val="4472C4" w:themeColor="accent1"/>
          <w:szCs w:val="48"/>
          <w:u w:val="single"/>
        </w:rPr>
        <w:t>302</w:t>
      </w:r>
      <w:r w:rsidR="007C17B6" w:rsidRPr="007C17B6">
        <w:rPr>
          <w:rFonts w:cs="Times New Roman"/>
          <w:bCs/>
          <w:color w:val="4472C4" w:themeColor="accent1"/>
          <w:szCs w:val="48"/>
          <w:u w:val="single"/>
        </w:rPr>
        <w:t>@gmail.com</w:t>
      </w:r>
    </w:p>
    <w:p w14:paraId="2B74B7BB" w14:textId="77777777" w:rsidR="006C2624" w:rsidRDefault="006C2624" w:rsidP="006C2624">
      <w:pPr>
        <w:pStyle w:val="ListParagraph"/>
        <w:spacing w:after="0" w:line="360" w:lineRule="auto"/>
        <w:ind w:left="3600" w:hanging="2880"/>
        <w:rPr>
          <w:ins w:id="1051" w:author="Jingga Dewa" w:date="2024-07-28T04:08:00Z" w16du:dateUtc="2024-07-28T09:08:00Z"/>
          <w:rFonts w:cs="Times New Roman"/>
          <w:bCs/>
          <w:szCs w:val="48"/>
        </w:rPr>
      </w:pPr>
    </w:p>
    <w:p w14:paraId="598C300F" w14:textId="06428D68" w:rsidR="006C2624" w:rsidRPr="00F05704" w:rsidRDefault="006C2624" w:rsidP="00F05704">
      <w:pPr>
        <w:pStyle w:val="ListParagraph"/>
        <w:numPr>
          <w:ilvl w:val="0"/>
          <w:numId w:val="91"/>
        </w:numPr>
        <w:spacing w:after="0" w:line="360" w:lineRule="auto"/>
        <w:rPr>
          <w:ins w:id="1052" w:author="Jingga Dewa" w:date="2024-07-28T04:08:00Z" w16du:dateUtc="2024-07-28T09:08:00Z"/>
          <w:rFonts w:cs="Times New Roman"/>
          <w:bCs/>
          <w:szCs w:val="48"/>
        </w:rPr>
      </w:pPr>
      <w:ins w:id="1053" w:author="Jingga Dewa" w:date="2024-07-28T04:08:00Z" w16du:dateUtc="2024-07-28T09:08:00Z">
        <w:r>
          <w:rPr>
            <w:rFonts w:cs="Times New Roman"/>
            <w:b/>
            <w:szCs w:val="48"/>
          </w:rPr>
          <w:t>RIWAYAT PENDIDIKAN</w:t>
        </w:r>
      </w:ins>
    </w:p>
    <w:p w14:paraId="300209AD" w14:textId="585789A9" w:rsidR="006C2624" w:rsidRDefault="006C2624" w:rsidP="006C2624">
      <w:pPr>
        <w:pStyle w:val="ListParagraph"/>
        <w:numPr>
          <w:ilvl w:val="0"/>
          <w:numId w:val="92"/>
        </w:numPr>
        <w:spacing w:after="0" w:line="360" w:lineRule="auto"/>
        <w:rPr>
          <w:ins w:id="1054" w:author="Jingga Dewa" w:date="2024-07-28T04:09:00Z" w16du:dateUtc="2024-07-28T09:09:00Z"/>
          <w:rFonts w:cs="Times New Roman"/>
          <w:bCs/>
          <w:szCs w:val="48"/>
        </w:rPr>
      </w:pPr>
      <w:ins w:id="1055" w:author="Jingga Dewa" w:date="2024-07-28T04:09:00Z" w16du:dateUtc="2024-07-28T09:09:00Z">
        <w:r>
          <w:rPr>
            <w:rFonts w:cs="Times New Roman"/>
            <w:bCs/>
            <w:szCs w:val="48"/>
          </w:rPr>
          <w:t xml:space="preserve">SD NEGEI 014 Tanah </w:t>
        </w:r>
        <w:proofErr w:type="spellStart"/>
        <w:r>
          <w:rPr>
            <w:rFonts w:cs="Times New Roman"/>
            <w:bCs/>
            <w:szCs w:val="48"/>
          </w:rPr>
          <w:t>Grogot</w:t>
        </w:r>
      </w:ins>
      <w:proofErr w:type="spellEnd"/>
      <w:ins w:id="1056" w:author="Jingga Dewa" w:date="2024-07-28T04:13:00Z" w16du:dateUtc="2024-07-28T09:13:00Z">
        <w:r w:rsidR="001D0959">
          <w:rPr>
            <w:rFonts w:cs="Times New Roman"/>
            <w:bCs/>
            <w:szCs w:val="48"/>
          </w:rPr>
          <w:tab/>
        </w:r>
        <w:r w:rsidR="001D0959">
          <w:rPr>
            <w:rFonts w:cs="Times New Roman"/>
            <w:bCs/>
            <w:szCs w:val="48"/>
          </w:rPr>
          <w:tab/>
        </w:r>
      </w:ins>
      <w:r w:rsidR="00C237E8">
        <w:t>2008-2014</w:t>
      </w:r>
    </w:p>
    <w:p w14:paraId="68522DAB" w14:textId="53487528" w:rsidR="006C2624" w:rsidRDefault="006C2624" w:rsidP="006C2624">
      <w:pPr>
        <w:pStyle w:val="ListParagraph"/>
        <w:numPr>
          <w:ilvl w:val="0"/>
          <w:numId w:val="92"/>
        </w:numPr>
        <w:spacing w:after="0" w:line="360" w:lineRule="auto"/>
        <w:rPr>
          <w:ins w:id="1057" w:author="Jingga Dewa" w:date="2024-07-28T04:09:00Z" w16du:dateUtc="2024-07-28T09:09:00Z"/>
          <w:rFonts w:cs="Times New Roman"/>
          <w:bCs/>
          <w:szCs w:val="48"/>
        </w:rPr>
      </w:pPr>
      <w:ins w:id="1058" w:author="Jingga Dewa" w:date="2024-07-28T04:09:00Z" w16du:dateUtc="2024-07-28T09:09:00Z">
        <w:r>
          <w:rPr>
            <w:rFonts w:cs="Times New Roman"/>
            <w:bCs/>
            <w:szCs w:val="48"/>
          </w:rPr>
          <w:t xml:space="preserve">SMPN 2 Tanah </w:t>
        </w:r>
        <w:proofErr w:type="spellStart"/>
        <w:r>
          <w:rPr>
            <w:rFonts w:cs="Times New Roman"/>
            <w:bCs/>
            <w:szCs w:val="48"/>
          </w:rPr>
          <w:t>Grogot</w:t>
        </w:r>
      </w:ins>
      <w:proofErr w:type="spellEnd"/>
      <w:ins w:id="1059" w:author="Jingga Dewa" w:date="2024-07-28T04:11:00Z" w16du:dateUtc="2024-07-28T09:11:00Z">
        <w:r>
          <w:rPr>
            <w:rFonts w:cs="Times New Roman"/>
            <w:bCs/>
            <w:szCs w:val="48"/>
          </w:rPr>
          <w:tab/>
        </w:r>
        <w:r>
          <w:rPr>
            <w:rFonts w:cs="Times New Roman"/>
            <w:bCs/>
            <w:szCs w:val="48"/>
          </w:rPr>
          <w:tab/>
        </w:r>
        <w:r>
          <w:rPr>
            <w:rFonts w:cs="Times New Roman"/>
            <w:bCs/>
            <w:szCs w:val="48"/>
          </w:rPr>
          <w:tab/>
        </w:r>
      </w:ins>
      <w:r w:rsidR="00C237E8">
        <w:t>2014-2016</w:t>
      </w:r>
    </w:p>
    <w:p w14:paraId="226E5FAC" w14:textId="5FFD4652" w:rsidR="006C2624" w:rsidRDefault="006C2624" w:rsidP="006C2624">
      <w:pPr>
        <w:pStyle w:val="ListParagraph"/>
        <w:numPr>
          <w:ilvl w:val="0"/>
          <w:numId w:val="92"/>
        </w:numPr>
        <w:spacing w:after="0" w:line="360" w:lineRule="auto"/>
        <w:rPr>
          <w:ins w:id="1060" w:author="Jingga Dewa" w:date="2024-07-28T04:09:00Z" w16du:dateUtc="2024-07-28T09:09:00Z"/>
          <w:rFonts w:cs="Times New Roman"/>
          <w:bCs/>
          <w:szCs w:val="48"/>
        </w:rPr>
      </w:pPr>
      <w:ins w:id="1061" w:author="Jingga Dewa" w:date="2024-07-28T04:09:00Z" w16du:dateUtc="2024-07-28T09:09:00Z">
        <w:r>
          <w:rPr>
            <w:rFonts w:cs="Times New Roman"/>
            <w:bCs/>
            <w:szCs w:val="48"/>
          </w:rPr>
          <w:t xml:space="preserve">SMK 1 Tanah </w:t>
        </w:r>
        <w:proofErr w:type="spellStart"/>
        <w:r>
          <w:rPr>
            <w:rFonts w:cs="Times New Roman"/>
            <w:bCs/>
            <w:szCs w:val="48"/>
          </w:rPr>
          <w:t>Grogot</w:t>
        </w:r>
      </w:ins>
      <w:proofErr w:type="spellEnd"/>
      <w:ins w:id="1062" w:author="Jingga Dewa" w:date="2024-07-28T04:10:00Z" w16du:dateUtc="2024-07-28T09:10:00Z">
        <w:r>
          <w:rPr>
            <w:rFonts w:cs="Times New Roman"/>
            <w:bCs/>
            <w:szCs w:val="48"/>
          </w:rPr>
          <w:tab/>
        </w:r>
        <w:r>
          <w:rPr>
            <w:rFonts w:cs="Times New Roman"/>
            <w:bCs/>
            <w:szCs w:val="48"/>
          </w:rPr>
          <w:tab/>
        </w:r>
        <w:r>
          <w:rPr>
            <w:rFonts w:cs="Times New Roman"/>
            <w:bCs/>
            <w:szCs w:val="48"/>
          </w:rPr>
          <w:tab/>
        </w:r>
        <w:r>
          <w:rPr>
            <w:rFonts w:cs="Times New Roman"/>
            <w:bCs/>
            <w:szCs w:val="48"/>
          </w:rPr>
          <w:tab/>
        </w:r>
      </w:ins>
      <w:r w:rsidR="00C237E8">
        <w:t>2017-2020</w:t>
      </w:r>
    </w:p>
    <w:p w14:paraId="3249F964" w14:textId="4FF163B2" w:rsidR="00C108B0" w:rsidRPr="0044434E" w:rsidRDefault="006C2624">
      <w:pPr>
        <w:pStyle w:val="ListParagraph"/>
        <w:numPr>
          <w:ilvl w:val="0"/>
          <w:numId w:val="92"/>
        </w:numPr>
        <w:spacing w:after="0" w:line="360" w:lineRule="auto"/>
        <w:rPr>
          <w:rFonts w:cs="Times New Roman"/>
          <w:bCs/>
          <w:szCs w:val="48"/>
        </w:rPr>
        <w:pPrChange w:id="1063" w:author="Jingga Dewa" w:date="2024-07-28T04:17:00Z" w16du:dateUtc="2024-07-28T09:17:00Z">
          <w:pPr>
            <w:spacing w:after="0" w:line="360" w:lineRule="auto"/>
            <w:jc w:val="center"/>
          </w:pPr>
        </w:pPrChange>
      </w:pPr>
      <w:ins w:id="1064" w:author="Jingga Dewa" w:date="2024-07-28T04:09:00Z" w16du:dateUtc="2024-07-28T09:09:00Z">
        <w:r>
          <w:rPr>
            <w:rFonts w:cs="Times New Roman"/>
            <w:bCs/>
            <w:szCs w:val="48"/>
          </w:rPr>
          <w:t>Po</w:t>
        </w:r>
      </w:ins>
      <w:ins w:id="1065" w:author="Jingga Dewa" w:date="2024-07-28T04:10:00Z" w16du:dateUtc="2024-07-28T09:10:00Z">
        <w:r>
          <w:rPr>
            <w:rFonts w:cs="Times New Roman"/>
            <w:bCs/>
            <w:szCs w:val="48"/>
          </w:rPr>
          <w:t>liteknik Negeri Malang</w:t>
        </w:r>
      </w:ins>
      <w:ins w:id="1066" w:author="Jingga Dewa" w:date="2024-07-28T04:11:00Z" w16du:dateUtc="2024-07-28T09:11:00Z">
        <w:r>
          <w:rPr>
            <w:rFonts w:cs="Times New Roman"/>
            <w:bCs/>
            <w:szCs w:val="48"/>
          </w:rPr>
          <w:tab/>
        </w:r>
        <w:r>
          <w:rPr>
            <w:rFonts w:cs="Times New Roman"/>
            <w:bCs/>
            <w:szCs w:val="48"/>
          </w:rPr>
          <w:tab/>
        </w:r>
        <w:r>
          <w:rPr>
            <w:rFonts w:cs="Times New Roman"/>
            <w:bCs/>
            <w:szCs w:val="48"/>
          </w:rPr>
          <w:tab/>
          <w:t>2020-2024</w:t>
        </w:r>
      </w:ins>
      <w:del w:id="1067" w:author="Jingga Dewa" w:date="2024-07-28T03:59:00Z" w16du:dateUtc="2024-07-28T08:59:00Z">
        <w:r w:rsidR="00C108B0" w:rsidRPr="0044434E" w:rsidDel="00273FAD">
          <w:rPr>
            <w:rFonts w:cs="Times New Roman"/>
            <w:sz w:val="48"/>
            <w:szCs w:val="48"/>
            <w:rPrChange w:id="1068" w:author="Jingga Dewa" w:date="2024-07-28T04:17:00Z" w16du:dateUtc="2024-07-28T09:17:00Z">
              <w:rPr/>
            </w:rPrChange>
          </w:rPr>
          <w:delText>DAFTAR RIWAYAT HIDUP</w:delText>
        </w:r>
      </w:del>
    </w:p>
    <w:sectPr w:rsidR="00C108B0" w:rsidRPr="0044434E" w:rsidSect="00C127C2">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875D6" w14:textId="77777777" w:rsidR="008F63E7" w:rsidRDefault="008F63E7" w:rsidP="007B73D6">
      <w:pPr>
        <w:spacing w:after="0" w:line="240" w:lineRule="auto"/>
      </w:pPr>
      <w:r>
        <w:separator/>
      </w:r>
    </w:p>
  </w:endnote>
  <w:endnote w:type="continuationSeparator" w:id="0">
    <w:p w14:paraId="03A8D2CE" w14:textId="77777777" w:rsidR="008F63E7" w:rsidRDefault="008F63E7" w:rsidP="007B7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702000"/>
      <w:docPartObj>
        <w:docPartGallery w:val="Page Numbers (Bottom of Page)"/>
        <w:docPartUnique/>
      </w:docPartObj>
    </w:sdtPr>
    <w:sdtEndPr>
      <w:rPr>
        <w:noProof/>
      </w:rPr>
    </w:sdtEndPr>
    <w:sdtContent>
      <w:p w14:paraId="5B0CD4DF" w14:textId="00DAAFDA" w:rsidR="00172701" w:rsidRDefault="001727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881F24" w14:textId="77777777" w:rsidR="00172701" w:rsidRDefault="001727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494353"/>
      <w:docPartObj>
        <w:docPartGallery w:val="Page Numbers (Bottom of Page)"/>
        <w:docPartUnique/>
      </w:docPartObj>
    </w:sdtPr>
    <w:sdtEndPr>
      <w:rPr>
        <w:noProof/>
      </w:rPr>
    </w:sdtEndPr>
    <w:sdtContent>
      <w:p w14:paraId="26198595" w14:textId="733EA639" w:rsidR="00B8615A" w:rsidRDefault="00B861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F1338F" w14:textId="77777777" w:rsidR="00172701" w:rsidRDefault="001727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773650"/>
      <w:docPartObj>
        <w:docPartGallery w:val="Page Numbers (Bottom of Page)"/>
        <w:docPartUnique/>
      </w:docPartObj>
    </w:sdtPr>
    <w:sdtEndPr>
      <w:rPr>
        <w:noProof/>
      </w:rPr>
    </w:sdtEndPr>
    <w:sdtContent>
      <w:p w14:paraId="77C4CC76" w14:textId="12156EDA" w:rsidR="00172701" w:rsidRDefault="001727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0B262F" w14:textId="77777777" w:rsidR="00172701" w:rsidRDefault="001727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4613391"/>
      <w:docPartObj>
        <w:docPartGallery w:val="Page Numbers (Bottom of Page)"/>
        <w:docPartUnique/>
      </w:docPartObj>
    </w:sdtPr>
    <w:sdtEndPr>
      <w:rPr>
        <w:noProof/>
      </w:rPr>
    </w:sdtEndPr>
    <w:sdtContent>
      <w:p w14:paraId="516A765D" w14:textId="145658B2" w:rsidR="00B8615A" w:rsidRDefault="00B861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1995B" w14:textId="77777777" w:rsidR="00B8615A" w:rsidRDefault="00B8615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225741"/>
      <w:docPartObj>
        <w:docPartGallery w:val="Page Numbers (Bottom of Page)"/>
        <w:docPartUnique/>
      </w:docPartObj>
    </w:sdtPr>
    <w:sdtEndPr>
      <w:rPr>
        <w:noProof/>
      </w:rPr>
    </w:sdtEndPr>
    <w:sdtContent>
      <w:p w14:paraId="4DA01761" w14:textId="7122ACFA" w:rsidR="00B8615A" w:rsidRDefault="00B861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9942AE" w14:textId="77777777" w:rsidR="00B8615A" w:rsidRDefault="00B8615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1540605"/>
      <w:docPartObj>
        <w:docPartGallery w:val="Page Numbers (Bottom of Page)"/>
        <w:docPartUnique/>
      </w:docPartObj>
    </w:sdtPr>
    <w:sdtEndPr>
      <w:rPr>
        <w:noProof/>
      </w:rPr>
    </w:sdtEndPr>
    <w:sdtContent>
      <w:p w14:paraId="67254509" w14:textId="3D7E2646" w:rsidR="00C127C2" w:rsidRDefault="00C127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82DA6" w14:textId="77777777" w:rsidR="00C127C2" w:rsidRDefault="00C127C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3214319"/>
      <w:docPartObj>
        <w:docPartGallery w:val="Page Numbers (Bottom of Page)"/>
        <w:docPartUnique/>
      </w:docPartObj>
    </w:sdtPr>
    <w:sdtEndPr>
      <w:rPr>
        <w:noProof/>
      </w:rPr>
    </w:sdtEndPr>
    <w:sdtContent>
      <w:p w14:paraId="4CD34355" w14:textId="77777777" w:rsidR="00C127C2" w:rsidRDefault="00C127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CAE7A6" w14:textId="77777777" w:rsidR="00C127C2" w:rsidRDefault="00C127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5F03EE" w14:textId="77777777" w:rsidR="008F63E7" w:rsidRDefault="008F63E7" w:rsidP="007B73D6">
      <w:pPr>
        <w:spacing w:after="0" w:line="240" w:lineRule="auto"/>
      </w:pPr>
      <w:r>
        <w:separator/>
      </w:r>
    </w:p>
  </w:footnote>
  <w:footnote w:type="continuationSeparator" w:id="0">
    <w:p w14:paraId="3EAAA470" w14:textId="77777777" w:rsidR="008F63E7" w:rsidRDefault="008F63E7" w:rsidP="007B73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395D4" w14:textId="77777777" w:rsidR="00227650" w:rsidRDefault="002276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9C1F7" w14:textId="77777777" w:rsidR="00172701" w:rsidRDefault="001727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30BE8" w14:textId="77777777" w:rsidR="00172701" w:rsidRDefault="001727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EA4B9" w14:textId="77777777" w:rsidR="00172701" w:rsidRDefault="0017270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4809C" w14:textId="77777777" w:rsidR="00C127C2" w:rsidRDefault="00C127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B3B63"/>
    <w:multiLevelType w:val="hybridMultilevel"/>
    <w:tmpl w:val="8CB6A974"/>
    <w:lvl w:ilvl="0" w:tplc="04090005">
      <w:start w:val="1"/>
      <w:numFmt w:val="bullet"/>
      <w:lvlText w:val=""/>
      <w:lvlJc w:val="left"/>
      <w:pPr>
        <w:ind w:left="2879" w:hanging="360"/>
      </w:pPr>
      <w:rPr>
        <w:rFonts w:ascii="Wingdings" w:hAnsi="Wingdings" w:hint="default"/>
      </w:rPr>
    </w:lvl>
    <w:lvl w:ilvl="1" w:tplc="FFFFFFFF" w:tentative="1">
      <w:start w:val="1"/>
      <w:numFmt w:val="lowerLetter"/>
      <w:lvlText w:val="%2."/>
      <w:lvlJc w:val="left"/>
      <w:pPr>
        <w:ind w:left="3746" w:hanging="360"/>
      </w:pPr>
    </w:lvl>
    <w:lvl w:ilvl="2" w:tplc="FFFFFFFF" w:tentative="1">
      <w:start w:val="1"/>
      <w:numFmt w:val="lowerRoman"/>
      <w:lvlText w:val="%3."/>
      <w:lvlJc w:val="right"/>
      <w:pPr>
        <w:ind w:left="4466" w:hanging="180"/>
      </w:pPr>
    </w:lvl>
    <w:lvl w:ilvl="3" w:tplc="FFFFFFFF" w:tentative="1">
      <w:start w:val="1"/>
      <w:numFmt w:val="decimal"/>
      <w:lvlText w:val="%4."/>
      <w:lvlJc w:val="left"/>
      <w:pPr>
        <w:ind w:left="5186" w:hanging="360"/>
      </w:pPr>
    </w:lvl>
    <w:lvl w:ilvl="4" w:tplc="FFFFFFFF" w:tentative="1">
      <w:start w:val="1"/>
      <w:numFmt w:val="lowerLetter"/>
      <w:lvlText w:val="%5."/>
      <w:lvlJc w:val="left"/>
      <w:pPr>
        <w:ind w:left="5906" w:hanging="360"/>
      </w:pPr>
    </w:lvl>
    <w:lvl w:ilvl="5" w:tplc="FFFFFFFF" w:tentative="1">
      <w:start w:val="1"/>
      <w:numFmt w:val="lowerRoman"/>
      <w:lvlText w:val="%6."/>
      <w:lvlJc w:val="right"/>
      <w:pPr>
        <w:ind w:left="6626" w:hanging="180"/>
      </w:pPr>
    </w:lvl>
    <w:lvl w:ilvl="6" w:tplc="FFFFFFFF" w:tentative="1">
      <w:start w:val="1"/>
      <w:numFmt w:val="decimal"/>
      <w:lvlText w:val="%7."/>
      <w:lvlJc w:val="left"/>
      <w:pPr>
        <w:ind w:left="7346" w:hanging="360"/>
      </w:pPr>
    </w:lvl>
    <w:lvl w:ilvl="7" w:tplc="FFFFFFFF" w:tentative="1">
      <w:start w:val="1"/>
      <w:numFmt w:val="lowerLetter"/>
      <w:lvlText w:val="%8."/>
      <w:lvlJc w:val="left"/>
      <w:pPr>
        <w:ind w:left="8066" w:hanging="360"/>
      </w:pPr>
    </w:lvl>
    <w:lvl w:ilvl="8" w:tplc="FFFFFFFF" w:tentative="1">
      <w:start w:val="1"/>
      <w:numFmt w:val="lowerRoman"/>
      <w:lvlText w:val="%9."/>
      <w:lvlJc w:val="right"/>
      <w:pPr>
        <w:ind w:left="8786" w:hanging="180"/>
      </w:pPr>
    </w:lvl>
  </w:abstractNum>
  <w:abstractNum w:abstractNumId="1" w15:restartNumberingAfterBreak="0">
    <w:nsid w:val="01E71EB2"/>
    <w:multiLevelType w:val="multilevel"/>
    <w:tmpl w:val="9B42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14205"/>
    <w:multiLevelType w:val="hybridMultilevel"/>
    <w:tmpl w:val="D5140B9C"/>
    <w:lvl w:ilvl="0" w:tplc="FFECC322">
      <w:start w:val="1"/>
      <w:numFmt w:val="decimal"/>
      <w:lvlText w:val="%1."/>
      <w:lvlJc w:val="left"/>
      <w:pPr>
        <w:ind w:left="1440" w:hanging="360"/>
      </w:pPr>
      <w:rPr>
        <w:rFonts w:ascii="Times New Roman" w:eastAsiaTheme="minorHAnsi"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7A3364A"/>
    <w:multiLevelType w:val="hybridMultilevel"/>
    <w:tmpl w:val="F5763B58"/>
    <w:lvl w:ilvl="0" w:tplc="9D90235C">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AAB620A"/>
    <w:multiLevelType w:val="hybridMultilevel"/>
    <w:tmpl w:val="103C341E"/>
    <w:lvl w:ilvl="0" w:tplc="F31E5B50">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121193"/>
    <w:multiLevelType w:val="hybridMultilevel"/>
    <w:tmpl w:val="EB48D4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A6273C"/>
    <w:multiLevelType w:val="hybridMultilevel"/>
    <w:tmpl w:val="FF0ABA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615538"/>
    <w:multiLevelType w:val="multilevel"/>
    <w:tmpl w:val="3836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10628"/>
    <w:multiLevelType w:val="hybridMultilevel"/>
    <w:tmpl w:val="A62A456A"/>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B776C2C"/>
    <w:multiLevelType w:val="hybridMultilevel"/>
    <w:tmpl w:val="FF0ABAE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CB6A4D"/>
    <w:multiLevelType w:val="hybridMultilevel"/>
    <w:tmpl w:val="4C06FFD4"/>
    <w:lvl w:ilvl="0" w:tplc="F31AB204">
      <w:start w:val="1"/>
      <w:numFmt w:val="decimal"/>
      <w:pStyle w:val="Heading3"/>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5D3DB5"/>
    <w:multiLevelType w:val="hybridMultilevel"/>
    <w:tmpl w:val="583A23B0"/>
    <w:lvl w:ilvl="0" w:tplc="04090005">
      <w:start w:val="1"/>
      <w:numFmt w:val="bullet"/>
      <w:lvlText w:val=""/>
      <w:lvlJc w:val="left"/>
      <w:pPr>
        <w:ind w:left="1004" w:hanging="360"/>
      </w:pPr>
      <w:rPr>
        <w:rFonts w:ascii="Wingdings" w:hAnsi="Wingdings"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2" w15:restartNumberingAfterBreak="0">
    <w:nsid w:val="213074F6"/>
    <w:multiLevelType w:val="hybridMultilevel"/>
    <w:tmpl w:val="D77662B4"/>
    <w:lvl w:ilvl="0" w:tplc="04090005">
      <w:start w:val="1"/>
      <w:numFmt w:val="bullet"/>
      <w:lvlText w:val=""/>
      <w:lvlJc w:val="left"/>
      <w:pPr>
        <w:ind w:left="1288" w:hanging="360"/>
      </w:pPr>
      <w:rPr>
        <w:rFonts w:ascii="Wingdings" w:hAnsi="Wingdings" w:hint="default"/>
        <w:b w:val="0"/>
        <w:bCs w:val="0"/>
      </w:rPr>
    </w:lvl>
    <w:lvl w:ilvl="1" w:tplc="FFFFFFFF" w:tentative="1">
      <w:start w:val="1"/>
      <w:numFmt w:val="lowerLetter"/>
      <w:lvlText w:val="%2."/>
      <w:lvlJc w:val="left"/>
      <w:pPr>
        <w:ind w:left="2008" w:hanging="360"/>
      </w:pPr>
    </w:lvl>
    <w:lvl w:ilvl="2" w:tplc="FFFFFFFF" w:tentative="1">
      <w:start w:val="1"/>
      <w:numFmt w:val="lowerRoman"/>
      <w:lvlText w:val="%3."/>
      <w:lvlJc w:val="right"/>
      <w:pPr>
        <w:ind w:left="2728" w:hanging="180"/>
      </w:pPr>
    </w:lvl>
    <w:lvl w:ilvl="3" w:tplc="FFFFFFFF" w:tentative="1">
      <w:start w:val="1"/>
      <w:numFmt w:val="decimal"/>
      <w:lvlText w:val="%4."/>
      <w:lvlJc w:val="left"/>
      <w:pPr>
        <w:ind w:left="3448" w:hanging="360"/>
      </w:pPr>
    </w:lvl>
    <w:lvl w:ilvl="4" w:tplc="FFFFFFFF" w:tentative="1">
      <w:start w:val="1"/>
      <w:numFmt w:val="lowerLetter"/>
      <w:lvlText w:val="%5."/>
      <w:lvlJc w:val="left"/>
      <w:pPr>
        <w:ind w:left="4168" w:hanging="360"/>
      </w:pPr>
    </w:lvl>
    <w:lvl w:ilvl="5" w:tplc="FFFFFFFF" w:tentative="1">
      <w:start w:val="1"/>
      <w:numFmt w:val="lowerRoman"/>
      <w:lvlText w:val="%6."/>
      <w:lvlJc w:val="right"/>
      <w:pPr>
        <w:ind w:left="4888" w:hanging="180"/>
      </w:pPr>
    </w:lvl>
    <w:lvl w:ilvl="6" w:tplc="FFFFFFFF" w:tentative="1">
      <w:start w:val="1"/>
      <w:numFmt w:val="decimal"/>
      <w:lvlText w:val="%7."/>
      <w:lvlJc w:val="left"/>
      <w:pPr>
        <w:ind w:left="5608" w:hanging="360"/>
      </w:pPr>
    </w:lvl>
    <w:lvl w:ilvl="7" w:tplc="FFFFFFFF" w:tentative="1">
      <w:start w:val="1"/>
      <w:numFmt w:val="lowerLetter"/>
      <w:lvlText w:val="%8."/>
      <w:lvlJc w:val="left"/>
      <w:pPr>
        <w:ind w:left="6328" w:hanging="360"/>
      </w:pPr>
    </w:lvl>
    <w:lvl w:ilvl="8" w:tplc="FFFFFFFF" w:tentative="1">
      <w:start w:val="1"/>
      <w:numFmt w:val="lowerRoman"/>
      <w:lvlText w:val="%9."/>
      <w:lvlJc w:val="right"/>
      <w:pPr>
        <w:ind w:left="7048" w:hanging="180"/>
      </w:pPr>
    </w:lvl>
  </w:abstractNum>
  <w:abstractNum w:abstractNumId="13" w15:restartNumberingAfterBreak="0">
    <w:nsid w:val="235A733E"/>
    <w:multiLevelType w:val="hybridMultilevel"/>
    <w:tmpl w:val="C1E4E9E4"/>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3B0568A"/>
    <w:multiLevelType w:val="multilevel"/>
    <w:tmpl w:val="8C1A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2C47AD"/>
    <w:multiLevelType w:val="hybridMultilevel"/>
    <w:tmpl w:val="E3F4BEF0"/>
    <w:lvl w:ilvl="0" w:tplc="C3CC192C">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4D08A9"/>
    <w:multiLevelType w:val="hybridMultilevel"/>
    <w:tmpl w:val="B48610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B261515"/>
    <w:multiLevelType w:val="hybridMultilevel"/>
    <w:tmpl w:val="48F2007E"/>
    <w:lvl w:ilvl="0" w:tplc="5F34E77A">
      <w:start w:val="1"/>
      <w:numFmt w:val="decimal"/>
      <w:lvlText w:val="%1."/>
      <w:lvlJc w:val="left"/>
      <w:pPr>
        <w:ind w:left="1440" w:hanging="360"/>
      </w:pPr>
      <w:rPr>
        <w:rFonts w:hint="default"/>
        <w:i w:val="0"/>
        <w:i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DD03852"/>
    <w:multiLevelType w:val="hybridMultilevel"/>
    <w:tmpl w:val="FA7E40EC"/>
    <w:lvl w:ilvl="0" w:tplc="03902E1A">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9" w15:restartNumberingAfterBreak="0">
    <w:nsid w:val="2DFC540F"/>
    <w:multiLevelType w:val="hybridMultilevel"/>
    <w:tmpl w:val="23FE45CC"/>
    <w:lvl w:ilvl="0" w:tplc="FFECC322">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E91343B"/>
    <w:multiLevelType w:val="hybridMultilevel"/>
    <w:tmpl w:val="CF4AD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9662F0"/>
    <w:multiLevelType w:val="hybridMultilevel"/>
    <w:tmpl w:val="DD64F900"/>
    <w:lvl w:ilvl="0" w:tplc="091860D6">
      <w:start w:val="1"/>
      <w:numFmt w:val="decimal"/>
      <w:lvlText w:val="%1."/>
      <w:lvlJc w:val="left"/>
      <w:pPr>
        <w:ind w:left="720" w:hanging="360"/>
      </w:pPr>
      <w:rPr>
        <w:rFonts w:ascii="Times New Roman" w:hAnsi="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1670C59"/>
    <w:multiLevelType w:val="hybridMultilevel"/>
    <w:tmpl w:val="B3A2E43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2EB0BF5"/>
    <w:multiLevelType w:val="hybridMultilevel"/>
    <w:tmpl w:val="FF0ABA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A06069"/>
    <w:multiLevelType w:val="hybridMultilevel"/>
    <w:tmpl w:val="A6E65F76"/>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71B4EEA"/>
    <w:multiLevelType w:val="hybridMultilevel"/>
    <w:tmpl w:val="23EA15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F032C9"/>
    <w:multiLevelType w:val="hybridMultilevel"/>
    <w:tmpl w:val="2A2AEAE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81425E2"/>
    <w:multiLevelType w:val="hybridMultilevel"/>
    <w:tmpl w:val="2744CBE8"/>
    <w:lvl w:ilvl="0" w:tplc="04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3B002F37"/>
    <w:multiLevelType w:val="hybridMultilevel"/>
    <w:tmpl w:val="365486B2"/>
    <w:lvl w:ilvl="0" w:tplc="2960ACEA">
      <w:start w:val="1"/>
      <w:numFmt w:val="decimal"/>
      <w:lvlText w:val="%1."/>
      <w:lvlJc w:val="left"/>
      <w:pPr>
        <w:ind w:left="1353" w:hanging="360"/>
      </w:pPr>
      <w:rPr>
        <w:rFonts w:hint="default"/>
      </w:r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29" w15:restartNumberingAfterBreak="0">
    <w:nsid w:val="3CC462C1"/>
    <w:multiLevelType w:val="hybridMultilevel"/>
    <w:tmpl w:val="96E8B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E2B3A7D"/>
    <w:multiLevelType w:val="hybridMultilevel"/>
    <w:tmpl w:val="0EBA541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ED542D9"/>
    <w:multiLevelType w:val="hybridMultilevel"/>
    <w:tmpl w:val="4008E10E"/>
    <w:lvl w:ilvl="0" w:tplc="A574CDAE">
      <w:start w:val="1"/>
      <w:numFmt w:val="decimal"/>
      <w:lvlText w:val="1.%1"/>
      <w:lvlJc w:val="righ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69039F"/>
    <w:multiLevelType w:val="multilevel"/>
    <w:tmpl w:val="4FDE5BBC"/>
    <w:lvl w:ilvl="0">
      <w:start w:val="1"/>
      <w:numFmt w:val="upperRoman"/>
      <w:suff w:val="space"/>
      <w:lvlText w:val="BAB %1"/>
      <w:lvlJc w:val="left"/>
      <w:pPr>
        <w:ind w:left="360" w:hanging="360"/>
      </w:pPr>
      <w:rPr>
        <w:rFonts w:ascii="Times New Roman" w:hAnsi="Times New Roman" w:hint="default"/>
        <w:b/>
        <w:i w:val="0"/>
        <w:color w:val="auto"/>
        <w:sz w:val="24"/>
      </w:rPr>
    </w:lvl>
    <w:lvl w:ilvl="1">
      <w:start w:val="1"/>
      <w:numFmt w:val="decimal"/>
      <w:isLgl/>
      <w:suff w:val="space"/>
      <w:lvlText w:val="%1.%2"/>
      <w:lvlJc w:val="left"/>
      <w:pPr>
        <w:ind w:left="720" w:hanging="360"/>
      </w:pPr>
      <w:rPr>
        <w:rFonts w:ascii="Times New Roman" w:hAnsi="Times New Roman" w:hint="default"/>
        <w:b/>
        <w:i w:val="0"/>
        <w:color w:val="auto"/>
        <w:sz w:val="24"/>
      </w:rPr>
    </w:lvl>
    <w:lvl w:ilvl="2">
      <w:start w:val="1"/>
      <w:numFmt w:val="lowerRoman"/>
      <w:isLgl/>
      <w:suff w:val="space"/>
      <w:lvlText w:val="%3.%1.%2"/>
      <w:lvlJc w:val="left"/>
      <w:pPr>
        <w:ind w:left="1080" w:hanging="360"/>
      </w:pPr>
      <w:rPr>
        <w:rFonts w:ascii="Times New Roman" w:hAnsi="Times New Roman" w:hint="default"/>
        <w:b/>
        <w:bCs/>
        <w:i w:val="0"/>
        <w:iCs/>
        <w:color w:val="auto"/>
        <w:sz w:val="24"/>
      </w:rPr>
    </w:lvl>
    <w:lvl w:ilvl="3">
      <w:start w:val="1"/>
      <w:numFmt w:val="decimal"/>
      <w:isLgl/>
      <w:suff w:val="space"/>
      <w:lvlText w:val="1.1.1.%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2BB40D1"/>
    <w:multiLevelType w:val="hybridMultilevel"/>
    <w:tmpl w:val="FA7E40EC"/>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4" w15:restartNumberingAfterBreak="0">
    <w:nsid w:val="42E87AD5"/>
    <w:multiLevelType w:val="hybridMultilevel"/>
    <w:tmpl w:val="1C4AB7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7A71B32"/>
    <w:multiLevelType w:val="multilevel"/>
    <w:tmpl w:val="F4785022"/>
    <w:lvl w:ilvl="0">
      <w:start w:val="1"/>
      <w:numFmt w:val="upperRoman"/>
      <w:pStyle w:val="Heading1"/>
      <w:suff w:val="space"/>
      <w:lvlText w:val="BAB %1"/>
      <w:lvlJc w:val="left"/>
      <w:pPr>
        <w:ind w:left="7590" w:hanging="360"/>
      </w:pPr>
      <w:rPr>
        <w:rFonts w:ascii="Times New Roman" w:hAnsi="Times New Roman" w:hint="default"/>
        <w:b/>
        <w:i w:val="0"/>
        <w:color w:val="auto"/>
        <w:sz w:val="24"/>
        <w:u w:val="none"/>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isLgl/>
      <w:suff w:val="space"/>
      <w:lvlText w:val="%1.%2.%3"/>
      <w:lvlJc w:val="left"/>
      <w:pPr>
        <w:ind w:left="2204" w:hanging="360"/>
      </w:pPr>
      <w:rPr>
        <w:rFonts w:ascii="Times New Roman" w:hAnsi="Times New Roman" w:hint="default"/>
        <w:b/>
        <w:bCs/>
        <w:i w:val="0"/>
        <w:iCs/>
        <w:color w:val="auto"/>
        <w:sz w:val="24"/>
      </w:rPr>
    </w:lvl>
    <w:lvl w:ilvl="3">
      <w:start w:val="1"/>
      <w:numFmt w:val="none"/>
      <w:isLgl/>
      <w:suff w:val="space"/>
      <w:lvlText w:val=""/>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93C4261"/>
    <w:multiLevelType w:val="hybridMultilevel"/>
    <w:tmpl w:val="D5140B9C"/>
    <w:lvl w:ilvl="0" w:tplc="FFECC322">
      <w:start w:val="1"/>
      <w:numFmt w:val="decimal"/>
      <w:lvlText w:val="%1."/>
      <w:lvlJc w:val="left"/>
      <w:pPr>
        <w:ind w:left="1440" w:hanging="360"/>
      </w:pPr>
      <w:rPr>
        <w:rFonts w:ascii="Times New Roman" w:eastAsiaTheme="minorHAnsi"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4C870D15"/>
    <w:multiLevelType w:val="hybridMultilevel"/>
    <w:tmpl w:val="2FAC3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2434CF"/>
    <w:multiLevelType w:val="hybridMultilevel"/>
    <w:tmpl w:val="08F05F4A"/>
    <w:lvl w:ilvl="0" w:tplc="04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68450E3"/>
    <w:multiLevelType w:val="hybridMultilevel"/>
    <w:tmpl w:val="95BE1D5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CFE545C"/>
    <w:multiLevelType w:val="multilevel"/>
    <w:tmpl w:val="4FDE5BBC"/>
    <w:lvl w:ilvl="0">
      <w:start w:val="1"/>
      <w:numFmt w:val="upperRoman"/>
      <w:suff w:val="space"/>
      <w:lvlText w:val="BAB %1"/>
      <w:lvlJc w:val="left"/>
      <w:pPr>
        <w:ind w:left="360" w:hanging="360"/>
      </w:pPr>
      <w:rPr>
        <w:rFonts w:ascii="Times New Roman" w:hAnsi="Times New Roman" w:hint="default"/>
        <w:b/>
        <w:i w:val="0"/>
        <w:color w:val="auto"/>
        <w:sz w:val="24"/>
      </w:rPr>
    </w:lvl>
    <w:lvl w:ilvl="1">
      <w:start w:val="1"/>
      <w:numFmt w:val="decimal"/>
      <w:isLgl/>
      <w:suff w:val="space"/>
      <w:lvlText w:val="%1.%2"/>
      <w:lvlJc w:val="left"/>
      <w:pPr>
        <w:ind w:left="720" w:hanging="360"/>
      </w:pPr>
      <w:rPr>
        <w:rFonts w:ascii="Times New Roman" w:hAnsi="Times New Roman" w:hint="default"/>
        <w:b/>
        <w:i w:val="0"/>
        <w:color w:val="auto"/>
        <w:sz w:val="24"/>
      </w:rPr>
    </w:lvl>
    <w:lvl w:ilvl="2">
      <w:start w:val="1"/>
      <w:numFmt w:val="lowerRoman"/>
      <w:isLgl/>
      <w:suff w:val="space"/>
      <w:lvlText w:val="%3.%1.%2"/>
      <w:lvlJc w:val="left"/>
      <w:pPr>
        <w:ind w:left="1080" w:hanging="360"/>
      </w:pPr>
      <w:rPr>
        <w:rFonts w:ascii="Times New Roman" w:hAnsi="Times New Roman" w:hint="default"/>
        <w:b/>
        <w:bCs/>
        <w:i w:val="0"/>
        <w:iCs/>
        <w:color w:val="auto"/>
        <w:sz w:val="24"/>
      </w:rPr>
    </w:lvl>
    <w:lvl w:ilvl="3">
      <w:start w:val="1"/>
      <w:numFmt w:val="decimal"/>
      <w:isLgl/>
      <w:suff w:val="space"/>
      <w:lvlText w:val="1.1.1.%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D6C4C5F"/>
    <w:multiLevelType w:val="multilevel"/>
    <w:tmpl w:val="28B2BC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36E2CDB"/>
    <w:multiLevelType w:val="hybridMultilevel"/>
    <w:tmpl w:val="F5C07F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3DE0286"/>
    <w:multiLevelType w:val="hybridMultilevel"/>
    <w:tmpl w:val="FA7E40EC"/>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4" w15:restartNumberingAfterBreak="0">
    <w:nsid w:val="64E5743C"/>
    <w:multiLevelType w:val="hybridMultilevel"/>
    <w:tmpl w:val="1762912E"/>
    <w:lvl w:ilvl="0" w:tplc="0E5069B4">
      <w:start w:val="1"/>
      <w:numFmt w:val="decimal"/>
      <w:lvlText w:val="%1."/>
      <w:lvlJc w:val="left"/>
      <w:pPr>
        <w:ind w:left="1004" w:hanging="360"/>
      </w:pPr>
      <w:rPr>
        <w:b w:val="0"/>
        <w:bCs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65BC308F"/>
    <w:multiLevelType w:val="hybridMultilevel"/>
    <w:tmpl w:val="42F06A2C"/>
    <w:lvl w:ilvl="0" w:tplc="B0E4AC28">
      <w:start w:val="1"/>
      <w:numFmt w:val="upperLetter"/>
      <w:lvlText w:val="%1."/>
      <w:lvlJc w:val="left"/>
      <w:pPr>
        <w:ind w:left="720" w:hanging="360"/>
      </w:pPr>
      <w:rPr>
        <w:b/>
        <w:bCs w:val="0"/>
        <w:sz w:val="32"/>
        <w:szCs w:val="3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6EA5B81"/>
    <w:multiLevelType w:val="hybridMultilevel"/>
    <w:tmpl w:val="E98ADA50"/>
    <w:lvl w:ilvl="0" w:tplc="A88ED848">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E063E3B"/>
    <w:multiLevelType w:val="multilevel"/>
    <w:tmpl w:val="D1DEB1C2"/>
    <w:lvl w:ilvl="0">
      <w:start w:val="1"/>
      <w:numFmt w:val="decimal"/>
      <w:lvlText w:val="%1."/>
      <w:lvlJc w:val="left"/>
      <w:pPr>
        <w:ind w:left="1080" w:hanging="360"/>
      </w:pPr>
      <w:rPr>
        <w:rFonts w:ascii="Times New Roman" w:eastAsiaTheme="minorHAnsi" w:hAnsi="Times New Roman" w:cs="Times New Roman"/>
        <w:b w:val="0"/>
        <w:bCs w:val="0"/>
      </w:rPr>
    </w:lvl>
    <w:lvl w:ilvl="1">
      <w:start w:val="2"/>
      <w:numFmt w:val="decimal"/>
      <w:isLgl/>
      <w:lvlText w:val="%1.%2."/>
      <w:lvlJc w:val="left"/>
      <w:pPr>
        <w:ind w:left="1440" w:hanging="72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440" w:hanging="81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27A7FA7"/>
    <w:multiLevelType w:val="hybridMultilevel"/>
    <w:tmpl w:val="E10E6C84"/>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3C6477C"/>
    <w:multiLevelType w:val="hybridMultilevel"/>
    <w:tmpl w:val="23EA15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4B6293A"/>
    <w:multiLevelType w:val="hybridMultilevel"/>
    <w:tmpl w:val="C5B0A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E8141E"/>
    <w:multiLevelType w:val="hybridMultilevel"/>
    <w:tmpl w:val="A6E65F76"/>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81E6226"/>
    <w:multiLevelType w:val="hybridMultilevel"/>
    <w:tmpl w:val="ADFAFD4A"/>
    <w:lvl w:ilvl="0" w:tplc="A8B249AE">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790A3B35"/>
    <w:multiLevelType w:val="hybridMultilevel"/>
    <w:tmpl w:val="FA7E40EC"/>
    <w:lvl w:ilvl="0" w:tplc="FFFFFFFF">
      <w:start w:val="1"/>
      <w:numFmt w:val="decimal"/>
      <w:lvlText w:val="%1."/>
      <w:lvlJc w:val="left"/>
      <w:pPr>
        <w:ind w:left="1856" w:hanging="360"/>
      </w:pPr>
      <w:rPr>
        <w:b w:val="0"/>
        <w:bCs w:val="0"/>
      </w:rPr>
    </w:lvl>
    <w:lvl w:ilvl="1" w:tplc="FFFFFFFF" w:tentative="1">
      <w:start w:val="1"/>
      <w:numFmt w:val="lowerLetter"/>
      <w:lvlText w:val="%2."/>
      <w:lvlJc w:val="left"/>
      <w:pPr>
        <w:ind w:left="2576" w:hanging="360"/>
      </w:pPr>
    </w:lvl>
    <w:lvl w:ilvl="2" w:tplc="FFFFFFFF" w:tentative="1">
      <w:start w:val="1"/>
      <w:numFmt w:val="lowerRoman"/>
      <w:lvlText w:val="%3."/>
      <w:lvlJc w:val="right"/>
      <w:pPr>
        <w:ind w:left="3296" w:hanging="180"/>
      </w:pPr>
    </w:lvl>
    <w:lvl w:ilvl="3" w:tplc="FFFFFFFF" w:tentative="1">
      <w:start w:val="1"/>
      <w:numFmt w:val="decimal"/>
      <w:lvlText w:val="%4."/>
      <w:lvlJc w:val="left"/>
      <w:pPr>
        <w:ind w:left="4016" w:hanging="360"/>
      </w:pPr>
    </w:lvl>
    <w:lvl w:ilvl="4" w:tplc="FFFFFFFF" w:tentative="1">
      <w:start w:val="1"/>
      <w:numFmt w:val="lowerLetter"/>
      <w:lvlText w:val="%5."/>
      <w:lvlJc w:val="left"/>
      <w:pPr>
        <w:ind w:left="4736" w:hanging="360"/>
      </w:pPr>
    </w:lvl>
    <w:lvl w:ilvl="5" w:tplc="FFFFFFFF" w:tentative="1">
      <w:start w:val="1"/>
      <w:numFmt w:val="lowerRoman"/>
      <w:lvlText w:val="%6."/>
      <w:lvlJc w:val="right"/>
      <w:pPr>
        <w:ind w:left="5456" w:hanging="180"/>
      </w:pPr>
    </w:lvl>
    <w:lvl w:ilvl="6" w:tplc="FFFFFFFF" w:tentative="1">
      <w:start w:val="1"/>
      <w:numFmt w:val="decimal"/>
      <w:lvlText w:val="%7."/>
      <w:lvlJc w:val="left"/>
      <w:pPr>
        <w:ind w:left="6176" w:hanging="360"/>
      </w:pPr>
    </w:lvl>
    <w:lvl w:ilvl="7" w:tplc="FFFFFFFF" w:tentative="1">
      <w:start w:val="1"/>
      <w:numFmt w:val="lowerLetter"/>
      <w:lvlText w:val="%8."/>
      <w:lvlJc w:val="left"/>
      <w:pPr>
        <w:ind w:left="6896" w:hanging="360"/>
      </w:pPr>
    </w:lvl>
    <w:lvl w:ilvl="8" w:tplc="FFFFFFFF" w:tentative="1">
      <w:start w:val="1"/>
      <w:numFmt w:val="lowerRoman"/>
      <w:lvlText w:val="%9."/>
      <w:lvlJc w:val="right"/>
      <w:pPr>
        <w:ind w:left="7616" w:hanging="180"/>
      </w:pPr>
    </w:lvl>
  </w:abstractNum>
  <w:abstractNum w:abstractNumId="54" w15:restartNumberingAfterBreak="0">
    <w:nsid w:val="7AE43CDB"/>
    <w:multiLevelType w:val="hybridMultilevel"/>
    <w:tmpl w:val="D52ECC6E"/>
    <w:lvl w:ilvl="0" w:tplc="04090005">
      <w:start w:val="1"/>
      <w:numFmt w:val="bullet"/>
      <w:lvlText w:val=""/>
      <w:lvlJc w:val="left"/>
      <w:pPr>
        <w:ind w:left="2140" w:hanging="360"/>
      </w:pPr>
      <w:rPr>
        <w:rFonts w:ascii="Wingdings" w:hAnsi="Wingdings" w:hint="default"/>
        <w:b w:val="0"/>
        <w:bCs w:val="0"/>
      </w:rPr>
    </w:lvl>
    <w:lvl w:ilvl="1" w:tplc="FFFFFFFF">
      <w:start w:val="1"/>
      <w:numFmt w:val="lowerLetter"/>
      <w:lvlText w:val="%2."/>
      <w:lvlJc w:val="left"/>
      <w:pPr>
        <w:ind w:left="2860" w:hanging="360"/>
      </w:pPr>
    </w:lvl>
    <w:lvl w:ilvl="2" w:tplc="FFFFFFFF">
      <w:start w:val="1"/>
      <w:numFmt w:val="lowerRoman"/>
      <w:lvlText w:val="%3."/>
      <w:lvlJc w:val="right"/>
      <w:pPr>
        <w:ind w:left="3580" w:hanging="180"/>
      </w:pPr>
    </w:lvl>
    <w:lvl w:ilvl="3" w:tplc="FFFFFFFF">
      <w:start w:val="1"/>
      <w:numFmt w:val="decimal"/>
      <w:lvlText w:val="%4."/>
      <w:lvlJc w:val="left"/>
      <w:pPr>
        <w:ind w:left="4300" w:hanging="360"/>
      </w:pPr>
    </w:lvl>
    <w:lvl w:ilvl="4" w:tplc="FFFFFFFF" w:tentative="1">
      <w:start w:val="1"/>
      <w:numFmt w:val="lowerLetter"/>
      <w:lvlText w:val="%5."/>
      <w:lvlJc w:val="left"/>
      <w:pPr>
        <w:ind w:left="5020" w:hanging="360"/>
      </w:pPr>
    </w:lvl>
    <w:lvl w:ilvl="5" w:tplc="FFFFFFFF" w:tentative="1">
      <w:start w:val="1"/>
      <w:numFmt w:val="lowerRoman"/>
      <w:lvlText w:val="%6."/>
      <w:lvlJc w:val="right"/>
      <w:pPr>
        <w:ind w:left="5740" w:hanging="180"/>
      </w:pPr>
    </w:lvl>
    <w:lvl w:ilvl="6" w:tplc="FFFFFFFF" w:tentative="1">
      <w:start w:val="1"/>
      <w:numFmt w:val="decimal"/>
      <w:lvlText w:val="%7."/>
      <w:lvlJc w:val="left"/>
      <w:pPr>
        <w:ind w:left="6460" w:hanging="360"/>
      </w:pPr>
    </w:lvl>
    <w:lvl w:ilvl="7" w:tplc="FFFFFFFF" w:tentative="1">
      <w:start w:val="1"/>
      <w:numFmt w:val="lowerLetter"/>
      <w:lvlText w:val="%8."/>
      <w:lvlJc w:val="left"/>
      <w:pPr>
        <w:ind w:left="7180" w:hanging="360"/>
      </w:pPr>
    </w:lvl>
    <w:lvl w:ilvl="8" w:tplc="FFFFFFFF" w:tentative="1">
      <w:start w:val="1"/>
      <w:numFmt w:val="lowerRoman"/>
      <w:lvlText w:val="%9."/>
      <w:lvlJc w:val="right"/>
      <w:pPr>
        <w:ind w:left="7900" w:hanging="180"/>
      </w:pPr>
    </w:lvl>
  </w:abstractNum>
  <w:abstractNum w:abstractNumId="55" w15:restartNumberingAfterBreak="0">
    <w:nsid w:val="7B694378"/>
    <w:multiLevelType w:val="hybridMultilevel"/>
    <w:tmpl w:val="D5140B9C"/>
    <w:lvl w:ilvl="0" w:tplc="FFECC322">
      <w:start w:val="1"/>
      <w:numFmt w:val="decimal"/>
      <w:lvlText w:val="%1."/>
      <w:lvlJc w:val="left"/>
      <w:pPr>
        <w:ind w:left="1440" w:hanging="360"/>
      </w:pPr>
      <w:rPr>
        <w:rFonts w:ascii="Times New Roman" w:eastAsiaTheme="minorHAnsi"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2084523526">
    <w:abstractNumId w:val="32"/>
  </w:num>
  <w:num w:numId="2" w16cid:durableId="1117144465">
    <w:abstractNumId w:val="41"/>
  </w:num>
  <w:num w:numId="3" w16cid:durableId="49229449">
    <w:abstractNumId w:val="40"/>
  </w:num>
  <w:num w:numId="4" w16cid:durableId="1364986503">
    <w:abstractNumId w:val="31"/>
  </w:num>
  <w:num w:numId="5" w16cid:durableId="830876382">
    <w:abstractNumId w:val="44"/>
  </w:num>
  <w:num w:numId="6" w16cid:durableId="1323898762">
    <w:abstractNumId w:val="18"/>
  </w:num>
  <w:num w:numId="7" w16cid:durableId="1420519622">
    <w:abstractNumId w:val="50"/>
  </w:num>
  <w:num w:numId="8" w16cid:durableId="8723082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49410649">
    <w:abstractNumId w:val="35"/>
  </w:num>
  <w:num w:numId="10" w16cid:durableId="576015546">
    <w:abstractNumId w:val="2"/>
  </w:num>
  <w:num w:numId="11" w16cid:durableId="2060589835">
    <w:abstractNumId w:val="35"/>
  </w:num>
  <w:num w:numId="12" w16cid:durableId="215548580">
    <w:abstractNumId w:val="47"/>
  </w:num>
  <w:num w:numId="13" w16cid:durableId="675575900">
    <w:abstractNumId w:val="55"/>
  </w:num>
  <w:num w:numId="14" w16cid:durableId="555168700">
    <w:abstractNumId w:val="20"/>
  </w:num>
  <w:num w:numId="15" w16cid:durableId="459154044">
    <w:abstractNumId w:val="36"/>
  </w:num>
  <w:num w:numId="16" w16cid:durableId="1946839453">
    <w:abstractNumId w:val="35"/>
  </w:num>
  <w:num w:numId="17" w16cid:durableId="642396540">
    <w:abstractNumId w:val="26"/>
  </w:num>
  <w:num w:numId="18" w16cid:durableId="1844851501">
    <w:abstractNumId w:val="19"/>
  </w:num>
  <w:num w:numId="19" w16cid:durableId="1608586253">
    <w:abstractNumId w:val="42"/>
  </w:num>
  <w:num w:numId="20" w16cid:durableId="774522969">
    <w:abstractNumId w:val="34"/>
  </w:num>
  <w:num w:numId="21" w16cid:durableId="1786003074">
    <w:abstractNumId w:val="29"/>
  </w:num>
  <w:num w:numId="22" w16cid:durableId="282425059">
    <w:abstractNumId w:val="21"/>
  </w:num>
  <w:num w:numId="23" w16cid:durableId="2080052105">
    <w:abstractNumId w:val="13"/>
  </w:num>
  <w:num w:numId="24" w16cid:durableId="1331978952">
    <w:abstractNumId w:val="38"/>
  </w:num>
  <w:num w:numId="25" w16cid:durableId="2053652572">
    <w:abstractNumId w:val="15"/>
  </w:num>
  <w:num w:numId="26" w16cid:durableId="1445033995">
    <w:abstractNumId w:val="5"/>
  </w:num>
  <w:num w:numId="27" w16cid:durableId="138619232">
    <w:abstractNumId w:val="3"/>
  </w:num>
  <w:num w:numId="28" w16cid:durableId="2076471088">
    <w:abstractNumId w:val="35"/>
  </w:num>
  <w:num w:numId="29" w16cid:durableId="1977757251">
    <w:abstractNumId w:val="35"/>
  </w:num>
  <w:num w:numId="30" w16cid:durableId="753356363">
    <w:abstractNumId w:val="35"/>
  </w:num>
  <w:num w:numId="31" w16cid:durableId="1641574339">
    <w:abstractNumId w:val="46"/>
  </w:num>
  <w:num w:numId="32" w16cid:durableId="1797289379">
    <w:abstractNumId w:val="51"/>
  </w:num>
  <w:num w:numId="33" w16cid:durableId="1655330152">
    <w:abstractNumId w:val="24"/>
  </w:num>
  <w:num w:numId="34" w16cid:durableId="902763200">
    <w:abstractNumId w:val="9"/>
  </w:num>
  <w:num w:numId="35" w16cid:durableId="1926650838">
    <w:abstractNumId w:val="48"/>
  </w:num>
  <w:num w:numId="36" w16cid:durableId="321078961">
    <w:abstractNumId w:val="49"/>
  </w:num>
  <w:num w:numId="37" w16cid:durableId="861551640">
    <w:abstractNumId w:val="25"/>
  </w:num>
  <w:num w:numId="38" w16cid:durableId="508372055">
    <w:abstractNumId w:val="1"/>
  </w:num>
  <w:num w:numId="39" w16cid:durableId="201866258">
    <w:abstractNumId w:val="7"/>
  </w:num>
  <w:num w:numId="40" w16cid:durableId="533036837">
    <w:abstractNumId w:val="35"/>
  </w:num>
  <w:num w:numId="41" w16cid:durableId="1909799310">
    <w:abstractNumId w:val="35"/>
  </w:num>
  <w:num w:numId="42" w16cid:durableId="1424183363">
    <w:abstractNumId w:val="35"/>
  </w:num>
  <w:num w:numId="43" w16cid:durableId="1080521956">
    <w:abstractNumId w:val="35"/>
  </w:num>
  <w:num w:numId="44" w16cid:durableId="738285777">
    <w:abstractNumId w:val="35"/>
  </w:num>
  <w:num w:numId="45" w16cid:durableId="693112940">
    <w:abstractNumId w:val="53"/>
  </w:num>
  <w:num w:numId="46" w16cid:durableId="1747146369">
    <w:abstractNumId w:val="39"/>
  </w:num>
  <w:num w:numId="47" w16cid:durableId="1452165869">
    <w:abstractNumId w:val="33"/>
  </w:num>
  <w:num w:numId="48" w16cid:durableId="1307969949">
    <w:abstractNumId w:val="54"/>
  </w:num>
  <w:num w:numId="49" w16cid:durableId="1412502447">
    <w:abstractNumId w:val="12"/>
  </w:num>
  <w:num w:numId="50" w16cid:durableId="2098164916">
    <w:abstractNumId w:val="11"/>
  </w:num>
  <w:num w:numId="51" w16cid:durableId="157115121">
    <w:abstractNumId w:val="43"/>
  </w:num>
  <w:num w:numId="52" w16cid:durableId="1051810507">
    <w:abstractNumId w:val="52"/>
  </w:num>
  <w:num w:numId="53" w16cid:durableId="156386674">
    <w:abstractNumId w:val="17"/>
  </w:num>
  <w:num w:numId="54" w16cid:durableId="2118483105">
    <w:abstractNumId w:val="28"/>
  </w:num>
  <w:num w:numId="55" w16cid:durableId="1350377675">
    <w:abstractNumId w:val="14"/>
  </w:num>
  <w:num w:numId="56" w16cid:durableId="2074500917">
    <w:abstractNumId w:val="30"/>
  </w:num>
  <w:num w:numId="57" w16cid:durableId="132872692">
    <w:abstractNumId w:val="35"/>
  </w:num>
  <w:num w:numId="58" w16cid:durableId="860242749">
    <w:abstractNumId w:val="35"/>
  </w:num>
  <w:num w:numId="59" w16cid:durableId="1868641921">
    <w:abstractNumId w:val="35"/>
  </w:num>
  <w:num w:numId="60" w16cid:durableId="328947721">
    <w:abstractNumId w:val="35"/>
  </w:num>
  <w:num w:numId="61" w16cid:durableId="209270133">
    <w:abstractNumId w:val="35"/>
  </w:num>
  <w:num w:numId="62" w16cid:durableId="327711525">
    <w:abstractNumId w:val="35"/>
  </w:num>
  <w:num w:numId="63" w16cid:durableId="204174230">
    <w:abstractNumId w:val="35"/>
  </w:num>
  <w:num w:numId="64" w16cid:durableId="2061588780">
    <w:abstractNumId w:val="35"/>
  </w:num>
  <w:num w:numId="65" w16cid:durableId="2058889021">
    <w:abstractNumId w:val="35"/>
  </w:num>
  <w:num w:numId="66" w16cid:durableId="391074939">
    <w:abstractNumId w:val="35"/>
  </w:num>
  <w:num w:numId="67" w16cid:durableId="103772712">
    <w:abstractNumId w:val="35"/>
  </w:num>
  <w:num w:numId="68" w16cid:durableId="571161384">
    <w:abstractNumId w:val="35"/>
  </w:num>
  <w:num w:numId="69" w16cid:durableId="1618870682">
    <w:abstractNumId w:val="35"/>
  </w:num>
  <w:num w:numId="70" w16cid:durableId="1525292656">
    <w:abstractNumId w:val="35"/>
  </w:num>
  <w:num w:numId="71" w16cid:durableId="1830364048">
    <w:abstractNumId w:val="35"/>
  </w:num>
  <w:num w:numId="72" w16cid:durableId="950014712">
    <w:abstractNumId w:val="35"/>
  </w:num>
  <w:num w:numId="73" w16cid:durableId="671682698">
    <w:abstractNumId w:val="35"/>
  </w:num>
  <w:num w:numId="74" w16cid:durableId="46225357">
    <w:abstractNumId w:val="35"/>
  </w:num>
  <w:num w:numId="75" w16cid:durableId="582956297">
    <w:abstractNumId w:val="35"/>
  </w:num>
  <w:num w:numId="76" w16cid:durableId="2054847689">
    <w:abstractNumId w:val="35"/>
  </w:num>
  <w:num w:numId="77" w16cid:durableId="1911236324">
    <w:abstractNumId w:val="35"/>
  </w:num>
  <w:num w:numId="78" w16cid:durableId="482551296">
    <w:abstractNumId w:val="35"/>
  </w:num>
  <w:num w:numId="79" w16cid:durableId="255132842">
    <w:abstractNumId w:val="8"/>
  </w:num>
  <w:num w:numId="80" w16cid:durableId="339771044">
    <w:abstractNumId w:val="22"/>
  </w:num>
  <w:num w:numId="81" w16cid:durableId="434323390">
    <w:abstractNumId w:val="35"/>
  </w:num>
  <w:num w:numId="82" w16cid:durableId="1971939656">
    <w:abstractNumId w:val="35"/>
  </w:num>
  <w:num w:numId="83" w16cid:durableId="219899779">
    <w:abstractNumId w:val="37"/>
  </w:num>
  <w:num w:numId="84" w16cid:durableId="2142260871">
    <w:abstractNumId w:val="35"/>
  </w:num>
  <w:num w:numId="85" w16cid:durableId="757868832">
    <w:abstractNumId w:val="35"/>
  </w:num>
  <w:num w:numId="86" w16cid:durableId="1263025608">
    <w:abstractNumId w:val="35"/>
  </w:num>
  <w:num w:numId="87" w16cid:durableId="238099915">
    <w:abstractNumId w:val="35"/>
  </w:num>
  <w:num w:numId="88" w16cid:durableId="1372535929">
    <w:abstractNumId w:val="35"/>
  </w:num>
  <w:num w:numId="89" w16cid:durableId="2061518660">
    <w:abstractNumId w:val="35"/>
  </w:num>
  <w:num w:numId="90" w16cid:durableId="1119950809">
    <w:abstractNumId w:val="35"/>
  </w:num>
  <w:num w:numId="91" w16cid:durableId="430392553">
    <w:abstractNumId w:val="45"/>
  </w:num>
  <w:num w:numId="92" w16cid:durableId="1964380198">
    <w:abstractNumId w:val="27"/>
  </w:num>
  <w:num w:numId="93" w16cid:durableId="1374845111">
    <w:abstractNumId w:val="35"/>
  </w:num>
  <w:num w:numId="94" w16cid:durableId="1626422924">
    <w:abstractNumId w:val="35"/>
  </w:num>
  <w:num w:numId="95" w16cid:durableId="437256935">
    <w:abstractNumId w:val="35"/>
  </w:num>
  <w:num w:numId="96" w16cid:durableId="1082068362">
    <w:abstractNumId w:val="35"/>
  </w:num>
  <w:num w:numId="97" w16cid:durableId="1621451961">
    <w:abstractNumId w:val="35"/>
  </w:num>
  <w:num w:numId="98" w16cid:durableId="1914119885">
    <w:abstractNumId w:val="35"/>
  </w:num>
  <w:num w:numId="99" w16cid:durableId="199367965">
    <w:abstractNumId w:val="35"/>
  </w:num>
  <w:num w:numId="100" w16cid:durableId="722212366">
    <w:abstractNumId w:val="35"/>
  </w:num>
  <w:num w:numId="101" w16cid:durableId="841554470">
    <w:abstractNumId w:val="35"/>
  </w:num>
  <w:num w:numId="102" w16cid:durableId="2102021550">
    <w:abstractNumId w:val="0"/>
  </w:num>
  <w:num w:numId="103" w16cid:durableId="1497961821">
    <w:abstractNumId w:val="6"/>
  </w:num>
  <w:num w:numId="104" w16cid:durableId="1575890147">
    <w:abstractNumId w:val="4"/>
  </w:num>
  <w:num w:numId="105" w16cid:durableId="1155802907">
    <w:abstractNumId w:val="35"/>
  </w:num>
  <w:num w:numId="106" w16cid:durableId="1512988312">
    <w:abstractNumId w:val="23"/>
  </w:num>
  <w:num w:numId="107" w16cid:durableId="1890871342">
    <w:abstractNumId w:val="35"/>
  </w:num>
  <w:num w:numId="108" w16cid:durableId="2012248105">
    <w:abstractNumId w:val="35"/>
  </w:num>
  <w:num w:numId="109" w16cid:durableId="1952663037">
    <w:abstractNumId w:val="35"/>
  </w:num>
  <w:num w:numId="110" w16cid:durableId="1536771229">
    <w:abstractNumId w:val="35"/>
  </w:num>
  <w:num w:numId="111" w16cid:durableId="1106121193">
    <w:abstractNumId w:val="35"/>
  </w:num>
  <w:num w:numId="112" w16cid:durableId="1857233970">
    <w:abstractNumId w:val="35"/>
  </w:num>
  <w:num w:numId="113" w16cid:durableId="1827743241">
    <w:abstractNumId w:val="35"/>
  </w:num>
  <w:num w:numId="114" w16cid:durableId="735132457">
    <w:abstractNumId w:val="35"/>
  </w:num>
  <w:num w:numId="115" w16cid:durableId="197133438">
    <w:abstractNumId w:val="35"/>
  </w:num>
  <w:num w:numId="116" w16cid:durableId="1025835573">
    <w:abstractNumId w:val="35"/>
  </w:num>
  <w:num w:numId="117" w16cid:durableId="495388559">
    <w:abstractNumId w:val="35"/>
  </w:num>
  <w:num w:numId="118" w16cid:durableId="1238714283">
    <w:abstractNumId w:val="35"/>
  </w:num>
  <w:num w:numId="119" w16cid:durableId="1479765857">
    <w:abstractNumId w:val="35"/>
  </w:num>
  <w:num w:numId="120" w16cid:durableId="1749695694">
    <w:abstractNumId w:val="35"/>
  </w:num>
  <w:num w:numId="121" w16cid:durableId="480197259">
    <w:abstractNumId w:val="35"/>
  </w:num>
  <w:num w:numId="122" w16cid:durableId="1783377576">
    <w:abstractNumId w:val="35"/>
  </w:num>
  <w:num w:numId="123" w16cid:durableId="1947274654">
    <w:abstractNumId w:val="16"/>
  </w:num>
  <w:num w:numId="124" w16cid:durableId="1254972355">
    <w:abstractNumId w:val="10"/>
  </w:num>
  <w:numIdMacAtCleanup w:val="1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ingga Dewa">
    <w15:presenceInfo w15:providerId="Windows Live" w15:userId="0db38ba04ea60f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2"/>
    <w:compatSetting w:name="useWord2013TrackBottomHyphenation" w:uri="http://schemas.microsoft.com/office/word" w:val="1"/>
  </w:compat>
  <w:rsids>
    <w:rsidRoot w:val="00071638"/>
    <w:rsid w:val="00002787"/>
    <w:rsid w:val="00002AE3"/>
    <w:rsid w:val="000052FD"/>
    <w:rsid w:val="0000553D"/>
    <w:rsid w:val="00006168"/>
    <w:rsid w:val="00006434"/>
    <w:rsid w:val="000069C3"/>
    <w:rsid w:val="00006B1B"/>
    <w:rsid w:val="00007914"/>
    <w:rsid w:val="00010A15"/>
    <w:rsid w:val="000113C4"/>
    <w:rsid w:val="000116A2"/>
    <w:rsid w:val="00012280"/>
    <w:rsid w:val="000123AD"/>
    <w:rsid w:val="000123E9"/>
    <w:rsid w:val="00012E76"/>
    <w:rsid w:val="0001358F"/>
    <w:rsid w:val="0001374C"/>
    <w:rsid w:val="000154F0"/>
    <w:rsid w:val="00021211"/>
    <w:rsid w:val="0002583C"/>
    <w:rsid w:val="000300B7"/>
    <w:rsid w:val="000318C3"/>
    <w:rsid w:val="00031A24"/>
    <w:rsid w:val="00032231"/>
    <w:rsid w:val="0003242E"/>
    <w:rsid w:val="0003271F"/>
    <w:rsid w:val="00032B9F"/>
    <w:rsid w:val="00033E72"/>
    <w:rsid w:val="000357BB"/>
    <w:rsid w:val="0003606F"/>
    <w:rsid w:val="00037A62"/>
    <w:rsid w:val="00040152"/>
    <w:rsid w:val="00040613"/>
    <w:rsid w:val="000406A5"/>
    <w:rsid w:val="00040C1F"/>
    <w:rsid w:val="00044E36"/>
    <w:rsid w:val="000468AB"/>
    <w:rsid w:val="00052525"/>
    <w:rsid w:val="00052F76"/>
    <w:rsid w:val="000541AB"/>
    <w:rsid w:val="0005521F"/>
    <w:rsid w:val="00056387"/>
    <w:rsid w:val="000564BD"/>
    <w:rsid w:val="0005708A"/>
    <w:rsid w:val="000572DB"/>
    <w:rsid w:val="00061470"/>
    <w:rsid w:val="00061C76"/>
    <w:rsid w:val="00063688"/>
    <w:rsid w:val="0006382A"/>
    <w:rsid w:val="0006436C"/>
    <w:rsid w:val="00065327"/>
    <w:rsid w:val="0006541D"/>
    <w:rsid w:val="00066AD1"/>
    <w:rsid w:val="00066B15"/>
    <w:rsid w:val="00071638"/>
    <w:rsid w:val="00072972"/>
    <w:rsid w:val="00074D2B"/>
    <w:rsid w:val="000753EA"/>
    <w:rsid w:val="00077035"/>
    <w:rsid w:val="00077F63"/>
    <w:rsid w:val="000821DC"/>
    <w:rsid w:val="00082A49"/>
    <w:rsid w:val="00084081"/>
    <w:rsid w:val="00085855"/>
    <w:rsid w:val="00085F1B"/>
    <w:rsid w:val="000904EC"/>
    <w:rsid w:val="0009358E"/>
    <w:rsid w:val="000946E3"/>
    <w:rsid w:val="00096C7C"/>
    <w:rsid w:val="000A2196"/>
    <w:rsid w:val="000A4A29"/>
    <w:rsid w:val="000B0151"/>
    <w:rsid w:val="000B087C"/>
    <w:rsid w:val="000B0A7F"/>
    <w:rsid w:val="000B175A"/>
    <w:rsid w:val="000B3738"/>
    <w:rsid w:val="000B5686"/>
    <w:rsid w:val="000B5BAC"/>
    <w:rsid w:val="000B6329"/>
    <w:rsid w:val="000B7586"/>
    <w:rsid w:val="000B78ED"/>
    <w:rsid w:val="000C0B35"/>
    <w:rsid w:val="000C126E"/>
    <w:rsid w:val="000C1B8D"/>
    <w:rsid w:val="000C3390"/>
    <w:rsid w:val="000C53D8"/>
    <w:rsid w:val="000C711A"/>
    <w:rsid w:val="000D028B"/>
    <w:rsid w:val="000D3385"/>
    <w:rsid w:val="000D4F6B"/>
    <w:rsid w:val="000D5BB5"/>
    <w:rsid w:val="000D66D0"/>
    <w:rsid w:val="000D70C6"/>
    <w:rsid w:val="000E078A"/>
    <w:rsid w:val="000E08B4"/>
    <w:rsid w:val="000E0E98"/>
    <w:rsid w:val="000E15A0"/>
    <w:rsid w:val="000E1A3C"/>
    <w:rsid w:val="000E3086"/>
    <w:rsid w:val="000E5EB0"/>
    <w:rsid w:val="000E61EA"/>
    <w:rsid w:val="000F0470"/>
    <w:rsid w:val="000F11D2"/>
    <w:rsid w:val="000F148D"/>
    <w:rsid w:val="000F288C"/>
    <w:rsid w:val="000F2F16"/>
    <w:rsid w:val="000F5815"/>
    <w:rsid w:val="000F66AE"/>
    <w:rsid w:val="000F740D"/>
    <w:rsid w:val="000F7F9A"/>
    <w:rsid w:val="001009B8"/>
    <w:rsid w:val="00101245"/>
    <w:rsid w:val="00101883"/>
    <w:rsid w:val="00101C92"/>
    <w:rsid w:val="00103ECC"/>
    <w:rsid w:val="0010433D"/>
    <w:rsid w:val="00104B5A"/>
    <w:rsid w:val="00104DD8"/>
    <w:rsid w:val="00106D34"/>
    <w:rsid w:val="00107E93"/>
    <w:rsid w:val="0011017F"/>
    <w:rsid w:val="00112788"/>
    <w:rsid w:val="0011323E"/>
    <w:rsid w:val="001134E3"/>
    <w:rsid w:val="00114EDD"/>
    <w:rsid w:val="00115B4B"/>
    <w:rsid w:val="00121EE2"/>
    <w:rsid w:val="001228A4"/>
    <w:rsid w:val="00122EC6"/>
    <w:rsid w:val="00123191"/>
    <w:rsid w:val="001231BA"/>
    <w:rsid w:val="00124425"/>
    <w:rsid w:val="00124BFA"/>
    <w:rsid w:val="00124E84"/>
    <w:rsid w:val="00125910"/>
    <w:rsid w:val="00125F47"/>
    <w:rsid w:val="00127517"/>
    <w:rsid w:val="00127AA6"/>
    <w:rsid w:val="00127B1E"/>
    <w:rsid w:val="0013256E"/>
    <w:rsid w:val="001327BC"/>
    <w:rsid w:val="0013462A"/>
    <w:rsid w:val="0013490F"/>
    <w:rsid w:val="001356BF"/>
    <w:rsid w:val="00141FB3"/>
    <w:rsid w:val="001443E4"/>
    <w:rsid w:val="00145577"/>
    <w:rsid w:val="0014561A"/>
    <w:rsid w:val="0014689E"/>
    <w:rsid w:val="0015014B"/>
    <w:rsid w:val="00150F12"/>
    <w:rsid w:val="0015345B"/>
    <w:rsid w:val="00153877"/>
    <w:rsid w:val="00153E33"/>
    <w:rsid w:val="00154B3E"/>
    <w:rsid w:val="0016073E"/>
    <w:rsid w:val="00162535"/>
    <w:rsid w:val="0016342E"/>
    <w:rsid w:val="0016501D"/>
    <w:rsid w:val="001662C2"/>
    <w:rsid w:val="00171218"/>
    <w:rsid w:val="00172701"/>
    <w:rsid w:val="00173967"/>
    <w:rsid w:val="00175C16"/>
    <w:rsid w:val="00176731"/>
    <w:rsid w:val="00176A09"/>
    <w:rsid w:val="00176DB1"/>
    <w:rsid w:val="0018028F"/>
    <w:rsid w:val="001832D0"/>
    <w:rsid w:val="00183378"/>
    <w:rsid w:val="0018424C"/>
    <w:rsid w:val="00184BF8"/>
    <w:rsid w:val="00185B97"/>
    <w:rsid w:val="00186D98"/>
    <w:rsid w:val="00190BA3"/>
    <w:rsid w:val="0019244F"/>
    <w:rsid w:val="00192CC6"/>
    <w:rsid w:val="001930F9"/>
    <w:rsid w:val="0019409D"/>
    <w:rsid w:val="001943E5"/>
    <w:rsid w:val="00194959"/>
    <w:rsid w:val="0019523D"/>
    <w:rsid w:val="001957FC"/>
    <w:rsid w:val="001961FA"/>
    <w:rsid w:val="001965AC"/>
    <w:rsid w:val="001A155E"/>
    <w:rsid w:val="001A1E82"/>
    <w:rsid w:val="001A2292"/>
    <w:rsid w:val="001A53FE"/>
    <w:rsid w:val="001A5951"/>
    <w:rsid w:val="001A60A0"/>
    <w:rsid w:val="001A6BB4"/>
    <w:rsid w:val="001A6C96"/>
    <w:rsid w:val="001A727A"/>
    <w:rsid w:val="001B0501"/>
    <w:rsid w:val="001B0999"/>
    <w:rsid w:val="001B0E3C"/>
    <w:rsid w:val="001B1044"/>
    <w:rsid w:val="001B16E2"/>
    <w:rsid w:val="001B1771"/>
    <w:rsid w:val="001B263D"/>
    <w:rsid w:val="001B2A4C"/>
    <w:rsid w:val="001B78C9"/>
    <w:rsid w:val="001C014F"/>
    <w:rsid w:val="001C0642"/>
    <w:rsid w:val="001C0BDD"/>
    <w:rsid w:val="001C1A4A"/>
    <w:rsid w:val="001C2108"/>
    <w:rsid w:val="001C56FB"/>
    <w:rsid w:val="001C5943"/>
    <w:rsid w:val="001C5972"/>
    <w:rsid w:val="001C5A98"/>
    <w:rsid w:val="001C5FD3"/>
    <w:rsid w:val="001C7707"/>
    <w:rsid w:val="001D0959"/>
    <w:rsid w:val="001D0E18"/>
    <w:rsid w:val="001D216E"/>
    <w:rsid w:val="001D631C"/>
    <w:rsid w:val="001D6814"/>
    <w:rsid w:val="001E09AF"/>
    <w:rsid w:val="001E0D83"/>
    <w:rsid w:val="001E10DB"/>
    <w:rsid w:val="001E2A58"/>
    <w:rsid w:val="001E3868"/>
    <w:rsid w:val="001E4C9D"/>
    <w:rsid w:val="001E503E"/>
    <w:rsid w:val="001E6973"/>
    <w:rsid w:val="001E7023"/>
    <w:rsid w:val="001F002B"/>
    <w:rsid w:val="001F2343"/>
    <w:rsid w:val="001F31D0"/>
    <w:rsid w:val="001F4608"/>
    <w:rsid w:val="001F75EF"/>
    <w:rsid w:val="00202DD5"/>
    <w:rsid w:val="00203FD4"/>
    <w:rsid w:val="00204A74"/>
    <w:rsid w:val="00205255"/>
    <w:rsid w:val="00207A6E"/>
    <w:rsid w:val="00207C48"/>
    <w:rsid w:val="00207E6A"/>
    <w:rsid w:val="00210A23"/>
    <w:rsid w:val="002132E1"/>
    <w:rsid w:val="0021353F"/>
    <w:rsid w:val="00215DCB"/>
    <w:rsid w:val="0021620E"/>
    <w:rsid w:val="002163F9"/>
    <w:rsid w:val="00216F6E"/>
    <w:rsid w:val="00217620"/>
    <w:rsid w:val="00226BF1"/>
    <w:rsid w:val="00227650"/>
    <w:rsid w:val="002305DF"/>
    <w:rsid w:val="0023148B"/>
    <w:rsid w:val="00234E82"/>
    <w:rsid w:val="00235F87"/>
    <w:rsid w:val="00236EFE"/>
    <w:rsid w:val="002401B0"/>
    <w:rsid w:val="00241BAC"/>
    <w:rsid w:val="002455AB"/>
    <w:rsid w:val="00245716"/>
    <w:rsid w:val="00252727"/>
    <w:rsid w:val="002542EE"/>
    <w:rsid w:val="00255008"/>
    <w:rsid w:val="00255B46"/>
    <w:rsid w:val="0025648A"/>
    <w:rsid w:val="00257B5E"/>
    <w:rsid w:val="002605FE"/>
    <w:rsid w:val="00261C8C"/>
    <w:rsid w:val="00263662"/>
    <w:rsid w:val="00263DDF"/>
    <w:rsid w:val="00264055"/>
    <w:rsid w:val="002666E3"/>
    <w:rsid w:val="002671C5"/>
    <w:rsid w:val="00270565"/>
    <w:rsid w:val="0027283F"/>
    <w:rsid w:val="00272A00"/>
    <w:rsid w:val="00273559"/>
    <w:rsid w:val="0027389A"/>
    <w:rsid w:val="00273FAD"/>
    <w:rsid w:val="00277D2E"/>
    <w:rsid w:val="002818DA"/>
    <w:rsid w:val="0028475F"/>
    <w:rsid w:val="00293354"/>
    <w:rsid w:val="00293EAC"/>
    <w:rsid w:val="0029422F"/>
    <w:rsid w:val="00294836"/>
    <w:rsid w:val="00294DF0"/>
    <w:rsid w:val="00297F2F"/>
    <w:rsid w:val="002A02CC"/>
    <w:rsid w:val="002A215B"/>
    <w:rsid w:val="002A3842"/>
    <w:rsid w:val="002A6F3A"/>
    <w:rsid w:val="002A7885"/>
    <w:rsid w:val="002B0DC9"/>
    <w:rsid w:val="002B17A5"/>
    <w:rsid w:val="002B1B7D"/>
    <w:rsid w:val="002B2BDD"/>
    <w:rsid w:val="002B3500"/>
    <w:rsid w:val="002B3D28"/>
    <w:rsid w:val="002B5BB2"/>
    <w:rsid w:val="002B656D"/>
    <w:rsid w:val="002C18A4"/>
    <w:rsid w:val="002C2804"/>
    <w:rsid w:val="002C2A18"/>
    <w:rsid w:val="002C2C4E"/>
    <w:rsid w:val="002C3875"/>
    <w:rsid w:val="002C3EE2"/>
    <w:rsid w:val="002C4C5E"/>
    <w:rsid w:val="002C6390"/>
    <w:rsid w:val="002C68BF"/>
    <w:rsid w:val="002C69F1"/>
    <w:rsid w:val="002C6E1E"/>
    <w:rsid w:val="002D111B"/>
    <w:rsid w:val="002D1512"/>
    <w:rsid w:val="002D43BB"/>
    <w:rsid w:val="002D4D19"/>
    <w:rsid w:val="002D59EE"/>
    <w:rsid w:val="002D7B11"/>
    <w:rsid w:val="002E0449"/>
    <w:rsid w:val="002E133D"/>
    <w:rsid w:val="002E606B"/>
    <w:rsid w:val="002E6EBD"/>
    <w:rsid w:val="002F1239"/>
    <w:rsid w:val="002F177D"/>
    <w:rsid w:val="002F2E19"/>
    <w:rsid w:val="002F567E"/>
    <w:rsid w:val="002F598E"/>
    <w:rsid w:val="002F662A"/>
    <w:rsid w:val="003020F3"/>
    <w:rsid w:val="00302DCC"/>
    <w:rsid w:val="00302FDF"/>
    <w:rsid w:val="00304858"/>
    <w:rsid w:val="00304B70"/>
    <w:rsid w:val="00305D80"/>
    <w:rsid w:val="0030600A"/>
    <w:rsid w:val="00306D83"/>
    <w:rsid w:val="00307430"/>
    <w:rsid w:val="003103F8"/>
    <w:rsid w:val="00310A00"/>
    <w:rsid w:val="00311809"/>
    <w:rsid w:val="003121B9"/>
    <w:rsid w:val="00312AB3"/>
    <w:rsid w:val="00313DB7"/>
    <w:rsid w:val="00314576"/>
    <w:rsid w:val="00315790"/>
    <w:rsid w:val="00317A66"/>
    <w:rsid w:val="00317D2D"/>
    <w:rsid w:val="00320266"/>
    <w:rsid w:val="0032048F"/>
    <w:rsid w:val="003215F3"/>
    <w:rsid w:val="00321C51"/>
    <w:rsid w:val="003222D4"/>
    <w:rsid w:val="00322A4A"/>
    <w:rsid w:val="00325780"/>
    <w:rsid w:val="003317BF"/>
    <w:rsid w:val="00332130"/>
    <w:rsid w:val="0033291E"/>
    <w:rsid w:val="00333B1D"/>
    <w:rsid w:val="003341FD"/>
    <w:rsid w:val="003374A5"/>
    <w:rsid w:val="003378CB"/>
    <w:rsid w:val="0034088A"/>
    <w:rsid w:val="0034146B"/>
    <w:rsid w:val="00341597"/>
    <w:rsid w:val="00341978"/>
    <w:rsid w:val="003458C3"/>
    <w:rsid w:val="00346C27"/>
    <w:rsid w:val="0035014C"/>
    <w:rsid w:val="00350209"/>
    <w:rsid w:val="003508FB"/>
    <w:rsid w:val="003522DD"/>
    <w:rsid w:val="00352745"/>
    <w:rsid w:val="00352F22"/>
    <w:rsid w:val="00355FE0"/>
    <w:rsid w:val="00356B4E"/>
    <w:rsid w:val="003604DB"/>
    <w:rsid w:val="0036197B"/>
    <w:rsid w:val="003619EC"/>
    <w:rsid w:val="003626F6"/>
    <w:rsid w:val="00362FDE"/>
    <w:rsid w:val="0036428D"/>
    <w:rsid w:val="00364E7D"/>
    <w:rsid w:val="0036612B"/>
    <w:rsid w:val="00366300"/>
    <w:rsid w:val="00367D8A"/>
    <w:rsid w:val="00367F7E"/>
    <w:rsid w:val="00370579"/>
    <w:rsid w:val="00371867"/>
    <w:rsid w:val="0037296C"/>
    <w:rsid w:val="00373AE2"/>
    <w:rsid w:val="00376F82"/>
    <w:rsid w:val="0037711B"/>
    <w:rsid w:val="00383141"/>
    <w:rsid w:val="00383B36"/>
    <w:rsid w:val="00384DF9"/>
    <w:rsid w:val="00385D48"/>
    <w:rsid w:val="003862E6"/>
    <w:rsid w:val="003902B0"/>
    <w:rsid w:val="00390F37"/>
    <w:rsid w:val="00392EE0"/>
    <w:rsid w:val="003931AF"/>
    <w:rsid w:val="00393845"/>
    <w:rsid w:val="00393F1F"/>
    <w:rsid w:val="00395F66"/>
    <w:rsid w:val="003978D2"/>
    <w:rsid w:val="003A047A"/>
    <w:rsid w:val="003A0ADC"/>
    <w:rsid w:val="003A16DC"/>
    <w:rsid w:val="003A2A50"/>
    <w:rsid w:val="003A3F84"/>
    <w:rsid w:val="003A4016"/>
    <w:rsid w:val="003A48D7"/>
    <w:rsid w:val="003A6901"/>
    <w:rsid w:val="003A7B6D"/>
    <w:rsid w:val="003B2379"/>
    <w:rsid w:val="003B48BE"/>
    <w:rsid w:val="003B495F"/>
    <w:rsid w:val="003B5E65"/>
    <w:rsid w:val="003B6207"/>
    <w:rsid w:val="003B6887"/>
    <w:rsid w:val="003C10EF"/>
    <w:rsid w:val="003C7795"/>
    <w:rsid w:val="003D17C0"/>
    <w:rsid w:val="003D45B3"/>
    <w:rsid w:val="003D4D4C"/>
    <w:rsid w:val="003D52DE"/>
    <w:rsid w:val="003D5696"/>
    <w:rsid w:val="003D67E1"/>
    <w:rsid w:val="003D697C"/>
    <w:rsid w:val="003E01FC"/>
    <w:rsid w:val="003E06D8"/>
    <w:rsid w:val="003E0E3E"/>
    <w:rsid w:val="003E16A4"/>
    <w:rsid w:val="003E3004"/>
    <w:rsid w:val="003E3132"/>
    <w:rsid w:val="003E4B13"/>
    <w:rsid w:val="003F3122"/>
    <w:rsid w:val="00400985"/>
    <w:rsid w:val="00401B9E"/>
    <w:rsid w:val="00401E16"/>
    <w:rsid w:val="004023A5"/>
    <w:rsid w:val="00402CB1"/>
    <w:rsid w:val="00402F8C"/>
    <w:rsid w:val="0040317D"/>
    <w:rsid w:val="004050CE"/>
    <w:rsid w:val="0040634A"/>
    <w:rsid w:val="004064C3"/>
    <w:rsid w:val="00407277"/>
    <w:rsid w:val="00407E26"/>
    <w:rsid w:val="00410F77"/>
    <w:rsid w:val="00411297"/>
    <w:rsid w:val="0041136C"/>
    <w:rsid w:val="00412060"/>
    <w:rsid w:val="0041311D"/>
    <w:rsid w:val="00414624"/>
    <w:rsid w:val="00416799"/>
    <w:rsid w:val="0041697D"/>
    <w:rsid w:val="00417D65"/>
    <w:rsid w:val="00420D84"/>
    <w:rsid w:val="00421EAE"/>
    <w:rsid w:val="00423209"/>
    <w:rsid w:val="0042359A"/>
    <w:rsid w:val="004267A7"/>
    <w:rsid w:val="00426DCA"/>
    <w:rsid w:val="00427241"/>
    <w:rsid w:val="00427DE6"/>
    <w:rsid w:val="00431885"/>
    <w:rsid w:val="004322AD"/>
    <w:rsid w:val="0043251B"/>
    <w:rsid w:val="00434855"/>
    <w:rsid w:val="00436760"/>
    <w:rsid w:val="004374DA"/>
    <w:rsid w:val="0043782A"/>
    <w:rsid w:val="00441630"/>
    <w:rsid w:val="00443DA6"/>
    <w:rsid w:val="00443E17"/>
    <w:rsid w:val="00443F39"/>
    <w:rsid w:val="0044434E"/>
    <w:rsid w:val="00444862"/>
    <w:rsid w:val="004453D4"/>
    <w:rsid w:val="00445951"/>
    <w:rsid w:val="0044677B"/>
    <w:rsid w:val="00446965"/>
    <w:rsid w:val="00446A64"/>
    <w:rsid w:val="004503D9"/>
    <w:rsid w:val="00451824"/>
    <w:rsid w:val="0045286D"/>
    <w:rsid w:val="00452AF2"/>
    <w:rsid w:val="00455635"/>
    <w:rsid w:val="0045724B"/>
    <w:rsid w:val="004578CB"/>
    <w:rsid w:val="0046471F"/>
    <w:rsid w:val="00465DA1"/>
    <w:rsid w:val="00471E38"/>
    <w:rsid w:val="00472978"/>
    <w:rsid w:val="00473EC5"/>
    <w:rsid w:val="00474805"/>
    <w:rsid w:val="00475BD9"/>
    <w:rsid w:val="00476255"/>
    <w:rsid w:val="00476329"/>
    <w:rsid w:val="00481F54"/>
    <w:rsid w:val="00482317"/>
    <w:rsid w:val="00482E33"/>
    <w:rsid w:val="00485EA1"/>
    <w:rsid w:val="0048743C"/>
    <w:rsid w:val="0049057B"/>
    <w:rsid w:val="00491033"/>
    <w:rsid w:val="00492C3C"/>
    <w:rsid w:val="0049490E"/>
    <w:rsid w:val="00494F22"/>
    <w:rsid w:val="00496BA4"/>
    <w:rsid w:val="00497C79"/>
    <w:rsid w:val="00497CE9"/>
    <w:rsid w:val="00497CEF"/>
    <w:rsid w:val="004A00AC"/>
    <w:rsid w:val="004A0AAA"/>
    <w:rsid w:val="004A0EFB"/>
    <w:rsid w:val="004A1349"/>
    <w:rsid w:val="004A192B"/>
    <w:rsid w:val="004A1C4D"/>
    <w:rsid w:val="004A237B"/>
    <w:rsid w:val="004A3903"/>
    <w:rsid w:val="004A3F2D"/>
    <w:rsid w:val="004A4197"/>
    <w:rsid w:val="004A4615"/>
    <w:rsid w:val="004A4E9B"/>
    <w:rsid w:val="004A5640"/>
    <w:rsid w:val="004A5F5A"/>
    <w:rsid w:val="004A6A6F"/>
    <w:rsid w:val="004A70CD"/>
    <w:rsid w:val="004A77BE"/>
    <w:rsid w:val="004B0B02"/>
    <w:rsid w:val="004B1B7A"/>
    <w:rsid w:val="004B2445"/>
    <w:rsid w:val="004B2933"/>
    <w:rsid w:val="004B2D0C"/>
    <w:rsid w:val="004B31FF"/>
    <w:rsid w:val="004B34DA"/>
    <w:rsid w:val="004B3528"/>
    <w:rsid w:val="004B3719"/>
    <w:rsid w:val="004B3F45"/>
    <w:rsid w:val="004B49C3"/>
    <w:rsid w:val="004B50C8"/>
    <w:rsid w:val="004B5CEC"/>
    <w:rsid w:val="004C5CD6"/>
    <w:rsid w:val="004C7EF9"/>
    <w:rsid w:val="004D0A62"/>
    <w:rsid w:val="004D21B8"/>
    <w:rsid w:val="004D2F3C"/>
    <w:rsid w:val="004D3099"/>
    <w:rsid w:val="004D4325"/>
    <w:rsid w:val="004D6646"/>
    <w:rsid w:val="004E0700"/>
    <w:rsid w:val="004E2240"/>
    <w:rsid w:val="004E269B"/>
    <w:rsid w:val="004E2FAB"/>
    <w:rsid w:val="004E3383"/>
    <w:rsid w:val="004E5BBF"/>
    <w:rsid w:val="004E7089"/>
    <w:rsid w:val="004E7C3F"/>
    <w:rsid w:val="004F0A72"/>
    <w:rsid w:val="004F1553"/>
    <w:rsid w:val="004F44D9"/>
    <w:rsid w:val="004F6161"/>
    <w:rsid w:val="004F677E"/>
    <w:rsid w:val="005021E7"/>
    <w:rsid w:val="00502EDE"/>
    <w:rsid w:val="005051F6"/>
    <w:rsid w:val="00511827"/>
    <w:rsid w:val="0051197D"/>
    <w:rsid w:val="00512EC9"/>
    <w:rsid w:val="00512F1C"/>
    <w:rsid w:val="00513EC9"/>
    <w:rsid w:val="00514089"/>
    <w:rsid w:val="005153F9"/>
    <w:rsid w:val="0052039C"/>
    <w:rsid w:val="00521849"/>
    <w:rsid w:val="00521AC4"/>
    <w:rsid w:val="0052496F"/>
    <w:rsid w:val="00524FF1"/>
    <w:rsid w:val="00526D3A"/>
    <w:rsid w:val="005315A7"/>
    <w:rsid w:val="00532F4B"/>
    <w:rsid w:val="005330FB"/>
    <w:rsid w:val="00533A3E"/>
    <w:rsid w:val="00533B1B"/>
    <w:rsid w:val="00534EA9"/>
    <w:rsid w:val="005353C6"/>
    <w:rsid w:val="0053579F"/>
    <w:rsid w:val="00536B39"/>
    <w:rsid w:val="0053719D"/>
    <w:rsid w:val="00543B41"/>
    <w:rsid w:val="00545673"/>
    <w:rsid w:val="0054622F"/>
    <w:rsid w:val="005471FB"/>
    <w:rsid w:val="00553157"/>
    <w:rsid w:val="00554EBD"/>
    <w:rsid w:val="00556201"/>
    <w:rsid w:val="00557494"/>
    <w:rsid w:val="00557912"/>
    <w:rsid w:val="00560593"/>
    <w:rsid w:val="00560960"/>
    <w:rsid w:val="00562B55"/>
    <w:rsid w:val="00563054"/>
    <w:rsid w:val="00563F53"/>
    <w:rsid w:val="005710A2"/>
    <w:rsid w:val="005715BF"/>
    <w:rsid w:val="00572592"/>
    <w:rsid w:val="005740BB"/>
    <w:rsid w:val="00574FFF"/>
    <w:rsid w:val="005757ED"/>
    <w:rsid w:val="00575CFB"/>
    <w:rsid w:val="00575D6E"/>
    <w:rsid w:val="005766C9"/>
    <w:rsid w:val="00576833"/>
    <w:rsid w:val="00576C11"/>
    <w:rsid w:val="00582955"/>
    <w:rsid w:val="00585D5B"/>
    <w:rsid w:val="00585FD3"/>
    <w:rsid w:val="00591359"/>
    <w:rsid w:val="00591E4F"/>
    <w:rsid w:val="00592028"/>
    <w:rsid w:val="00592FBF"/>
    <w:rsid w:val="00592FCA"/>
    <w:rsid w:val="005944AE"/>
    <w:rsid w:val="00595FCD"/>
    <w:rsid w:val="0059649D"/>
    <w:rsid w:val="005975ED"/>
    <w:rsid w:val="005A0515"/>
    <w:rsid w:val="005A4C3F"/>
    <w:rsid w:val="005A5401"/>
    <w:rsid w:val="005B0810"/>
    <w:rsid w:val="005B0B7A"/>
    <w:rsid w:val="005B11E5"/>
    <w:rsid w:val="005B64C9"/>
    <w:rsid w:val="005B69BA"/>
    <w:rsid w:val="005C11FE"/>
    <w:rsid w:val="005C1A78"/>
    <w:rsid w:val="005C2C25"/>
    <w:rsid w:val="005C4B8B"/>
    <w:rsid w:val="005C62CE"/>
    <w:rsid w:val="005C6A73"/>
    <w:rsid w:val="005D1312"/>
    <w:rsid w:val="005D1B0F"/>
    <w:rsid w:val="005D1F9F"/>
    <w:rsid w:val="005D29A8"/>
    <w:rsid w:val="005D3249"/>
    <w:rsid w:val="005D35F8"/>
    <w:rsid w:val="005D4136"/>
    <w:rsid w:val="005D4B21"/>
    <w:rsid w:val="005D57B2"/>
    <w:rsid w:val="005D6B93"/>
    <w:rsid w:val="005D7929"/>
    <w:rsid w:val="005E0019"/>
    <w:rsid w:val="005E0484"/>
    <w:rsid w:val="005E2ECF"/>
    <w:rsid w:val="005E308B"/>
    <w:rsid w:val="005E507F"/>
    <w:rsid w:val="005E5A9B"/>
    <w:rsid w:val="005E6469"/>
    <w:rsid w:val="005E75BA"/>
    <w:rsid w:val="005F02DC"/>
    <w:rsid w:val="005F0F5F"/>
    <w:rsid w:val="005F10E1"/>
    <w:rsid w:val="005F1864"/>
    <w:rsid w:val="005F1E68"/>
    <w:rsid w:val="005F1EA9"/>
    <w:rsid w:val="005F278E"/>
    <w:rsid w:val="005F4629"/>
    <w:rsid w:val="005F4D77"/>
    <w:rsid w:val="005F570A"/>
    <w:rsid w:val="005F6FDA"/>
    <w:rsid w:val="005F71D4"/>
    <w:rsid w:val="005F7F07"/>
    <w:rsid w:val="00601485"/>
    <w:rsid w:val="006018E0"/>
    <w:rsid w:val="00604401"/>
    <w:rsid w:val="00604B4D"/>
    <w:rsid w:val="00607E7A"/>
    <w:rsid w:val="00611D0A"/>
    <w:rsid w:val="0061467A"/>
    <w:rsid w:val="00615E53"/>
    <w:rsid w:val="0061747B"/>
    <w:rsid w:val="006174FA"/>
    <w:rsid w:val="00617B96"/>
    <w:rsid w:val="00620723"/>
    <w:rsid w:val="00624043"/>
    <w:rsid w:val="006240FC"/>
    <w:rsid w:val="00624F85"/>
    <w:rsid w:val="00625924"/>
    <w:rsid w:val="0062648C"/>
    <w:rsid w:val="00627384"/>
    <w:rsid w:val="00630788"/>
    <w:rsid w:val="00632197"/>
    <w:rsid w:val="006329A4"/>
    <w:rsid w:val="00632AA9"/>
    <w:rsid w:val="006370E9"/>
    <w:rsid w:val="00637EB7"/>
    <w:rsid w:val="00640217"/>
    <w:rsid w:val="00640E12"/>
    <w:rsid w:val="00641543"/>
    <w:rsid w:val="00651128"/>
    <w:rsid w:val="006512B3"/>
    <w:rsid w:val="00653637"/>
    <w:rsid w:val="006536A4"/>
    <w:rsid w:val="00654E91"/>
    <w:rsid w:val="006559AF"/>
    <w:rsid w:val="006566DD"/>
    <w:rsid w:val="00656B0F"/>
    <w:rsid w:val="00657BA0"/>
    <w:rsid w:val="00657E9F"/>
    <w:rsid w:val="006606A7"/>
    <w:rsid w:val="00661742"/>
    <w:rsid w:val="006620BB"/>
    <w:rsid w:val="0066384C"/>
    <w:rsid w:val="006641C5"/>
    <w:rsid w:val="00665050"/>
    <w:rsid w:val="006652B1"/>
    <w:rsid w:val="00671663"/>
    <w:rsid w:val="00673BC3"/>
    <w:rsid w:val="00673F8F"/>
    <w:rsid w:val="006749E3"/>
    <w:rsid w:val="00674E35"/>
    <w:rsid w:val="00675B84"/>
    <w:rsid w:val="006761D4"/>
    <w:rsid w:val="00676B72"/>
    <w:rsid w:val="0067702C"/>
    <w:rsid w:val="006770E8"/>
    <w:rsid w:val="006805DC"/>
    <w:rsid w:val="00680745"/>
    <w:rsid w:val="00681E38"/>
    <w:rsid w:val="00682210"/>
    <w:rsid w:val="00683848"/>
    <w:rsid w:val="006946A1"/>
    <w:rsid w:val="006A04AC"/>
    <w:rsid w:val="006A1203"/>
    <w:rsid w:val="006A252A"/>
    <w:rsid w:val="006A31BA"/>
    <w:rsid w:val="006A3B5A"/>
    <w:rsid w:val="006A5C64"/>
    <w:rsid w:val="006A6033"/>
    <w:rsid w:val="006A620D"/>
    <w:rsid w:val="006A6930"/>
    <w:rsid w:val="006A7FCF"/>
    <w:rsid w:val="006B0018"/>
    <w:rsid w:val="006B005E"/>
    <w:rsid w:val="006B3A7D"/>
    <w:rsid w:val="006B3EE3"/>
    <w:rsid w:val="006B42F3"/>
    <w:rsid w:val="006B50AE"/>
    <w:rsid w:val="006B6425"/>
    <w:rsid w:val="006B6F0E"/>
    <w:rsid w:val="006B78BE"/>
    <w:rsid w:val="006B79CB"/>
    <w:rsid w:val="006C0102"/>
    <w:rsid w:val="006C2615"/>
    <w:rsid w:val="006C2624"/>
    <w:rsid w:val="006C4AFF"/>
    <w:rsid w:val="006C51B9"/>
    <w:rsid w:val="006C555D"/>
    <w:rsid w:val="006C58FF"/>
    <w:rsid w:val="006C5EFC"/>
    <w:rsid w:val="006C76FF"/>
    <w:rsid w:val="006C78F8"/>
    <w:rsid w:val="006C7EC1"/>
    <w:rsid w:val="006D5774"/>
    <w:rsid w:val="006D6A58"/>
    <w:rsid w:val="006E0D9A"/>
    <w:rsid w:val="006E1FD5"/>
    <w:rsid w:val="006E24FF"/>
    <w:rsid w:val="006E6AD3"/>
    <w:rsid w:val="006E6C1F"/>
    <w:rsid w:val="006E7C4A"/>
    <w:rsid w:val="006F3B0D"/>
    <w:rsid w:val="006F55B4"/>
    <w:rsid w:val="006F5E1F"/>
    <w:rsid w:val="00700F98"/>
    <w:rsid w:val="007021C6"/>
    <w:rsid w:val="00703537"/>
    <w:rsid w:val="00703A13"/>
    <w:rsid w:val="00704373"/>
    <w:rsid w:val="00704695"/>
    <w:rsid w:val="00705149"/>
    <w:rsid w:val="007060A1"/>
    <w:rsid w:val="00706AEE"/>
    <w:rsid w:val="007153E6"/>
    <w:rsid w:val="00716512"/>
    <w:rsid w:val="00720D1C"/>
    <w:rsid w:val="00721485"/>
    <w:rsid w:val="007215B9"/>
    <w:rsid w:val="00721A55"/>
    <w:rsid w:val="00722E63"/>
    <w:rsid w:val="00725BB5"/>
    <w:rsid w:val="00727288"/>
    <w:rsid w:val="007305C8"/>
    <w:rsid w:val="0073473B"/>
    <w:rsid w:val="00735744"/>
    <w:rsid w:val="00735B98"/>
    <w:rsid w:val="0073615C"/>
    <w:rsid w:val="00736391"/>
    <w:rsid w:val="007367F6"/>
    <w:rsid w:val="00737231"/>
    <w:rsid w:val="00737466"/>
    <w:rsid w:val="00744515"/>
    <w:rsid w:val="00745122"/>
    <w:rsid w:val="00747808"/>
    <w:rsid w:val="007510B3"/>
    <w:rsid w:val="007512B5"/>
    <w:rsid w:val="00751372"/>
    <w:rsid w:val="00752397"/>
    <w:rsid w:val="007529C9"/>
    <w:rsid w:val="0076123B"/>
    <w:rsid w:val="00767D37"/>
    <w:rsid w:val="00767DCE"/>
    <w:rsid w:val="00767F4A"/>
    <w:rsid w:val="00770F69"/>
    <w:rsid w:val="0077123D"/>
    <w:rsid w:val="00772D9D"/>
    <w:rsid w:val="00772E39"/>
    <w:rsid w:val="007734D5"/>
    <w:rsid w:val="007750BA"/>
    <w:rsid w:val="00775759"/>
    <w:rsid w:val="00776398"/>
    <w:rsid w:val="00777AF5"/>
    <w:rsid w:val="007828F9"/>
    <w:rsid w:val="00782CEF"/>
    <w:rsid w:val="00784B06"/>
    <w:rsid w:val="00784C0E"/>
    <w:rsid w:val="00785A76"/>
    <w:rsid w:val="00791FDA"/>
    <w:rsid w:val="00794EBB"/>
    <w:rsid w:val="007A12EB"/>
    <w:rsid w:val="007A22CD"/>
    <w:rsid w:val="007A5698"/>
    <w:rsid w:val="007A6206"/>
    <w:rsid w:val="007A6D3F"/>
    <w:rsid w:val="007A6FEA"/>
    <w:rsid w:val="007A7711"/>
    <w:rsid w:val="007B0EE0"/>
    <w:rsid w:val="007B1008"/>
    <w:rsid w:val="007B160F"/>
    <w:rsid w:val="007B161A"/>
    <w:rsid w:val="007B1C64"/>
    <w:rsid w:val="007B4AF2"/>
    <w:rsid w:val="007B59C8"/>
    <w:rsid w:val="007B6786"/>
    <w:rsid w:val="007B67E3"/>
    <w:rsid w:val="007B73D6"/>
    <w:rsid w:val="007C0BCB"/>
    <w:rsid w:val="007C0DA7"/>
    <w:rsid w:val="007C17B6"/>
    <w:rsid w:val="007C23F9"/>
    <w:rsid w:val="007C49F3"/>
    <w:rsid w:val="007C5D6B"/>
    <w:rsid w:val="007C61B1"/>
    <w:rsid w:val="007C671F"/>
    <w:rsid w:val="007C6B34"/>
    <w:rsid w:val="007C6DCD"/>
    <w:rsid w:val="007D087D"/>
    <w:rsid w:val="007D119E"/>
    <w:rsid w:val="007D2997"/>
    <w:rsid w:val="007D3BC0"/>
    <w:rsid w:val="007D4E54"/>
    <w:rsid w:val="007D507E"/>
    <w:rsid w:val="007D56B2"/>
    <w:rsid w:val="007D7240"/>
    <w:rsid w:val="007E23F7"/>
    <w:rsid w:val="007E2D13"/>
    <w:rsid w:val="007E6232"/>
    <w:rsid w:val="007E7DFC"/>
    <w:rsid w:val="007F2249"/>
    <w:rsid w:val="007F2AD3"/>
    <w:rsid w:val="007F2F54"/>
    <w:rsid w:val="007F3C48"/>
    <w:rsid w:val="00800E3E"/>
    <w:rsid w:val="008012FF"/>
    <w:rsid w:val="00801A22"/>
    <w:rsid w:val="00801B30"/>
    <w:rsid w:val="00803AF1"/>
    <w:rsid w:val="00804450"/>
    <w:rsid w:val="00807FDE"/>
    <w:rsid w:val="0081093B"/>
    <w:rsid w:val="00810AEC"/>
    <w:rsid w:val="00812E43"/>
    <w:rsid w:val="00815E3C"/>
    <w:rsid w:val="0081751C"/>
    <w:rsid w:val="008201F0"/>
    <w:rsid w:val="00820396"/>
    <w:rsid w:val="00820C65"/>
    <w:rsid w:val="00821B17"/>
    <w:rsid w:val="00822B7C"/>
    <w:rsid w:val="00824B4A"/>
    <w:rsid w:val="00824F3C"/>
    <w:rsid w:val="0082725E"/>
    <w:rsid w:val="00827558"/>
    <w:rsid w:val="00827857"/>
    <w:rsid w:val="00830559"/>
    <w:rsid w:val="00831199"/>
    <w:rsid w:val="00831FD9"/>
    <w:rsid w:val="00832349"/>
    <w:rsid w:val="00832C98"/>
    <w:rsid w:val="00832D5A"/>
    <w:rsid w:val="00834CA8"/>
    <w:rsid w:val="0083657E"/>
    <w:rsid w:val="00836941"/>
    <w:rsid w:val="00836AB9"/>
    <w:rsid w:val="00837CA1"/>
    <w:rsid w:val="008410C1"/>
    <w:rsid w:val="0084237D"/>
    <w:rsid w:val="00843E98"/>
    <w:rsid w:val="008451A1"/>
    <w:rsid w:val="00845476"/>
    <w:rsid w:val="008463B3"/>
    <w:rsid w:val="00847515"/>
    <w:rsid w:val="00847C04"/>
    <w:rsid w:val="00852795"/>
    <w:rsid w:val="00854E60"/>
    <w:rsid w:val="008575CF"/>
    <w:rsid w:val="008575F1"/>
    <w:rsid w:val="00860DDA"/>
    <w:rsid w:val="00861752"/>
    <w:rsid w:val="00862065"/>
    <w:rsid w:val="00862792"/>
    <w:rsid w:val="0086339E"/>
    <w:rsid w:val="00863ADE"/>
    <w:rsid w:val="00864B4D"/>
    <w:rsid w:val="00865630"/>
    <w:rsid w:val="00871FB0"/>
    <w:rsid w:val="008727FE"/>
    <w:rsid w:val="00873CD0"/>
    <w:rsid w:val="0087452B"/>
    <w:rsid w:val="008746C9"/>
    <w:rsid w:val="0087482E"/>
    <w:rsid w:val="008751BB"/>
    <w:rsid w:val="008800FD"/>
    <w:rsid w:val="008826AA"/>
    <w:rsid w:val="008853EC"/>
    <w:rsid w:val="00885A68"/>
    <w:rsid w:val="00890B9D"/>
    <w:rsid w:val="00890CA9"/>
    <w:rsid w:val="00891ABD"/>
    <w:rsid w:val="008933E4"/>
    <w:rsid w:val="00897011"/>
    <w:rsid w:val="00897C42"/>
    <w:rsid w:val="008A08E9"/>
    <w:rsid w:val="008A14BB"/>
    <w:rsid w:val="008A2436"/>
    <w:rsid w:val="008A26F3"/>
    <w:rsid w:val="008A4470"/>
    <w:rsid w:val="008A54AB"/>
    <w:rsid w:val="008A58E3"/>
    <w:rsid w:val="008A790C"/>
    <w:rsid w:val="008B119B"/>
    <w:rsid w:val="008B2FB9"/>
    <w:rsid w:val="008B5CCF"/>
    <w:rsid w:val="008B6B13"/>
    <w:rsid w:val="008B7266"/>
    <w:rsid w:val="008C1438"/>
    <w:rsid w:val="008C1634"/>
    <w:rsid w:val="008C2B00"/>
    <w:rsid w:val="008C4D6A"/>
    <w:rsid w:val="008C5B68"/>
    <w:rsid w:val="008C675D"/>
    <w:rsid w:val="008C6FEE"/>
    <w:rsid w:val="008D1CEF"/>
    <w:rsid w:val="008D1EEE"/>
    <w:rsid w:val="008D2495"/>
    <w:rsid w:val="008D31AB"/>
    <w:rsid w:val="008D494B"/>
    <w:rsid w:val="008D4D9C"/>
    <w:rsid w:val="008D59FC"/>
    <w:rsid w:val="008E00DD"/>
    <w:rsid w:val="008E1DCA"/>
    <w:rsid w:val="008E5988"/>
    <w:rsid w:val="008E69B3"/>
    <w:rsid w:val="008F0AA0"/>
    <w:rsid w:val="008F1A8C"/>
    <w:rsid w:val="008F290A"/>
    <w:rsid w:val="008F5455"/>
    <w:rsid w:val="008F63E7"/>
    <w:rsid w:val="008F7F9D"/>
    <w:rsid w:val="009000AC"/>
    <w:rsid w:val="00900B9E"/>
    <w:rsid w:val="00900E3B"/>
    <w:rsid w:val="009011C1"/>
    <w:rsid w:val="00901F75"/>
    <w:rsid w:val="00903103"/>
    <w:rsid w:val="00903C1D"/>
    <w:rsid w:val="00904AA2"/>
    <w:rsid w:val="00906D55"/>
    <w:rsid w:val="00907104"/>
    <w:rsid w:val="00907804"/>
    <w:rsid w:val="00910169"/>
    <w:rsid w:val="00910A11"/>
    <w:rsid w:val="00910D06"/>
    <w:rsid w:val="00911CD5"/>
    <w:rsid w:val="00911CE1"/>
    <w:rsid w:val="00912186"/>
    <w:rsid w:val="00912E81"/>
    <w:rsid w:val="00913A6C"/>
    <w:rsid w:val="00913BA8"/>
    <w:rsid w:val="0091471D"/>
    <w:rsid w:val="00914BF4"/>
    <w:rsid w:val="00916B51"/>
    <w:rsid w:val="00917946"/>
    <w:rsid w:val="00920DB6"/>
    <w:rsid w:val="00923B96"/>
    <w:rsid w:val="00924164"/>
    <w:rsid w:val="00927478"/>
    <w:rsid w:val="00930774"/>
    <w:rsid w:val="00930CB2"/>
    <w:rsid w:val="00931EA2"/>
    <w:rsid w:val="00932113"/>
    <w:rsid w:val="00932B1C"/>
    <w:rsid w:val="0093355D"/>
    <w:rsid w:val="00933C2E"/>
    <w:rsid w:val="009366EE"/>
    <w:rsid w:val="00936F85"/>
    <w:rsid w:val="00937608"/>
    <w:rsid w:val="0094026B"/>
    <w:rsid w:val="00940C88"/>
    <w:rsid w:val="009433A8"/>
    <w:rsid w:val="00943647"/>
    <w:rsid w:val="00944675"/>
    <w:rsid w:val="00944DDE"/>
    <w:rsid w:val="00945526"/>
    <w:rsid w:val="00945B91"/>
    <w:rsid w:val="0095005E"/>
    <w:rsid w:val="00953570"/>
    <w:rsid w:val="00956C83"/>
    <w:rsid w:val="00957562"/>
    <w:rsid w:val="009602BB"/>
    <w:rsid w:val="00960F03"/>
    <w:rsid w:val="009655F1"/>
    <w:rsid w:val="00970042"/>
    <w:rsid w:val="0097018A"/>
    <w:rsid w:val="0097094D"/>
    <w:rsid w:val="009710A2"/>
    <w:rsid w:val="00971217"/>
    <w:rsid w:val="0097123E"/>
    <w:rsid w:val="00972202"/>
    <w:rsid w:val="00972A3C"/>
    <w:rsid w:val="00975171"/>
    <w:rsid w:val="00975A2B"/>
    <w:rsid w:val="009803EC"/>
    <w:rsid w:val="009808B4"/>
    <w:rsid w:val="009844ED"/>
    <w:rsid w:val="0098480A"/>
    <w:rsid w:val="00990334"/>
    <w:rsid w:val="009918A3"/>
    <w:rsid w:val="00992286"/>
    <w:rsid w:val="00993019"/>
    <w:rsid w:val="009934FD"/>
    <w:rsid w:val="009936D7"/>
    <w:rsid w:val="00993AE9"/>
    <w:rsid w:val="009940B2"/>
    <w:rsid w:val="00994281"/>
    <w:rsid w:val="00996C2B"/>
    <w:rsid w:val="009A153C"/>
    <w:rsid w:val="009A15FC"/>
    <w:rsid w:val="009A204B"/>
    <w:rsid w:val="009A23AE"/>
    <w:rsid w:val="009A5003"/>
    <w:rsid w:val="009A5B19"/>
    <w:rsid w:val="009A63A2"/>
    <w:rsid w:val="009A77A7"/>
    <w:rsid w:val="009A7849"/>
    <w:rsid w:val="009B0833"/>
    <w:rsid w:val="009B0FBA"/>
    <w:rsid w:val="009B1B84"/>
    <w:rsid w:val="009B2B6D"/>
    <w:rsid w:val="009B4863"/>
    <w:rsid w:val="009C247F"/>
    <w:rsid w:val="009C2CF4"/>
    <w:rsid w:val="009C3ED6"/>
    <w:rsid w:val="009C4666"/>
    <w:rsid w:val="009C4C6A"/>
    <w:rsid w:val="009C60A2"/>
    <w:rsid w:val="009C6184"/>
    <w:rsid w:val="009D0AC3"/>
    <w:rsid w:val="009D0EE5"/>
    <w:rsid w:val="009D1A9D"/>
    <w:rsid w:val="009D3655"/>
    <w:rsid w:val="009D560C"/>
    <w:rsid w:val="009D5CFD"/>
    <w:rsid w:val="009D7702"/>
    <w:rsid w:val="009D78BC"/>
    <w:rsid w:val="009E2D84"/>
    <w:rsid w:val="009E3883"/>
    <w:rsid w:val="009E3CFA"/>
    <w:rsid w:val="009E3F14"/>
    <w:rsid w:val="009E5427"/>
    <w:rsid w:val="009E550A"/>
    <w:rsid w:val="009E5716"/>
    <w:rsid w:val="009E6679"/>
    <w:rsid w:val="009F2973"/>
    <w:rsid w:val="009F3480"/>
    <w:rsid w:val="009F38D5"/>
    <w:rsid w:val="009F6C95"/>
    <w:rsid w:val="009F7B83"/>
    <w:rsid w:val="00A01067"/>
    <w:rsid w:val="00A01DC4"/>
    <w:rsid w:val="00A0452A"/>
    <w:rsid w:val="00A04D0B"/>
    <w:rsid w:val="00A04F6C"/>
    <w:rsid w:val="00A05F5E"/>
    <w:rsid w:val="00A06AF5"/>
    <w:rsid w:val="00A10A25"/>
    <w:rsid w:val="00A10FD6"/>
    <w:rsid w:val="00A1369C"/>
    <w:rsid w:val="00A13ECB"/>
    <w:rsid w:val="00A14CF9"/>
    <w:rsid w:val="00A15E0A"/>
    <w:rsid w:val="00A161FA"/>
    <w:rsid w:val="00A16315"/>
    <w:rsid w:val="00A1707A"/>
    <w:rsid w:val="00A17FAF"/>
    <w:rsid w:val="00A2090B"/>
    <w:rsid w:val="00A228AF"/>
    <w:rsid w:val="00A22D0F"/>
    <w:rsid w:val="00A25FE3"/>
    <w:rsid w:val="00A265B7"/>
    <w:rsid w:val="00A30821"/>
    <w:rsid w:val="00A316AA"/>
    <w:rsid w:val="00A32EBE"/>
    <w:rsid w:val="00A342E0"/>
    <w:rsid w:val="00A40510"/>
    <w:rsid w:val="00A436D1"/>
    <w:rsid w:val="00A43CA1"/>
    <w:rsid w:val="00A47C31"/>
    <w:rsid w:val="00A60164"/>
    <w:rsid w:val="00A65973"/>
    <w:rsid w:val="00A663C9"/>
    <w:rsid w:val="00A663CA"/>
    <w:rsid w:val="00A67BC5"/>
    <w:rsid w:val="00A721CE"/>
    <w:rsid w:val="00A721D8"/>
    <w:rsid w:val="00A72232"/>
    <w:rsid w:val="00A73091"/>
    <w:rsid w:val="00A73AE1"/>
    <w:rsid w:val="00A758F3"/>
    <w:rsid w:val="00A76C16"/>
    <w:rsid w:val="00A77235"/>
    <w:rsid w:val="00A777B2"/>
    <w:rsid w:val="00A80A68"/>
    <w:rsid w:val="00A80D36"/>
    <w:rsid w:val="00A80DD2"/>
    <w:rsid w:val="00A8230C"/>
    <w:rsid w:val="00A8247C"/>
    <w:rsid w:val="00A8638F"/>
    <w:rsid w:val="00A86FE6"/>
    <w:rsid w:val="00A87A02"/>
    <w:rsid w:val="00A91635"/>
    <w:rsid w:val="00A91CF1"/>
    <w:rsid w:val="00A91DFE"/>
    <w:rsid w:val="00A92B07"/>
    <w:rsid w:val="00A94905"/>
    <w:rsid w:val="00A949AD"/>
    <w:rsid w:val="00A97671"/>
    <w:rsid w:val="00AA134F"/>
    <w:rsid w:val="00AA3053"/>
    <w:rsid w:val="00AA63B1"/>
    <w:rsid w:val="00AA762B"/>
    <w:rsid w:val="00AB1876"/>
    <w:rsid w:val="00AB33F9"/>
    <w:rsid w:val="00AB4EFA"/>
    <w:rsid w:val="00AB4FF0"/>
    <w:rsid w:val="00AB5BA3"/>
    <w:rsid w:val="00AC1958"/>
    <w:rsid w:val="00AC33F5"/>
    <w:rsid w:val="00AC34D3"/>
    <w:rsid w:val="00AC56A1"/>
    <w:rsid w:val="00AC56F4"/>
    <w:rsid w:val="00AC6A11"/>
    <w:rsid w:val="00AC6CE2"/>
    <w:rsid w:val="00AD03C4"/>
    <w:rsid w:val="00AD11B0"/>
    <w:rsid w:val="00AD14F9"/>
    <w:rsid w:val="00AD1671"/>
    <w:rsid w:val="00AD3333"/>
    <w:rsid w:val="00AD5615"/>
    <w:rsid w:val="00AD7459"/>
    <w:rsid w:val="00AE3CDE"/>
    <w:rsid w:val="00AE447E"/>
    <w:rsid w:val="00AE4ABD"/>
    <w:rsid w:val="00AE7669"/>
    <w:rsid w:val="00AE784C"/>
    <w:rsid w:val="00AF01DE"/>
    <w:rsid w:val="00AF09FC"/>
    <w:rsid w:val="00AF0E0F"/>
    <w:rsid w:val="00AF3348"/>
    <w:rsid w:val="00AF5969"/>
    <w:rsid w:val="00AF78AA"/>
    <w:rsid w:val="00B01297"/>
    <w:rsid w:val="00B02559"/>
    <w:rsid w:val="00B02A0C"/>
    <w:rsid w:val="00B02D86"/>
    <w:rsid w:val="00B04927"/>
    <w:rsid w:val="00B059D0"/>
    <w:rsid w:val="00B05FB0"/>
    <w:rsid w:val="00B0646E"/>
    <w:rsid w:val="00B072D5"/>
    <w:rsid w:val="00B10B52"/>
    <w:rsid w:val="00B123A1"/>
    <w:rsid w:val="00B12CE3"/>
    <w:rsid w:val="00B12E12"/>
    <w:rsid w:val="00B12EF8"/>
    <w:rsid w:val="00B15E8D"/>
    <w:rsid w:val="00B16CA8"/>
    <w:rsid w:val="00B17948"/>
    <w:rsid w:val="00B21708"/>
    <w:rsid w:val="00B21C01"/>
    <w:rsid w:val="00B21D8F"/>
    <w:rsid w:val="00B2291B"/>
    <w:rsid w:val="00B2364A"/>
    <w:rsid w:val="00B2466F"/>
    <w:rsid w:val="00B25D1C"/>
    <w:rsid w:val="00B262AB"/>
    <w:rsid w:val="00B26C75"/>
    <w:rsid w:val="00B278CA"/>
    <w:rsid w:val="00B31B2E"/>
    <w:rsid w:val="00B32931"/>
    <w:rsid w:val="00B33940"/>
    <w:rsid w:val="00B340AC"/>
    <w:rsid w:val="00B352F5"/>
    <w:rsid w:val="00B35742"/>
    <w:rsid w:val="00B40836"/>
    <w:rsid w:val="00B42776"/>
    <w:rsid w:val="00B42D99"/>
    <w:rsid w:val="00B46AE0"/>
    <w:rsid w:val="00B50135"/>
    <w:rsid w:val="00B51AA5"/>
    <w:rsid w:val="00B52D81"/>
    <w:rsid w:val="00B5485B"/>
    <w:rsid w:val="00B5652E"/>
    <w:rsid w:val="00B56BE2"/>
    <w:rsid w:val="00B60725"/>
    <w:rsid w:val="00B60EF5"/>
    <w:rsid w:val="00B61882"/>
    <w:rsid w:val="00B61B3A"/>
    <w:rsid w:val="00B61FA9"/>
    <w:rsid w:val="00B62BB6"/>
    <w:rsid w:val="00B63DAB"/>
    <w:rsid w:val="00B64F64"/>
    <w:rsid w:val="00B66066"/>
    <w:rsid w:val="00B67630"/>
    <w:rsid w:val="00B70E57"/>
    <w:rsid w:val="00B741A6"/>
    <w:rsid w:val="00B74914"/>
    <w:rsid w:val="00B74CC1"/>
    <w:rsid w:val="00B763AE"/>
    <w:rsid w:val="00B776C0"/>
    <w:rsid w:val="00B807FF"/>
    <w:rsid w:val="00B82A6B"/>
    <w:rsid w:val="00B83807"/>
    <w:rsid w:val="00B84F3B"/>
    <w:rsid w:val="00B8615A"/>
    <w:rsid w:val="00B90A40"/>
    <w:rsid w:val="00B90D02"/>
    <w:rsid w:val="00B91308"/>
    <w:rsid w:val="00B92584"/>
    <w:rsid w:val="00B926B1"/>
    <w:rsid w:val="00B9393F"/>
    <w:rsid w:val="00B9452C"/>
    <w:rsid w:val="00B966C6"/>
    <w:rsid w:val="00B96836"/>
    <w:rsid w:val="00BA0023"/>
    <w:rsid w:val="00BA0595"/>
    <w:rsid w:val="00BA0C4E"/>
    <w:rsid w:val="00BA121A"/>
    <w:rsid w:val="00BA227D"/>
    <w:rsid w:val="00BA27E7"/>
    <w:rsid w:val="00BA5CCA"/>
    <w:rsid w:val="00BB256A"/>
    <w:rsid w:val="00BB5992"/>
    <w:rsid w:val="00BC5419"/>
    <w:rsid w:val="00BC54E0"/>
    <w:rsid w:val="00BC6155"/>
    <w:rsid w:val="00BD0D72"/>
    <w:rsid w:val="00BD17DE"/>
    <w:rsid w:val="00BD2034"/>
    <w:rsid w:val="00BD440E"/>
    <w:rsid w:val="00BD44BB"/>
    <w:rsid w:val="00BD4B54"/>
    <w:rsid w:val="00BD5797"/>
    <w:rsid w:val="00BD66E0"/>
    <w:rsid w:val="00BD6E73"/>
    <w:rsid w:val="00BD6F9A"/>
    <w:rsid w:val="00BD7AC7"/>
    <w:rsid w:val="00BE13C6"/>
    <w:rsid w:val="00BE1B8D"/>
    <w:rsid w:val="00BE319D"/>
    <w:rsid w:val="00BE49AD"/>
    <w:rsid w:val="00BE4D0E"/>
    <w:rsid w:val="00BE55A6"/>
    <w:rsid w:val="00BE55C7"/>
    <w:rsid w:val="00BE58CF"/>
    <w:rsid w:val="00BE5B3B"/>
    <w:rsid w:val="00BE67A9"/>
    <w:rsid w:val="00BE67E9"/>
    <w:rsid w:val="00BE7E7E"/>
    <w:rsid w:val="00BF0390"/>
    <w:rsid w:val="00BF0A45"/>
    <w:rsid w:val="00BF1AE2"/>
    <w:rsid w:val="00BF2CAD"/>
    <w:rsid w:val="00BF3967"/>
    <w:rsid w:val="00BF4A6B"/>
    <w:rsid w:val="00BF7BD6"/>
    <w:rsid w:val="00C0027C"/>
    <w:rsid w:val="00C00EEE"/>
    <w:rsid w:val="00C01F64"/>
    <w:rsid w:val="00C048B8"/>
    <w:rsid w:val="00C048C8"/>
    <w:rsid w:val="00C04FB1"/>
    <w:rsid w:val="00C108B0"/>
    <w:rsid w:val="00C127C2"/>
    <w:rsid w:val="00C13054"/>
    <w:rsid w:val="00C13730"/>
    <w:rsid w:val="00C14BE6"/>
    <w:rsid w:val="00C15C3B"/>
    <w:rsid w:val="00C15F2B"/>
    <w:rsid w:val="00C1623E"/>
    <w:rsid w:val="00C168EE"/>
    <w:rsid w:val="00C168F7"/>
    <w:rsid w:val="00C168F8"/>
    <w:rsid w:val="00C178AA"/>
    <w:rsid w:val="00C21941"/>
    <w:rsid w:val="00C22A13"/>
    <w:rsid w:val="00C237E8"/>
    <w:rsid w:val="00C24A46"/>
    <w:rsid w:val="00C27A16"/>
    <w:rsid w:val="00C30326"/>
    <w:rsid w:val="00C30C3D"/>
    <w:rsid w:val="00C32486"/>
    <w:rsid w:val="00C32B47"/>
    <w:rsid w:val="00C343AA"/>
    <w:rsid w:val="00C34562"/>
    <w:rsid w:val="00C34A51"/>
    <w:rsid w:val="00C34DEF"/>
    <w:rsid w:val="00C35607"/>
    <w:rsid w:val="00C363B8"/>
    <w:rsid w:val="00C37343"/>
    <w:rsid w:val="00C40801"/>
    <w:rsid w:val="00C42B4A"/>
    <w:rsid w:val="00C442F8"/>
    <w:rsid w:val="00C450E4"/>
    <w:rsid w:val="00C451E9"/>
    <w:rsid w:val="00C46342"/>
    <w:rsid w:val="00C4694A"/>
    <w:rsid w:val="00C46FF2"/>
    <w:rsid w:val="00C47256"/>
    <w:rsid w:val="00C501D1"/>
    <w:rsid w:val="00C53FD2"/>
    <w:rsid w:val="00C55516"/>
    <w:rsid w:val="00C57761"/>
    <w:rsid w:val="00C61D1B"/>
    <w:rsid w:val="00C623E8"/>
    <w:rsid w:val="00C62E3B"/>
    <w:rsid w:val="00C634EB"/>
    <w:rsid w:val="00C6359A"/>
    <w:rsid w:val="00C6480F"/>
    <w:rsid w:val="00C66625"/>
    <w:rsid w:val="00C67B79"/>
    <w:rsid w:val="00C67CDA"/>
    <w:rsid w:val="00C70AB1"/>
    <w:rsid w:val="00C70AD7"/>
    <w:rsid w:val="00C71EFB"/>
    <w:rsid w:val="00C72A60"/>
    <w:rsid w:val="00C72B0D"/>
    <w:rsid w:val="00C7459D"/>
    <w:rsid w:val="00C80B86"/>
    <w:rsid w:val="00C82AFE"/>
    <w:rsid w:val="00C83CE0"/>
    <w:rsid w:val="00C8618F"/>
    <w:rsid w:val="00C8628A"/>
    <w:rsid w:val="00C868A9"/>
    <w:rsid w:val="00C87964"/>
    <w:rsid w:val="00C932B7"/>
    <w:rsid w:val="00C93601"/>
    <w:rsid w:val="00C93E4D"/>
    <w:rsid w:val="00C940EC"/>
    <w:rsid w:val="00C94DE2"/>
    <w:rsid w:val="00C96405"/>
    <w:rsid w:val="00C96CDE"/>
    <w:rsid w:val="00C96E93"/>
    <w:rsid w:val="00C97E98"/>
    <w:rsid w:val="00CA042D"/>
    <w:rsid w:val="00CA4517"/>
    <w:rsid w:val="00CA6848"/>
    <w:rsid w:val="00CA7BA9"/>
    <w:rsid w:val="00CB1455"/>
    <w:rsid w:val="00CB19E9"/>
    <w:rsid w:val="00CB4859"/>
    <w:rsid w:val="00CB4B1F"/>
    <w:rsid w:val="00CB4F9E"/>
    <w:rsid w:val="00CB7FC0"/>
    <w:rsid w:val="00CC00AB"/>
    <w:rsid w:val="00CC0F82"/>
    <w:rsid w:val="00CC4BFD"/>
    <w:rsid w:val="00CC4C4D"/>
    <w:rsid w:val="00CC54EF"/>
    <w:rsid w:val="00CC5E3F"/>
    <w:rsid w:val="00CC67D7"/>
    <w:rsid w:val="00CC6A8B"/>
    <w:rsid w:val="00CC6EF5"/>
    <w:rsid w:val="00CC7007"/>
    <w:rsid w:val="00CC7690"/>
    <w:rsid w:val="00CD1D27"/>
    <w:rsid w:val="00CD4B38"/>
    <w:rsid w:val="00CD4EBF"/>
    <w:rsid w:val="00CE1AAB"/>
    <w:rsid w:val="00CE2940"/>
    <w:rsid w:val="00CE2AF6"/>
    <w:rsid w:val="00CE3B7D"/>
    <w:rsid w:val="00CE4604"/>
    <w:rsid w:val="00CE67DF"/>
    <w:rsid w:val="00CE6E90"/>
    <w:rsid w:val="00CE7E26"/>
    <w:rsid w:val="00CF02F5"/>
    <w:rsid w:val="00CF06B6"/>
    <w:rsid w:val="00CF0876"/>
    <w:rsid w:val="00CF0D65"/>
    <w:rsid w:val="00CF1123"/>
    <w:rsid w:val="00CF1A19"/>
    <w:rsid w:val="00CF2DA1"/>
    <w:rsid w:val="00CF31CA"/>
    <w:rsid w:val="00CF6B23"/>
    <w:rsid w:val="00CF78C2"/>
    <w:rsid w:val="00D00E09"/>
    <w:rsid w:val="00D019C9"/>
    <w:rsid w:val="00D0244A"/>
    <w:rsid w:val="00D04223"/>
    <w:rsid w:val="00D07483"/>
    <w:rsid w:val="00D10F10"/>
    <w:rsid w:val="00D13BD9"/>
    <w:rsid w:val="00D14A27"/>
    <w:rsid w:val="00D14A8D"/>
    <w:rsid w:val="00D168EA"/>
    <w:rsid w:val="00D16B03"/>
    <w:rsid w:val="00D177C8"/>
    <w:rsid w:val="00D21C6B"/>
    <w:rsid w:val="00D22642"/>
    <w:rsid w:val="00D22C35"/>
    <w:rsid w:val="00D23B17"/>
    <w:rsid w:val="00D25AEC"/>
    <w:rsid w:val="00D26B7E"/>
    <w:rsid w:val="00D277CD"/>
    <w:rsid w:val="00D3653D"/>
    <w:rsid w:val="00D36E25"/>
    <w:rsid w:val="00D37904"/>
    <w:rsid w:val="00D40F6D"/>
    <w:rsid w:val="00D41714"/>
    <w:rsid w:val="00D41D6C"/>
    <w:rsid w:val="00D4467C"/>
    <w:rsid w:val="00D44A1E"/>
    <w:rsid w:val="00D46ECF"/>
    <w:rsid w:val="00D4780D"/>
    <w:rsid w:val="00D5122F"/>
    <w:rsid w:val="00D516B1"/>
    <w:rsid w:val="00D55D42"/>
    <w:rsid w:val="00D575B0"/>
    <w:rsid w:val="00D57AB5"/>
    <w:rsid w:val="00D610D3"/>
    <w:rsid w:val="00D617FF"/>
    <w:rsid w:val="00D6201A"/>
    <w:rsid w:val="00D62CB6"/>
    <w:rsid w:val="00D670D6"/>
    <w:rsid w:val="00D70B5F"/>
    <w:rsid w:val="00D71040"/>
    <w:rsid w:val="00D710F9"/>
    <w:rsid w:val="00D72069"/>
    <w:rsid w:val="00D72481"/>
    <w:rsid w:val="00D74DAA"/>
    <w:rsid w:val="00D76931"/>
    <w:rsid w:val="00D81409"/>
    <w:rsid w:val="00D84397"/>
    <w:rsid w:val="00D85352"/>
    <w:rsid w:val="00D87C51"/>
    <w:rsid w:val="00D91A18"/>
    <w:rsid w:val="00D9208B"/>
    <w:rsid w:val="00D923E0"/>
    <w:rsid w:val="00D932D7"/>
    <w:rsid w:val="00D942F8"/>
    <w:rsid w:val="00D949A3"/>
    <w:rsid w:val="00DA081A"/>
    <w:rsid w:val="00DA0E17"/>
    <w:rsid w:val="00DA133C"/>
    <w:rsid w:val="00DA154D"/>
    <w:rsid w:val="00DA1708"/>
    <w:rsid w:val="00DA2CA0"/>
    <w:rsid w:val="00DA4933"/>
    <w:rsid w:val="00DA5703"/>
    <w:rsid w:val="00DA65D2"/>
    <w:rsid w:val="00DA6DC8"/>
    <w:rsid w:val="00DA747E"/>
    <w:rsid w:val="00DB0AC5"/>
    <w:rsid w:val="00DB3726"/>
    <w:rsid w:val="00DB40CB"/>
    <w:rsid w:val="00DB63A4"/>
    <w:rsid w:val="00DB74AC"/>
    <w:rsid w:val="00DB7E8B"/>
    <w:rsid w:val="00DC0018"/>
    <w:rsid w:val="00DC0099"/>
    <w:rsid w:val="00DC0B0C"/>
    <w:rsid w:val="00DC2C6C"/>
    <w:rsid w:val="00DC33FF"/>
    <w:rsid w:val="00DC3CA6"/>
    <w:rsid w:val="00DC6532"/>
    <w:rsid w:val="00DD12A7"/>
    <w:rsid w:val="00DD2A0C"/>
    <w:rsid w:val="00DD4192"/>
    <w:rsid w:val="00DD4480"/>
    <w:rsid w:val="00DD4D12"/>
    <w:rsid w:val="00DD6357"/>
    <w:rsid w:val="00DD6B41"/>
    <w:rsid w:val="00DD7DC3"/>
    <w:rsid w:val="00DE0152"/>
    <w:rsid w:val="00DE0D21"/>
    <w:rsid w:val="00DE15A8"/>
    <w:rsid w:val="00DE17F4"/>
    <w:rsid w:val="00DE2802"/>
    <w:rsid w:val="00DE29AC"/>
    <w:rsid w:val="00DE3419"/>
    <w:rsid w:val="00DE4FD4"/>
    <w:rsid w:val="00DE5EBF"/>
    <w:rsid w:val="00DE6D43"/>
    <w:rsid w:val="00DF1503"/>
    <w:rsid w:val="00DF21BB"/>
    <w:rsid w:val="00DF3731"/>
    <w:rsid w:val="00DF45D1"/>
    <w:rsid w:val="00DF4FA9"/>
    <w:rsid w:val="00DF599F"/>
    <w:rsid w:val="00E022EE"/>
    <w:rsid w:val="00E0374F"/>
    <w:rsid w:val="00E048CC"/>
    <w:rsid w:val="00E07902"/>
    <w:rsid w:val="00E07D24"/>
    <w:rsid w:val="00E11EF1"/>
    <w:rsid w:val="00E14B92"/>
    <w:rsid w:val="00E14E95"/>
    <w:rsid w:val="00E1686D"/>
    <w:rsid w:val="00E1702F"/>
    <w:rsid w:val="00E17875"/>
    <w:rsid w:val="00E20B72"/>
    <w:rsid w:val="00E217AF"/>
    <w:rsid w:val="00E222F1"/>
    <w:rsid w:val="00E23F8E"/>
    <w:rsid w:val="00E25470"/>
    <w:rsid w:val="00E26031"/>
    <w:rsid w:val="00E267D2"/>
    <w:rsid w:val="00E276C4"/>
    <w:rsid w:val="00E31759"/>
    <w:rsid w:val="00E34180"/>
    <w:rsid w:val="00E34C2C"/>
    <w:rsid w:val="00E3573B"/>
    <w:rsid w:val="00E36554"/>
    <w:rsid w:val="00E36AB3"/>
    <w:rsid w:val="00E36B10"/>
    <w:rsid w:val="00E37E13"/>
    <w:rsid w:val="00E4075D"/>
    <w:rsid w:val="00E426F6"/>
    <w:rsid w:val="00E42C4D"/>
    <w:rsid w:val="00E4442B"/>
    <w:rsid w:val="00E44EEB"/>
    <w:rsid w:val="00E45739"/>
    <w:rsid w:val="00E53480"/>
    <w:rsid w:val="00E562F2"/>
    <w:rsid w:val="00E566FB"/>
    <w:rsid w:val="00E57B08"/>
    <w:rsid w:val="00E632E5"/>
    <w:rsid w:val="00E651C1"/>
    <w:rsid w:val="00E66229"/>
    <w:rsid w:val="00E66ECC"/>
    <w:rsid w:val="00E673D2"/>
    <w:rsid w:val="00E67AC2"/>
    <w:rsid w:val="00E71230"/>
    <w:rsid w:val="00E7214D"/>
    <w:rsid w:val="00E738E8"/>
    <w:rsid w:val="00E7597E"/>
    <w:rsid w:val="00E75DB0"/>
    <w:rsid w:val="00E80F6E"/>
    <w:rsid w:val="00E82DFE"/>
    <w:rsid w:val="00E8305B"/>
    <w:rsid w:val="00E8545E"/>
    <w:rsid w:val="00E85B7C"/>
    <w:rsid w:val="00E865B6"/>
    <w:rsid w:val="00E86BD3"/>
    <w:rsid w:val="00E86EA1"/>
    <w:rsid w:val="00E90C8E"/>
    <w:rsid w:val="00E91F5F"/>
    <w:rsid w:val="00E92DA0"/>
    <w:rsid w:val="00E933FB"/>
    <w:rsid w:val="00E9355F"/>
    <w:rsid w:val="00E93FC0"/>
    <w:rsid w:val="00E940AE"/>
    <w:rsid w:val="00E97114"/>
    <w:rsid w:val="00EA0BD8"/>
    <w:rsid w:val="00EA0E04"/>
    <w:rsid w:val="00EA1082"/>
    <w:rsid w:val="00EA1C2B"/>
    <w:rsid w:val="00EA2D49"/>
    <w:rsid w:val="00EA7824"/>
    <w:rsid w:val="00EB091C"/>
    <w:rsid w:val="00EB13F4"/>
    <w:rsid w:val="00EB1C09"/>
    <w:rsid w:val="00EB2BF5"/>
    <w:rsid w:val="00EB3512"/>
    <w:rsid w:val="00EB377A"/>
    <w:rsid w:val="00EB5E16"/>
    <w:rsid w:val="00EB6F51"/>
    <w:rsid w:val="00EB7C74"/>
    <w:rsid w:val="00EC102F"/>
    <w:rsid w:val="00EC38A8"/>
    <w:rsid w:val="00EC4377"/>
    <w:rsid w:val="00EC5214"/>
    <w:rsid w:val="00EC7683"/>
    <w:rsid w:val="00ED1435"/>
    <w:rsid w:val="00ED148E"/>
    <w:rsid w:val="00ED2051"/>
    <w:rsid w:val="00ED2429"/>
    <w:rsid w:val="00ED48AE"/>
    <w:rsid w:val="00ED69F4"/>
    <w:rsid w:val="00EE02E1"/>
    <w:rsid w:val="00EE203B"/>
    <w:rsid w:val="00EE2361"/>
    <w:rsid w:val="00EE405B"/>
    <w:rsid w:val="00EE48E3"/>
    <w:rsid w:val="00EE6759"/>
    <w:rsid w:val="00EE7745"/>
    <w:rsid w:val="00EF0495"/>
    <w:rsid w:val="00EF1717"/>
    <w:rsid w:val="00EF4CC6"/>
    <w:rsid w:val="00EF7A9B"/>
    <w:rsid w:val="00F02869"/>
    <w:rsid w:val="00F02DEC"/>
    <w:rsid w:val="00F033E0"/>
    <w:rsid w:val="00F05704"/>
    <w:rsid w:val="00F106F5"/>
    <w:rsid w:val="00F10AF7"/>
    <w:rsid w:val="00F11645"/>
    <w:rsid w:val="00F12234"/>
    <w:rsid w:val="00F15242"/>
    <w:rsid w:val="00F15BB6"/>
    <w:rsid w:val="00F176AA"/>
    <w:rsid w:val="00F22AEF"/>
    <w:rsid w:val="00F250E7"/>
    <w:rsid w:val="00F2659D"/>
    <w:rsid w:val="00F26A51"/>
    <w:rsid w:val="00F30D10"/>
    <w:rsid w:val="00F326DA"/>
    <w:rsid w:val="00F334B6"/>
    <w:rsid w:val="00F34C32"/>
    <w:rsid w:val="00F40360"/>
    <w:rsid w:val="00F417EB"/>
    <w:rsid w:val="00F4414E"/>
    <w:rsid w:val="00F448D9"/>
    <w:rsid w:val="00F45D41"/>
    <w:rsid w:val="00F50B31"/>
    <w:rsid w:val="00F5602D"/>
    <w:rsid w:val="00F56F98"/>
    <w:rsid w:val="00F57FA4"/>
    <w:rsid w:val="00F61E42"/>
    <w:rsid w:val="00F6304F"/>
    <w:rsid w:val="00F63184"/>
    <w:rsid w:val="00F6421A"/>
    <w:rsid w:val="00F642DD"/>
    <w:rsid w:val="00F662E3"/>
    <w:rsid w:val="00F67052"/>
    <w:rsid w:val="00F6753A"/>
    <w:rsid w:val="00F70D5A"/>
    <w:rsid w:val="00F7310F"/>
    <w:rsid w:val="00F732E0"/>
    <w:rsid w:val="00F73D40"/>
    <w:rsid w:val="00F77E4B"/>
    <w:rsid w:val="00F82048"/>
    <w:rsid w:val="00F83EB9"/>
    <w:rsid w:val="00F84B6B"/>
    <w:rsid w:val="00F85494"/>
    <w:rsid w:val="00F85E4E"/>
    <w:rsid w:val="00F8624C"/>
    <w:rsid w:val="00F868C0"/>
    <w:rsid w:val="00F8785D"/>
    <w:rsid w:val="00F87AB0"/>
    <w:rsid w:val="00F9031E"/>
    <w:rsid w:val="00F916BA"/>
    <w:rsid w:val="00F91C66"/>
    <w:rsid w:val="00F91E16"/>
    <w:rsid w:val="00F92EB1"/>
    <w:rsid w:val="00F941CE"/>
    <w:rsid w:val="00F95D90"/>
    <w:rsid w:val="00F964E7"/>
    <w:rsid w:val="00F96994"/>
    <w:rsid w:val="00F96CB5"/>
    <w:rsid w:val="00F9732D"/>
    <w:rsid w:val="00FA1F64"/>
    <w:rsid w:val="00FA5370"/>
    <w:rsid w:val="00FA5649"/>
    <w:rsid w:val="00FA5771"/>
    <w:rsid w:val="00FA595A"/>
    <w:rsid w:val="00FB0105"/>
    <w:rsid w:val="00FB04CD"/>
    <w:rsid w:val="00FB319D"/>
    <w:rsid w:val="00FB4BCD"/>
    <w:rsid w:val="00FC086F"/>
    <w:rsid w:val="00FC0F16"/>
    <w:rsid w:val="00FC22F2"/>
    <w:rsid w:val="00FC692F"/>
    <w:rsid w:val="00FD0D56"/>
    <w:rsid w:val="00FD1F22"/>
    <w:rsid w:val="00FD2198"/>
    <w:rsid w:val="00FD2632"/>
    <w:rsid w:val="00FD3218"/>
    <w:rsid w:val="00FD3A77"/>
    <w:rsid w:val="00FD5875"/>
    <w:rsid w:val="00FD7627"/>
    <w:rsid w:val="00FE0EAC"/>
    <w:rsid w:val="00FE1E21"/>
    <w:rsid w:val="00FE5B59"/>
    <w:rsid w:val="00FE605D"/>
    <w:rsid w:val="00FE6EF3"/>
    <w:rsid w:val="00FF0CCB"/>
    <w:rsid w:val="00FF1656"/>
    <w:rsid w:val="00FF1C3A"/>
    <w:rsid w:val="00FF1EEF"/>
    <w:rsid w:val="00FF2B4C"/>
    <w:rsid w:val="00FF3E59"/>
    <w:rsid w:val="00FF6E50"/>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0CC9D"/>
  <w15:docId w15:val="{C435A0DA-0A04-4527-BDB5-79D5B92D8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FBF"/>
    <w:pPr>
      <w:jc w:val="both"/>
    </w:pPr>
    <w:rPr>
      <w:rFonts w:ascii="Times New Roman" w:hAnsi="Times New Roman"/>
      <w:sz w:val="24"/>
    </w:rPr>
  </w:style>
  <w:style w:type="paragraph" w:styleId="Heading1">
    <w:name w:val="heading 1"/>
    <w:basedOn w:val="Normal"/>
    <w:next w:val="Normal"/>
    <w:link w:val="Heading1Char"/>
    <w:uiPriority w:val="9"/>
    <w:qFormat/>
    <w:rsid w:val="00071638"/>
    <w:pPr>
      <w:numPr>
        <w:numId w:val="9"/>
      </w:numPr>
      <w:outlineLvl w:val="0"/>
    </w:pPr>
  </w:style>
  <w:style w:type="paragraph" w:styleId="Heading2">
    <w:name w:val="heading 2"/>
    <w:basedOn w:val="Heading1"/>
    <w:next w:val="Normal"/>
    <w:link w:val="Heading2Char"/>
    <w:uiPriority w:val="9"/>
    <w:unhideWhenUsed/>
    <w:qFormat/>
    <w:rsid w:val="00A76C16"/>
    <w:pPr>
      <w:numPr>
        <w:ilvl w:val="1"/>
      </w:numPr>
      <w:outlineLvl w:val="1"/>
    </w:pPr>
    <w:rPr>
      <w:b/>
    </w:rPr>
  </w:style>
  <w:style w:type="paragraph" w:styleId="Heading3">
    <w:name w:val="heading 3"/>
    <w:basedOn w:val="Heading2"/>
    <w:next w:val="Normal"/>
    <w:link w:val="Heading3Char"/>
    <w:autoRedefine/>
    <w:uiPriority w:val="9"/>
    <w:unhideWhenUsed/>
    <w:qFormat/>
    <w:rsid w:val="00C442F8"/>
    <w:pPr>
      <w:numPr>
        <w:ilvl w:val="0"/>
        <w:numId w:val="124"/>
      </w:numPr>
      <w:spacing w:before="120" w:after="0" w:line="360" w:lineRule="auto"/>
      <w:ind w:left="426" w:hanging="426"/>
      <w:jc w:val="left"/>
      <w:outlineLvl w:val="2"/>
    </w:pPr>
    <w:rPr>
      <w:i/>
      <w:iCs/>
      <w:lang w:val="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A76C16"/>
    <w:rPr>
      <w:rFonts w:ascii="Times New Roman" w:hAnsi="Times New Roman"/>
      <w:b/>
      <w:sz w:val="24"/>
    </w:rPr>
  </w:style>
  <w:style w:type="character" w:customStyle="1" w:styleId="Heading1Char">
    <w:name w:val="Heading 1 Char"/>
    <w:basedOn w:val="DefaultParagraphFont"/>
    <w:link w:val="Heading1"/>
    <w:uiPriority w:val="9"/>
    <w:rsid w:val="00071638"/>
    <w:rPr>
      <w:rFonts w:ascii="Times New Roman" w:hAnsi="Times New Roman"/>
      <w:sz w:val="24"/>
    </w:rPr>
  </w:style>
  <w:style w:type="paragraph" w:styleId="NoSpacing">
    <w:name w:val="No Spacing"/>
    <w:uiPriority w:val="1"/>
    <w:qFormat/>
    <w:rsid w:val="00071638"/>
    <w:pPr>
      <w:spacing w:after="0" w:line="240" w:lineRule="auto"/>
    </w:pPr>
  </w:style>
  <w:style w:type="character" w:customStyle="1" w:styleId="Heading3Char">
    <w:name w:val="Heading 3 Char"/>
    <w:basedOn w:val="DefaultParagraphFont"/>
    <w:link w:val="Heading3"/>
    <w:uiPriority w:val="9"/>
    <w:rsid w:val="00C442F8"/>
    <w:rPr>
      <w:rFonts w:ascii="Times New Roman" w:hAnsi="Times New Roman"/>
      <w:b/>
      <w:i/>
      <w:iCs/>
      <w:sz w:val="24"/>
      <w:lang w:val="en-ID"/>
    </w:rPr>
  </w:style>
  <w:style w:type="paragraph" w:styleId="ListParagraph">
    <w:name w:val="List Paragraph"/>
    <w:aliases w:val="Body of text,Body of text+1,Body of text+2,Body of text+3,List Paragraph11,alhuz,List Paragraph1"/>
    <w:basedOn w:val="Normal"/>
    <w:link w:val="ListParagraphChar"/>
    <w:uiPriority w:val="34"/>
    <w:qFormat/>
    <w:rsid w:val="00071638"/>
    <w:pPr>
      <w:ind w:left="720"/>
      <w:contextualSpacing/>
    </w:pPr>
  </w:style>
  <w:style w:type="character" w:customStyle="1" w:styleId="ListParagraphChar">
    <w:name w:val="List Paragraph Char"/>
    <w:aliases w:val="Body of text Char,Body of text+1 Char,Body of text+2 Char,Body of text+3 Char,List Paragraph11 Char,alhuz Char,List Paragraph1 Char"/>
    <w:link w:val="ListParagraph"/>
    <w:uiPriority w:val="34"/>
    <w:rsid w:val="002542EE"/>
  </w:style>
  <w:style w:type="paragraph" w:styleId="Title">
    <w:name w:val="Title"/>
    <w:basedOn w:val="Normal"/>
    <w:next w:val="Normal"/>
    <w:link w:val="TitleChar"/>
    <w:uiPriority w:val="10"/>
    <w:qFormat/>
    <w:rsid w:val="002564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64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648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648A"/>
    <w:rPr>
      <w:rFonts w:eastAsiaTheme="minorEastAsia"/>
      <w:color w:val="5A5A5A" w:themeColor="text1" w:themeTint="A5"/>
      <w:spacing w:val="15"/>
    </w:rPr>
  </w:style>
  <w:style w:type="character" w:styleId="SubtleEmphasis">
    <w:name w:val="Subtle Emphasis"/>
    <w:basedOn w:val="DefaultParagraphFont"/>
    <w:uiPriority w:val="19"/>
    <w:qFormat/>
    <w:rsid w:val="0025648A"/>
    <w:rPr>
      <w:i/>
      <w:iCs/>
      <w:color w:val="404040" w:themeColor="text1" w:themeTint="BF"/>
    </w:rPr>
  </w:style>
  <w:style w:type="character" w:styleId="Emphasis">
    <w:name w:val="Emphasis"/>
    <w:basedOn w:val="DefaultParagraphFont"/>
    <w:uiPriority w:val="20"/>
    <w:qFormat/>
    <w:rsid w:val="0025648A"/>
    <w:rPr>
      <w:i/>
      <w:iCs/>
    </w:rPr>
  </w:style>
  <w:style w:type="paragraph" w:styleId="TOCHeading">
    <w:name w:val="TOC Heading"/>
    <w:basedOn w:val="Heading1"/>
    <w:next w:val="Normal"/>
    <w:uiPriority w:val="39"/>
    <w:unhideWhenUsed/>
    <w:qFormat/>
    <w:rsid w:val="00A76C16"/>
    <w:pPr>
      <w:keepNext/>
      <w:keepLines/>
      <w:numPr>
        <w:numId w:val="0"/>
      </w:numPr>
      <w:spacing w:before="240" w:after="0"/>
      <w:outlineLvl w:val="9"/>
    </w:pPr>
    <w:rPr>
      <w:rFonts w:asciiTheme="majorHAnsi" w:eastAsiaTheme="majorEastAsia" w:hAnsiTheme="majorHAnsi" w:cstheme="majorBidi"/>
      <w:color w:val="2F5496" w:themeColor="accent1" w:themeShade="BF"/>
      <w:kern w:val="0"/>
      <w:sz w:val="32"/>
      <w:szCs w:val="32"/>
      <w14:ligatures w14:val="none"/>
    </w:rPr>
  </w:style>
  <w:style w:type="paragraph" w:styleId="TOC1">
    <w:name w:val="toc 1"/>
    <w:basedOn w:val="Normal"/>
    <w:next w:val="Normal"/>
    <w:autoRedefine/>
    <w:uiPriority w:val="39"/>
    <w:unhideWhenUsed/>
    <w:rsid w:val="00A76C16"/>
    <w:pPr>
      <w:spacing w:after="100"/>
    </w:pPr>
  </w:style>
  <w:style w:type="paragraph" w:styleId="TOC2">
    <w:name w:val="toc 2"/>
    <w:basedOn w:val="Normal"/>
    <w:next w:val="Normal"/>
    <w:autoRedefine/>
    <w:uiPriority w:val="39"/>
    <w:unhideWhenUsed/>
    <w:rsid w:val="00A76C16"/>
    <w:pPr>
      <w:spacing w:after="100"/>
      <w:ind w:left="220"/>
    </w:pPr>
  </w:style>
  <w:style w:type="paragraph" w:styleId="TOC3">
    <w:name w:val="toc 3"/>
    <w:basedOn w:val="Normal"/>
    <w:next w:val="Normal"/>
    <w:autoRedefine/>
    <w:uiPriority w:val="39"/>
    <w:unhideWhenUsed/>
    <w:rsid w:val="00A76C16"/>
    <w:pPr>
      <w:spacing w:after="100"/>
      <w:ind w:left="440"/>
    </w:pPr>
  </w:style>
  <w:style w:type="character" w:styleId="Hyperlink">
    <w:name w:val="Hyperlink"/>
    <w:basedOn w:val="DefaultParagraphFont"/>
    <w:uiPriority w:val="99"/>
    <w:unhideWhenUsed/>
    <w:rsid w:val="00A76C16"/>
    <w:rPr>
      <w:color w:val="0563C1" w:themeColor="hyperlink"/>
      <w:u w:val="single"/>
    </w:rPr>
  </w:style>
  <w:style w:type="paragraph" w:styleId="Caption">
    <w:name w:val="caption"/>
    <w:basedOn w:val="Normal"/>
    <w:next w:val="Normal"/>
    <w:link w:val="CaptionChar"/>
    <w:uiPriority w:val="35"/>
    <w:unhideWhenUsed/>
    <w:qFormat/>
    <w:rsid w:val="00065327"/>
    <w:pPr>
      <w:spacing w:after="200" w:line="240" w:lineRule="auto"/>
    </w:pPr>
    <w:rPr>
      <w:iCs/>
      <w:color w:val="000000" w:themeColor="text1"/>
      <w:sz w:val="18"/>
      <w:szCs w:val="18"/>
    </w:rPr>
  </w:style>
  <w:style w:type="paragraph" w:styleId="BodyText">
    <w:name w:val="Body Text"/>
    <w:basedOn w:val="Normal"/>
    <w:link w:val="BodyTextChar"/>
    <w:uiPriority w:val="1"/>
    <w:qFormat/>
    <w:rsid w:val="00A04F6C"/>
    <w:pPr>
      <w:widowControl w:val="0"/>
      <w:autoSpaceDE w:val="0"/>
      <w:autoSpaceDN w:val="0"/>
      <w:spacing w:after="0" w:line="240" w:lineRule="auto"/>
      <w:jc w:val="left"/>
    </w:pPr>
    <w:rPr>
      <w:rFonts w:eastAsia="Times New Roman" w:cs="Times New Roman"/>
      <w:kern w:val="0"/>
      <w:sz w:val="25"/>
      <w:szCs w:val="25"/>
      <w:lang w:val="id"/>
      <w14:ligatures w14:val="none"/>
    </w:rPr>
  </w:style>
  <w:style w:type="character" w:customStyle="1" w:styleId="BodyTextChar">
    <w:name w:val="Body Text Char"/>
    <w:basedOn w:val="DefaultParagraphFont"/>
    <w:link w:val="BodyText"/>
    <w:uiPriority w:val="1"/>
    <w:rsid w:val="00A04F6C"/>
    <w:rPr>
      <w:rFonts w:ascii="Times New Roman" w:eastAsia="Times New Roman" w:hAnsi="Times New Roman" w:cs="Times New Roman"/>
      <w:kern w:val="0"/>
      <w:sz w:val="25"/>
      <w:szCs w:val="25"/>
      <w:lang w:val="id"/>
      <w14:ligatures w14:val="none"/>
    </w:rPr>
  </w:style>
  <w:style w:type="character" w:styleId="Strong">
    <w:name w:val="Strong"/>
    <w:uiPriority w:val="22"/>
    <w:qFormat/>
    <w:rsid w:val="00A04F6C"/>
    <w:rPr>
      <w:b/>
      <w:bCs/>
    </w:rPr>
  </w:style>
  <w:style w:type="character" w:customStyle="1" w:styleId="oypena">
    <w:name w:val="oypena"/>
    <w:basedOn w:val="DefaultParagraphFont"/>
    <w:rsid w:val="00DD4D12"/>
  </w:style>
  <w:style w:type="table" w:styleId="TableGrid">
    <w:name w:val="Table Grid"/>
    <w:basedOn w:val="TableNormal"/>
    <w:uiPriority w:val="39"/>
    <w:rsid w:val="00735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34DEF"/>
    <w:rPr>
      <w:color w:val="666666"/>
    </w:rPr>
  </w:style>
  <w:style w:type="paragraph" w:styleId="NormalWeb">
    <w:name w:val="Normal (Web)"/>
    <w:basedOn w:val="Normal"/>
    <w:uiPriority w:val="99"/>
    <w:unhideWhenUsed/>
    <w:rsid w:val="00257B5E"/>
    <w:pPr>
      <w:spacing w:before="100" w:beforeAutospacing="1" w:after="100" w:afterAutospacing="1" w:line="240" w:lineRule="auto"/>
      <w:jc w:val="left"/>
    </w:pPr>
    <w:rPr>
      <w:rFonts w:eastAsia="Times New Roman" w:cs="Times New Roman"/>
      <w:kern w:val="0"/>
      <w:szCs w:val="24"/>
      <w:lang w:val="en-ID" w:eastAsia="en-ID"/>
    </w:rPr>
  </w:style>
  <w:style w:type="character" w:customStyle="1" w:styleId="CaptionChar">
    <w:name w:val="Caption Char"/>
    <w:basedOn w:val="DefaultParagraphFont"/>
    <w:link w:val="Caption"/>
    <w:uiPriority w:val="35"/>
    <w:rsid w:val="00953570"/>
    <w:rPr>
      <w:rFonts w:ascii="Times New Roman" w:hAnsi="Times New Roman"/>
      <w:iCs/>
      <w:color w:val="000000" w:themeColor="text1"/>
      <w:sz w:val="18"/>
      <w:szCs w:val="18"/>
    </w:rPr>
  </w:style>
  <w:style w:type="character" w:customStyle="1" w:styleId="mord">
    <w:name w:val="mord"/>
    <w:basedOn w:val="DefaultParagraphFont"/>
    <w:rsid w:val="00D0244A"/>
  </w:style>
  <w:style w:type="character" w:styleId="HTMLCode">
    <w:name w:val="HTML Code"/>
    <w:basedOn w:val="DefaultParagraphFont"/>
    <w:uiPriority w:val="99"/>
    <w:semiHidden/>
    <w:unhideWhenUsed/>
    <w:rsid w:val="00D41D6C"/>
    <w:rPr>
      <w:rFonts w:ascii="Courier New" w:eastAsia="Times New Roman" w:hAnsi="Courier New" w:cs="Courier New"/>
      <w:sz w:val="20"/>
      <w:szCs w:val="20"/>
    </w:rPr>
  </w:style>
  <w:style w:type="character" w:customStyle="1" w:styleId="hljs-builtin">
    <w:name w:val="hljs-built_in"/>
    <w:basedOn w:val="DefaultParagraphFont"/>
    <w:rsid w:val="00891ABD"/>
  </w:style>
  <w:style w:type="table" w:customStyle="1" w:styleId="TableGrid1">
    <w:name w:val="Table Grid1"/>
    <w:basedOn w:val="TableNormal"/>
    <w:next w:val="TableGrid"/>
    <w:uiPriority w:val="39"/>
    <w:rsid w:val="00A06AF5"/>
    <w:pPr>
      <w:widowControl w:val="0"/>
      <w:autoSpaceDE w:val="0"/>
      <w:autoSpaceDN w:val="0"/>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DefaultParagraphFont"/>
    <w:rsid w:val="00B5652E"/>
  </w:style>
  <w:style w:type="paragraph" w:styleId="TableofFigures">
    <w:name w:val="table of figures"/>
    <w:basedOn w:val="Normal"/>
    <w:next w:val="Normal"/>
    <w:uiPriority w:val="99"/>
    <w:unhideWhenUsed/>
    <w:rsid w:val="0061467A"/>
    <w:pPr>
      <w:spacing w:after="0"/>
    </w:pPr>
  </w:style>
  <w:style w:type="paragraph" w:styleId="Revision">
    <w:name w:val="Revision"/>
    <w:hidden/>
    <w:uiPriority w:val="99"/>
    <w:semiHidden/>
    <w:rsid w:val="006606A7"/>
    <w:pPr>
      <w:spacing w:after="0" w:line="240" w:lineRule="auto"/>
    </w:pPr>
    <w:rPr>
      <w:rFonts w:ascii="Times New Roman" w:hAnsi="Times New Roman"/>
      <w:sz w:val="24"/>
    </w:rPr>
  </w:style>
  <w:style w:type="paragraph" w:styleId="Header">
    <w:name w:val="header"/>
    <w:basedOn w:val="Normal"/>
    <w:link w:val="HeaderChar"/>
    <w:uiPriority w:val="99"/>
    <w:unhideWhenUsed/>
    <w:rsid w:val="007B7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73D6"/>
    <w:rPr>
      <w:rFonts w:ascii="Times New Roman" w:hAnsi="Times New Roman"/>
      <w:sz w:val="24"/>
    </w:rPr>
  </w:style>
  <w:style w:type="paragraph" w:styleId="Footer">
    <w:name w:val="footer"/>
    <w:basedOn w:val="Normal"/>
    <w:link w:val="FooterChar"/>
    <w:uiPriority w:val="99"/>
    <w:unhideWhenUsed/>
    <w:rsid w:val="007B7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73D6"/>
    <w:rPr>
      <w:rFonts w:ascii="Times New Roman" w:hAnsi="Times New Roman"/>
      <w:sz w:val="24"/>
    </w:rPr>
  </w:style>
  <w:style w:type="table" w:customStyle="1" w:styleId="TableGrid0">
    <w:name w:val="TableGrid"/>
    <w:rsid w:val="006E0D9A"/>
    <w:pPr>
      <w:spacing w:after="0" w:line="240" w:lineRule="auto"/>
    </w:pPr>
    <w:rPr>
      <w:rFonts w:eastAsiaTheme="minorEastAsia"/>
      <w:lang w:val="en-ID" w:eastAsia="en-ID"/>
    </w:rPr>
    <w:tblPr>
      <w:tblCellMar>
        <w:top w:w="0" w:type="dxa"/>
        <w:left w:w="0" w:type="dxa"/>
        <w:bottom w:w="0" w:type="dxa"/>
        <w:right w:w="0" w:type="dxa"/>
      </w:tblCellMar>
    </w:tblPr>
  </w:style>
  <w:style w:type="paragraph" w:styleId="TOC4">
    <w:name w:val="toc 4"/>
    <w:basedOn w:val="Normal"/>
    <w:next w:val="Normal"/>
    <w:autoRedefine/>
    <w:uiPriority w:val="39"/>
    <w:unhideWhenUsed/>
    <w:rsid w:val="00236EFE"/>
    <w:pPr>
      <w:spacing w:after="100"/>
      <w:ind w:left="66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236EFE"/>
    <w:pPr>
      <w:spacing w:after="100"/>
      <w:ind w:left="88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236EFE"/>
    <w:pPr>
      <w:spacing w:after="100"/>
      <w:ind w:left="110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236EFE"/>
    <w:pPr>
      <w:spacing w:after="100"/>
      <w:ind w:left="132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236EFE"/>
    <w:pPr>
      <w:spacing w:after="100"/>
      <w:ind w:left="154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236EFE"/>
    <w:pPr>
      <w:spacing w:after="100"/>
      <w:ind w:left="1760"/>
      <w:jc w:val="left"/>
    </w:pPr>
    <w:rPr>
      <w:rFonts w:asciiTheme="minorHAnsi" w:eastAsiaTheme="minorEastAsia" w:hAnsiTheme="minorHAnsi"/>
      <w:sz w:val="22"/>
      <w:lang w:val="en-ID" w:eastAsia="en-ID"/>
    </w:rPr>
  </w:style>
  <w:style w:type="character" w:styleId="UnresolvedMention">
    <w:name w:val="Unresolved Mention"/>
    <w:basedOn w:val="DefaultParagraphFont"/>
    <w:uiPriority w:val="99"/>
    <w:semiHidden/>
    <w:unhideWhenUsed/>
    <w:rsid w:val="00236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079">
      <w:bodyDiv w:val="1"/>
      <w:marLeft w:val="0"/>
      <w:marRight w:val="0"/>
      <w:marTop w:val="0"/>
      <w:marBottom w:val="0"/>
      <w:divBdr>
        <w:top w:val="none" w:sz="0" w:space="0" w:color="auto"/>
        <w:left w:val="none" w:sz="0" w:space="0" w:color="auto"/>
        <w:bottom w:val="none" w:sz="0" w:space="0" w:color="auto"/>
        <w:right w:val="none" w:sz="0" w:space="0" w:color="auto"/>
      </w:divBdr>
      <w:divsChild>
        <w:div w:id="1119955654">
          <w:marLeft w:val="0"/>
          <w:marRight w:val="0"/>
          <w:marTop w:val="0"/>
          <w:marBottom w:val="0"/>
          <w:divBdr>
            <w:top w:val="none" w:sz="0" w:space="0" w:color="auto"/>
            <w:left w:val="none" w:sz="0" w:space="0" w:color="auto"/>
            <w:bottom w:val="none" w:sz="0" w:space="0" w:color="auto"/>
            <w:right w:val="none" w:sz="0" w:space="0" w:color="auto"/>
          </w:divBdr>
          <w:divsChild>
            <w:div w:id="19704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4283">
      <w:bodyDiv w:val="1"/>
      <w:marLeft w:val="0"/>
      <w:marRight w:val="0"/>
      <w:marTop w:val="0"/>
      <w:marBottom w:val="0"/>
      <w:divBdr>
        <w:top w:val="none" w:sz="0" w:space="0" w:color="auto"/>
        <w:left w:val="none" w:sz="0" w:space="0" w:color="auto"/>
        <w:bottom w:val="none" w:sz="0" w:space="0" w:color="auto"/>
        <w:right w:val="none" w:sz="0" w:space="0" w:color="auto"/>
      </w:divBdr>
    </w:div>
    <w:div w:id="73669904">
      <w:bodyDiv w:val="1"/>
      <w:marLeft w:val="0"/>
      <w:marRight w:val="0"/>
      <w:marTop w:val="0"/>
      <w:marBottom w:val="0"/>
      <w:divBdr>
        <w:top w:val="none" w:sz="0" w:space="0" w:color="auto"/>
        <w:left w:val="none" w:sz="0" w:space="0" w:color="auto"/>
        <w:bottom w:val="none" w:sz="0" w:space="0" w:color="auto"/>
        <w:right w:val="none" w:sz="0" w:space="0" w:color="auto"/>
      </w:divBdr>
      <w:divsChild>
        <w:div w:id="1634795737">
          <w:marLeft w:val="0"/>
          <w:marRight w:val="0"/>
          <w:marTop w:val="0"/>
          <w:marBottom w:val="0"/>
          <w:divBdr>
            <w:top w:val="none" w:sz="0" w:space="0" w:color="auto"/>
            <w:left w:val="none" w:sz="0" w:space="0" w:color="auto"/>
            <w:bottom w:val="none" w:sz="0" w:space="0" w:color="auto"/>
            <w:right w:val="none" w:sz="0" w:space="0" w:color="auto"/>
          </w:divBdr>
          <w:divsChild>
            <w:div w:id="1177422621">
              <w:marLeft w:val="0"/>
              <w:marRight w:val="0"/>
              <w:marTop w:val="0"/>
              <w:marBottom w:val="0"/>
              <w:divBdr>
                <w:top w:val="none" w:sz="0" w:space="0" w:color="auto"/>
                <w:left w:val="none" w:sz="0" w:space="0" w:color="auto"/>
                <w:bottom w:val="none" w:sz="0" w:space="0" w:color="auto"/>
                <w:right w:val="none" w:sz="0" w:space="0" w:color="auto"/>
              </w:divBdr>
              <w:divsChild>
                <w:div w:id="107748205">
                  <w:marLeft w:val="0"/>
                  <w:marRight w:val="0"/>
                  <w:marTop w:val="0"/>
                  <w:marBottom w:val="0"/>
                  <w:divBdr>
                    <w:top w:val="none" w:sz="0" w:space="0" w:color="auto"/>
                    <w:left w:val="none" w:sz="0" w:space="0" w:color="auto"/>
                    <w:bottom w:val="none" w:sz="0" w:space="0" w:color="auto"/>
                    <w:right w:val="none" w:sz="0" w:space="0" w:color="auto"/>
                  </w:divBdr>
                  <w:divsChild>
                    <w:div w:id="1226797898">
                      <w:marLeft w:val="0"/>
                      <w:marRight w:val="0"/>
                      <w:marTop w:val="0"/>
                      <w:marBottom w:val="0"/>
                      <w:divBdr>
                        <w:top w:val="none" w:sz="0" w:space="0" w:color="auto"/>
                        <w:left w:val="none" w:sz="0" w:space="0" w:color="auto"/>
                        <w:bottom w:val="none" w:sz="0" w:space="0" w:color="auto"/>
                        <w:right w:val="none" w:sz="0" w:space="0" w:color="auto"/>
                      </w:divBdr>
                      <w:divsChild>
                        <w:div w:id="2088459072">
                          <w:marLeft w:val="0"/>
                          <w:marRight w:val="0"/>
                          <w:marTop w:val="0"/>
                          <w:marBottom w:val="0"/>
                          <w:divBdr>
                            <w:top w:val="none" w:sz="0" w:space="0" w:color="auto"/>
                            <w:left w:val="none" w:sz="0" w:space="0" w:color="auto"/>
                            <w:bottom w:val="none" w:sz="0" w:space="0" w:color="auto"/>
                            <w:right w:val="none" w:sz="0" w:space="0" w:color="auto"/>
                          </w:divBdr>
                          <w:divsChild>
                            <w:div w:id="8070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18223">
      <w:bodyDiv w:val="1"/>
      <w:marLeft w:val="0"/>
      <w:marRight w:val="0"/>
      <w:marTop w:val="0"/>
      <w:marBottom w:val="0"/>
      <w:divBdr>
        <w:top w:val="none" w:sz="0" w:space="0" w:color="auto"/>
        <w:left w:val="none" w:sz="0" w:space="0" w:color="auto"/>
        <w:bottom w:val="none" w:sz="0" w:space="0" w:color="auto"/>
        <w:right w:val="none" w:sz="0" w:space="0" w:color="auto"/>
      </w:divBdr>
    </w:div>
    <w:div w:id="201602549">
      <w:bodyDiv w:val="1"/>
      <w:marLeft w:val="0"/>
      <w:marRight w:val="0"/>
      <w:marTop w:val="0"/>
      <w:marBottom w:val="0"/>
      <w:divBdr>
        <w:top w:val="none" w:sz="0" w:space="0" w:color="auto"/>
        <w:left w:val="none" w:sz="0" w:space="0" w:color="auto"/>
        <w:bottom w:val="none" w:sz="0" w:space="0" w:color="auto"/>
        <w:right w:val="none" w:sz="0" w:space="0" w:color="auto"/>
      </w:divBdr>
      <w:divsChild>
        <w:div w:id="2109276664">
          <w:marLeft w:val="0"/>
          <w:marRight w:val="0"/>
          <w:marTop w:val="0"/>
          <w:marBottom w:val="0"/>
          <w:divBdr>
            <w:top w:val="none" w:sz="0" w:space="0" w:color="auto"/>
            <w:left w:val="none" w:sz="0" w:space="0" w:color="auto"/>
            <w:bottom w:val="none" w:sz="0" w:space="0" w:color="auto"/>
            <w:right w:val="none" w:sz="0" w:space="0" w:color="auto"/>
          </w:divBdr>
          <w:divsChild>
            <w:div w:id="1784420107">
              <w:marLeft w:val="0"/>
              <w:marRight w:val="0"/>
              <w:marTop w:val="0"/>
              <w:marBottom w:val="0"/>
              <w:divBdr>
                <w:top w:val="none" w:sz="0" w:space="0" w:color="auto"/>
                <w:left w:val="none" w:sz="0" w:space="0" w:color="auto"/>
                <w:bottom w:val="none" w:sz="0" w:space="0" w:color="auto"/>
                <w:right w:val="none" w:sz="0" w:space="0" w:color="auto"/>
              </w:divBdr>
              <w:divsChild>
                <w:div w:id="1678311877">
                  <w:marLeft w:val="0"/>
                  <w:marRight w:val="0"/>
                  <w:marTop w:val="0"/>
                  <w:marBottom w:val="0"/>
                  <w:divBdr>
                    <w:top w:val="none" w:sz="0" w:space="0" w:color="auto"/>
                    <w:left w:val="none" w:sz="0" w:space="0" w:color="auto"/>
                    <w:bottom w:val="none" w:sz="0" w:space="0" w:color="auto"/>
                    <w:right w:val="none" w:sz="0" w:space="0" w:color="auto"/>
                  </w:divBdr>
                  <w:divsChild>
                    <w:div w:id="470250343">
                      <w:marLeft w:val="0"/>
                      <w:marRight w:val="0"/>
                      <w:marTop w:val="0"/>
                      <w:marBottom w:val="0"/>
                      <w:divBdr>
                        <w:top w:val="none" w:sz="0" w:space="0" w:color="auto"/>
                        <w:left w:val="none" w:sz="0" w:space="0" w:color="auto"/>
                        <w:bottom w:val="none" w:sz="0" w:space="0" w:color="auto"/>
                        <w:right w:val="none" w:sz="0" w:space="0" w:color="auto"/>
                      </w:divBdr>
                      <w:divsChild>
                        <w:div w:id="1279070013">
                          <w:marLeft w:val="0"/>
                          <w:marRight w:val="0"/>
                          <w:marTop w:val="0"/>
                          <w:marBottom w:val="0"/>
                          <w:divBdr>
                            <w:top w:val="none" w:sz="0" w:space="0" w:color="auto"/>
                            <w:left w:val="none" w:sz="0" w:space="0" w:color="auto"/>
                            <w:bottom w:val="none" w:sz="0" w:space="0" w:color="auto"/>
                            <w:right w:val="none" w:sz="0" w:space="0" w:color="auto"/>
                          </w:divBdr>
                          <w:divsChild>
                            <w:div w:id="13769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795600">
      <w:bodyDiv w:val="1"/>
      <w:marLeft w:val="0"/>
      <w:marRight w:val="0"/>
      <w:marTop w:val="0"/>
      <w:marBottom w:val="0"/>
      <w:divBdr>
        <w:top w:val="none" w:sz="0" w:space="0" w:color="auto"/>
        <w:left w:val="none" w:sz="0" w:space="0" w:color="auto"/>
        <w:bottom w:val="none" w:sz="0" w:space="0" w:color="auto"/>
        <w:right w:val="none" w:sz="0" w:space="0" w:color="auto"/>
      </w:divBdr>
    </w:div>
    <w:div w:id="341276103">
      <w:bodyDiv w:val="1"/>
      <w:marLeft w:val="0"/>
      <w:marRight w:val="0"/>
      <w:marTop w:val="0"/>
      <w:marBottom w:val="0"/>
      <w:divBdr>
        <w:top w:val="none" w:sz="0" w:space="0" w:color="auto"/>
        <w:left w:val="none" w:sz="0" w:space="0" w:color="auto"/>
        <w:bottom w:val="none" w:sz="0" w:space="0" w:color="auto"/>
        <w:right w:val="none" w:sz="0" w:space="0" w:color="auto"/>
      </w:divBdr>
      <w:divsChild>
        <w:div w:id="313604948">
          <w:marLeft w:val="0"/>
          <w:marRight w:val="0"/>
          <w:marTop w:val="0"/>
          <w:marBottom w:val="0"/>
          <w:divBdr>
            <w:top w:val="none" w:sz="0" w:space="0" w:color="auto"/>
            <w:left w:val="none" w:sz="0" w:space="0" w:color="auto"/>
            <w:bottom w:val="none" w:sz="0" w:space="0" w:color="auto"/>
            <w:right w:val="none" w:sz="0" w:space="0" w:color="auto"/>
          </w:divBdr>
          <w:divsChild>
            <w:div w:id="1695568812">
              <w:marLeft w:val="0"/>
              <w:marRight w:val="0"/>
              <w:marTop w:val="0"/>
              <w:marBottom w:val="0"/>
              <w:divBdr>
                <w:top w:val="none" w:sz="0" w:space="0" w:color="auto"/>
                <w:left w:val="none" w:sz="0" w:space="0" w:color="auto"/>
                <w:bottom w:val="none" w:sz="0" w:space="0" w:color="auto"/>
                <w:right w:val="none" w:sz="0" w:space="0" w:color="auto"/>
              </w:divBdr>
              <w:divsChild>
                <w:div w:id="1356812633">
                  <w:marLeft w:val="0"/>
                  <w:marRight w:val="0"/>
                  <w:marTop w:val="0"/>
                  <w:marBottom w:val="0"/>
                  <w:divBdr>
                    <w:top w:val="none" w:sz="0" w:space="0" w:color="auto"/>
                    <w:left w:val="none" w:sz="0" w:space="0" w:color="auto"/>
                    <w:bottom w:val="none" w:sz="0" w:space="0" w:color="auto"/>
                    <w:right w:val="none" w:sz="0" w:space="0" w:color="auto"/>
                  </w:divBdr>
                  <w:divsChild>
                    <w:div w:id="14123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21244">
      <w:bodyDiv w:val="1"/>
      <w:marLeft w:val="0"/>
      <w:marRight w:val="0"/>
      <w:marTop w:val="0"/>
      <w:marBottom w:val="0"/>
      <w:divBdr>
        <w:top w:val="none" w:sz="0" w:space="0" w:color="auto"/>
        <w:left w:val="none" w:sz="0" w:space="0" w:color="auto"/>
        <w:bottom w:val="none" w:sz="0" w:space="0" w:color="auto"/>
        <w:right w:val="none" w:sz="0" w:space="0" w:color="auto"/>
      </w:divBdr>
      <w:divsChild>
        <w:div w:id="1366447007">
          <w:marLeft w:val="0"/>
          <w:marRight w:val="0"/>
          <w:marTop w:val="0"/>
          <w:marBottom w:val="0"/>
          <w:divBdr>
            <w:top w:val="none" w:sz="0" w:space="0" w:color="auto"/>
            <w:left w:val="none" w:sz="0" w:space="0" w:color="auto"/>
            <w:bottom w:val="none" w:sz="0" w:space="0" w:color="auto"/>
            <w:right w:val="none" w:sz="0" w:space="0" w:color="auto"/>
          </w:divBdr>
          <w:divsChild>
            <w:div w:id="18370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8214">
      <w:bodyDiv w:val="1"/>
      <w:marLeft w:val="0"/>
      <w:marRight w:val="0"/>
      <w:marTop w:val="0"/>
      <w:marBottom w:val="0"/>
      <w:divBdr>
        <w:top w:val="none" w:sz="0" w:space="0" w:color="auto"/>
        <w:left w:val="none" w:sz="0" w:space="0" w:color="auto"/>
        <w:bottom w:val="none" w:sz="0" w:space="0" w:color="auto"/>
        <w:right w:val="none" w:sz="0" w:space="0" w:color="auto"/>
      </w:divBdr>
    </w:div>
    <w:div w:id="433792329">
      <w:bodyDiv w:val="1"/>
      <w:marLeft w:val="0"/>
      <w:marRight w:val="0"/>
      <w:marTop w:val="0"/>
      <w:marBottom w:val="0"/>
      <w:divBdr>
        <w:top w:val="none" w:sz="0" w:space="0" w:color="auto"/>
        <w:left w:val="none" w:sz="0" w:space="0" w:color="auto"/>
        <w:bottom w:val="none" w:sz="0" w:space="0" w:color="auto"/>
        <w:right w:val="none" w:sz="0" w:space="0" w:color="auto"/>
      </w:divBdr>
    </w:div>
    <w:div w:id="577642600">
      <w:bodyDiv w:val="1"/>
      <w:marLeft w:val="0"/>
      <w:marRight w:val="0"/>
      <w:marTop w:val="0"/>
      <w:marBottom w:val="0"/>
      <w:divBdr>
        <w:top w:val="none" w:sz="0" w:space="0" w:color="auto"/>
        <w:left w:val="none" w:sz="0" w:space="0" w:color="auto"/>
        <w:bottom w:val="none" w:sz="0" w:space="0" w:color="auto"/>
        <w:right w:val="none" w:sz="0" w:space="0" w:color="auto"/>
      </w:divBdr>
    </w:div>
    <w:div w:id="758714653">
      <w:bodyDiv w:val="1"/>
      <w:marLeft w:val="0"/>
      <w:marRight w:val="0"/>
      <w:marTop w:val="0"/>
      <w:marBottom w:val="0"/>
      <w:divBdr>
        <w:top w:val="none" w:sz="0" w:space="0" w:color="auto"/>
        <w:left w:val="none" w:sz="0" w:space="0" w:color="auto"/>
        <w:bottom w:val="none" w:sz="0" w:space="0" w:color="auto"/>
        <w:right w:val="none" w:sz="0" w:space="0" w:color="auto"/>
      </w:divBdr>
      <w:divsChild>
        <w:div w:id="1961109665">
          <w:marLeft w:val="0"/>
          <w:marRight w:val="0"/>
          <w:marTop w:val="0"/>
          <w:marBottom w:val="0"/>
          <w:divBdr>
            <w:top w:val="none" w:sz="0" w:space="0" w:color="auto"/>
            <w:left w:val="none" w:sz="0" w:space="0" w:color="auto"/>
            <w:bottom w:val="none" w:sz="0" w:space="0" w:color="auto"/>
            <w:right w:val="none" w:sz="0" w:space="0" w:color="auto"/>
          </w:divBdr>
          <w:divsChild>
            <w:div w:id="543907102">
              <w:marLeft w:val="0"/>
              <w:marRight w:val="0"/>
              <w:marTop w:val="0"/>
              <w:marBottom w:val="0"/>
              <w:divBdr>
                <w:top w:val="none" w:sz="0" w:space="0" w:color="auto"/>
                <w:left w:val="none" w:sz="0" w:space="0" w:color="auto"/>
                <w:bottom w:val="none" w:sz="0" w:space="0" w:color="auto"/>
                <w:right w:val="none" w:sz="0" w:space="0" w:color="auto"/>
              </w:divBdr>
              <w:divsChild>
                <w:div w:id="290016302">
                  <w:marLeft w:val="0"/>
                  <w:marRight w:val="0"/>
                  <w:marTop w:val="0"/>
                  <w:marBottom w:val="0"/>
                  <w:divBdr>
                    <w:top w:val="none" w:sz="0" w:space="0" w:color="auto"/>
                    <w:left w:val="none" w:sz="0" w:space="0" w:color="auto"/>
                    <w:bottom w:val="none" w:sz="0" w:space="0" w:color="auto"/>
                    <w:right w:val="none" w:sz="0" w:space="0" w:color="auto"/>
                  </w:divBdr>
                  <w:divsChild>
                    <w:div w:id="2157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3113">
      <w:bodyDiv w:val="1"/>
      <w:marLeft w:val="0"/>
      <w:marRight w:val="0"/>
      <w:marTop w:val="0"/>
      <w:marBottom w:val="0"/>
      <w:divBdr>
        <w:top w:val="none" w:sz="0" w:space="0" w:color="auto"/>
        <w:left w:val="none" w:sz="0" w:space="0" w:color="auto"/>
        <w:bottom w:val="none" w:sz="0" w:space="0" w:color="auto"/>
        <w:right w:val="none" w:sz="0" w:space="0" w:color="auto"/>
      </w:divBdr>
    </w:div>
    <w:div w:id="813371351">
      <w:bodyDiv w:val="1"/>
      <w:marLeft w:val="0"/>
      <w:marRight w:val="0"/>
      <w:marTop w:val="0"/>
      <w:marBottom w:val="0"/>
      <w:divBdr>
        <w:top w:val="none" w:sz="0" w:space="0" w:color="auto"/>
        <w:left w:val="none" w:sz="0" w:space="0" w:color="auto"/>
        <w:bottom w:val="none" w:sz="0" w:space="0" w:color="auto"/>
        <w:right w:val="none" w:sz="0" w:space="0" w:color="auto"/>
      </w:divBdr>
    </w:div>
    <w:div w:id="891691334">
      <w:bodyDiv w:val="1"/>
      <w:marLeft w:val="0"/>
      <w:marRight w:val="0"/>
      <w:marTop w:val="0"/>
      <w:marBottom w:val="0"/>
      <w:divBdr>
        <w:top w:val="none" w:sz="0" w:space="0" w:color="auto"/>
        <w:left w:val="none" w:sz="0" w:space="0" w:color="auto"/>
        <w:bottom w:val="none" w:sz="0" w:space="0" w:color="auto"/>
        <w:right w:val="none" w:sz="0" w:space="0" w:color="auto"/>
      </w:divBdr>
      <w:divsChild>
        <w:div w:id="294261391">
          <w:marLeft w:val="0"/>
          <w:marRight w:val="0"/>
          <w:marTop w:val="0"/>
          <w:marBottom w:val="0"/>
          <w:divBdr>
            <w:top w:val="none" w:sz="0" w:space="0" w:color="auto"/>
            <w:left w:val="none" w:sz="0" w:space="0" w:color="auto"/>
            <w:bottom w:val="none" w:sz="0" w:space="0" w:color="auto"/>
            <w:right w:val="none" w:sz="0" w:space="0" w:color="auto"/>
          </w:divBdr>
          <w:divsChild>
            <w:div w:id="1159886453">
              <w:marLeft w:val="0"/>
              <w:marRight w:val="0"/>
              <w:marTop w:val="0"/>
              <w:marBottom w:val="0"/>
              <w:divBdr>
                <w:top w:val="none" w:sz="0" w:space="0" w:color="auto"/>
                <w:left w:val="none" w:sz="0" w:space="0" w:color="auto"/>
                <w:bottom w:val="none" w:sz="0" w:space="0" w:color="auto"/>
                <w:right w:val="none" w:sz="0" w:space="0" w:color="auto"/>
              </w:divBdr>
              <w:divsChild>
                <w:div w:id="1238905878">
                  <w:marLeft w:val="0"/>
                  <w:marRight w:val="0"/>
                  <w:marTop w:val="0"/>
                  <w:marBottom w:val="0"/>
                  <w:divBdr>
                    <w:top w:val="none" w:sz="0" w:space="0" w:color="auto"/>
                    <w:left w:val="none" w:sz="0" w:space="0" w:color="auto"/>
                    <w:bottom w:val="none" w:sz="0" w:space="0" w:color="auto"/>
                    <w:right w:val="none" w:sz="0" w:space="0" w:color="auto"/>
                  </w:divBdr>
                  <w:divsChild>
                    <w:div w:id="45452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363887">
          <w:marLeft w:val="0"/>
          <w:marRight w:val="0"/>
          <w:marTop w:val="0"/>
          <w:marBottom w:val="0"/>
          <w:divBdr>
            <w:top w:val="none" w:sz="0" w:space="0" w:color="auto"/>
            <w:left w:val="none" w:sz="0" w:space="0" w:color="auto"/>
            <w:bottom w:val="none" w:sz="0" w:space="0" w:color="auto"/>
            <w:right w:val="none" w:sz="0" w:space="0" w:color="auto"/>
          </w:divBdr>
          <w:divsChild>
            <w:div w:id="1443300622">
              <w:marLeft w:val="0"/>
              <w:marRight w:val="0"/>
              <w:marTop w:val="0"/>
              <w:marBottom w:val="0"/>
              <w:divBdr>
                <w:top w:val="none" w:sz="0" w:space="0" w:color="auto"/>
                <w:left w:val="none" w:sz="0" w:space="0" w:color="auto"/>
                <w:bottom w:val="none" w:sz="0" w:space="0" w:color="auto"/>
                <w:right w:val="none" w:sz="0" w:space="0" w:color="auto"/>
              </w:divBdr>
              <w:divsChild>
                <w:div w:id="1404376408">
                  <w:marLeft w:val="0"/>
                  <w:marRight w:val="0"/>
                  <w:marTop w:val="0"/>
                  <w:marBottom w:val="0"/>
                  <w:divBdr>
                    <w:top w:val="none" w:sz="0" w:space="0" w:color="auto"/>
                    <w:left w:val="none" w:sz="0" w:space="0" w:color="auto"/>
                    <w:bottom w:val="none" w:sz="0" w:space="0" w:color="auto"/>
                    <w:right w:val="none" w:sz="0" w:space="0" w:color="auto"/>
                  </w:divBdr>
                  <w:divsChild>
                    <w:div w:id="2791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344825">
      <w:bodyDiv w:val="1"/>
      <w:marLeft w:val="0"/>
      <w:marRight w:val="0"/>
      <w:marTop w:val="0"/>
      <w:marBottom w:val="0"/>
      <w:divBdr>
        <w:top w:val="none" w:sz="0" w:space="0" w:color="auto"/>
        <w:left w:val="none" w:sz="0" w:space="0" w:color="auto"/>
        <w:bottom w:val="none" w:sz="0" w:space="0" w:color="auto"/>
        <w:right w:val="none" w:sz="0" w:space="0" w:color="auto"/>
      </w:divBdr>
    </w:div>
    <w:div w:id="1026177039">
      <w:bodyDiv w:val="1"/>
      <w:marLeft w:val="0"/>
      <w:marRight w:val="0"/>
      <w:marTop w:val="0"/>
      <w:marBottom w:val="0"/>
      <w:divBdr>
        <w:top w:val="none" w:sz="0" w:space="0" w:color="auto"/>
        <w:left w:val="none" w:sz="0" w:space="0" w:color="auto"/>
        <w:bottom w:val="none" w:sz="0" w:space="0" w:color="auto"/>
        <w:right w:val="none" w:sz="0" w:space="0" w:color="auto"/>
      </w:divBdr>
      <w:divsChild>
        <w:div w:id="750664936">
          <w:marLeft w:val="0"/>
          <w:marRight w:val="0"/>
          <w:marTop w:val="0"/>
          <w:marBottom w:val="0"/>
          <w:divBdr>
            <w:top w:val="none" w:sz="0" w:space="0" w:color="auto"/>
            <w:left w:val="none" w:sz="0" w:space="0" w:color="auto"/>
            <w:bottom w:val="none" w:sz="0" w:space="0" w:color="auto"/>
            <w:right w:val="none" w:sz="0" w:space="0" w:color="auto"/>
          </w:divBdr>
          <w:divsChild>
            <w:div w:id="25644078">
              <w:marLeft w:val="0"/>
              <w:marRight w:val="0"/>
              <w:marTop w:val="0"/>
              <w:marBottom w:val="0"/>
              <w:divBdr>
                <w:top w:val="none" w:sz="0" w:space="0" w:color="auto"/>
                <w:left w:val="none" w:sz="0" w:space="0" w:color="auto"/>
                <w:bottom w:val="none" w:sz="0" w:space="0" w:color="auto"/>
                <w:right w:val="none" w:sz="0" w:space="0" w:color="auto"/>
              </w:divBdr>
            </w:div>
            <w:div w:id="82075687">
              <w:marLeft w:val="0"/>
              <w:marRight w:val="0"/>
              <w:marTop w:val="0"/>
              <w:marBottom w:val="0"/>
              <w:divBdr>
                <w:top w:val="none" w:sz="0" w:space="0" w:color="auto"/>
                <w:left w:val="none" w:sz="0" w:space="0" w:color="auto"/>
                <w:bottom w:val="none" w:sz="0" w:space="0" w:color="auto"/>
                <w:right w:val="none" w:sz="0" w:space="0" w:color="auto"/>
              </w:divBdr>
            </w:div>
            <w:div w:id="128255624">
              <w:marLeft w:val="0"/>
              <w:marRight w:val="0"/>
              <w:marTop w:val="0"/>
              <w:marBottom w:val="0"/>
              <w:divBdr>
                <w:top w:val="none" w:sz="0" w:space="0" w:color="auto"/>
                <w:left w:val="none" w:sz="0" w:space="0" w:color="auto"/>
                <w:bottom w:val="none" w:sz="0" w:space="0" w:color="auto"/>
                <w:right w:val="none" w:sz="0" w:space="0" w:color="auto"/>
              </w:divBdr>
            </w:div>
            <w:div w:id="230044674">
              <w:marLeft w:val="0"/>
              <w:marRight w:val="0"/>
              <w:marTop w:val="0"/>
              <w:marBottom w:val="0"/>
              <w:divBdr>
                <w:top w:val="none" w:sz="0" w:space="0" w:color="auto"/>
                <w:left w:val="none" w:sz="0" w:space="0" w:color="auto"/>
                <w:bottom w:val="none" w:sz="0" w:space="0" w:color="auto"/>
                <w:right w:val="none" w:sz="0" w:space="0" w:color="auto"/>
              </w:divBdr>
            </w:div>
            <w:div w:id="567887443">
              <w:marLeft w:val="0"/>
              <w:marRight w:val="0"/>
              <w:marTop w:val="0"/>
              <w:marBottom w:val="0"/>
              <w:divBdr>
                <w:top w:val="none" w:sz="0" w:space="0" w:color="auto"/>
                <w:left w:val="none" w:sz="0" w:space="0" w:color="auto"/>
                <w:bottom w:val="none" w:sz="0" w:space="0" w:color="auto"/>
                <w:right w:val="none" w:sz="0" w:space="0" w:color="auto"/>
              </w:divBdr>
            </w:div>
            <w:div w:id="796023766">
              <w:marLeft w:val="0"/>
              <w:marRight w:val="0"/>
              <w:marTop w:val="0"/>
              <w:marBottom w:val="0"/>
              <w:divBdr>
                <w:top w:val="none" w:sz="0" w:space="0" w:color="auto"/>
                <w:left w:val="none" w:sz="0" w:space="0" w:color="auto"/>
                <w:bottom w:val="none" w:sz="0" w:space="0" w:color="auto"/>
                <w:right w:val="none" w:sz="0" w:space="0" w:color="auto"/>
              </w:divBdr>
            </w:div>
            <w:div w:id="1027489511">
              <w:marLeft w:val="0"/>
              <w:marRight w:val="0"/>
              <w:marTop w:val="0"/>
              <w:marBottom w:val="0"/>
              <w:divBdr>
                <w:top w:val="none" w:sz="0" w:space="0" w:color="auto"/>
                <w:left w:val="none" w:sz="0" w:space="0" w:color="auto"/>
                <w:bottom w:val="none" w:sz="0" w:space="0" w:color="auto"/>
                <w:right w:val="none" w:sz="0" w:space="0" w:color="auto"/>
              </w:divBdr>
            </w:div>
            <w:div w:id="1096942716">
              <w:marLeft w:val="0"/>
              <w:marRight w:val="0"/>
              <w:marTop w:val="0"/>
              <w:marBottom w:val="0"/>
              <w:divBdr>
                <w:top w:val="none" w:sz="0" w:space="0" w:color="auto"/>
                <w:left w:val="none" w:sz="0" w:space="0" w:color="auto"/>
                <w:bottom w:val="none" w:sz="0" w:space="0" w:color="auto"/>
                <w:right w:val="none" w:sz="0" w:space="0" w:color="auto"/>
              </w:divBdr>
            </w:div>
            <w:div w:id="1144081922">
              <w:marLeft w:val="0"/>
              <w:marRight w:val="0"/>
              <w:marTop w:val="0"/>
              <w:marBottom w:val="0"/>
              <w:divBdr>
                <w:top w:val="none" w:sz="0" w:space="0" w:color="auto"/>
                <w:left w:val="none" w:sz="0" w:space="0" w:color="auto"/>
                <w:bottom w:val="none" w:sz="0" w:space="0" w:color="auto"/>
                <w:right w:val="none" w:sz="0" w:space="0" w:color="auto"/>
              </w:divBdr>
            </w:div>
            <w:div w:id="1193761404">
              <w:marLeft w:val="0"/>
              <w:marRight w:val="0"/>
              <w:marTop w:val="0"/>
              <w:marBottom w:val="0"/>
              <w:divBdr>
                <w:top w:val="none" w:sz="0" w:space="0" w:color="auto"/>
                <w:left w:val="none" w:sz="0" w:space="0" w:color="auto"/>
                <w:bottom w:val="none" w:sz="0" w:space="0" w:color="auto"/>
                <w:right w:val="none" w:sz="0" w:space="0" w:color="auto"/>
              </w:divBdr>
            </w:div>
            <w:div w:id="1349329682">
              <w:marLeft w:val="0"/>
              <w:marRight w:val="0"/>
              <w:marTop w:val="0"/>
              <w:marBottom w:val="0"/>
              <w:divBdr>
                <w:top w:val="none" w:sz="0" w:space="0" w:color="auto"/>
                <w:left w:val="none" w:sz="0" w:space="0" w:color="auto"/>
                <w:bottom w:val="none" w:sz="0" w:space="0" w:color="auto"/>
                <w:right w:val="none" w:sz="0" w:space="0" w:color="auto"/>
              </w:divBdr>
            </w:div>
            <w:div w:id="1387755083">
              <w:marLeft w:val="0"/>
              <w:marRight w:val="0"/>
              <w:marTop w:val="0"/>
              <w:marBottom w:val="0"/>
              <w:divBdr>
                <w:top w:val="none" w:sz="0" w:space="0" w:color="auto"/>
                <w:left w:val="none" w:sz="0" w:space="0" w:color="auto"/>
                <w:bottom w:val="none" w:sz="0" w:space="0" w:color="auto"/>
                <w:right w:val="none" w:sz="0" w:space="0" w:color="auto"/>
              </w:divBdr>
            </w:div>
            <w:div w:id="1915779110">
              <w:marLeft w:val="0"/>
              <w:marRight w:val="0"/>
              <w:marTop w:val="0"/>
              <w:marBottom w:val="0"/>
              <w:divBdr>
                <w:top w:val="none" w:sz="0" w:space="0" w:color="auto"/>
                <w:left w:val="none" w:sz="0" w:space="0" w:color="auto"/>
                <w:bottom w:val="none" w:sz="0" w:space="0" w:color="auto"/>
                <w:right w:val="none" w:sz="0" w:space="0" w:color="auto"/>
              </w:divBdr>
            </w:div>
            <w:div w:id="20356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49541">
      <w:bodyDiv w:val="1"/>
      <w:marLeft w:val="0"/>
      <w:marRight w:val="0"/>
      <w:marTop w:val="0"/>
      <w:marBottom w:val="0"/>
      <w:divBdr>
        <w:top w:val="none" w:sz="0" w:space="0" w:color="auto"/>
        <w:left w:val="none" w:sz="0" w:space="0" w:color="auto"/>
        <w:bottom w:val="none" w:sz="0" w:space="0" w:color="auto"/>
        <w:right w:val="none" w:sz="0" w:space="0" w:color="auto"/>
      </w:divBdr>
    </w:div>
    <w:div w:id="1044215842">
      <w:bodyDiv w:val="1"/>
      <w:marLeft w:val="0"/>
      <w:marRight w:val="0"/>
      <w:marTop w:val="0"/>
      <w:marBottom w:val="0"/>
      <w:divBdr>
        <w:top w:val="none" w:sz="0" w:space="0" w:color="auto"/>
        <w:left w:val="none" w:sz="0" w:space="0" w:color="auto"/>
        <w:bottom w:val="none" w:sz="0" w:space="0" w:color="auto"/>
        <w:right w:val="none" w:sz="0" w:space="0" w:color="auto"/>
      </w:divBdr>
    </w:div>
    <w:div w:id="1068268129">
      <w:bodyDiv w:val="1"/>
      <w:marLeft w:val="0"/>
      <w:marRight w:val="0"/>
      <w:marTop w:val="0"/>
      <w:marBottom w:val="0"/>
      <w:divBdr>
        <w:top w:val="none" w:sz="0" w:space="0" w:color="auto"/>
        <w:left w:val="none" w:sz="0" w:space="0" w:color="auto"/>
        <w:bottom w:val="none" w:sz="0" w:space="0" w:color="auto"/>
        <w:right w:val="none" w:sz="0" w:space="0" w:color="auto"/>
      </w:divBdr>
      <w:divsChild>
        <w:div w:id="96488758">
          <w:marLeft w:val="0"/>
          <w:marRight w:val="0"/>
          <w:marTop w:val="0"/>
          <w:marBottom w:val="0"/>
          <w:divBdr>
            <w:top w:val="none" w:sz="0" w:space="0" w:color="auto"/>
            <w:left w:val="none" w:sz="0" w:space="0" w:color="auto"/>
            <w:bottom w:val="none" w:sz="0" w:space="0" w:color="auto"/>
            <w:right w:val="none" w:sz="0" w:space="0" w:color="auto"/>
          </w:divBdr>
          <w:divsChild>
            <w:div w:id="868377640">
              <w:marLeft w:val="0"/>
              <w:marRight w:val="0"/>
              <w:marTop w:val="0"/>
              <w:marBottom w:val="0"/>
              <w:divBdr>
                <w:top w:val="none" w:sz="0" w:space="0" w:color="auto"/>
                <w:left w:val="none" w:sz="0" w:space="0" w:color="auto"/>
                <w:bottom w:val="none" w:sz="0" w:space="0" w:color="auto"/>
                <w:right w:val="none" w:sz="0" w:space="0" w:color="auto"/>
              </w:divBdr>
              <w:divsChild>
                <w:div w:id="975337055">
                  <w:marLeft w:val="0"/>
                  <w:marRight w:val="0"/>
                  <w:marTop w:val="0"/>
                  <w:marBottom w:val="0"/>
                  <w:divBdr>
                    <w:top w:val="none" w:sz="0" w:space="0" w:color="auto"/>
                    <w:left w:val="none" w:sz="0" w:space="0" w:color="auto"/>
                    <w:bottom w:val="none" w:sz="0" w:space="0" w:color="auto"/>
                    <w:right w:val="none" w:sz="0" w:space="0" w:color="auto"/>
                  </w:divBdr>
                  <w:divsChild>
                    <w:div w:id="895629801">
                      <w:marLeft w:val="0"/>
                      <w:marRight w:val="0"/>
                      <w:marTop w:val="0"/>
                      <w:marBottom w:val="0"/>
                      <w:divBdr>
                        <w:top w:val="none" w:sz="0" w:space="0" w:color="auto"/>
                        <w:left w:val="none" w:sz="0" w:space="0" w:color="auto"/>
                        <w:bottom w:val="none" w:sz="0" w:space="0" w:color="auto"/>
                        <w:right w:val="none" w:sz="0" w:space="0" w:color="auto"/>
                      </w:divBdr>
                      <w:divsChild>
                        <w:div w:id="1938294636">
                          <w:marLeft w:val="0"/>
                          <w:marRight w:val="0"/>
                          <w:marTop w:val="0"/>
                          <w:marBottom w:val="0"/>
                          <w:divBdr>
                            <w:top w:val="none" w:sz="0" w:space="0" w:color="auto"/>
                            <w:left w:val="none" w:sz="0" w:space="0" w:color="auto"/>
                            <w:bottom w:val="none" w:sz="0" w:space="0" w:color="auto"/>
                            <w:right w:val="none" w:sz="0" w:space="0" w:color="auto"/>
                          </w:divBdr>
                          <w:divsChild>
                            <w:div w:id="16799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739005">
      <w:bodyDiv w:val="1"/>
      <w:marLeft w:val="0"/>
      <w:marRight w:val="0"/>
      <w:marTop w:val="0"/>
      <w:marBottom w:val="0"/>
      <w:divBdr>
        <w:top w:val="none" w:sz="0" w:space="0" w:color="auto"/>
        <w:left w:val="none" w:sz="0" w:space="0" w:color="auto"/>
        <w:bottom w:val="none" w:sz="0" w:space="0" w:color="auto"/>
        <w:right w:val="none" w:sz="0" w:space="0" w:color="auto"/>
      </w:divBdr>
    </w:div>
    <w:div w:id="1080325532">
      <w:bodyDiv w:val="1"/>
      <w:marLeft w:val="0"/>
      <w:marRight w:val="0"/>
      <w:marTop w:val="0"/>
      <w:marBottom w:val="0"/>
      <w:divBdr>
        <w:top w:val="none" w:sz="0" w:space="0" w:color="auto"/>
        <w:left w:val="none" w:sz="0" w:space="0" w:color="auto"/>
        <w:bottom w:val="none" w:sz="0" w:space="0" w:color="auto"/>
        <w:right w:val="none" w:sz="0" w:space="0" w:color="auto"/>
      </w:divBdr>
      <w:divsChild>
        <w:div w:id="1660188769">
          <w:marLeft w:val="0"/>
          <w:marRight w:val="0"/>
          <w:marTop w:val="0"/>
          <w:marBottom w:val="0"/>
          <w:divBdr>
            <w:top w:val="none" w:sz="0" w:space="0" w:color="auto"/>
            <w:left w:val="none" w:sz="0" w:space="0" w:color="auto"/>
            <w:bottom w:val="none" w:sz="0" w:space="0" w:color="auto"/>
            <w:right w:val="none" w:sz="0" w:space="0" w:color="auto"/>
          </w:divBdr>
          <w:divsChild>
            <w:div w:id="234438469">
              <w:marLeft w:val="0"/>
              <w:marRight w:val="0"/>
              <w:marTop w:val="0"/>
              <w:marBottom w:val="0"/>
              <w:divBdr>
                <w:top w:val="none" w:sz="0" w:space="0" w:color="auto"/>
                <w:left w:val="none" w:sz="0" w:space="0" w:color="auto"/>
                <w:bottom w:val="none" w:sz="0" w:space="0" w:color="auto"/>
                <w:right w:val="none" w:sz="0" w:space="0" w:color="auto"/>
              </w:divBdr>
              <w:divsChild>
                <w:div w:id="1797143583">
                  <w:marLeft w:val="0"/>
                  <w:marRight w:val="0"/>
                  <w:marTop w:val="0"/>
                  <w:marBottom w:val="0"/>
                  <w:divBdr>
                    <w:top w:val="none" w:sz="0" w:space="0" w:color="auto"/>
                    <w:left w:val="none" w:sz="0" w:space="0" w:color="auto"/>
                    <w:bottom w:val="none" w:sz="0" w:space="0" w:color="auto"/>
                    <w:right w:val="none" w:sz="0" w:space="0" w:color="auto"/>
                  </w:divBdr>
                  <w:divsChild>
                    <w:div w:id="851727635">
                      <w:marLeft w:val="0"/>
                      <w:marRight w:val="0"/>
                      <w:marTop w:val="0"/>
                      <w:marBottom w:val="0"/>
                      <w:divBdr>
                        <w:top w:val="none" w:sz="0" w:space="0" w:color="auto"/>
                        <w:left w:val="none" w:sz="0" w:space="0" w:color="auto"/>
                        <w:bottom w:val="none" w:sz="0" w:space="0" w:color="auto"/>
                        <w:right w:val="none" w:sz="0" w:space="0" w:color="auto"/>
                      </w:divBdr>
                      <w:divsChild>
                        <w:div w:id="400711214">
                          <w:marLeft w:val="0"/>
                          <w:marRight w:val="0"/>
                          <w:marTop w:val="0"/>
                          <w:marBottom w:val="0"/>
                          <w:divBdr>
                            <w:top w:val="none" w:sz="0" w:space="0" w:color="auto"/>
                            <w:left w:val="none" w:sz="0" w:space="0" w:color="auto"/>
                            <w:bottom w:val="none" w:sz="0" w:space="0" w:color="auto"/>
                            <w:right w:val="none" w:sz="0" w:space="0" w:color="auto"/>
                          </w:divBdr>
                          <w:divsChild>
                            <w:div w:id="683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066415">
      <w:bodyDiv w:val="1"/>
      <w:marLeft w:val="0"/>
      <w:marRight w:val="0"/>
      <w:marTop w:val="0"/>
      <w:marBottom w:val="0"/>
      <w:divBdr>
        <w:top w:val="none" w:sz="0" w:space="0" w:color="auto"/>
        <w:left w:val="none" w:sz="0" w:space="0" w:color="auto"/>
        <w:bottom w:val="none" w:sz="0" w:space="0" w:color="auto"/>
        <w:right w:val="none" w:sz="0" w:space="0" w:color="auto"/>
      </w:divBdr>
    </w:div>
    <w:div w:id="1164248994">
      <w:bodyDiv w:val="1"/>
      <w:marLeft w:val="0"/>
      <w:marRight w:val="0"/>
      <w:marTop w:val="0"/>
      <w:marBottom w:val="0"/>
      <w:divBdr>
        <w:top w:val="none" w:sz="0" w:space="0" w:color="auto"/>
        <w:left w:val="none" w:sz="0" w:space="0" w:color="auto"/>
        <w:bottom w:val="none" w:sz="0" w:space="0" w:color="auto"/>
        <w:right w:val="none" w:sz="0" w:space="0" w:color="auto"/>
      </w:divBdr>
    </w:div>
    <w:div w:id="1179349498">
      <w:bodyDiv w:val="1"/>
      <w:marLeft w:val="0"/>
      <w:marRight w:val="0"/>
      <w:marTop w:val="0"/>
      <w:marBottom w:val="0"/>
      <w:divBdr>
        <w:top w:val="none" w:sz="0" w:space="0" w:color="auto"/>
        <w:left w:val="none" w:sz="0" w:space="0" w:color="auto"/>
        <w:bottom w:val="none" w:sz="0" w:space="0" w:color="auto"/>
        <w:right w:val="none" w:sz="0" w:space="0" w:color="auto"/>
      </w:divBdr>
    </w:div>
    <w:div w:id="1214266292">
      <w:bodyDiv w:val="1"/>
      <w:marLeft w:val="0"/>
      <w:marRight w:val="0"/>
      <w:marTop w:val="0"/>
      <w:marBottom w:val="0"/>
      <w:divBdr>
        <w:top w:val="none" w:sz="0" w:space="0" w:color="auto"/>
        <w:left w:val="none" w:sz="0" w:space="0" w:color="auto"/>
        <w:bottom w:val="none" w:sz="0" w:space="0" w:color="auto"/>
        <w:right w:val="none" w:sz="0" w:space="0" w:color="auto"/>
      </w:divBdr>
    </w:div>
    <w:div w:id="1279217261">
      <w:bodyDiv w:val="1"/>
      <w:marLeft w:val="0"/>
      <w:marRight w:val="0"/>
      <w:marTop w:val="0"/>
      <w:marBottom w:val="0"/>
      <w:divBdr>
        <w:top w:val="none" w:sz="0" w:space="0" w:color="auto"/>
        <w:left w:val="none" w:sz="0" w:space="0" w:color="auto"/>
        <w:bottom w:val="none" w:sz="0" w:space="0" w:color="auto"/>
        <w:right w:val="none" w:sz="0" w:space="0" w:color="auto"/>
      </w:divBdr>
    </w:div>
    <w:div w:id="1308196637">
      <w:bodyDiv w:val="1"/>
      <w:marLeft w:val="0"/>
      <w:marRight w:val="0"/>
      <w:marTop w:val="0"/>
      <w:marBottom w:val="0"/>
      <w:divBdr>
        <w:top w:val="none" w:sz="0" w:space="0" w:color="auto"/>
        <w:left w:val="none" w:sz="0" w:space="0" w:color="auto"/>
        <w:bottom w:val="none" w:sz="0" w:space="0" w:color="auto"/>
        <w:right w:val="none" w:sz="0" w:space="0" w:color="auto"/>
      </w:divBdr>
    </w:div>
    <w:div w:id="1331060243">
      <w:bodyDiv w:val="1"/>
      <w:marLeft w:val="0"/>
      <w:marRight w:val="0"/>
      <w:marTop w:val="0"/>
      <w:marBottom w:val="0"/>
      <w:divBdr>
        <w:top w:val="none" w:sz="0" w:space="0" w:color="auto"/>
        <w:left w:val="none" w:sz="0" w:space="0" w:color="auto"/>
        <w:bottom w:val="none" w:sz="0" w:space="0" w:color="auto"/>
        <w:right w:val="none" w:sz="0" w:space="0" w:color="auto"/>
      </w:divBdr>
    </w:div>
    <w:div w:id="1332219363">
      <w:bodyDiv w:val="1"/>
      <w:marLeft w:val="0"/>
      <w:marRight w:val="0"/>
      <w:marTop w:val="0"/>
      <w:marBottom w:val="0"/>
      <w:divBdr>
        <w:top w:val="none" w:sz="0" w:space="0" w:color="auto"/>
        <w:left w:val="none" w:sz="0" w:space="0" w:color="auto"/>
        <w:bottom w:val="none" w:sz="0" w:space="0" w:color="auto"/>
        <w:right w:val="none" w:sz="0" w:space="0" w:color="auto"/>
      </w:divBdr>
    </w:div>
    <w:div w:id="1394694746">
      <w:bodyDiv w:val="1"/>
      <w:marLeft w:val="0"/>
      <w:marRight w:val="0"/>
      <w:marTop w:val="0"/>
      <w:marBottom w:val="0"/>
      <w:divBdr>
        <w:top w:val="none" w:sz="0" w:space="0" w:color="auto"/>
        <w:left w:val="none" w:sz="0" w:space="0" w:color="auto"/>
        <w:bottom w:val="none" w:sz="0" w:space="0" w:color="auto"/>
        <w:right w:val="none" w:sz="0" w:space="0" w:color="auto"/>
      </w:divBdr>
    </w:div>
    <w:div w:id="1431464830">
      <w:bodyDiv w:val="1"/>
      <w:marLeft w:val="0"/>
      <w:marRight w:val="0"/>
      <w:marTop w:val="0"/>
      <w:marBottom w:val="0"/>
      <w:divBdr>
        <w:top w:val="none" w:sz="0" w:space="0" w:color="auto"/>
        <w:left w:val="none" w:sz="0" w:space="0" w:color="auto"/>
        <w:bottom w:val="none" w:sz="0" w:space="0" w:color="auto"/>
        <w:right w:val="none" w:sz="0" w:space="0" w:color="auto"/>
      </w:divBdr>
    </w:div>
    <w:div w:id="1458374796">
      <w:bodyDiv w:val="1"/>
      <w:marLeft w:val="0"/>
      <w:marRight w:val="0"/>
      <w:marTop w:val="0"/>
      <w:marBottom w:val="0"/>
      <w:divBdr>
        <w:top w:val="none" w:sz="0" w:space="0" w:color="auto"/>
        <w:left w:val="none" w:sz="0" w:space="0" w:color="auto"/>
        <w:bottom w:val="none" w:sz="0" w:space="0" w:color="auto"/>
        <w:right w:val="none" w:sz="0" w:space="0" w:color="auto"/>
      </w:divBdr>
      <w:divsChild>
        <w:div w:id="963344942">
          <w:marLeft w:val="0"/>
          <w:marRight w:val="0"/>
          <w:marTop w:val="0"/>
          <w:marBottom w:val="0"/>
          <w:divBdr>
            <w:top w:val="none" w:sz="0" w:space="0" w:color="auto"/>
            <w:left w:val="none" w:sz="0" w:space="0" w:color="auto"/>
            <w:bottom w:val="none" w:sz="0" w:space="0" w:color="auto"/>
            <w:right w:val="none" w:sz="0" w:space="0" w:color="auto"/>
          </w:divBdr>
          <w:divsChild>
            <w:div w:id="1159154384">
              <w:marLeft w:val="0"/>
              <w:marRight w:val="0"/>
              <w:marTop w:val="0"/>
              <w:marBottom w:val="0"/>
              <w:divBdr>
                <w:top w:val="none" w:sz="0" w:space="0" w:color="auto"/>
                <w:left w:val="none" w:sz="0" w:space="0" w:color="auto"/>
                <w:bottom w:val="none" w:sz="0" w:space="0" w:color="auto"/>
                <w:right w:val="none" w:sz="0" w:space="0" w:color="auto"/>
              </w:divBdr>
              <w:divsChild>
                <w:div w:id="2048990789">
                  <w:marLeft w:val="0"/>
                  <w:marRight w:val="0"/>
                  <w:marTop w:val="0"/>
                  <w:marBottom w:val="0"/>
                  <w:divBdr>
                    <w:top w:val="none" w:sz="0" w:space="0" w:color="auto"/>
                    <w:left w:val="none" w:sz="0" w:space="0" w:color="auto"/>
                    <w:bottom w:val="none" w:sz="0" w:space="0" w:color="auto"/>
                    <w:right w:val="none" w:sz="0" w:space="0" w:color="auto"/>
                  </w:divBdr>
                  <w:divsChild>
                    <w:div w:id="1321349080">
                      <w:marLeft w:val="0"/>
                      <w:marRight w:val="0"/>
                      <w:marTop w:val="0"/>
                      <w:marBottom w:val="0"/>
                      <w:divBdr>
                        <w:top w:val="none" w:sz="0" w:space="0" w:color="auto"/>
                        <w:left w:val="none" w:sz="0" w:space="0" w:color="auto"/>
                        <w:bottom w:val="none" w:sz="0" w:space="0" w:color="auto"/>
                        <w:right w:val="none" w:sz="0" w:space="0" w:color="auto"/>
                      </w:divBdr>
                      <w:divsChild>
                        <w:div w:id="779490861">
                          <w:marLeft w:val="0"/>
                          <w:marRight w:val="0"/>
                          <w:marTop w:val="0"/>
                          <w:marBottom w:val="0"/>
                          <w:divBdr>
                            <w:top w:val="none" w:sz="0" w:space="0" w:color="auto"/>
                            <w:left w:val="none" w:sz="0" w:space="0" w:color="auto"/>
                            <w:bottom w:val="none" w:sz="0" w:space="0" w:color="auto"/>
                            <w:right w:val="none" w:sz="0" w:space="0" w:color="auto"/>
                          </w:divBdr>
                          <w:divsChild>
                            <w:div w:id="3996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261489">
      <w:bodyDiv w:val="1"/>
      <w:marLeft w:val="0"/>
      <w:marRight w:val="0"/>
      <w:marTop w:val="0"/>
      <w:marBottom w:val="0"/>
      <w:divBdr>
        <w:top w:val="none" w:sz="0" w:space="0" w:color="auto"/>
        <w:left w:val="none" w:sz="0" w:space="0" w:color="auto"/>
        <w:bottom w:val="none" w:sz="0" w:space="0" w:color="auto"/>
        <w:right w:val="none" w:sz="0" w:space="0" w:color="auto"/>
      </w:divBdr>
    </w:div>
    <w:div w:id="1481383146">
      <w:bodyDiv w:val="1"/>
      <w:marLeft w:val="0"/>
      <w:marRight w:val="0"/>
      <w:marTop w:val="0"/>
      <w:marBottom w:val="0"/>
      <w:divBdr>
        <w:top w:val="none" w:sz="0" w:space="0" w:color="auto"/>
        <w:left w:val="none" w:sz="0" w:space="0" w:color="auto"/>
        <w:bottom w:val="none" w:sz="0" w:space="0" w:color="auto"/>
        <w:right w:val="none" w:sz="0" w:space="0" w:color="auto"/>
      </w:divBdr>
    </w:div>
    <w:div w:id="1487624919">
      <w:bodyDiv w:val="1"/>
      <w:marLeft w:val="0"/>
      <w:marRight w:val="0"/>
      <w:marTop w:val="0"/>
      <w:marBottom w:val="0"/>
      <w:divBdr>
        <w:top w:val="none" w:sz="0" w:space="0" w:color="auto"/>
        <w:left w:val="none" w:sz="0" w:space="0" w:color="auto"/>
        <w:bottom w:val="none" w:sz="0" w:space="0" w:color="auto"/>
        <w:right w:val="none" w:sz="0" w:space="0" w:color="auto"/>
      </w:divBdr>
    </w:div>
    <w:div w:id="1597907459">
      <w:bodyDiv w:val="1"/>
      <w:marLeft w:val="0"/>
      <w:marRight w:val="0"/>
      <w:marTop w:val="0"/>
      <w:marBottom w:val="0"/>
      <w:divBdr>
        <w:top w:val="none" w:sz="0" w:space="0" w:color="auto"/>
        <w:left w:val="none" w:sz="0" w:space="0" w:color="auto"/>
        <w:bottom w:val="none" w:sz="0" w:space="0" w:color="auto"/>
        <w:right w:val="none" w:sz="0" w:space="0" w:color="auto"/>
      </w:divBdr>
    </w:div>
    <w:div w:id="1602641089">
      <w:bodyDiv w:val="1"/>
      <w:marLeft w:val="0"/>
      <w:marRight w:val="0"/>
      <w:marTop w:val="0"/>
      <w:marBottom w:val="0"/>
      <w:divBdr>
        <w:top w:val="none" w:sz="0" w:space="0" w:color="auto"/>
        <w:left w:val="none" w:sz="0" w:space="0" w:color="auto"/>
        <w:bottom w:val="none" w:sz="0" w:space="0" w:color="auto"/>
        <w:right w:val="none" w:sz="0" w:space="0" w:color="auto"/>
      </w:divBdr>
    </w:div>
    <w:div w:id="1654986547">
      <w:bodyDiv w:val="1"/>
      <w:marLeft w:val="0"/>
      <w:marRight w:val="0"/>
      <w:marTop w:val="0"/>
      <w:marBottom w:val="0"/>
      <w:divBdr>
        <w:top w:val="none" w:sz="0" w:space="0" w:color="auto"/>
        <w:left w:val="none" w:sz="0" w:space="0" w:color="auto"/>
        <w:bottom w:val="none" w:sz="0" w:space="0" w:color="auto"/>
        <w:right w:val="none" w:sz="0" w:space="0" w:color="auto"/>
      </w:divBdr>
    </w:div>
    <w:div w:id="1682047356">
      <w:bodyDiv w:val="1"/>
      <w:marLeft w:val="0"/>
      <w:marRight w:val="0"/>
      <w:marTop w:val="0"/>
      <w:marBottom w:val="0"/>
      <w:divBdr>
        <w:top w:val="none" w:sz="0" w:space="0" w:color="auto"/>
        <w:left w:val="none" w:sz="0" w:space="0" w:color="auto"/>
        <w:bottom w:val="none" w:sz="0" w:space="0" w:color="auto"/>
        <w:right w:val="none" w:sz="0" w:space="0" w:color="auto"/>
      </w:divBdr>
      <w:divsChild>
        <w:div w:id="1902641995">
          <w:marLeft w:val="0"/>
          <w:marRight w:val="0"/>
          <w:marTop w:val="0"/>
          <w:marBottom w:val="0"/>
          <w:divBdr>
            <w:top w:val="none" w:sz="0" w:space="0" w:color="auto"/>
            <w:left w:val="none" w:sz="0" w:space="0" w:color="auto"/>
            <w:bottom w:val="none" w:sz="0" w:space="0" w:color="auto"/>
            <w:right w:val="none" w:sz="0" w:space="0" w:color="auto"/>
          </w:divBdr>
          <w:divsChild>
            <w:div w:id="208612547">
              <w:marLeft w:val="0"/>
              <w:marRight w:val="0"/>
              <w:marTop w:val="0"/>
              <w:marBottom w:val="0"/>
              <w:divBdr>
                <w:top w:val="none" w:sz="0" w:space="0" w:color="auto"/>
                <w:left w:val="none" w:sz="0" w:space="0" w:color="auto"/>
                <w:bottom w:val="none" w:sz="0" w:space="0" w:color="auto"/>
                <w:right w:val="none" w:sz="0" w:space="0" w:color="auto"/>
              </w:divBdr>
            </w:div>
            <w:div w:id="478890032">
              <w:marLeft w:val="0"/>
              <w:marRight w:val="0"/>
              <w:marTop w:val="0"/>
              <w:marBottom w:val="0"/>
              <w:divBdr>
                <w:top w:val="none" w:sz="0" w:space="0" w:color="auto"/>
                <w:left w:val="none" w:sz="0" w:space="0" w:color="auto"/>
                <w:bottom w:val="none" w:sz="0" w:space="0" w:color="auto"/>
                <w:right w:val="none" w:sz="0" w:space="0" w:color="auto"/>
              </w:divBdr>
            </w:div>
            <w:div w:id="536620368">
              <w:marLeft w:val="0"/>
              <w:marRight w:val="0"/>
              <w:marTop w:val="0"/>
              <w:marBottom w:val="0"/>
              <w:divBdr>
                <w:top w:val="none" w:sz="0" w:space="0" w:color="auto"/>
                <w:left w:val="none" w:sz="0" w:space="0" w:color="auto"/>
                <w:bottom w:val="none" w:sz="0" w:space="0" w:color="auto"/>
                <w:right w:val="none" w:sz="0" w:space="0" w:color="auto"/>
              </w:divBdr>
            </w:div>
            <w:div w:id="537934951">
              <w:marLeft w:val="0"/>
              <w:marRight w:val="0"/>
              <w:marTop w:val="0"/>
              <w:marBottom w:val="0"/>
              <w:divBdr>
                <w:top w:val="none" w:sz="0" w:space="0" w:color="auto"/>
                <w:left w:val="none" w:sz="0" w:space="0" w:color="auto"/>
                <w:bottom w:val="none" w:sz="0" w:space="0" w:color="auto"/>
                <w:right w:val="none" w:sz="0" w:space="0" w:color="auto"/>
              </w:divBdr>
            </w:div>
            <w:div w:id="688414406">
              <w:marLeft w:val="0"/>
              <w:marRight w:val="0"/>
              <w:marTop w:val="0"/>
              <w:marBottom w:val="0"/>
              <w:divBdr>
                <w:top w:val="none" w:sz="0" w:space="0" w:color="auto"/>
                <w:left w:val="none" w:sz="0" w:space="0" w:color="auto"/>
                <w:bottom w:val="none" w:sz="0" w:space="0" w:color="auto"/>
                <w:right w:val="none" w:sz="0" w:space="0" w:color="auto"/>
              </w:divBdr>
            </w:div>
            <w:div w:id="945305704">
              <w:marLeft w:val="0"/>
              <w:marRight w:val="0"/>
              <w:marTop w:val="0"/>
              <w:marBottom w:val="0"/>
              <w:divBdr>
                <w:top w:val="none" w:sz="0" w:space="0" w:color="auto"/>
                <w:left w:val="none" w:sz="0" w:space="0" w:color="auto"/>
                <w:bottom w:val="none" w:sz="0" w:space="0" w:color="auto"/>
                <w:right w:val="none" w:sz="0" w:space="0" w:color="auto"/>
              </w:divBdr>
            </w:div>
            <w:div w:id="969020956">
              <w:marLeft w:val="0"/>
              <w:marRight w:val="0"/>
              <w:marTop w:val="0"/>
              <w:marBottom w:val="0"/>
              <w:divBdr>
                <w:top w:val="none" w:sz="0" w:space="0" w:color="auto"/>
                <w:left w:val="none" w:sz="0" w:space="0" w:color="auto"/>
                <w:bottom w:val="none" w:sz="0" w:space="0" w:color="auto"/>
                <w:right w:val="none" w:sz="0" w:space="0" w:color="auto"/>
              </w:divBdr>
            </w:div>
            <w:div w:id="1255238473">
              <w:marLeft w:val="0"/>
              <w:marRight w:val="0"/>
              <w:marTop w:val="0"/>
              <w:marBottom w:val="0"/>
              <w:divBdr>
                <w:top w:val="none" w:sz="0" w:space="0" w:color="auto"/>
                <w:left w:val="none" w:sz="0" w:space="0" w:color="auto"/>
                <w:bottom w:val="none" w:sz="0" w:space="0" w:color="auto"/>
                <w:right w:val="none" w:sz="0" w:space="0" w:color="auto"/>
              </w:divBdr>
            </w:div>
            <w:div w:id="1292708240">
              <w:marLeft w:val="0"/>
              <w:marRight w:val="0"/>
              <w:marTop w:val="0"/>
              <w:marBottom w:val="0"/>
              <w:divBdr>
                <w:top w:val="none" w:sz="0" w:space="0" w:color="auto"/>
                <w:left w:val="none" w:sz="0" w:space="0" w:color="auto"/>
                <w:bottom w:val="none" w:sz="0" w:space="0" w:color="auto"/>
                <w:right w:val="none" w:sz="0" w:space="0" w:color="auto"/>
              </w:divBdr>
            </w:div>
            <w:div w:id="1364018426">
              <w:marLeft w:val="0"/>
              <w:marRight w:val="0"/>
              <w:marTop w:val="0"/>
              <w:marBottom w:val="0"/>
              <w:divBdr>
                <w:top w:val="none" w:sz="0" w:space="0" w:color="auto"/>
                <w:left w:val="none" w:sz="0" w:space="0" w:color="auto"/>
                <w:bottom w:val="none" w:sz="0" w:space="0" w:color="auto"/>
                <w:right w:val="none" w:sz="0" w:space="0" w:color="auto"/>
              </w:divBdr>
            </w:div>
            <w:div w:id="1504663320">
              <w:marLeft w:val="0"/>
              <w:marRight w:val="0"/>
              <w:marTop w:val="0"/>
              <w:marBottom w:val="0"/>
              <w:divBdr>
                <w:top w:val="none" w:sz="0" w:space="0" w:color="auto"/>
                <w:left w:val="none" w:sz="0" w:space="0" w:color="auto"/>
                <w:bottom w:val="none" w:sz="0" w:space="0" w:color="auto"/>
                <w:right w:val="none" w:sz="0" w:space="0" w:color="auto"/>
              </w:divBdr>
            </w:div>
            <w:div w:id="1638104136">
              <w:marLeft w:val="0"/>
              <w:marRight w:val="0"/>
              <w:marTop w:val="0"/>
              <w:marBottom w:val="0"/>
              <w:divBdr>
                <w:top w:val="none" w:sz="0" w:space="0" w:color="auto"/>
                <w:left w:val="none" w:sz="0" w:space="0" w:color="auto"/>
                <w:bottom w:val="none" w:sz="0" w:space="0" w:color="auto"/>
                <w:right w:val="none" w:sz="0" w:space="0" w:color="auto"/>
              </w:divBdr>
            </w:div>
            <w:div w:id="1667247492">
              <w:marLeft w:val="0"/>
              <w:marRight w:val="0"/>
              <w:marTop w:val="0"/>
              <w:marBottom w:val="0"/>
              <w:divBdr>
                <w:top w:val="none" w:sz="0" w:space="0" w:color="auto"/>
                <w:left w:val="none" w:sz="0" w:space="0" w:color="auto"/>
                <w:bottom w:val="none" w:sz="0" w:space="0" w:color="auto"/>
                <w:right w:val="none" w:sz="0" w:space="0" w:color="auto"/>
              </w:divBdr>
            </w:div>
            <w:div w:id="1686709675">
              <w:marLeft w:val="0"/>
              <w:marRight w:val="0"/>
              <w:marTop w:val="0"/>
              <w:marBottom w:val="0"/>
              <w:divBdr>
                <w:top w:val="none" w:sz="0" w:space="0" w:color="auto"/>
                <w:left w:val="none" w:sz="0" w:space="0" w:color="auto"/>
                <w:bottom w:val="none" w:sz="0" w:space="0" w:color="auto"/>
                <w:right w:val="none" w:sz="0" w:space="0" w:color="auto"/>
              </w:divBdr>
            </w:div>
            <w:div w:id="1715345907">
              <w:marLeft w:val="0"/>
              <w:marRight w:val="0"/>
              <w:marTop w:val="0"/>
              <w:marBottom w:val="0"/>
              <w:divBdr>
                <w:top w:val="none" w:sz="0" w:space="0" w:color="auto"/>
                <w:left w:val="none" w:sz="0" w:space="0" w:color="auto"/>
                <w:bottom w:val="none" w:sz="0" w:space="0" w:color="auto"/>
                <w:right w:val="none" w:sz="0" w:space="0" w:color="auto"/>
              </w:divBdr>
            </w:div>
            <w:div w:id="1797748720">
              <w:marLeft w:val="0"/>
              <w:marRight w:val="0"/>
              <w:marTop w:val="0"/>
              <w:marBottom w:val="0"/>
              <w:divBdr>
                <w:top w:val="none" w:sz="0" w:space="0" w:color="auto"/>
                <w:left w:val="none" w:sz="0" w:space="0" w:color="auto"/>
                <w:bottom w:val="none" w:sz="0" w:space="0" w:color="auto"/>
                <w:right w:val="none" w:sz="0" w:space="0" w:color="auto"/>
              </w:divBdr>
            </w:div>
            <w:div w:id="1807162486">
              <w:marLeft w:val="0"/>
              <w:marRight w:val="0"/>
              <w:marTop w:val="0"/>
              <w:marBottom w:val="0"/>
              <w:divBdr>
                <w:top w:val="none" w:sz="0" w:space="0" w:color="auto"/>
                <w:left w:val="none" w:sz="0" w:space="0" w:color="auto"/>
                <w:bottom w:val="none" w:sz="0" w:space="0" w:color="auto"/>
                <w:right w:val="none" w:sz="0" w:space="0" w:color="auto"/>
              </w:divBdr>
            </w:div>
            <w:div w:id="1958558350">
              <w:marLeft w:val="0"/>
              <w:marRight w:val="0"/>
              <w:marTop w:val="0"/>
              <w:marBottom w:val="0"/>
              <w:divBdr>
                <w:top w:val="none" w:sz="0" w:space="0" w:color="auto"/>
                <w:left w:val="none" w:sz="0" w:space="0" w:color="auto"/>
                <w:bottom w:val="none" w:sz="0" w:space="0" w:color="auto"/>
                <w:right w:val="none" w:sz="0" w:space="0" w:color="auto"/>
              </w:divBdr>
            </w:div>
            <w:div w:id="1967814155">
              <w:marLeft w:val="0"/>
              <w:marRight w:val="0"/>
              <w:marTop w:val="0"/>
              <w:marBottom w:val="0"/>
              <w:divBdr>
                <w:top w:val="none" w:sz="0" w:space="0" w:color="auto"/>
                <w:left w:val="none" w:sz="0" w:space="0" w:color="auto"/>
                <w:bottom w:val="none" w:sz="0" w:space="0" w:color="auto"/>
                <w:right w:val="none" w:sz="0" w:space="0" w:color="auto"/>
              </w:divBdr>
            </w:div>
            <w:div w:id="1990011881">
              <w:marLeft w:val="0"/>
              <w:marRight w:val="0"/>
              <w:marTop w:val="0"/>
              <w:marBottom w:val="0"/>
              <w:divBdr>
                <w:top w:val="none" w:sz="0" w:space="0" w:color="auto"/>
                <w:left w:val="none" w:sz="0" w:space="0" w:color="auto"/>
                <w:bottom w:val="none" w:sz="0" w:space="0" w:color="auto"/>
                <w:right w:val="none" w:sz="0" w:space="0" w:color="auto"/>
              </w:divBdr>
            </w:div>
            <w:div w:id="2005934612">
              <w:marLeft w:val="0"/>
              <w:marRight w:val="0"/>
              <w:marTop w:val="0"/>
              <w:marBottom w:val="0"/>
              <w:divBdr>
                <w:top w:val="none" w:sz="0" w:space="0" w:color="auto"/>
                <w:left w:val="none" w:sz="0" w:space="0" w:color="auto"/>
                <w:bottom w:val="none" w:sz="0" w:space="0" w:color="auto"/>
                <w:right w:val="none" w:sz="0" w:space="0" w:color="auto"/>
              </w:divBdr>
            </w:div>
            <w:div w:id="20223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7170">
      <w:bodyDiv w:val="1"/>
      <w:marLeft w:val="0"/>
      <w:marRight w:val="0"/>
      <w:marTop w:val="0"/>
      <w:marBottom w:val="0"/>
      <w:divBdr>
        <w:top w:val="none" w:sz="0" w:space="0" w:color="auto"/>
        <w:left w:val="none" w:sz="0" w:space="0" w:color="auto"/>
        <w:bottom w:val="none" w:sz="0" w:space="0" w:color="auto"/>
        <w:right w:val="none" w:sz="0" w:space="0" w:color="auto"/>
      </w:divBdr>
    </w:div>
    <w:div w:id="1781728181">
      <w:bodyDiv w:val="1"/>
      <w:marLeft w:val="0"/>
      <w:marRight w:val="0"/>
      <w:marTop w:val="0"/>
      <w:marBottom w:val="0"/>
      <w:divBdr>
        <w:top w:val="none" w:sz="0" w:space="0" w:color="auto"/>
        <w:left w:val="none" w:sz="0" w:space="0" w:color="auto"/>
        <w:bottom w:val="none" w:sz="0" w:space="0" w:color="auto"/>
        <w:right w:val="none" w:sz="0" w:space="0" w:color="auto"/>
      </w:divBdr>
    </w:div>
    <w:div w:id="1820152501">
      <w:bodyDiv w:val="1"/>
      <w:marLeft w:val="0"/>
      <w:marRight w:val="0"/>
      <w:marTop w:val="0"/>
      <w:marBottom w:val="0"/>
      <w:divBdr>
        <w:top w:val="none" w:sz="0" w:space="0" w:color="auto"/>
        <w:left w:val="none" w:sz="0" w:space="0" w:color="auto"/>
        <w:bottom w:val="none" w:sz="0" w:space="0" w:color="auto"/>
        <w:right w:val="none" w:sz="0" w:space="0" w:color="auto"/>
      </w:divBdr>
    </w:div>
    <w:div w:id="1844584534">
      <w:bodyDiv w:val="1"/>
      <w:marLeft w:val="0"/>
      <w:marRight w:val="0"/>
      <w:marTop w:val="0"/>
      <w:marBottom w:val="0"/>
      <w:divBdr>
        <w:top w:val="none" w:sz="0" w:space="0" w:color="auto"/>
        <w:left w:val="none" w:sz="0" w:space="0" w:color="auto"/>
        <w:bottom w:val="none" w:sz="0" w:space="0" w:color="auto"/>
        <w:right w:val="none" w:sz="0" w:space="0" w:color="auto"/>
      </w:divBdr>
    </w:div>
    <w:div w:id="2024815741">
      <w:bodyDiv w:val="1"/>
      <w:marLeft w:val="0"/>
      <w:marRight w:val="0"/>
      <w:marTop w:val="0"/>
      <w:marBottom w:val="0"/>
      <w:divBdr>
        <w:top w:val="none" w:sz="0" w:space="0" w:color="auto"/>
        <w:left w:val="none" w:sz="0" w:space="0" w:color="auto"/>
        <w:bottom w:val="none" w:sz="0" w:space="0" w:color="auto"/>
        <w:right w:val="none" w:sz="0" w:space="0" w:color="auto"/>
      </w:divBdr>
    </w:div>
    <w:div w:id="2061782237">
      <w:bodyDiv w:val="1"/>
      <w:marLeft w:val="0"/>
      <w:marRight w:val="0"/>
      <w:marTop w:val="0"/>
      <w:marBottom w:val="0"/>
      <w:divBdr>
        <w:top w:val="none" w:sz="0" w:space="0" w:color="auto"/>
        <w:left w:val="none" w:sz="0" w:space="0" w:color="auto"/>
        <w:bottom w:val="none" w:sz="0" w:space="0" w:color="auto"/>
        <w:right w:val="none" w:sz="0" w:space="0" w:color="auto"/>
      </w:divBdr>
    </w:div>
    <w:div w:id="2081947965">
      <w:bodyDiv w:val="1"/>
      <w:marLeft w:val="0"/>
      <w:marRight w:val="0"/>
      <w:marTop w:val="0"/>
      <w:marBottom w:val="0"/>
      <w:divBdr>
        <w:top w:val="none" w:sz="0" w:space="0" w:color="auto"/>
        <w:left w:val="none" w:sz="0" w:space="0" w:color="auto"/>
        <w:bottom w:val="none" w:sz="0" w:space="0" w:color="auto"/>
        <w:right w:val="none" w:sz="0" w:space="0" w:color="auto"/>
      </w:divBdr>
      <w:divsChild>
        <w:div w:id="726144302">
          <w:marLeft w:val="0"/>
          <w:marRight w:val="0"/>
          <w:marTop w:val="0"/>
          <w:marBottom w:val="0"/>
          <w:divBdr>
            <w:top w:val="none" w:sz="0" w:space="0" w:color="auto"/>
            <w:left w:val="none" w:sz="0" w:space="0" w:color="auto"/>
            <w:bottom w:val="none" w:sz="0" w:space="0" w:color="auto"/>
            <w:right w:val="none" w:sz="0" w:space="0" w:color="auto"/>
          </w:divBdr>
          <w:divsChild>
            <w:div w:id="748307005">
              <w:marLeft w:val="0"/>
              <w:marRight w:val="0"/>
              <w:marTop w:val="0"/>
              <w:marBottom w:val="0"/>
              <w:divBdr>
                <w:top w:val="none" w:sz="0" w:space="0" w:color="auto"/>
                <w:left w:val="none" w:sz="0" w:space="0" w:color="auto"/>
                <w:bottom w:val="none" w:sz="0" w:space="0" w:color="auto"/>
                <w:right w:val="none" w:sz="0" w:space="0" w:color="auto"/>
              </w:divBdr>
              <w:divsChild>
                <w:div w:id="275262158">
                  <w:marLeft w:val="0"/>
                  <w:marRight w:val="0"/>
                  <w:marTop w:val="0"/>
                  <w:marBottom w:val="0"/>
                  <w:divBdr>
                    <w:top w:val="none" w:sz="0" w:space="0" w:color="auto"/>
                    <w:left w:val="none" w:sz="0" w:space="0" w:color="auto"/>
                    <w:bottom w:val="none" w:sz="0" w:space="0" w:color="auto"/>
                    <w:right w:val="none" w:sz="0" w:space="0" w:color="auto"/>
                  </w:divBdr>
                  <w:divsChild>
                    <w:div w:id="124769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3488">
          <w:marLeft w:val="0"/>
          <w:marRight w:val="0"/>
          <w:marTop w:val="0"/>
          <w:marBottom w:val="0"/>
          <w:divBdr>
            <w:top w:val="none" w:sz="0" w:space="0" w:color="auto"/>
            <w:left w:val="none" w:sz="0" w:space="0" w:color="auto"/>
            <w:bottom w:val="none" w:sz="0" w:space="0" w:color="auto"/>
            <w:right w:val="none" w:sz="0" w:space="0" w:color="auto"/>
          </w:divBdr>
          <w:divsChild>
            <w:div w:id="1631397853">
              <w:marLeft w:val="0"/>
              <w:marRight w:val="0"/>
              <w:marTop w:val="0"/>
              <w:marBottom w:val="0"/>
              <w:divBdr>
                <w:top w:val="none" w:sz="0" w:space="0" w:color="auto"/>
                <w:left w:val="none" w:sz="0" w:space="0" w:color="auto"/>
                <w:bottom w:val="none" w:sz="0" w:space="0" w:color="auto"/>
                <w:right w:val="none" w:sz="0" w:space="0" w:color="auto"/>
              </w:divBdr>
              <w:divsChild>
                <w:div w:id="291329619">
                  <w:marLeft w:val="0"/>
                  <w:marRight w:val="0"/>
                  <w:marTop w:val="0"/>
                  <w:marBottom w:val="0"/>
                  <w:divBdr>
                    <w:top w:val="none" w:sz="0" w:space="0" w:color="auto"/>
                    <w:left w:val="none" w:sz="0" w:space="0" w:color="auto"/>
                    <w:bottom w:val="none" w:sz="0" w:space="0" w:color="auto"/>
                    <w:right w:val="none" w:sz="0" w:space="0" w:color="auto"/>
                  </w:divBdr>
                  <w:divsChild>
                    <w:div w:id="3878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446017">
      <w:bodyDiv w:val="1"/>
      <w:marLeft w:val="0"/>
      <w:marRight w:val="0"/>
      <w:marTop w:val="0"/>
      <w:marBottom w:val="0"/>
      <w:divBdr>
        <w:top w:val="none" w:sz="0" w:space="0" w:color="auto"/>
        <w:left w:val="none" w:sz="0" w:space="0" w:color="auto"/>
        <w:bottom w:val="none" w:sz="0" w:space="0" w:color="auto"/>
        <w:right w:val="none" w:sz="0" w:space="0" w:color="auto"/>
      </w:divBdr>
      <w:divsChild>
        <w:div w:id="231502209">
          <w:marLeft w:val="0"/>
          <w:marRight w:val="0"/>
          <w:marTop w:val="0"/>
          <w:marBottom w:val="0"/>
          <w:divBdr>
            <w:top w:val="none" w:sz="0" w:space="0" w:color="auto"/>
            <w:left w:val="none" w:sz="0" w:space="0" w:color="auto"/>
            <w:bottom w:val="none" w:sz="0" w:space="0" w:color="auto"/>
            <w:right w:val="none" w:sz="0" w:space="0" w:color="auto"/>
          </w:divBdr>
          <w:divsChild>
            <w:div w:id="529757249">
              <w:marLeft w:val="0"/>
              <w:marRight w:val="0"/>
              <w:marTop w:val="0"/>
              <w:marBottom w:val="0"/>
              <w:divBdr>
                <w:top w:val="none" w:sz="0" w:space="0" w:color="auto"/>
                <w:left w:val="none" w:sz="0" w:space="0" w:color="auto"/>
                <w:bottom w:val="none" w:sz="0" w:space="0" w:color="auto"/>
                <w:right w:val="none" w:sz="0" w:space="0" w:color="auto"/>
              </w:divBdr>
              <w:divsChild>
                <w:div w:id="210773869">
                  <w:marLeft w:val="0"/>
                  <w:marRight w:val="0"/>
                  <w:marTop w:val="0"/>
                  <w:marBottom w:val="0"/>
                  <w:divBdr>
                    <w:top w:val="none" w:sz="0" w:space="0" w:color="auto"/>
                    <w:left w:val="none" w:sz="0" w:space="0" w:color="auto"/>
                    <w:bottom w:val="none" w:sz="0" w:space="0" w:color="auto"/>
                    <w:right w:val="none" w:sz="0" w:space="0" w:color="auto"/>
                  </w:divBdr>
                  <w:divsChild>
                    <w:div w:id="43105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949100">
          <w:marLeft w:val="0"/>
          <w:marRight w:val="0"/>
          <w:marTop w:val="0"/>
          <w:marBottom w:val="0"/>
          <w:divBdr>
            <w:top w:val="none" w:sz="0" w:space="0" w:color="auto"/>
            <w:left w:val="none" w:sz="0" w:space="0" w:color="auto"/>
            <w:bottom w:val="none" w:sz="0" w:space="0" w:color="auto"/>
            <w:right w:val="none" w:sz="0" w:space="0" w:color="auto"/>
          </w:divBdr>
          <w:divsChild>
            <w:div w:id="262689138">
              <w:marLeft w:val="0"/>
              <w:marRight w:val="0"/>
              <w:marTop w:val="0"/>
              <w:marBottom w:val="0"/>
              <w:divBdr>
                <w:top w:val="none" w:sz="0" w:space="0" w:color="auto"/>
                <w:left w:val="none" w:sz="0" w:space="0" w:color="auto"/>
                <w:bottom w:val="none" w:sz="0" w:space="0" w:color="auto"/>
                <w:right w:val="none" w:sz="0" w:space="0" w:color="auto"/>
              </w:divBdr>
              <w:divsChild>
                <w:div w:id="370810168">
                  <w:marLeft w:val="0"/>
                  <w:marRight w:val="0"/>
                  <w:marTop w:val="0"/>
                  <w:marBottom w:val="0"/>
                  <w:divBdr>
                    <w:top w:val="none" w:sz="0" w:space="0" w:color="auto"/>
                    <w:left w:val="none" w:sz="0" w:space="0" w:color="auto"/>
                    <w:bottom w:val="none" w:sz="0" w:space="0" w:color="auto"/>
                    <w:right w:val="none" w:sz="0" w:space="0" w:color="auto"/>
                  </w:divBdr>
                  <w:divsChild>
                    <w:div w:id="43857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90.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3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jpeg"/><Relationship Id="rId118" Type="http://schemas.openxmlformats.org/officeDocument/2006/relationships/image" Target="media/image100.png"/><Relationship Id="rId139" Type="http://schemas.openxmlformats.org/officeDocument/2006/relationships/image" Target="media/image118.png"/><Relationship Id="rId85" Type="http://schemas.openxmlformats.org/officeDocument/2006/relationships/image" Target="media/image69.jpe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91.jpeg"/><Relationship Id="rId129" Type="http://schemas.openxmlformats.org/officeDocument/2006/relationships/header" Target="header5.xm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19.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1.png"/><Relationship Id="rId44" Type="http://schemas.openxmlformats.org/officeDocument/2006/relationships/footer" Target="footer5.xml"/><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jpeg"/><Relationship Id="rId130" Type="http://schemas.openxmlformats.org/officeDocument/2006/relationships/footer" Target="footer6.xml"/><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2" Type="http://schemas.openxmlformats.org/officeDocument/2006/relationships/image" Target="media/image15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jpe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footer" Target="footer7.xml"/><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5.jpeg"/><Relationship Id="rId82" Type="http://schemas.openxmlformats.org/officeDocument/2006/relationships/image" Target="media/image66.jpg"/><Relationship Id="rId152" Type="http://schemas.openxmlformats.org/officeDocument/2006/relationships/image" Target="media/image131.png"/><Relationship Id="rId173" Type="http://schemas.openxmlformats.org/officeDocument/2006/relationships/image" Target="media/image152.jpe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jpg"/><Relationship Id="rId100" Type="http://schemas.openxmlformats.org/officeDocument/2006/relationships/image" Target="media/image84.jpeg"/><Relationship Id="rId105" Type="http://schemas.openxmlformats.org/officeDocument/2006/relationships/chart" Target="charts/chart1.xml"/><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3.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chart" Target="charts/chart2.xml"/><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image" Target="media/image94.jpe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jpe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jp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4.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5.jpeg"/><Relationship Id="rId133" Type="http://schemas.openxmlformats.org/officeDocument/2006/relationships/image" Target="media/image112.png"/><Relationship Id="rId154" Type="http://schemas.openxmlformats.org/officeDocument/2006/relationships/image" Target="media/image133.png"/><Relationship Id="rId175" Type="http://schemas.microsoft.com/office/2011/relationships/people" Target="people.xml"/><Relationship Id="rId16" Type="http://schemas.openxmlformats.org/officeDocument/2006/relationships/header" Target="header4.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jpg"/><Relationship Id="rId102" Type="http://schemas.openxmlformats.org/officeDocument/2006/relationships/image" Target="media/image86.jpeg"/><Relationship Id="rId123" Type="http://schemas.openxmlformats.org/officeDocument/2006/relationships/image" Target="media/image105.png"/><Relationship Id="rId144" Type="http://schemas.openxmlformats.org/officeDocument/2006/relationships/image" Target="media/image123.png"/><Relationship Id="rId90" Type="http://schemas.openxmlformats.org/officeDocument/2006/relationships/image" Target="media/image74.jpeg"/><Relationship Id="rId165" Type="http://schemas.openxmlformats.org/officeDocument/2006/relationships/image" Target="media/image144.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jpeg"/><Relationship Id="rId134" Type="http://schemas.openxmlformats.org/officeDocument/2006/relationships/image" Target="media/image113.png"/><Relationship Id="rId80" Type="http://schemas.openxmlformats.org/officeDocument/2006/relationships/image" Target="media/image64.jpg"/><Relationship Id="rId155" Type="http://schemas.openxmlformats.org/officeDocument/2006/relationships/image" Target="media/image134.png"/><Relationship Id="rId176"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4.png"/><Relationship Id="rId166" Type="http://schemas.openxmlformats.org/officeDocument/2006/relationships/image" Target="media/image14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rgbClr val="00B050"/>
              </a:solidFill>
              <a:ln w="19050">
                <a:solidFill>
                  <a:schemeClr val="lt1"/>
                </a:solidFill>
              </a:ln>
              <a:effectLst/>
            </c:spPr>
            <c:extLst>
              <c:ext xmlns:c16="http://schemas.microsoft.com/office/drawing/2014/chart" uri="{C3380CC4-5D6E-409C-BE32-E72D297353CC}">
                <c16:uniqueId val="{00000001-C50C-4B11-9F2F-092A9FC77719}"/>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C50C-4B11-9F2F-092A9FC77719}"/>
              </c:ext>
            </c:extLst>
          </c:dPt>
          <c:dLbls>
            <c:dLbl>
              <c:idx val="0"/>
              <c:layout>
                <c:manualLayout>
                  <c:x val="-0.16556865303079718"/>
                  <c:y val="-0.26692016758774734"/>
                </c:manualLayout>
              </c:layout>
              <c:tx>
                <c:rich>
                  <a:bodyPr/>
                  <a:lstStyle/>
                  <a:p>
                    <a:fld id="{B3F6D984-815D-4265-B44E-47F6F2C303D1}" type="CATEGORYNAME">
                      <a:rPr lang="en-US" sz="1200">
                        <a:solidFill>
                          <a:schemeClr val="bg2"/>
                        </a:solidFill>
                        <a:latin typeface="Times New Roman" panose="02020603050405020304" pitchFamily="18" charset="0"/>
                        <a:cs typeface="Times New Roman" panose="02020603050405020304" pitchFamily="18" charset="0"/>
                      </a:rPr>
                      <a:pPr/>
                      <a:t>[CATEGORY NAME]</a:t>
                    </a:fld>
                    <a:r>
                      <a:rPr lang="en-US" sz="1200" baseline="0">
                        <a:solidFill>
                          <a:schemeClr val="bg2"/>
                        </a:solidFill>
                      </a:rPr>
                      <a:t>
</a:t>
                    </a:r>
                    <a:fld id="{5DC0E6B3-B3B4-446A-AC6B-684ACB9253E7}" type="PERCENTAGE">
                      <a:rPr lang="en-US" sz="1200" baseline="0">
                        <a:solidFill>
                          <a:schemeClr val="bg2"/>
                        </a:solidFill>
                        <a:latin typeface="Times New Roman" panose="02020603050405020304" pitchFamily="18" charset="0"/>
                        <a:cs typeface="Times New Roman" panose="02020603050405020304" pitchFamily="18" charset="0"/>
                      </a:rPr>
                      <a:pPr/>
                      <a:t>[PERCENTAGE]</a:t>
                    </a:fld>
                    <a:endParaRPr lang="en-US" sz="1200" baseline="0">
                      <a:solidFill>
                        <a:schemeClr val="bg2"/>
                      </a:solidFill>
                    </a:endParaRPr>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C50C-4B11-9F2F-092A9FC77719}"/>
                </c:ext>
              </c:extLst>
            </c:dLbl>
            <c:dLbl>
              <c:idx val="1"/>
              <c:layout>
                <c:manualLayout>
                  <c:x val="0.15633726257590583"/>
                  <c:y val="0.21378251631589532"/>
                </c:manualLayout>
              </c:layout>
              <c:tx>
                <c:rich>
                  <a:bodyPr/>
                  <a:lstStyle/>
                  <a:p>
                    <a:fld id="{0A6BC67C-A33C-43E0-9FC5-6DD964E356E0}" type="CATEGORYNAME">
                      <a:rPr lang="en-US" sz="1200">
                        <a:solidFill>
                          <a:schemeClr val="bg2"/>
                        </a:solidFill>
                        <a:latin typeface="Times New Roman" panose="02020603050405020304" pitchFamily="18" charset="0"/>
                        <a:cs typeface="Times New Roman" panose="02020603050405020304" pitchFamily="18" charset="0"/>
                      </a:rPr>
                      <a:pPr/>
                      <a:t>[CATEGORY NAME]</a:t>
                    </a:fld>
                    <a:r>
                      <a:rPr lang="en-US" sz="1200" baseline="0"/>
                      <a:t>
</a:t>
                    </a:r>
                    <a:fld id="{6DB728C0-3770-4755-9FD7-D7FD88BAA92E}" type="PERCENTAGE">
                      <a:rPr lang="en-US" sz="1200" baseline="0">
                        <a:solidFill>
                          <a:schemeClr val="bg2"/>
                        </a:solidFill>
                        <a:latin typeface="Times New Roman" panose="02020603050405020304" pitchFamily="18" charset="0"/>
                        <a:cs typeface="Times New Roman" panose="02020603050405020304" pitchFamily="18" charset="0"/>
                      </a:rPr>
                      <a:pPr/>
                      <a:t>[PERCENTAGE]</a:t>
                    </a:fld>
                    <a:endParaRPr lang="en-US" sz="1200" baseline="0"/>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C50C-4B11-9F2F-092A9FC777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Sheet1!$B$6:$B$7</c:f>
              <c:strCache>
                <c:ptCount val="2"/>
                <c:pt idx="0">
                  <c:v>AMAN</c:v>
                </c:pt>
                <c:pt idx="1">
                  <c:v>HILANG</c:v>
                </c:pt>
              </c:strCache>
            </c:strRef>
          </c:cat>
          <c:val>
            <c:numRef>
              <c:f>Sheet1!$C$6:$C$7</c:f>
              <c:numCache>
                <c:formatCode>General</c:formatCode>
                <c:ptCount val="2"/>
                <c:pt idx="0">
                  <c:v>5</c:v>
                </c:pt>
                <c:pt idx="1">
                  <c:v>1</c:v>
                </c:pt>
              </c:numCache>
            </c:numRef>
          </c:val>
          <c:extLst>
            <c:ext xmlns:c16="http://schemas.microsoft.com/office/drawing/2014/chart" uri="{C3380CC4-5D6E-409C-BE32-E72D297353CC}">
              <c16:uniqueId val="{00000004-C50C-4B11-9F2F-092A9FC77719}"/>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spPr>
            <a:solidFill>
              <a:srgbClr val="FF0000"/>
            </a:solidFill>
          </c:spPr>
          <c:dPt>
            <c:idx val="0"/>
            <c:bubble3D val="0"/>
            <c:spPr>
              <a:solidFill>
                <a:srgbClr val="00B05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732-417E-9221-96EFAC156F33}"/>
              </c:ext>
            </c:extLst>
          </c:dPt>
          <c:dPt>
            <c:idx val="1"/>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732-417E-9221-96EFAC156F33}"/>
              </c:ext>
            </c:extLst>
          </c:dPt>
          <c:dLbls>
            <c:dLbl>
              <c:idx val="0"/>
              <c:layout>
                <c:manualLayout>
                  <c:x val="-0.12533677192789938"/>
                  <c:y val="-0.230809025681664"/>
                </c:manualLayout>
              </c:layout>
              <c:tx>
                <c:rich>
                  <a:bodyPr/>
                  <a:lstStyle/>
                  <a:p>
                    <a:fld id="{8E5E47D3-5611-4651-ABED-AA3382695EFB}" type="CATEGORYNAME">
                      <a:rPr lang="en-US" sz="1200" b="0" i="0">
                        <a:solidFill>
                          <a:schemeClr val="bg1"/>
                        </a:solidFill>
                        <a:latin typeface="Times New Roman" panose="02020603050405020304" pitchFamily="18" charset="0"/>
                        <a:cs typeface="Times New Roman" panose="02020603050405020304" pitchFamily="18" charset="0"/>
                      </a:rPr>
                      <a:pPr/>
                      <a:t>[CATEGORY NAME]</a:t>
                    </a:fld>
                    <a:r>
                      <a:rPr lang="en-US" sz="1200" baseline="0"/>
                      <a:t>
</a:t>
                    </a:r>
                    <a:fld id="{3E60C093-509A-4117-84D9-421E6589A4EA}" type="PERCENTAGE">
                      <a:rPr lang="en-US" sz="1200" b="0" baseline="0">
                        <a:solidFill>
                          <a:schemeClr val="bg1"/>
                        </a:solidFill>
                      </a:rPr>
                      <a:pPr/>
                      <a:t>[PERCENTAGE]</a:t>
                    </a:fld>
                    <a:endParaRPr lang="en-US" sz="1200"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5732-417E-9221-96EFAC156F33}"/>
                </c:ext>
              </c:extLst>
            </c:dLbl>
            <c:dLbl>
              <c:idx val="1"/>
              <c:layout>
                <c:manualLayout>
                  <c:x val="0.16298650821957361"/>
                  <c:y val="0.19387983575397486"/>
                </c:manualLayout>
              </c:layout>
              <c:tx>
                <c:rich>
                  <a:bodyPr/>
                  <a:lstStyle/>
                  <a:p>
                    <a:fld id="{AD564E70-D810-44E6-9886-5DBDE3B5C181}" type="CATEGORYNAME">
                      <a:rPr lang="en-US" sz="1200" b="0">
                        <a:solidFill>
                          <a:schemeClr val="bg1"/>
                        </a:solidFill>
                        <a:latin typeface="Times New Roman" panose="02020603050405020304" pitchFamily="18" charset="0"/>
                        <a:cs typeface="Times New Roman" panose="02020603050405020304" pitchFamily="18" charset="0"/>
                      </a:rPr>
                      <a:pPr/>
                      <a:t>[CATEGORY NAME]</a:t>
                    </a:fld>
                    <a:r>
                      <a:rPr lang="en-US" sz="1200" baseline="0"/>
                      <a:t>
</a:t>
                    </a:r>
                    <a:fld id="{500696B6-3198-4D48-A91E-1E0593FB5E95}" type="PERCENTAGE">
                      <a:rPr lang="en-US" sz="1200" b="0" baseline="0">
                        <a:solidFill>
                          <a:schemeClr val="bg1"/>
                        </a:solidFill>
                      </a:rPr>
                      <a:pPr/>
                      <a:t>[PERCENTAGE]</a:t>
                    </a:fld>
                    <a:endParaRPr lang="en-US" sz="1200"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5732-417E-9221-96EFAC156F33}"/>
                </c:ext>
              </c:extLst>
            </c:dLbl>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Sheet1!$R$26:$S$26</c:f>
              <c:strCache>
                <c:ptCount val="2"/>
                <c:pt idx="0">
                  <c:v>AMAN</c:v>
                </c:pt>
                <c:pt idx="1">
                  <c:v>HILANG</c:v>
                </c:pt>
              </c:strCache>
            </c:strRef>
          </c:cat>
          <c:val>
            <c:numRef>
              <c:f>Sheet1!$R$27:$S$27</c:f>
              <c:numCache>
                <c:formatCode>General</c:formatCode>
                <c:ptCount val="2"/>
                <c:pt idx="0">
                  <c:v>4</c:v>
                </c:pt>
                <c:pt idx="1">
                  <c:v>1</c:v>
                </c:pt>
              </c:numCache>
            </c:numRef>
          </c:val>
          <c:extLst>
            <c:ext xmlns:c16="http://schemas.microsoft.com/office/drawing/2014/chart" uri="{C3380CC4-5D6E-409C-BE32-E72D297353CC}">
              <c16:uniqueId val="{00000004-5732-417E-9221-96EFAC156F33}"/>
            </c:ext>
          </c:extLst>
        </c:ser>
        <c:dLbls>
          <c:dLblPos val="in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Adm20</b:Tag>
    <b:SourceType>InternetSite</b:SourceType>
    <b:Guid>{D4AAF891-8ABD-4EDE-902E-B8E71BDE228B}</b:Guid>
    <b:Title>Sejarah BBPPMPV BOE Kota Malang</b:Title>
    <b:Year>2020</b:Year>
    <b:ProductionCompany>BBPPMPV BOE Kota Malang</b:ProductionCompany>
    <b:Month>September</b:Month>
    <b:Day>22</b:Day>
    <b:YearAccessed>2023</b:YearAccessed>
    <b:MonthAccessed>Desember</b:MonthAccessed>
    <b:DayAccessed>7</b:DayAccessed>
    <b:URL>http://bbppmpvboe.kemdikbud.go.id/bbppmpvboe/halaman/detail/sejarah</b:URL>
    <b:Author>
      <b:Author>
        <b:NameList>
          <b:Person>
            <b:First>Administrator</b:First>
          </b:Person>
        </b:NameList>
      </b:Author>
    </b:Author>
    <b:LCID>id-ID</b:LCID>
    <b:RefOrder>1</b:RefOrder>
  </b:Source>
</b:Sources>
</file>

<file path=customXml/itemProps1.xml><?xml version="1.0" encoding="utf-8"?>
<ds:datastoreItem xmlns:ds="http://schemas.openxmlformats.org/officeDocument/2006/customXml" ds:itemID="{6F4B0708-2CBB-48E0-9D71-0C24E0A0A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15769</TotalTime>
  <Pages>130</Pages>
  <Words>30061</Words>
  <Characters>171353</Characters>
  <Application>Microsoft Office Word</Application>
  <DocSecurity>0</DocSecurity>
  <Lines>1427</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Rafli Dewantoro</dc:creator>
  <cp:keywords/>
  <dc:description/>
  <cp:lastModifiedBy>Jingga Dewa</cp:lastModifiedBy>
  <cp:revision>546</cp:revision>
  <cp:lastPrinted>2024-08-22T04:21:00Z</cp:lastPrinted>
  <dcterms:created xsi:type="dcterms:W3CDTF">2024-06-10T06:49:00Z</dcterms:created>
  <dcterms:modified xsi:type="dcterms:W3CDTF">2024-08-24T14:34:00Z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48a1bfaf-eab7-3652-b0b7-73fafa18c494</vt:lpwstr>
  </property>
</Properties>
</file>